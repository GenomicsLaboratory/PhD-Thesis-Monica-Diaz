
<file path=[Content_Types].xml><?xml version="1.0" encoding="utf-8"?>
<Types xmlns="http://schemas.openxmlformats.org/package/2006/content-types">
  <Default Extension="xml" ContentType="application/xml"/>
  <Default Extension="tif" ContentType="image/tiff"/>
  <Default Extension="png" ContentType="image/png"/>
  <Default Extension="xlsx" ContentType="application/vnd.openxmlformats-officedocument.spreadsheetml.sheet"/>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theme/themeOverride1.xml" ContentType="application/vnd.openxmlformats-officedocument.themeOverride+xml"/>
  <Override PartName="/word/charts/chart7.xml" ContentType="application/vnd.openxmlformats-officedocument.drawingml.chart+xml"/>
  <Override PartName="/word/theme/themeOverride2.xml" ContentType="application/vnd.openxmlformats-officedocument.themeOverride+xml"/>
  <Override PartName="/word/drawings/drawing1.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85A184" w14:textId="6F4DF2A1" w:rsidR="00F01429" w:rsidRPr="003C6E6A" w:rsidRDefault="00677343" w:rsidP="00D1670C">
      <w:pPr>
        <w:ind w:left="708" w:hanging="708"/>
        <w:jc w:val="center"/>
        <w:rPr>
          <w:rFonts w:ascii="Arial" w:hAnsi="Arial" w:cs="Arial"/>
          <w:lang w:val="es-ES_tradnl"/>
        </w:rPr>
      </w:pPr>
      <w:r w:rsidRPr="003C6E6A">
        <w:rPr>
          <w:noProof/>
          <w:lang w:val="es-ES"/>
        </w:rPr>
        <w:drawing>
          <wp:anchor distT="0" distB="0" distL="114300" distR="114300" simplePos="0" relativeHeight="251678720" behindDoc="0" locked="0" layoutInCell="1" allowOverlap="1" wp14:anchorId="0D0B6AE6" wp14:editId="61C71517">
            <wp:simplePos x="0" y="0"/>
            <wp:positionH relativeFrom="column">
              <wp:posOffset>2825115</wp:posOffset>
            </wp:positionH>
            <wp:positionV relativeFrom="paragraph">
              <wp:posOffset>166370</wp:posOffset>
            </wp:positionV>
            <wp:extent cx="1100834" cy="809625"/>
            <wp:effectExtent l="0" t="0" r="444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00834" cy="809625"/>
                    </a:xfrm>
                    <a:prstGeom prst="rect">
                      <a:avLst/>
                    </a:prstGeom>
                  </pic:spPr>
                </pic:pic>
              </a:graphicData>
            </a:graphic>
            <wp14:sizeRelH relativeFrom="page">
              <wp14:pctWidth>0</wp14:pctWidth>
            </wp14:sizeRelH>
            <wp14:sizeRelV relativeFrom="page">
              <wp14:pctHeight>0</wp14:pctHeight>
            </wp14:sizeRelV>
          </wp:anchor>
        </w:drawing>
      </w:r>
      <w:r w:rsidRPr="003C6E6A">
        <w:rPr>
          <w:noProof/>
          <w:lang w:val="es-ES"/>
        </w:rPr>
        <w:drawing>
          <wp:anchor distT="0" distB="0" distL="114300" distR="114300" simplePos="0" relativeHeight="251686912" behindDoc="0" locked="0" layoutInCell="1" allowOverlap="1" wp14:anchorId="71582463" wp14:editId="6C1404A1">
            <wp:simplePos x="0" y="0"/>
            <wp:positionH relativeFrom="column">
              <wp:posOffset>1463040</wp:posOffset>
            </wp:positionH>
            <wp:positionV relativeFrom="paragraph">
              <wp:posOffset>-5080</wp:posOffset>
            </wp:positionV>
            <wp:extent cx="857250" cy="1042035"/>
            <wp:effectExtent l="0" t="0" r="0" b="571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7250" cy="1042035"/>
                    </a:xfrm>
                    <a:prstGeom prst="rect">
                      <a:avLst/>
                    </a:prstGeom>
                  </pic:spPr>
                </pic:pic>
              </a:graphicData>
            </a:graphic>
            <wp14:sizeRelH relativeFrom="page">
              <wp14:pctWidth>0</wp14:pctWidth>
            </wp14:sizeRelH>
            <wp14:sizeRelV relativeFrom="page">
              <wp14:pctHeight>0</wp14:pctHeight>
            </wp14:sizeRelV>
          </wp:anchor>
        </w:drawing>
      </w:r>
    </w:p>
    <w:p w14:paraId="4ED53FE1" w14:textId="06A0FB88" w:rsidR="00FB3DEF" w:rsidRPr="003C6E6A" w:rsidRDefault="00FB3DEF" w:rsidP="00D1670C">
      <w:pPr>
        <w:ind w:left="708" w:hanging="708"/>
        <w:jc w:val="center"/>
        <w:rPr>
          <w:rFonts w:ascii="Arial" w:hAnsi="Arial" w:cs="Arial"/>
          <w:lang w:val="es-ES_tradnl"/>
        </w:rPr>
      </w:pPr>
      <w:r w:rsidRPr="003C6E6A">
        <w:rPr>
          <w:rFonts w:ascii="Arial" w:hAnsi="Arial" w:cs="Arial"/>
          <w:lang w:val="es-ES_tradnl"/>
        </w:rPr>
        <w:t>PONTIFICIA UNIVERSIDAD CATÓLICA DE VALPARAÍSO</w:t>
      </w:r>
    </w:p>
    <w:p w14:paraId="66008D00" w14:textId="77777777" w:rsidR="00FB3DEF" w:rsidRPr="003C6E6A" w:rsidRDefault="00FB3DEF" w:rsidP="00FB3DEF">
      <w:pPr>
        <w:jc w:val="center"/>
        <w:rPr>
          <w:rFonts w:ascii="Arial" w:hAnsi="Arial" w:cs="Arial"/>
          <w:lang w:val="es-ES_tradnl"/>
        </w:rPr>
      </w:pPr>
      <w:r w:rsidRPr="003C6E6A">
        <w:rPr>
          <w:rFonts w:ascii="Arial" w:hAnsi="Arial" w:cs="Arial"/>
          <w:lang w:val="es-ES_tradnl"/>
        </w:rPr>
        <w:t>UNIVERSIDAD TECNICA FEDERICO SANTA MARIA</w:t>
      </w:r>
    </w:p>
    <w:p w14:paraId="70719798" w14:textId="77777777" w:rsidR="00FB3DEF" w:rsidRPr="003C6E6A" w:rsidRDefault="00FB3DEF" w:rsidP="00FB3DEF">
      <w:pPr>
        <w:jc w:val="center"/>
        <w:rPr>
          <w:rFonts w:ascii="Arial" w:hAnsi="Arial" w:cs="Arial"/>
          <w:lang w:val="es-ES_tradnl"/>
        </w:rPr>
      </w:pPr>
    </w:p>
    <w:p w14:paraId="50D18400" w14:textId="77777777" w:rsidR="00FB3DEF" w:rsidRPr="003C6E6A" w:rsidRDefault="00FB3DEF" w:rsidP="00FB3DEF">
      <w:pPr>
        <w:jc w:val="center"/>
        <w:rPr>
          <w:rFonts w:ascii="Arial" w:hAnsi="Arial" w:cs="Arial"/>
          <w:lang w:val="es-ES_tradnl"/>
        </w:rPr>
      </w:pPr>
      <w:r w:rsidRPr="003C6E6A">
        <w:rPr>
          <w:rFonts w:ascii="Arial" w:hAnsi="Arial" w:cs="Arial"/>
          <w:lang w:val="es-ES_tradnl"/>
        </w:rPr>
        <w:t>PROGRAMA CONJUNTO DE DOCTORADO EN BIOTECNOLOGIA</w:t>
      </w:r>
    </w:p>
    <w:p w14:paraId="10C1CF7E" w14:textId="77777777" w:rsidR="00FB3DEF" w:rsidRPr="003C6E6A" w:rsidRDefault="00FB3DEF" w:rsidP="00FB3DEF">
      <w:pPr>
        <w:jc w:val="center"/>
        <w:rPr>
          <w:rFonts w:ascii="Arial" w:hAnsi="Arial" w:cs="Arial"/>
          <w:b/>
          <w:lang w:val="es-ES_tradnl"/>
        </w:rPr>
      </w:pPr>
    </w:p>
    <w:p w14:paraId="5CD51CB8" w14:textId="77777777" w:rsidR="00E82110" w:rsidRPr="003C6E6A" w:rsidRDefault="00E82110" w:rsidP="00FB3DEF">
      <w:pPr>
        <w:jc w:val="center"/>
        <w:rPr>
          <w:rFonts w:ascii="Arial" w:hAnsi="Arial" w:cs="Arial"/>
          <w:b/>
          <w:lang w:val="es-ES_tradnl"/>
        </w:rPr>
      </w:pPr>
    </w:p>
    <w:p w14:paraId="76BBA318" w14:textId="77777777" w:rsidR="00FB3DEF" w:rsidRPr="003C6E6A" w:rsidRDefault="00FB3DEF" w:rsidP="00FB3DEF">
      <w:pPr>
        <w:jc w:val="center"/>
        <w:rPr>
          <w:rFonts w:ascii="Arial" w:hAnsi="Arial" w:cs="Arial"/>
          <w:b/>
          <w:lang w:val="es-ES_tradnl"/>
        </w:rPr>
      </w:pPr>
    </w:p>
    <w:p w14:paraId="176CD146" w14:textId="77B10571" w:rsidR="00FB3DEF" w:rsidRPr="003C6E6A" w:rsidRDefault="00FB3DEF" w:rsidP="00FB3DEF">
      <w:pPr>
        <w:jc w:val="center"/>
        <w:rPr>
          <w:rFonts w:ascii="Arial" w:hAnsi="Arial" w:cs="Arial"/>
          <w:b/>
          <w:bCs/>
          <w:szCs w:val="24"/>
          <w:lang w:val="es-ES_tradnl"/>
        </w:rPr>
      </w:pPr>
      <w:r w:rsidRPr="003C6E6A">
        <w:rPr>
          <w:rFonts w:ascii="Arial" w:hAnsi="Arial" w:cs="Arial"/>
          <w:b/>
          <w:bCs/>
          <w:szCs w:val="24"/>
          <w:lang w:val="es-ES_tradnl"/>
        </w:rPr>
        <w:t xml:space="preserve">POTENCIAL BIOTECNOLÓGICO DE LA PLANTA HALÓFITA </w:t>
      </w:r>
      <w:r w:rsidRPr="003C6E6A">
        <w:rPr>
          <w:rFonts w:ascii="Arial" w:hAnsi="Arial" w:cs="Arial"/>
          <w:b/>
          <w:bCs/>
          <w:i/>
          <w:iCs/>
          <w:szCs w:val="24"/>
          <w:lang w:val="es-ES_tradnl"/>
        </w:rPr>
        <w:t>Salicornia neei</w:t>
      </w:r>
      <w:r w:rsidR="001F72E8" w:rsidRPr="003C6E6A">
        <w:rPr>
          <w:rFonts w:ascii="Arial" w:hAnsi="Arial" w:cs="Arial"/>
          <w:b/>
          <w:bCs/>
          <w:szCs w:val="24"/>
        </w:rPr>
        <w:t xml:space="preserve"> PARA </w:t>
      </w:r>
      <w:r w:rsidR="00720BC5" w:rsidRPr="003C6E6A">
        <w:rPr>
          <w:rFonts w:ascii="Arial" w:hAnsi="Arial" w:cs="Arial"/>
          <w:b/>
          <w:bCs/>
          <w:szCs w:val="24"/>
        </w:rPr>
        <w:t>SU USO</w:t>
      </w:r>
      <w:r w:rsidR="001F72E8" w:rsidRPr="003C6E6A">
        <w:rPr>
          <w:rFonts w:ascii="Arial" w:hAnsi="Arial" w:cs="Arial"/>
          <w:b/>
          <w:bCs/>
          <w:szCs w:val="24"/>
        </w:rPr>
        <w:t xml:space="preserve"> </w:t>
      </w:r>
      <w:r w:rsidRPr="003C6E6A">
        <w:rPr>
          <w:rFonts w:ascii="Arial" w:hAnsi="Arial" w:cs="Arial"/>
          <w:b/>
          <w:bCs/>
          <w:szCs w:val="24"/>
          <w:lang w:val="es-ES_tradnl"/>
        </w:rPr>
        <w:t>EN SISTEMAS INTEGRADOS DE ACUICULTURA MARINA</w:t>
      </w:r>
      <w:r w:rsidR="00720BC5" w:rsidRPr="003C6E6A">
        <w:rPr>
          <w:rFonts w:ascii="Arial" w:hAnsi="Arial" w:cs="Arial"/>
          <w:b/>
          <w:bCs/>
          <w:szCs w:val="24"/>
          <w:lang w:val="es-ES_tradnl"/>
        </w:rPr>
        <w:t xml:space="preserve"> </w:t>
      </w:r>
      <w:r w:rsidR="005629E2" w:rsidRPr="003C6E6A">
        <w:rPr>
          <w:rFonts w:ascii="Arial" w:hAnsi="Arial" w:cs="Arial"/>
          <w:b/>
          <w:bCs/>
          <w:szCs w:val="24"/>
          <w:lang w:val="es-ES_tradnl"/>
        </w:rPr>
        <w:t>EN TIERRA</w:t>
      </w:r>
    </w:p>
    <w:p w14:paraId="40B3D6D1" w14:textId="77777777" w:rsidR="00720BC5" w:rsidRPr="003C6E6A" w:rsidRDefault="00720BC5" w:rsidP="00FB3DEF">
      <w:pPr>
        <w:jc w:val="center"/>
        <w:rPr>
          <w:rFonts w:ascii="Arial" w:hAnsi="Arial" w:cs="Arial"/>
          <w:b/>
          <w:bCs/>
          <w:szCs w:val="24"/>
          <w:lang w:val="es-ES_tradnl"/>
        </w:rPr>
      </w:pPr>
    </w:p>
    <w:p w14:paraId="5E9BE74C" w14:textId="7FFDDF9C" w:rsidR="00FB3DEF" w:rsidRPr="003C6E6A" w:rsidRDefault="00FB3DEF" w:rsidP="00FB3DEF">
      <w:pPr>
        <w:jc w:val="center"/>
        <w:rPr>
          <w:rFonts w:ascii="Arial" w:hAnsi="Arial" w:cs="Arial"/>
          <w:lang w:val="es-ES_tradnl"/>
        </w:rPr>
      </w:pPr>
      <w:r w:rsidRPr="003C6E6A">
        <w:rPr>
          <w:rFonts w:ascii="Arial" w:hAnsi="Arial" w:cs="Arial"/>
          <w:lang w:val="es-ES_tradnl"/>
        </w:rPr>
        <w:t>Tesis presentada para la obtención del Grado Académico</w:t>
      </w:r>
    </w:p>
    <w:p w14:paraId="49786D64" w14:textId="77777777" w:rsidR="00677343" w:rsidRPr="003C6E6A" w:rsidRDefault="00677343" w:rsidP="00FB3DEF">
      <w:pPr>
        <w:jc w:val="center"/>
        <w:rPr>
          <w:rFonts w:ascii="Arial" w:hAnsi="Arial" w:cs="Arial"/>
          <w:lang w:val="es-ES_tradnl"/>
        </w:rPr>
      </w:pPr>
    </w:p>
    <w:p w14:paraId="06DB229E" w14:textId="002B9F9C" w:rsidR="00677343" w:rsidRPr="003C6E6A" w:rsidRDefault="00677343" w:rsidP="00FB3DEF">
      <w:pPr>
        <w:jc w:val="center"/>
        <w:rPr>
          <w:rFonts w:ascii="Arial" w:hAnsi="Arial" w:cs="Arial"/>
          <w:lang w:val="es-ES_tradnl"/>
        </w:rPr>
      </w:pPr>
      <w:r w:rsidRPr="003C6E6A">
        <w:rPr>
          <w:rFonts w:ascii="Arial" w:hAnsi="Arial" w:cs="Arial"/>
          <w:lang w:val="es-ES_tradnl"/>
        </w:rPr>
        <w:t>DOCTOR EN BIOTECNOLOGÍA</w:t>
      </w:r>
    </w:p>
    <w:p w14:paraId="2E619E24" w14:textId="77777777" w:rsidR="00FB3DEF" w:rsidRPr="003C6E6A" w:rsidRDefault="00FB3DEF" w:rsidP="00FB3DEF">
      <w:pPr>
        <w:jc w:val="both"/>
        <w:rPr>
          <w:rFonts w:ascii="Arial" w:hAnsi="Arial" w:cs="Arial"/>
          <w:lang w:val="es-ES_tradnl"/>
        </w:rPr>
      </w:pPr>
    </w:p>
    <w:p w14:paraId="1B07086A" w14:textId="0565D9A0" w:rsidR="00FB3DEF" w:rsidRPr="003C6E6A" w:rsidRDefault="001542EE" w:rsidP="00FB3DEF">
      <w:pPr>
        <w:jc w:val="right"/>
        <w:rPr>
          <w:rFonts w:ascii="Arial" w:hAnsi="Arial" w:cs="Arial"/>
          <w:lang w:val="es-ES_tradnl"/>
        </w:rPr>
      </w:pPr>
      <w:r w:rsidRPr="003C6E6A">
        <w:rPr>
          <w:rFonts w:ascii="Arial" w:hAnsi="Arial" w:cs="Arial"/>
          <w:lang w:val="es-ES_tradnl"/>
        </w:rPr>
        <w:t>Mónica Rocío de las Mercedes Día</w:t>
      </w:r>
      <w:r w:rsidR="00677343" w:rsidRPr="003C6E6A">
        <w:rPr>
          <w:rFonts w:ascii="Arial" w:hAnsi="Arial" w:cs="Arial"/>
          <w:lang w:val="es-ES_tradnl"/>
        </w:rPr>
        <w:t>z</w:t>
      </w:r>
      <w:r w:rsidRPr="003C6E6A">
        <w:rPr>
          <w:rFonts w:ascii="Arial" w:hAnsi="Arial" w:cs="Arial"/>
          <w:lang w:val="es-ES_tradnl"/>
        </w:rPr>
        <w:t xml:space="preserve"> Silva</w:t>
      </w:r>
    </w:p>
    <w:p w14:paraId="77DA95E3" w14:textId="49BFEE03" w:rsidR="00FB3DEF" w:rsidRPr="003C6E6A" w:rsidRDefault="00C45DB1" w:rsidP="00FB3DEF">
      <w:pPr>
        <w:jc w:val="right"/>
        <w:rPr>
          <w:rFonts w:ascii="Arial" w:hAnsi="Arial" w:cs="Arial"/>
          <w:lang w:val="es-ES_tradnl"/>
        </w:rPr>
      </w:pPr>
      <w:r w:rsidRPr="003C6E6A">
        <w:rPr>
          <w:rFonts w:ascii="Arial" w:hAnsi="Arial" w:cs="Arial"/>
          <w:lang w:val="es-ES_tradnl"/>
        </w:rPr>
        <w:t>Director de tesis</w:t>
      </w:r>
      <w:r w:rsidR="001542EE" w:rsidRPr="003C6E6A">
        <w:rPr>
          <w:rFonts w:ascii="Arial" w:hAnsi="Arial" w:cs="Arial"/>
          <w:lang w:val="es-ES_tradnl"/>
        </w:rPr>
        <w:t xml:space="preserve">: </w:t>
      </w:r>
      <w:r w:rsidR="003B22C8" w:rsidRPr="003C6E6A">
        <w:rPr>
          <w:rFonts w:ascii="Arial" w:hAnsi="Arial" w:cs="Arial"/>
          <w:lang w:val="es-ES_tradnl"/>
        </w:rPr>
        <w:t>Dr.</w:t>
      </w:r>
      <w:r w:rsidR="003C6E6A" w:rsidRPr="003C6E6A">
        <w:rPr>
          <w:rFonts w:ascii="Arial" w:hAnsi="Arial" w:cs="Arial"/>
          <w:lang w:val="es-ES_tradnl"/>
        </w:rPr>
        <w:t xml:space="preserve"> </w:t>
      </w:r>
      <w:r w:rsidR="001542EE" w:rsidRPr="003C6E6A">
        <w:rPr>
          <w:rFonts w:ascii="Arial" w:hAnsi="Arial" w:cs="Arial"/>
          <w:lang w:val="es-ES_tradnl"/>
        </w:rPr>
        <w:t>José Andrés Gallardo Matus</w:t>
      </w:r>
    </w:p>
    <w:p w14:paraId="4B5E10C7" w14:textId="631AB25E" w:rsidR="003B22C8" w:rsidRPr="003C6E6A" w:rsidRDefault="003B22C8" w:rsidP="00FB3DEF">
      <w:pPr>
        <w:jc w:val="right"/>
        <w:rPr>
          <w:rFonts w:ascii="Arial" w:hAnsi="Arial" w:cs="Arial"/>
          <w:lang w:val="en-US"/>
        </w:rPr>
      </w:pPr>
      <w:r w:rsidRPr="003C6E6A">
        <w:rPr>
          <w:rFonts w:ascii="Arial" w:hAnsi="Arial" w:cs="Arial"/>
          <w:lang w:val="en-US"/>
        </w:rPr>
        <w:t>Co-director:</w:t>
      </w:r>
      <w:r w:rsidR="003C6E6A" w:rsidRPr="003C6E6A">
        <w:rPr>
          <w:rFonts w:ascii="Arial" w:hAnsi="Arial" w:cs="Arial"/>
          <w:lang w:val="en-US"/>
        </w:rPr>
        <w:t xml:space="preserve"> </w:t>
      </w:r>
      <w:r w:rsidRPr="003C6E6A">
        <w:rPr>
          <w:rFonts w:ascii="Arial" w:hAnsi="Arial" w:cs="Arial"/>
          <w:lang w:val="en-US"/>
        </w:rPr>
        <w:t>Dr. Herman Silva</w:t>
      </w:r>
    </w:p>
    <w:p w14:paraId="17B50BF8" w14:textId="2F5A89B8" w:rsidR="00FB3DEF" w:rsidRPr="003C6E6A" w:rsidRDefault="00FB3DEF" w:rsidP="00677343">
      <w:pPr>
        <w:jc w:val="center"/>
        <w:rPr>
          <w:rFonts w:ascii="Arial" w:hAnsi="Arial" w:cs="Arial"/>
          <w:lang w:val="en-US"/>
        </w:rPr>
      </w:pPr>
    </w:p>
    <w:p w14:paraId="0EBF4CBE" w14:textId="40F4B40B" w:rsidR="00FB3DEF" w:rsidRPr="003C6E6A" w:rsidRDefault="001542EE" w:rsidP="001542EE">
      <w:pPr>
        <w:jc w:val="center"/>
        <w:rPr>
          <w:rFonts w:ascii="Arial" w:hAnsi="Arial" w:cs="Arial"/>
          <w:lang w:val="es-ES_tradnl"/>
        </w:rPr>
      </w:pPr>
      <w:r w:rsidRPr="003C6E6A">
        <w:rPr>
          <w:rFonts w:ascii="Arial" w:hAnsi="Arial" w:cs="Arial"/>
          <w:lang w:val="es-ES_tradnl"/>
        </w:rPr>
        <w:t>2021</w:t>
      </w:r>
    </w:p>
    <w:p w14:paraId="5BEFC367" w14:textId="77777777" w:rsidR="00543476" w:rsidRPr="003C6E6A" w:rsidRDefault="00543476" w:rsidP="00FB3DEF">
      <w:pPr>
        <w:jc w:val="both"/>
        <w:rPr>
          <w:rFonts w:ascii="Arial" w:hAnsi="Arial" w:cs="Arial"/>
          <w:lang w:val="es-ES_tradnl"/>
        </w:rPr>
      </w:pPr>
    </w:p>
    <w:p w14:paraId="182830F8" w14:textId="77777777" w:rsidR="00543476" w:rsidRPr="003C6E6A" w:rsidRDefault="00543476" w:rsidP="00FB3DEF">
      <w:pPr>
        <w:jc w:val="both"/>
        <w:rPr>
          <w:rFonts w:ascii="Arial" w:hAnsi="Arial" w:cs="Arial"/>
          <w:lang w:val="es-ES_tradnl"/>
        </w:rPr>
      </w:pPr>
    </w:p>
    <w:p w14:paraId="7222923D" w14:textId="0A08A929" w:rsidR="00FB3DEF" w:rsidRPr="003C6E6A" w:rsidRDefault="00FB3DEF" w:rsidP="00C45DB1">
      <w:pPr>
        <w:jc w:val="both"/>
        <w:rPr>
          <w:rFonts w:ascii="Arial" w:hAnsi="Arial" w:cs="Arial"/>
          <w:lang w:val="es-ES_tradnl"/>
        </w:rPr>
      </w:pPr>
      <w:r w:rsidRPr="003C6E6A">
        <w:rPr>
          <w:rFonts w:ascii="Arial" w:hAnsi="Arial" w:cs="Arial"/>
          <w:b/>
          <w:sz w:val="22"/>
          <w:szCs w:val="22"/>
        </w:rPr>
        <w:t xml:space="preserve">COMISIÓN EVALUADORA INTEGRADA POR </w:t>
      </w:r>
    </w:p>
    <w:p w14:paraId="33513123" w14:textId="77777777" w:rsidR="00FB3DEF" w:rsidRPr="003C6E6A" w:rsidRDefault="00FB3DEF" w:rsidP="00FB3DEF">
      <w:pPr>
        <w:jc w:val="center"/>
        <w:rPr>
          <w:rFonts w:ascii="Arial" w:hAnsi="Arial" w:cs="Arial"/>
          <w:b/>
          <w:sz w:val="22"/>
          <w:szCs w:val="22"/>
        </w:rPr>
      </w:pPr>
    </w:p>
    <w:p w14:paraId="4CD6D2AC" w14:textId="77777777" w:rsidR="00FB3DEF" w:rsidRPr="003C6E6A" w:rsidRDefault="00FB3DEF" w:rsidP="00FB3DEF">
      <w:pPr>
        <w:jc w:val="center"/>
        <w:rPr>
          <w:rFonts w:ascii="Arial" w:hAnsi="Arial" w:cs="Arial"/>
          <w:b/>
          <w:sz w:val="22"/>
          <w:szCs w:val="22"/>
        </w:rPr>
      </w:pPr>
    </w:p>
    <w:p w14:paraId="685CEAD9" w14:textId="77777777" w:rsidR="00FB3DEF" w:rsidRPr="003C6E6A" w:rsidRDefault="00FB3DEF" w:rsidP="00FB3DEF">
      <w:pPr>
        <w:jc w:val="center"/>
        <w:rPr>
          <w:rFonts w:ascii="Arial" w:hAnsi="Arial" w:cs="Arial"/>
          <w:b/>
          <w:sz w:val="22"/>
          <w:szCs w:val="22"/>
        </w:rPr>
      </w:pPr>
    </w:p>
    <w:p w14:paraId="5900FED2" w14:textId="77777777" w:rsidR="00A24572" w:rsidRPr="003C6E6A" w:rsidRDefault="00A24572" w:rsidP="00A24572">
      <w:pPr>
        <w:jc w:val="center"/>
        <w:rPr>
          <w:rFonts w:ascii="Arial" w:hAnsi="Arial" w:cs="Arial"/>
          <w:b/>
          <w:sz w:val="22"/>
          <w:szCs w:val="22"/>
        </w:rPr>
      </w:pPr>
    </w:p>
    <w:p w14:paraId="163CAA90" w14:textId="791BFDC9" w:rsidR="00A24572" w:rsidRPr="003C6E6A" w:rsidRDefault="00A24572" w:rsidP="00A24572">
      <w:pPr>
        <w:jc w:val="both"/>
        <w:rPr>
          <w:rFonts w:ascii="Arial" w:hAnsi="Arial" w:cs="Arial"/>
          <w:b/>
          <w:sz w:val="22"/>
          <w:szCs w:val="22"/>
        </w:rPr>
      </w:pPr>
      <w:r w:rsidRPr="003C6E6A">
        <w:rPr>
          <w:rFonts w:ascii="Arial" w:hAnsi="Arial" w:cs="Arial"/>
          <w:noProof/>
          <w:sz w:val="20"/>
          <w:lang w:val="es-ES"/>
        </w:rPr>
        <mc:AlternateContent>
          <mc:Choice Requires="wps">
            <w:drawing>
              <wp:anchor distT="0" distB="0" distL="114300" distR="114300" simplePos="0" relativeHeight="251691008" behindDoc="0" locked="0" layoutInCell="1" allowOverlap="1" wp14:anchorId="5A6B0232" wp14:editId="56401B71">
                <wp:simplePos x="0" y="0"/>
                <wp:positionH relativeFrom="column">
                  <wp:posOffset>3886200</wp:posOffset>
                </wp:positionH>
                <wp:positionV relativeFrom="paragraph">
                  <wp:posOffset>179070</wp:posOffset>
                </wp:positionV>
                <wp:extent cx="1485900" cy="0"/>
                <wp:effectExtent l="9525" t="7620" r="9525" b="11430"/>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4E2E6A" id="Conector recto 8"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14.1pt" to="423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"/>
            </w:pict>
          </mc:Fallback>
        </mc:AlternateContent>
      </w:r>
      <w:r w:rsidR="00677343" w:rsidRPr="003C6E6A">
        <w:rPr>
          <w:rFonts w:ascii="Arial" w:hAnsi="Arial" w:cs="Arial"/>
          <w:b/>
          <w:sz w:val="22"/>
          <w:szCs w:val="22"/>
        </w:rPr>
        <w:t xml:space="preserve">Dr. </w:t>
      </w:r>
      <w:r w:rsidRPr="003C6E6A">
        <w:rPr>
          <w:rFonts w:ascii="Arial" w:hAnsi="Arial" w:cs="Arial"/>
          <w:b/>
          <w:sz w:val="22"/>
          <w:szCs w:val="22"/>
        </w:rPr>
        <w:t xml:space="preserve">Michael Seeger Pfeiffer                           </w:t>
      </w:r>
    </w:p>
    <w:p w14:paraId="30681BD9" w14:textId="77777777" w:rsidR="00A24572" w:rsidRPr="003C6E6A" w:rsidRDefault="00A24572" w:rsidP="00A24572">
      <w:pPr>
        <w:jc w:val="both"/>
        <w:rPr>
          <w:rFonts w:ascii="Arial" w:hAnsi="Arial" w:cs="Arial"/>
          <w:b/>
          <w:sz w:val="22"/>
          <w:szCs w:val="22"/>
        </w:rPr>
      </w:pPr>
    </w:p>
    <w:p w14:paraId="25011CE4" w14:textId="3D7562CF" w:rsidR="00A24572" w:rsidRPr="003C6E6A" w:rsidRDefault="00A24572" w:rsidP="00A24572">
      <w:pPr>
        <w:jc w:val="both"/>
        <w:rPr>
          <w:rFonts w:ascii="Arial" w:hAnsi="Arial" w:cs="Arial"/>
          <w:b/>
          <w:sz w:val="22"/>
          <w:szCs w:val="22"/>
        </w:rPr>
      </w:pPr>
      <w:r w:rsidRPr="003C6E6A">
        <w:rPr>
          <w:rFonts w:ascii="Arial" w:hAnsi="Arial" w:cs="Arial"/>
          <w:noProof/>
          <w:sz w:val="20"/>
          <w:lang w:val="es-ES"/>
        </w:rPr>
        <mc:AlternateContent>
          <mc:Choice Requires="wps">
            <w:drawing>
              <wp:anchor distT="0" distB="0" distL="114300" distR="114300" simplePos="0" relativeHeight="251692032" behindDoc="0" locked="0" layoutInCell="1" allowOverlap="1" wp14:anchorId="7469B1BD" wp14:editId="15D48AE3">
                <wp:simplePos x="0" y="0"/>
                <wp:positionH relativeFrom="column">
                  <wp:posOffset>3886200</wp:posOffset>
                </wp:positionH>
                <wp:positionV relativeFrom="paragraph">
                  <wp:posOffset>179070</wp:posOffset>
                </wp:positionV>
                <wp:extent cx="1485900" cy="0"/>
                <wp:effectExtent l="9525" t="7620" r="9525" b="1143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28887F" id="Conector recto 7"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14.1pt" to="423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"/>
            </w:pict>
          </mc:Fallback>
        </mc:AlternateContent>
      </w:r>
      <w:r w:rsidRPr="003C6E6A">
        <w:rPr>
          <w:rFonts w:ascii="Arial" w:hAnsi="Arial" w:cs="Arial"/>
          <w:b/>
          <w:sz w:val="22"/>
          <w:szCs w:val="22"/>
        </w:rPr>
        <w:t>D</w:t>
      </w:r>
      <w:r w:rsidR="00677343" w:rsidRPr="003C6E6A">
        <w:rPr>
          <w:rFonts w:ascii="Arial" w:hAnsi="Arial" w:cs="Arial"/>
          <w:b/>
          <w:sz w:val="22"/>
          <w:szCs w:val="22"/>
        </w:rPr>
        <w:t xml:space="preserve">ra. </w:t>
      </w:r>
      <w:r w:rsidRPr="003C6E6A">
        <w:rPr>
          <w:rFonts w:ascii="Arial" w:hAnsi="Arial" w:cs="Arial"/>
          <w:b/>
          <w:sz w:val="22"/>
          <w:szCs w:val="22"/>
        </w:rPr>
        <w:t xml:space="preserve">Vitalia Henríquez Quesada                             </w:t>
      </w:r>
    </w:p>
    <w:p w14:paraId="36BE0E20" w14:textId="77777777" w:rsidR="00A24572" w:rsidRPr="003C6E6A" w:rsidRDefault="00A24572" w:rsidP="00A24572">
      <w:pPr>
        <w:jc w:val="both"/>
        <w:rPr>
          <w:rFonts w:ascii="Arial" w:hAnsi="Arial" w:cs="Arial"/>
          <w:b/>
          <w:sz w:val="22"/>
          <w:szCs w:val="22"/>
        </w:rPr>
      </w:pPr>
    </w:p>
    <w:p w14:paraId="3430BD6A" w14:textId="712210ED" w:rsidR="00A24572" w:rsidRPr="003C6E6A" w:rsidRDefault="00A24572" w:rsidP="00A24572">
      <w:pPr>
        <w:jc w:val="both"/>
        <w:rPr>
          <w:rFonts w:ascii="Arial" w:hAnsi="Arial" w:cs="Arial"/>
          <w:b/>
          <w:sz w:val="22"/>
          <w:szCs w:val="22"/>
        </w:rPr>
      </w:pPr>
      <w:r w:rsidRPr="003C6E6A">
        <w:rPr>
          <w:rFonts w:ascii="Arial" w:hAnsi="Arial" w:cs="Arial"/>
          <w:noProof/>
          <w:sz w:val="20"/>
          <w:lang w:val="es-ES"/>
        </w:rPr>
        <mc:AlternateContent>
          <mc:Choice Requires="wps">
            <w:drawing>
              <wp:anchor distT="0" distB="0" distL="114300" distR="114300" simplePos="0" relativeHeight="251693056" behindDoc="0" locked="0" layoutInCell="1" allowOverlap="1" wp14:anchorId="15E0D73F" wp14:editId="6DAE48E0">
                <wp:simplePos x="0" y="0"/>
                <wp:positionH relativeFrom="column">
                  <wp:posOffset>3886200</wp:posOffset>
                </wp:positionH>
                <wp:positionV relativeFrom="paragraph">
                  <wp:posOffset>179070</wp:posOffset>
                </wp:positionV>
                <wp:extent cx="1485900" cy="0"/>
                <wp:effectExtent l="9525" t="7620" r="9525" b="11430"/>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FF4313" id="Conector recto 6"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14.1pt" to="423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"/>
            </w:pict>
          </mc:Fallback>
        </mc:AlternateContent>
      </w:r>
      <w:r w:rsidRPr="003C6E6A">
        <w:rPr>
          <w:rFonts w:ascii="Arial" w:hAnsi="Arial" w:cs="Arial"/>
          <w:b/>
          <w:sz w:val="22"/>
          <w:szCs w:val="22"/>
        </w:rPr>
        <w:t>D</w:t>
      </w:r>
      <w:r w:rsidR="00677343" w:rsidRPr="003C6E6A">
        <w:rPr>
          <w:rFonts w:ascii="Arial" w:hAnsi="Arial" w:cs="Arial"/>
          <w:b/>
          <w:sz w:val="22"/>
          <w:szCs w:val="22"/>
        </w:rPr>
        <w:t>r.</w:t>
      </w:r>
      <w:r w:rsidRPr="003C6E6A">
        <w:rPr>
          <w:rFonts w:ascii="Arial" w:hAnsi="Arial" w:cs="Arial"/>
          <w:b/>
          <w:sz w:val="22"/>
          <w:szCs w:val="22"/>
        </w:rPr>
        <w:t xml:space="preserve"> Pablo Conejeros Abraham </w:t>
      </w:r>
    </w:p>
    <w:p w14:paraId="4CDF528A" w14:textId="77777777" w:rsidR="00A24572" w:rsidRPr="003C6E6A" w:rsidRDefault="00A24572" w:rsidP="00A24572">
      <w:pPr>
        <w:jc w:val="both"/>
        <w:rPr>
          <w:rFonts w:ascii="Arial" w:hAnsi="Arial" w:cs="Arial"/>
          <w:b/>
          <w:sz w:val="22"/>
          <w:szCs w:val="22"/>
        </w:rPr>
      </w:pPr>
    </w:p>
    <w:p w14:paraId="2E6E5977" w14:textId="67CAF08F" w:rsidR="00A24572" w:rsidRPr="003C6E6A" w:rsidRDefault="00A24572" w:rsidP="00A24572">
      <w:pPr>
        <w:jc w:val="both"/>
        <w:rPr>
          <w:rFonts w:ascii="Arial" w:hAnsi="Arial" w:cs="Arial"/>
          <w:b/>
          <w:sz w:val="22"/>
          <w:szCs w:val="22"/>
          <w:lang w:val="en-US"/>
        </w:rPr>
      </w:pPr>
      <w:r w:rsidRPr="003C6E6A">
        <w:rPr>
          <w:rFonts w:ascii="Arial" w:hAnsi="Arial" w:cs="Arial"/>
          <w:noProof/>
          <w:sz w:val="20"/>
          <w:lang w:val="es-ES"/>
        </w:rPr>
        <mc:AlternateContent>
          <mc:Choice Requires="wps">
            <w:drawing>
              <wp:anchor distT="0" distB="0" distL="114300" distR="114300" simplePos="0" relativeHeight="251694080" behindDoc="0" locked="0" layoutInCell="1" allowOverlap="1" wp14:anchorId="522EB408" wp14:editId="64BD7E15">
                <wp:simplePos x="0" y="0"/>
                <wp:positionH relativeFrom="column">
                  <wp:posOffset>3886200</wp:posOffset>
                </wp:positionH>
                <wp:positionV relativeFrom="paragraph">
                  <wp:posOffset>179070</wp:posOffset>
                </wp:positionV>
                <wp:extent cx="1485900" cy="0"/>
                <wp:effectExtent l="9525" t="7620" r="9525" b="1143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D7A905" id="Conector recto 4"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14.1pt" to="423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"/>
            </w:pict>
          </mc:Fallback>
        </mc:AlternateContent>
      </w:r>
      <w:r w:rsidRPr="003C6E6A">
        <w:rPr>
          <w:rFonts w:ascii="Arial" w:hAnsi="Arial" w:cs="Arial"/>
          <w:b/>
          <w:sz w:val="22"/>
          <w:szCs w:val="22"/>
          <w:lang w:val="en-US"/>
        </w:rPr>
        <w:t xml:space="preserve">DIRECTOR DBT </w:t>
      </w:r>
      <w:r w:rsidR="00677343" w:rsidRPr="003C6E6A">
        <w:rPr>
          <w:rFonts w:ascii="Arial" w:hAnsi="Arial" w:cs="Arial"/>
          <w:b/>
          <w:sz w:val="22"/>
          <w:szCs w:val="22"/>
          <w:lang w:val="en-US"/>
        </w:rPr>
        <w:t xml:space="preserve">Dr. </w:t>
      </w:r>
      <w:r w:rsidRPr="003C6E6A">
        <w:rPr>
          <w:rFonts w:ascii="Arial" w:hAnsi="Arial" w:cs="Arial"/>
          <w:b/>
          <w:sz w:val="22"/>
          <w:szCs w:val="22"/>
          <w:lang w:val="en-US"/>
        </w:rPr>
        <w:t>Michael Seeger Pfeiffer</w:t>
      </w:r>
    </w:p>
    <w:p w14:paraId="356CA392" w14:textId="77777777" w:rsidR="00AD6A44" w:rsidRPr="003C6E6A" w:rsidRDefault="00AD6A44" w:rsidP="00FB3DEF">
      <w:pPr>
        <w:jc w:val="both"/>
        <w:rPr>
          <w:rFonts w:ascii="Arial" w:hAnsi="Arial" w:cs="Arial"/>
          <w:sz w:val="20"/>
          <w:lang w:val="en-US"/>
        </w:rPr>
      </w:pPr>
    </w:p>
    <w:p w14:paraId="23CBD7BB" w14:textId="77777777" w:rsidR="00AD6A44" w:rsidRPr="003C6E6A" w:rsidRDefault="00AD6A44" w:rsidP="00FB3DEF">
      <w:pPr>
        <w:jc w:val="both"/>
        <w:rPr>
          <w:rFonts w:ascii="Arial" w:hAnsi="Arial" w:cs="Arial"/>
          <w:sz w:val="20"/>
          <w:lang w:val="en-US"/>
        </w:rPr>
      </w:pPr>
    </w:p>
    <w:p w14:paraId="5E1FE38B" w14:textId="77777777" w:rsidR="00AD6A44" w:rsidRPr="003C6E6A" w:rsidRDefault="00AD6A44" w:rsidP="00FB3DEF">
      <w:pPr>
        <w:jc w:val="both"/>
        <w:rPr>
          <w:rFonts w:ascii="Arial" w:hAnsi="Arial" w:cs="Arial"/>
          <w:sz w:val="20"/>
          <w:lang w:val="en-US"/>
        </w:rPr>
      </w:pPr>
    </w:p>
    <w:p w14:paraId="086937B2" w14:textId="77777777" w:rsidR="00AD6A44" w:rsidRPr="003C6E6A" w:rsidRDefault="00AD6A44" w:rsidP="00FB3DEF">
      <w:pPr>
        <w:jc w:val="both"/>
        <w:rPr>
          <w:rFonts w:ascii="Arial" w:hAnsi="Arial" w:cs="Arial"/>
          <w:sz w:val="20"/>
          <w:lang w:val="en-US"/>
        </w:rPr>
      </w:pPr>
    </w:p>
    <w:p w14:paraId="478A663B" w14:textId="77777777" w:rsidR="00AD6A44" w:rsidRPr="003C6E6A" w:rsidRDefault="00AD6A44" w:rsidP="00FB3DEF">
      <w:pPr>
        <w:jc w:val="both"/>
        <w:rPr>
          <w:rFonts w:ascii="Arial" w:hAnsi="Arial" w:cs="Arial"/>
          <w:sz w:val="20"/>
          <w:lang w:val="en-US"/>
        </w:rPr>
      </w:pPr>
    </w:p>
    <w:p w14:paraId="2380B29D" w14:textId="77777777" w:rsidR="00AD6A44" w:rsidRPr="003C6E6A" w:rsidRDefault="00AD6A44" w:rsidP="00FB3DEF">
      <w:pPr>
        <w:jc w:val="both"/>
        <w:rPr>
          <w:rFonts w:ascii="Arial" w:hAnsi="Arial" w:cs="Arial"/>
          <w:sz w:val="20"/>
          <w:lang w:val="en-US"/>
        </w:rPr>
      </w:pPr>
    </w:p>
    <w:p w14:paraId="1B50E7F6" w14:textId="77777777" w:rsidR="00AD6A44" w:rsidRPr="003C6E6A" w:rsidRDefault="00AD6A44" w:rsidP="00FB3DEF">
      <w:pPr>
        <w:jc w:val="both"/>
        <w:rPr>
          <w:rFonts w:ascii="Arial" w:hAnsi="Arial" w:cs="Arial"/>
          <w:sz w:val="20"/>
          <w:lang w:val="en-US"/>
        </w:rPr>
      </w:pPr>
    </w:p>
    <w:p w14:paraId="09DF8151" w14:textId="77777777" w:rsidR="00AD6A44" w:rsidRPr="003C6E6A" w:rsidRDefault="00AD6A44" w:rsidP="00FB3DEF">
      <w:pPr>
        <w:jc w:val="both"/>
        <w:rPr>
          <w:rFonts w:ascii="Arial" w:hAnsi="Arial" w:cs="Arial"/>
          <w:sz w:val="20"/>
          <w:lang w:val="en-US"/>
        </w:rPr>
      </w:pPr>
    </w:p>
    <w:p w14:paraId="5E70B5B3" w14:textId="77777777" w:rsidR="00AD6A44" w:rsidRPr="003C6E6A" w:rsidRDefault="00AD6A44" w:rsidP="00FB3DEF">
      <w:pPr>
        <w:jc w:val="both"/>
        <w:rPr>
          <w:rFonts w:ascii="Arial" w:hAnsi="Arial" w:cs="Arial"/>
          <w:sz w:val="20"/>
          <w:lang w:val="en-US"/>
        </w:rPr>
      </w:pPr>
    </w:p>
    <w:p w14:paraId="24F7737D" w14:textId="77777777" w:rsidR="00AD6A44" w:rsidRPr="003C6E6A" w:rsidRDefault="00AD6A44" w:rsidP="00FB3DEF">
      <w:pPr>
        <w:jc w:val="both"/>
        <w:rPr>
          <w:rFonts w:ascii="Arial" w:hAnsi="Arial" w:cs="Arial"/>
          <w:sz w:val="20"/>
          <w:lang w:val="en-US"/>
        </w:rPr>
      </w:pPr>
    </w:p>
    <w:p w14:paraId="4416459F" w14:textId="77777777" w:rsidR="00AD6A44" w:rsidRPr="003C6E6A" w:rsidRDefault="00AD6A44" w:rsidP="00FB3DEF">
      <w:pPr>
        <w:jc w:val="both"/>
        <w:rPr>
          <w:rFonts w:ascii="Arial" w:hAnsi="Arial" w:cs="Arial"/>
          <w:sz w:val="20"/>
          <w:lang w:val="en-US"/>
        </w:rPr>
      </w:pPr>
    </w:p>
    <w:p w14:paraId="2579BBFB" w14:textId="77777777" w:rsidR="00AD6A44" w:rsidRPr="003C6E6A" w:rsidRDefault="00AD6A44" w:rsidP="00FB3DEF">
      <w:pPr>
        <w:jc w:val="both"/>
        <w:rPr>
          <w:rFonts w:ascii="Arial" w:hAnsi="Arial" w:cs="Arial"/>
          <w:sz w:val="20"/>
          <w:lang w:val="en-US"/>
        </w:rPr>
      </w:pPr>
    </w:p>
    <w:p w14:paraId="12E47517" w14:textId="2E4AF932" w:rsidR="00AD6A44" w:rsidRPr="003C6E6A" w:rsidRDefault="00AD6A44" w:rsidP="0075506B">
      <w:pPr>
        <w:pStyle w:val="Ttulo1"/>
      </w:pPr>
      <w:bookmarkStart w:id="0" w:name="_Toc79959285"/>
      <w:r w:rsidRPr="003C6E6A">
        <w:lastRenderedPageBreak/>
        <w:t>DEDICATORIA</w:t>
      </w:r>
      <w:bookmarkEnd w:id="0"/>
      <w:r w:rsidRPr="003C6E6A">
        <w:rPr>
          <w:rFonts w:ascii="Arial" w:hAnsi="Arial" w:cs="Arial"/>
          <w:szCs w:val="24"/>
          <w:lang w:val="es-ES_tradnl"/>
        </w:rPr>
        <w:tab/>
      </w:r>
    </w:p>
    <w:p w14:paraId="78699794" w14:textId="0D46C883" w:rsidR="00657644" w:rsidRPr="003C6E6A" w:rsidRDefault="00AD6A44" w:rsidP="00AD6A44">
      <w:pPr>
        <w:tabs>
          <w:tab w:val="left" w:pos="3765"/>
        </w:tabs>
        <w:rPr>
          <w:rFonts w:ascii="Arial" w:hAnsi="Arial" w:cs="Arial"/>
          <w:szCs w:val="24"/>
          <w:lang w:val="es-ES_tradnl"/>
        </w:rPr>
      </w:pPr>
      <w:r w:rsidRPr="003C6E6A">
        <w:rPr>
          <w:rFonts w:ascii="Arial" w:hAnsi="Arial" w:cs="Arial"/>
          <w:szCs w:val="24"/>
          <w:lang w:val="es-ES_tradnl"/>
        </w:rPr>
        <w:tab/>
      </w:r>
    </w:p>
    <w:p w14:paraId="05E8F7D0" w14:textId="77777777" w:rsidR="00657644" w:rsidRPr="003C6E6A" w:rsidRDefault="00657644" w:rsidP="00AD6A44">
      <w:pPr>
        <w:tabs>
          <w:tab w:val="left" w:pos="3765"/>
        </w:tabs>
        <w:rPr>
          <w:rFonts w:ascii="Arial" w:hAnsi="Arial" w:cs="Arial"/>
          <w:szCs w:val="24"/>
          <w:lang w:val="es-ES_tradnl"/>
        </w:rPr>
      </w:pPr>
    </w:p>
    <w:p w14:paraId="5577A188" w14:textId="77777777" w:rsidR="00657644" w:rsidRPr="003C6E6A" w:rsidRDefault="00657644" w:rsidP="00AD6A44">
      <w:pPr>
        <w:tabs>
          <w:tab w:val="left" w:pos="3765"/>
        </w:tabs>
        <w:rPr>
          <w:rFonts w:ascii="Arial" w:hAnsi="Arial" w:cs="Arial"/>
          <w:szCs w:val="24"/>
          <w:lang w:val="es-ES_tradnl"/>
        </w:rPr>
      </w:pPr>
    </w:p>
    <w:p w14:paraId="697CB65F" w14:textId="77777777" w:rsidR="00657644" w:rsidRPr="003C6E6A" w:rsidRDefault="00657644" w:rsidP="00AD6A44">
      <w:pPr>
        <w:tabs>
          <w:tab w:val="left" w:pos="3765"/>
        </w:tabs>
        <w:rPr>
          <w:rFonts w:ascii="Arial" w:hAnsi="Arial" w:cs="Arial"/>
          <w:szCs w:val="24"/>
          <w:lang w:val="es-ES_tradnl"/>
        </w:rPr>
      </w:pPr>
    </w:p>
    <w:p w14:paraId="706D3DCA" w14:textId="1A741383" w:rsidR="00657644" w:rsidRPr="003C6E6A" w:rsidRDefault="00657644" w:rsidP="00657644">
      <w:pPr>
        <w:tabs>
          <w:tab w:val="left" w:pos="3765"/>
        </w:tabs>
        <w:jc w:val="right"/>
        <w:rPr>
          <w:rFonts w:ascii="Arial" w:hAnsi="Arial" w:cs="Arial"/>
          <w:i/>
          <w:szCs w:val="24"/>
          <w:lang w:val="es-ES_tradnl"/>
        </w:rPr>
      </w:pPr>
      <w:r w:rsidRPr="003C6E6A">
        <w:rPr>
          <w:rFonts w:ascii="Arial" w:hAnsi="Arial" w:cs="Arial"/>
          <w:i/>
          <w:szCs w:val="24"/>
          <w:lang w:val="es-ES_tradnl"/>
        </w:rPr>
        <w:t>A mi hijo Christoph</w:t>
      </w:r>
      <w:r w:rsidR="001542EE" w:rsidRPr="003C6E6A">
        <w:rPr>
          <w:rFonts w:ascii="Arial" w:hAnsi="Arial" w:cs="Arial"/>
          <w:i/>
          <w:szCs w:val="24"/>
          <w:lang w:val="es-ES_tradnl"/>
        </w:rPr>
        <w:t>er, un guerrero</w:t>
      </w:r>
    </w:p>
    <w:p w14:paraId="29E86213" w14:textId="77777777" w:rsidR="00657644" w:rsidRPr="003C6E6A" w:rsidRDefault="00657644" w:rsidP="00AD6A44">
      <w:pPr>
        <w:tabs>
          <w:tab w:val="left" w:pos="3765"/>
        </w:tabs>
        <w:rPr>
          <w:rFonts w:ascii="Arial" w:hAnsi="Arial" w:cs="Arial"/>
          <w:szCs w:val="24"/>
          <w:lang w:val="es-ES_tradnl"/>
        </w:rPr>
      </w:pPr>
    </w:p>
    <w:p w14:paraId="530737C3" w14:textId="77777777" w:rsidR="00657644" w:rsidRPr="003C6E6A" w:rsidRDefault="00657644" w:rsidP="00AD6A44">
      <w:pPr>
        <w:tabs>
          <w:tab w:val="left" w:pos="3765"/>
        </w:tabs>
        <w:rPr>
          <w:rFonts w:ascii="Arial" w:hAnsi="Arial" w:cs="Arial"/>
          <w:szCs w:val="24"/>
          <w:lang w:val="es-ES_tradnl"/>
        </w:rPr>
      </w:pPr>
    </w:p>
    <w:p w14:paraId="56F30AE8" w14:textId="77777777" w:rsidR="00657644" w:rsidRPr="003C6E6A" w:rsidRDefault="00657644" w:rsidP="00AD6A44">
      <w:pPr>
        <w:tabs>
          <w:tab w:val="left" w:pos="3765"/>
        </w:tabs>
        <w:rPr>
          <w:rFonts w:ascii="Arial" w:hAnsi="Arial" w:cs="Arial"/>
          <w:szCs w:val="24"/>
          <w:lang w:val="es-ES_tradnl"/>
        </w:rPr>
      </w:pPr>
    </w:p>
    <w:p w14:paraId="44F642AB" w14:textId="77777777" w:rsidR="00657644" w:rsidRPr="003C6E6A" w:rsidRDefault="00657644" w:rsidP="00AD6A44">
      <w:pPr>
        <w:tabs>
          <w:tab w:val="left" w:pos="3765"/>
        </w:tabs>
        <w:rPr>
          <w:rFonts w:ascii="Arial" w:hAnsi="Arial" w:cs="Arial"/>
          <w:szCs w:val="24"/>
          <w:lang w:val="es-ES_tradnl"/>
        </w:rPr>
      </w:pPr>
    </w:p>
    <w:p w14:paraId="3668728A" w14:textId="77777777" w:rsidR="00657644" w:rsidRPr="003C6E6A" w:rsidRDefault="00657644" w:rsidP="00AD6A44">
      <w:pPr>
        <w:tabs>
          <w:tab w:val="left" w:pos="3765"/>
        </w:tabs>
        <w:rPr>
          <w:rFonts w:ascii="Arial" w:hAnsi="Arial" w:cs="Arial"/>
          <w:szCs w:val="24"/>
          <w:lang w:val="es-ES_tradnl"/>
        </w:rPr>
      </w:pPr>
    </w:p>
    <w:p w14:paraId="5FFED87F" w14:textId="77777777" w:rsidR="00657644" w:rsidRPr="003C6E6A" w:rsidRDefault="00657644" w:rsidP="00AD6A44">
      <w:pPr>
        <w:tabs>
          <w:tab w:val="left" w:pos="3765"/>
        </w:tabs>
        <w:rPr>
          <w:rFonts w:ascii="Arial" w:hAnsi="Arial" w:cs="Arial"/>
          <w:szCs w:val="24"/>
          <w:lang w:val="es-ES_tradnl"/>
        </w:rPr>
      </w:pPr>
    </w:p>
    <w:p w14:paraId="4EC45B19" w14:textId="77777777" w:rsidR="00AD6A44" w:rsidRPr="003C6E6A" w:rsidRDefault="00AD6A44" w:rsidP="00AD6A44">
      <w:pPr>
        <w:tabs>
          <w:tab w:val="left" w:pos="5625"/>
        </w:tabs>
        <w:rPr>
          <w:rFonts w:ascii="Arial" w:hAnsi="Arial" w:cs="Arial"/>
          <w:szCs w:val="24"/>
          <w:lang w:val="es-ES_tradnl"/>
        </w:rPr>
      </w:pPr>
    </w:p>
    <w:p w14:paraId="5DE7BB8D" w14:textId="77777777" w:rsidR="00AD6A44" w:rsidRPr="003C6E6A" w:rsidRDefault="00AD6A44" w:rsidP="00AD6A44">
      <w:pPr>
        <w:tabs>
          <w:tab w:val="left" w:pos="5625"/>
        </w:tabs>
        <w:rPr>
          <w:rFonts w:ascii="Arial" w:hAnsi="Arial" w:cs="Arial"/>
          <w:szCs w:val="24"/>
          <w:lang w:val="es-ES_tradnl"/>
        </w:rPr>
      </w:pPr>
    </w:p>
    <w:p w14:paraId="1E12F886" w14:textId="77777777" w:rsidR="008E0B43" w:rsidRPr="003C6E6A" w:rsidRDefault="008E0B43" w:rsidP="004C3997">
      <w:pPr>
        <w:pStyle w:val="Ttulo1"/>
      </w:pPr>
    </w:p>
    <w:p w14:paraId="28036E39" w14:textId="77777777" w:rsidR="0075506B" w:rsidRPr="003C6E6A" w:rsidRDefault="0075506B">
      <w:pPr>
        <w:widowControl/>
        <w:rPr>
          <w:rFonts w:asciiTheme="majorHAnsi" w:eastAsiaTheme="majorEastAsia" w:hAnsiTheme="majorHAnsi" w:cstheme="majorBidi"/>
          <w:b/>
          <w:bCs/>
          <w:sz w:val="28"/>
          <w:szCs w:val="28"/>
        </w:rPr>
      </w:pPr>
      <w:r w:rsidRPr="003C6E6A">
        <w:br w:type="page"/>
      </w:r>
    </w:p>
    <w:p w14:paraId="58D50086" w14:textId="6F86F8CB" w:rsidR="004C3997" w:rsidRPr="003C6E6A" w:rsidRDefault="004C3997" w:rsidP="004C3997">
      <w:pPr>
        <w:pStyle w:val="Ttulo1"/>
      </w:pPr>
      <w:bookmarkStart w:id="1" w:name="_Toc79959286"/>
      <w:r w:rsidRPr="003C6E6A">
        <w:lastRenderedPageBreak/>
        <w:t>RESUMEN</w:t>
      </w:r>
      <w:bookmarkEnd w:id="1"/>
    </w:p>
    <w:p w14:paraId="56136344" w14:textId="77777777" w:rsidR="00EA7F97" w:rsidRPr="003C6E6A" w:rsidRDefault="00EA7F97" w:rsidP="00EA7F97">
      <w:pPr>
        <w:spacing w:after="0" w:line="240" w:lineRule="auto"/>
        <w:jc w:val="both"/>
        <w:rPr>
          <w:rFonts w:ascii="Arial" w:hAnsi="Arial" w:cs="Arial"/>
          <w:sz w:val="22"/>
          <w:szCs w:val="22"/>
          <w:lang w:val="es-ES_tradnl"/>
        </w:rPr>
      </w:pPr>
    </w:p>
    <w:p w14:paraId="40D40656" w14:textId="6DBA882E" w:rsidR="00EA7F97" w:rsidRPr="003C6E6A" w:rsidRDefault="00EA7F97" w:rsidP="008E2F82">
      <w:pPr>
        <w:spacing w:after="0"/>
        <w:jc w:val="both"/>
        <w:rPr>
          <w:rFonts w:ascii="Arial" w:hAnsi="Arial" w:cs="Arial"/>
          <w:sz w:val="22"/>
          <w:szCs w:val="22"/>
          <w:lang w:val="es-ES_tradnl"/>
        </w:rPr>
      </w:pPr>
      <w:r w:rsidRPr="003C6E6A">
        <w:rPr>
          <w:rFonts w:ascii="Arial" w:hAnsi="Arial" w:cs="Arial"/>
          <w:sz w:val="22"/>
          <w:szCs w:val="22"/>
          <w:lang w:val="es-ES_tradnl"/>
        </w:rPr>
        <w:t xml:space="preserve">Lograr sistemas de recirculación para la acuicultura en tierra ambientalmente sostenibles, es posible mediante la implementación de estrategias dirigidas al manejo responsable de los desechos contaminantes. En el caso del manejo de los efluentes, la integración de humedales artificiales plantados con </w:t>
      </w:r>
      <w:r w:rsidRPr="003C6E6A">
        <w:rPr>
          <w:rStyle w:val="Ttulo3Car"/>
          <w:rFonts w:ascii="Arial" w:hAnsi="Arial" w:cs="Arial"/>
          <w:sz w:val="22"/>
          <w:szCs w:val="22"/>
          <w:shd w:val="clear" w:color="auto" w:fill="FFFFFF"/>
          <w:lang w:val="es-ES_tradnl"/>
        </w:rPr>
        <w:t xml:space="preserve">halófitas capaces de crecer en altas concentraciones de salinidad, </w:t>
      </w:r>
      <w:r w:rsidRPr="003C6E6A">
        <w:rPr>
          <w:rFonts w:ascii="Arial" w:hAnsi="Arial" w:cs="Arial"/>
          <w:sz w:val="22"/>
          <w:szCs w:val="22"/>
          <w:lang w:val="es-ES_tradnl"/>
        </w:rPr>
        <w:t xml:space="preserve">se ha convertido en una alternativa factible para el tratamiento de las aguas residuales. </w:t>
      </w:r>
      <w:r w:rsidRPr="003C6E6A">
        <w:rPr>
          <w:rFonts w:ascii="Arial" w:hAnsi="Arial" w:cs="Arial"/>
          <w:i/>
          <w:sz w:val="22"/>
          <w:szCs w:val="22"/>
          <w:lang w:val="es-ES_tradnl"/>
        </w:rPr>
        <w:t>S</w:t>
      </w:r>
      <w:r w:rsidRPr="003C6E6A">
        <w:rPr>
          <w:rStyle w:val="Ttulo3Car"/>
          <w:rFonts w:ascii="Arial" w:hAnsi="Arial" w:cs="Arial"/>
          <w:i/>
          <w:sz w:val="22"/>
          <w:szCs w:val="22"/>
          <w:shd w:val="clear" w:color="auto" w:fill="FFFFFF"/>
          <w:lang w:val="es-ES_tradnl"/>
        </w:rPr>
        <w:t xml:space="preserve">alicornia </w:t>
      </w:r>
      <w:r w:rsidRPr="003C6E6A">
        <w:rPr>
          <w:rFonts w:ascii="Arial" w:hAnsi="Arial" w:cs="Arial"/>
          <w:i/>
          <w:sz w:val="22"/>
          <w:szCs w:val="22"/>
          <w:lang w:val="es-ES_tradnl"/>
        </w:rPr>
        <w:t xml:space="preserve">neei </w:t>
      </w:r>
      <w:r w:rsidRPr="003C6E6A">
        <w:rPr>
          <w:rFonts w:ascii="Arial" w:hAnsi="Arial" w:cs="Arial"/>
          <w:sz w:val="22"/>
          <w:szCs w:val="22"/>
          <w:lang w:val="es-ES_tradnl"/>
        </w:rPr>
        <w:t>es una planta halófita de amplia distribución en Sudamérica que ha sido propuesta como biofiltro de aguas provenientes de la acuicultura</w:t>
      </w:r>
      <w:r w:rsidR="00886E0A">
        <w:rPr>
          <w:rFonts w:ascii="Arial" w:hAnsi="Arial" w:cs="Arial"/>
          <w:sz w:val="22"/>
          <w:szCs w:val="22"/>
          <w:lang w:val="es-ES_tradnl"/>
        </w:rPr>
        <w:t>,</w:t>
      </w:r>
      <w:r w:rsidRPr="003C6E6A">
        <w:rPr>
          <w:rFonts w:ascii="Arial" w:hAnsi="Arial" w:cs="Arial"/>
          <w:sz w:val="22"/>
          <w:szCs w:val="22"/>
          <w:lang w:val="es-ES_tradnl"/>
        </w:rPr>
        <w:t xml:space="preserve"> debido a su importante valor económico y amplia distribución. Si bien existen estudios realizados en plantas halófitas similares, aún no se conoce si </w:t>
      </w:r>
      <w:r w:rsidRPr="003C6E6A">
        <w:rPr>
          <w:rFonts w:ascii="Arial" w:hAnsi="Arial" w:cs="Arial"/>
          <w:i/>
          <w:iCs/>
          <w:sz w:val="22"/>
          <w:szCs w:val="22"/>
          <w:lang w:val="es-ES_tradnl"/>
        </w:rPr>
        <w:t xml:space="preserve">S. neei </w:t>
      </w:r>
      <w:r w:rsidRPr="003C6E6A">
        <w:rPr>
          <w:rFonts w:ascii="Arial" w:hAnsi="Arial" w:cs="Arial"/>
          <w:sz w:val="22"/>
          <w:szCs w:val="22"/>
          <w:lang w:val="es-ES_tradnl"/>
        </w:rPr>
        <w:t xml:space="preserve">tiene el potencial necesario para adaptarse con éxito a los sistemas integrados de acuicultura marina en Chile. Por tanto, surgió el interrogante de si </w:t>
      </w:r>
      <w:r w:rsidRPr="003C6E6A">
        <w:rPr>
          <w:rFonts w:ascii="Arial" w:hAnsi="Arial" w:cs="Arial"/>
          <w:i/>
          <w:sz w:val="22"/>
          <w:szCs w:val="22"/>
          <w:lang w:val="es-ES_tradnl"/>
        </w:rPr>
        <w:t>S. neei</w:t>
      </w:r>
      <w:r w:rsidRPr="003C6E6A">
        <w:rPr>
          <w:rFonts w:ascii="Arial" w:hAnsi="Arial" w:cs="Arial"/>
          <w:sz w:val="22"/>
          <w:szCs w:val="22"/>
          <w:lang w:val="es-ES_tradnl"/>
        </w:rPr>
        <w:t xml:space="preserve">, tiene el potencial necesario para adaptarse con éxito a los sistemas integrados de acuicultura marina. </w:t>
      </w:r>
    </w:p>
    <w:p w14:paraId="2103FAE5" w14:textId="77777777" w:rsidR="00EA7F97" w:rsidRPr="003C6E6A" w:rsidRDefault="00EA7F97" w:rsidP="008E2F82">
      <w:pPr>
        <w:spacing w:after="0"/>
        <w:jc w:val="both"/>
        <w:rPr>
          <w:rFonts w:ascii="Arial" w:hAnsi="Arial" w:cs="Arial"/>
          <w:sz w:val="22"/>
          <w:szCs w:val="22"/>
          <w:lang w:val="es-ES_tradnl"/>
        </w:rPr>
      </w:pPr>
    </w:p>
    <w:p w14:paraId="30BCDB04" w14:textId="5D2ABA55" w:rsidR="00EA7F97" w:rsidRPr="003C6E6A" w:rsidRDefault="00EA7F97" w:rsidP="008E2F82">
      <w:pPr>
        <w:spacing w:after="0"/>
        <w:jc w:val="both"/>
        <w:rPr>
          <w:rFonts w:ascii="Arial" w:hAnsi="Arial" w:cs="Arial"/>
          <w:sz w:val="22"/>
          <w:szCs w:val="22"/>
        </w:rPr>
      </w:pPr>
      <w:r w:rsidRPr="003C6E6A">
        <w:rPr>
          <w:rFonts w:ascii="Arial" w:hAnsi="Arial" w:cs="Arial"/>
          <w:sz w:val="22"/>
          <w:szCs w:val="22"/>
          <w:lang w:val="es-ES_tradnl"/>
        </w:rPr>
        <w:t xml:space="preserve">La </w:t>
      </w:r>
      <w:r w:rsidRPr="003C6E6A">
        <w:rPr>
          <w:rFonts w:ascii="Arial" w:hAnsi="Arial" w:cs="Arial"/>
          <w:b/>
          <w:bCs/>
          <w:sz w:val="22"/>
          <w:szCs w:val="22"/>
          <w:lang w:val="es-ES_tradnl"/>
        </w:rPr>
        <w:t>hipótesis de investigación</w:t>
      </w:r>
      <w:r w:rsidRPr="003C6E6A">
        <w:rPr>
          <w:rFonts w:ascii="Arial" w:hAnsi="Arial" w:cs="Arial"/>
          <w:sz w:val="22"/>
          <w:szCs w:val="22"/>
          <w:lang w:val="es-ES_tradnl"/>
        </w:rPr>
        <w:t xml:space="preserve"> que se sometió a prueba es:</w:t>
      </w:r>
      <w:r w:rsidRPr="003C6E6A">
        <w:rPr>
          <w:rFonts w:ascii="Arial" w:hAnsi="Arial" w:cs="Arial"/>
          <w:i/>
          <w:iCs/>
          <w:color w:val="002060"/>
          <w:sz w:val="22"/>
          <w:szCs w:val="22"/>
          <w:lang w:val="es-ES_tradnl"/>
        </w:rPr>
        <w:t xml:space="preserve"> </w:t>
      </w:r>
      <w:r w:rsidRPr="003C6E6A">
        <w:rPr>
          <w:rFonts w:ascii="Arial" w:hAnsi="Arial" w:cs="Arial"/>
          <w:i/>
          <w:iCs/>
          <w:sz w:val="22"/>
          <w:szCs w:val="22"/>
          <w:lang w:val="es-ES_tradnl"/>
        </w:rPr>
        <w:t>Salicornia neei</w:t>
      </w:r>
      <w:r w:rsidRPr="003C6E6A">
        <w:rPr>
          <w:rFonts w:ascii="Arial" w:hAnsi="Arial" w:cs="Arial"/>
          <w:sz w:val="22"/>
          <w:szCs w:val="22"/>
          <w:lang w:val="es-ES_tradnl"/>
        </w:rPr>
        <w:t xml:space="preserve"> tiene la capacidad de producir biomasa, remover N y activar la maquinaria molecular de tolerancia a salinidad y nitrógeno en respuesta a efluentes similares a los de la acuicultura marina en tierra. El </w:t>
      </w:r>
      <w:r w:rsidRPr="003C6E6A">
        <w:rPr>
          <w:rFonts w:ascii="Arial" w:hAnsi="Arial" w:cs="Arial"/>
          <w:b/>
          <w:bCs/>
          <w:sz w:val="22"/>
          <w:szCs w:val="22"/>
          <w:lang w:val="es-ES_tradnl"/>
        </w:rPr>
        <w:t>objetivo general</w:t>
      </w:r>
      <w:r w:rsidRPr="003C6E6A">
        <w:rPr>
          <w:rFonts w:ascii="Arial" w:hAnsi="Arial" w:cs="Arial"/>
          <w:sz w:val="22"/>
          <w:szCs w:val="22"/>
          <w:lang w:val="es-ES_tradnl"/>
        </w:rPr>
        <w:t xml:space="preserve"> de esta tesis fue</w:t>
      </w:r>
      <w:r w:rsidRPr="003C6E6A">
        <w:rPr>
          <w:rFonts w:ascii="Arial" w:hAnsi="Arial" w:cs="Arial"/>
          <w:sz w:val="22"/>
          <w:szCs w:val="22"/>
          <w:shd w:val="clear" w:color="auto" w:fill="FFFFFF"/>
          <w:lang w:val="es-ES_tradnl"/>
        </w:rPr>
        <w:t xml:space="preserve"> evaluar el potencial biotecnológico de la planta halófita </w:t>
      </w:r>
      <w:r w:rsidRPr="003C6E6A">
        <w:rPr>
          <w:rFonts w:ascii="Arial" w:hAnsi="Arial" w:cs="Arial"/>
          <w:i/>
          <w:iCs/>
          <w:sz w:val="22"/>
          <w:szCs w:val="22"/>
          <w:shd w:val="clear" w:color="auto" w:fill="FFFFFF"/>
          <w:lang w:val="es-ES_tradnl"/>
        </w:rPr>
        <w:t xml:space="preserve">S. neei </w:t>
      </w:r>
      <w:r w:rsidRPr="003C6E6A">
        <w:rPr>
          <w:rFonts w:ascii="Arial" w:hAnsi="Arial" w:cs="Arial"/>
          <w:sz w:val="22"/>
          <w:szCs w:val="22"/>
          <w:shd w:val="clear" w:color="auto" w:fill="FFFFFF"/>
          <w:lang w:val="es-ES_tradnl"/>
        </w:rPr>
        <w:t>para su uso en sistemas integrados de acuicultura marina</w:t>
      </w:r>
      <w:bookmarkStart w:id="2" w:name="_Hlk79574635"/>
      <w:r w:rsidRPr="003C6E6A">
        <w:rPr>
          <w:rFonts w:ascii="Arial" w:hAnsi="Arial" w:cs="Arial"/>
          <w:sz w:val="22"/>
          <w:szCs w:val="22"/>
          <w:shd w:val="clear" w:color="auto" w:fill="FFFFFF"/>
          <w:lang w:val="es-ES_tradnl"/>
        </w:rPr>
        <w:t>. P</w:t>
      </w:r>
      <w:r w:rsidRPr="003C6E6A">
        <w:rPr>
          <w:rFonts w:ascii="Arial" w:hAnsi="Arial" w:cs="Arial"/>
          <w:sz w:val="22"/>
          <w:szCs w:val="22"/>
          <w:lang w:val="es-ES_tradnl"/>
        </w:rPr>
        <w:t xml:space="preserve">ara alcanzar este objetivo general se propusieron los siguientes </w:t>
      </w:r>
      <w:r w:rsidRPr="003C6E6A">
        <w:rPr>
          <w:rFonts w:ascii="Arial" w:hAnsi="Arial" w:cs="Arial"/>
          <w:b/>
          <w:sz w:val="22"/>
          <w:szCs w:val="22"/>
          <w:lang w:val="es-ES_tradnl"/>
        </w:rPr>
        <w:t>objetivos específicos</w:t>
      </w:r>
      <w:r w:rsidRPr="003C6E6A">
        <w:rPr>
          <w:rFonts w:ascii="Arial" w:hAnsi="Arial" w:cs="Arial"/>
          <w:sz w:val="22"/>
          <w:szCs w:val="22"/>
          <w:lang w:val="es-ES_tradnl"/>
        </w:rPr>
        <w:t xml:space="preserve">: </w:t>
      </w:r>
      <w:bookmarkEnd w:id="2"/>
      <w:r w:rsidRPr="003C6E6A">
        <w:rPr>
          <w:rFonts w:ascii="Arial" w:hAnsi="Arial" w:cs="Arial"/>
          <w:sz w:val="22"/>
          <w:szCs w:val="22"/>
          <w:lang w:val="es-ES_tradnl"/>
        </w:rPr>
        <w:t>1)</w:t>
      </w:r>
      <w:r w:rsidRPr="003C6E6A">
        <w:rPr>
          <w:rFonts w:ascii="Arial" w:hAnsi="Arial" w:cs="Arial"/>
          <w:sz w:val="22"/>
          <w:szCs w:val="22"/>
        </w:rPr>
        <w:t xml:space="preserve"> </w:t>
      </w:r>
      <w:bookmarkStart w:id="3" w:name="_Hlk79576967"/>
      <w:r w:rsidRPr="003C6E6A">
        <w:rPr>
          <w:rFonts w:ascii="Arial" w:hAnsi="Arial" w:cs="Arial"/>
          <w:sz w:val="22"/>
          <w:szCs w:val="22"/>
        </w:rPr>
        <w:t xml:space="preserve">Caracterizar la producción de biomasa de la planta halófita </w:t>
      </w:r>
      <w:r w:rsidRPr="003C6E6A">
        <w:rPr>
          <w:rFonts w:ascii="Arial" w:hAnsi="Arial" w:cs="Arial"/>
          <w:i/>
          <w:iCs/>
          <w:sz w:val="22"/>
          <w:szCs w:val="22"/>
        </w:rPr>
        <w:t>Salicornia neei</w:t>
      </w:r>
      <w:r w:rsidRPr="003C6E6A">
        <w:rPr>
          <w:rFonts w:ascii="Arial" w:hAnsi="Arial" w:cs="Arial"/>
          <w:sz w:val="22"/>
          <w:szCs w:val="22"/>
        </w:rPr>
        <w:t xml:space="preserve"> en concentraciones de salinidad de 35 g L</w:t>
      </w:r>
      <w:r w:rsidRPr="003C6E6A">
        <w:rPr>
          <w:rFonts w:ascii="Arial" w:hAnsi="Arial" w:cs="Arial"/>
          <w:sz w:val="22"/>
          <w:szCs w:val="22"/>
          <w:vertAlign w:val="superscript"/>
        </w:rPr>
        <w:t>-1</w:t>
      </w:r>
      <w:r w:rsidRPr="003C6E6A">
        <w:rPr>
          <w:rFonts w:ascii="Arial" w:hAnsi="Arial" w:cs="Arial"/>
          <w:sz w:val="22"/>
          <w:szCs w:val="22"/>
        </w:rPr>
        <w:t xml:space="preserve"> en combinación con 1 mg L</w:t>
      </w:r>
      <w:r w:rsidRPr="003C6E6A">
        <w:rPr>
          <w:rFonts w:ascii="Arial" w:hAnsi="Arial" w:cs="Arial"/>
          <w:sz w:val="22"/>
          <w:szCs w:val="22"/>
          <w:vertAlign w:val="superscript"/>
        </w:rPr>
        <w:t>−1</w:t>
      </w:r>
      <w:r w:rsidRPr="003C6E6A">
        <w:rPr>
          <w:rFonts w:ascii="Arial" w:hAnsi="Arial" w:cs="Arial"/>
          <w:sz w:val="22"/>
          <w:szCs w:val="22"/>
        </w:rPr>
        <w:t xml:space="preserve"> NAT + 100 mg L</w:t>
      </w:r>
      <w:r w:rsidRPr="003C6E6A">
        <w:rPr>
          <w:rFonts w:ascii="Arial" w:hAnsi="Arial" w:cs="Arial"/>
          <w:sz w:val="22"/>
          <w:szCs w:val="22"/>
          <w:vertAlign w:val="superscript"/>
        </w:rPr>
        <w:t>−1</w:t>
      </w:r>
      <w:r w:rsidRPr="003C6E6A">
        <w:rPr>
          <w:rFonts w:ascii="Arial" w:hAnsi="Arial" w:cs="Arial"/>
          <w:sz w:val="22"/>
          <w:szCs w:val="22"/>
        </w:rPr>
        <w:t xml:space="preserve"> de NO</w:t>
      </w:r>
      <w:r w:rsidRPr="003C6E6A">
        <w:rPr>
          <w:rFonts w:ascii="Arial" w:hAnsi="Arial" w:cs="Arial"/>
          <w:sz w:val="22"/>
          <w:szCs w:val="22"/>
          <w:vertAlign w:val="subscript"/>
        </w:rPr>
        <w:t>3</w:t>
      </w:r>
      <w:r w:rsidRPr="003C6E6A">
        <w:rPr>
          <w:rFonts w:ascii="Arial" w:hAnsi="Arial" w:cs="Arial"/>
          <w:sz w:val="22"/>
          <w:szCs w:val="22"/>
        </w:rPr>
        <w:t xml:space="preserve"> (</w:t>
      </w:r>
      <w:r w:rsidRPr="003C6E6A">
        <w:rPr>
          <w:rFonts w:ascii="Arial" w:hAnsi="Arial" w:cs="Arial"/>
          <w:sz w:val="22"/>
          <w:szCs w:val="22"/>
          <w:shd w:val="clear" w:color="auto" w:fill="FFFFFF"/>
          <w:lang w:val="es-ES_tradnl"/>
        </w:rPr>
        <w:t>Nit + Amm</w:t>
      </w:r>
      <w:r w:rsidRPr="003C6E6A">
        <w:rPr>
          <w:rFonts w:ascii="Arial" w:hAnsi="Arial" w:cs="Arial"/>
          <w:sz w:val="22"/>
          <w:szCs w:val="22"/>
        </w:rPr>
        <w:t>) y 100 mg L</w:t>
      </w:r>
      <w:r w:rsidRPr="003C6E6A">
        <w:rPr>
          <w:rFonts w:ascii="Arial" w:hAnsi="Arial" w:cs="Arial"/>
          <w:sz w:val="22"/>
          <w:szCs w:val="22"/>
          <w:vertAlign w:val="superscript"/>
        </w:rPr>
        <w:t>−1</w:t>
      </w:r>
      <w:r w:rsidRPr="003C6E6A">
        <w:rPr>
          <w:rFonts w:ascii="Arial" w:hAnsi="Arial" w:cs="Arial"/>
          <w:sz w:val="22"/>
          <w:szCs w:val="22"/>
        </w:rPr>
        <w:t xml:space="preserve"> NO</w:t>
      </w:r>
      <w:r w:rsidRPr="003C6E6A">
        <w:rPr>
          <w:rFonts w:ascii="Arial" w:hAnsi="Arial" w:cs="Arial"/>
          <w:sz w:val="22"/>
          <w:szCs w:val="22"/>
          <w:vertAlign w:val="subscript"/>
        </w:rPr>
        <w:t>3</w:t>
      </w:r>
      <w:r w:rsidRPr="003C6E6A">
        <w:rPr>
          <w:rFonts w:ascii="Arial" w:hAnsi="Arial" w:cs="Arial"/>
          <w:sz w:val="22"/>
          <w:szCs w:val="22"/>
        </w:rPr>
        <w:t xml:space="preserve"> mg L</w:t>
      </w:r>
      <w:r w:rsidRPr="003C6E6A">
        <w:rPr>
          <w:rFonts w:ascii="Arial" w:hAnsi="Arial" w:cs="Arial"/>
          <w:sz w:val="22"/>
          <w:szCs w:val="22"/>
          <w:vertAlign w:val="superscript"/>
        </w:rPr>
        <w:t>−1</w:t>
      </w:r>
      <w:r w:rsidRPr="003C6E6A">
        <w:rPr>
          <w:rFonts w:ascii="Arial" w:hAnsi="Arial" w:cs="Arial"/>
          <w:sz w:val="22"/>
          <w:szCs w:val="22"/>
        </w:rPr>
        <w:t xml:space="preserve"> (</w:t>
      </w:r>
      <w:r w:rsidRPr="003C6E6A">
        <w:rPr>
          <w:rFonts w:ascii="Arial" w:hAnsi="Arial" w:cs="Arial"/>
          <w:sz w:val="22"/>
          <w:szCs w:val="22"/>
          <w:shd w:val="clear" w:color="auto" w:fill="FFFFFF"/>
          <w:lang w:val="es-ES_tradnl"/>
        </w:rPr>
        <w:t>Nit</w:t>
      </w:r>
      <w:r w:rsidRPr="003C6E6A">
        <w:rPr>
          <w:rFonts w:ascii="Arial" w:hAnsi="Arial" w:cs="Arial"/>
          <w:sz w:val="22"/>
          <w:szCs w:val="22"/>
        </w:rPr>
        <w:t xml:space="preserve">). 2) Caracterizar la capacidad de la planta halófita </w:t>
      </w:r>
      <w:r w:rsidRPr="003C6E6A">
        <w:rPr>
          <w:rFonts w:ascii="Arial" w:hAnsi="Arial" w:cs="Arial"/>
          <w:i/>
          <w:iCs/>
          <w:sz w:val="22"/>
          <w:szCs w:val="22"/>
        </w:rPr>
        <w:t xml:space="preserve">Salicornia neei </w:t>
      </w:r>
      <w:r w:rsidRPr="003C6E6A">
        <w:rPr>
          <w:rFonts w:ascii="Arial" w:hAnsi="Arial" w:cs="Arial"/>
          <w:sz w:val="22"/>
          <w:szCs w:val="22"/>
        </w:rPr>
        <w:t>para remover nitrógeno de concentraciones de salinidad de 35 g L</w:t>
      </w:r>
      <w:r w:rsidRPr="003C6E6A">
        <w:rPr>
          <w:rFonts w:ascii="Arial" w:hAnsi="Arial" w:cs="Arial"/>
          <w:sz w:val="22"/>
          <w:szCs w:val="22"/>
          <w:vertAlign w:val="superscript"/>
        </w:rPr>
        <w:t>-1</w:t>
      </w:r>
      <w:r w:rsidRPr="003C6E6A">
        <w:rPr>
          <w:rFonts w:ascii="Arial" w:hAnsi="Arial" w:cs="Arial"/>
          <w:sz w:val="22"/>
          <w:szCs w:val="22"/>
        </w:rPr>
        <w:t xml:space="preserve"> en combinación con 100 mg L</w:t>
      </w:r>
      <w:r w:rsidRPr="003C6E6A">
        <w:rPr>
          <w:rFonts w:ascii="Arial" w:hAnsi="Arial" w:cs="Arial"/>
          <w:sz w:val="22"/>
          <w:szCs w:val="22"/>
          <w:vertAlign w:val="superscript"/>
        </w:rPr>
        <w:t>−1</w:t>
      </w:r>
      <w:r w:rsidRPr="003C6E6A">
        <w:rPr>
          <w:rFonts w:ascii="Arial" w:hAnsi="Arial" w:cs="Arial"/>
          <w:sz w:val="22"/>
          <w:szCs w:val="22"/>
        </w:rPr>
        <w:t xml:space="preserve"> NO</w:t>
      </w:r>
      <w:r w:rsidRPr="003C6E6A">
        <w:rPr>
          <w:rFonts w:ascii="Arial" w:hAnsi="Arial" w:cs="Arial"/>
          <w:sz w:val="22"/>
          <w:szCs w:val="22"/>
          <w:vertAlign w:val="subscript"/>
        </w:rPr>
        <w:t>3</w:t>
      </w:r>
      <w:r w:rsidRPr="003C6E6A">
        <w:rPr>
          <w:rFonts w:ascii="Arial" w:hAnsi="Arial" w:cs="Arial"/>
          <w:sz w:val="22"/>
          <w:szCs w:val="22"/>
        </w:rPr>
        <w:t xml:space="preserve"> mg L</w:t>
      </w:r>
      <w:r w:rsidRPr="003C6E6A">
        <w:rPr>
          <w:rFonts w:ascii="Arial" w:hAnsi="Arial" w:cs="Arial"/>
          <w:sz w:val="22"/>
          <w:szCs w:val="22"/>
          <w:vertAlign w:val="superscript"/>
        </w:rPr>
        <w:t>−1</w:t>
      </w:r>
      <w:r w:rsidRPr="003C6E6A">
        <w:rPr>
          <w:rFonts w:ascii="Arial" w:hAnsi="Arial" w:cs="Arial"/>
          <w:sz w:val="22"/>
          <w:szCs w:val="22"/>
        </w:rPr>
        <w:t xml:space="preserve"> y 1 mg L</w:t>
      </w:r>
      <w:r w:rsidRPr="003C6E6A">
        <w:rPr>
          <w:rFonts w:ascii="Arial" w:hAnsi="Arial" w:cs="Arial"/>
          <w:sz w:val="22"/>
          <w:szCs w:val="22"/>
          <w:vertAlign w:val="superscript"/>
        </w:rPr>
        <w:t>−1</w:t>
      </w:r>
      <w:r w:rsidRPr="003C6E6A">
        <w:rPr>
          <w:rFonts w:ascii="Arial" w:hAnsi="Arial" w:cs="Arial"/>
          <w:sz w:val="22"/>
          <w:szCs w:val="22"/>
        </w:rPr>
        <w:t xml:space="preserve"> NAT + 100 mg L</w:t>
      </w:r>
      <w:r w:rsidRPr="003C6E6A">
        <w:rPr>
          <w:rFonts w:ascii="Arial" w:hAnsi="Arial" w:cs="Arial"/>
          <w:sz w:val="22"/>
          <w:szCs w:val="22"/>
          <w:vertAlign w:val="superscript"/>
        </w:rPr>
        <w:t>−1</w:t>
      </w:r>
      <w:r w:rsidRPr="003C6E6A">
        <w:rPr>
          <w:rFonts w:ascii="Arial" w:hAnsi="Arial" w:cs="Arial"/>
          <w:sz w:val="22"/>
          <w:szCs w:val="22"/>
        </w:rPr>
        <w:t xml:space="preserve"> de NO</w:t>
      </w:r>
      <w:r w:rsidRPr="003C6E6A">
        <w:rPr>
          <w:rFonts w:ascii="Arial" w:hAnsi="Arial" w:cs="Arial"/>
          <w:sz w:val="22"/>
          <w:szCs w:val="22"/>
          <w:vertAlign w:val="subscript"/>
        </w:rPr>
        <w:t>3</w:t>
      </w:r>
      <w:r w:rsidRPr="003C6E6A">
        <w:rPr>
          <w:rFonts w:ascii="Arial" w:hAnsi="Arial" w:cs="Arial"/>
          <w:sz w:val="22"/>
          <w:szCs w:val="22"/>
        </w:rPr>
        <w:t xml:space="preserve">. 3) Identificar señales de transducción de </w:t>
      </w:r>
      <w:r w:rsidRPr="003C6E6A">
        <w:rPr>
          <w:rFonts w:ascii="Arial" w:hAnsi="Arial" w:cs="Arial"/>
          <w:i/>
          <w:iCs/>
          <w:sz w:val="22"/>
          <w:szCs w:val="22"/>
        </w:rPr>
        <w:t>Salicornia neei</w:t>
      </w:r>
      <w:r w:rsidRPr="003C6E6A">
        <w:rPr>
          <w:rFonts w:ascii="Arial" w:hAnsi="Arial" w:cs="Arial"/>
          <w:sz w:val="22"/>
          <w:szCs w:val="22"/>
        </w:rPr>
        <w:t>, en respuesta a concentraciones de salinidad de 35 g L</w:t>
      </w:r>
      <w:r w:rsidRPr="003C6E6A">
        <w:rPr>
          <w:rFonts w:ascii="Arial" w:hAnsi="Arial" w:cs="Arial"/>
          <w:sz w:val="22"/>
          <w:szCs w:val="22"/>
          <w:vertAlign w:val="superscript"/>
        </w:rPr>
        <w:t>-1</w:t>
      </w:r>
      <w:r w:rsidRPr="003C6E6A">
        <w:rPr>
          <w:rFonts w:ascii="Arial" w:hAnsi="Arial" w:cs="Arial"/>
          <w:sz w:val="22"/>
          <w:szCs w:val="22"/>
        </w:rPr>
        <w:t xml:space="preserve"> en combinación con 3mM de NH</w:t>
      </w:r>
      <w:r w:rsidRPr="003C6E6A">
        <w:rPr>
          <w:rFonts w:ascii="Arial" w:hAnsi="Arial" w:cs="Arial"/>
          <w:sz w:val="22"/>
          <w:szCs w:val="22"/>
          <w:vertAlign w:val="subscript"/>
        </w:rPr>
        <w:t>4</w:t>
      </w:r>
      <w:r w:rsidRPr="003C6E6A">
        <w:rPr>
          <w:rFonts w:ascii="Arial" w:hAnsi="Arial" w:cs="Arial"/>
          <w:sz w:val="22"/>
          <w:szCs w:val="22"/>
        </w:rPr>
        <w:t>Cl.</w:t>
      </w:r>
    </w:p>
    <w:bookmarkEnd w:id="3"/>
    <w:p w14:paraId="582AE84A" w14:textId="77777777" w:rsidR="00EA7F97" w:rsidRPr="003C6E6A" w:rsidRDefault="00EA7F97" w:rsidP="008E2F82">
      <w:pPr>
        <w:spacing w:after="0"/>
        <w:jc w:val="both"/>
        <w:rPr>
          <w:rFonts w:ascii="Arial" w:hAnsi="Arial" w:cs="Arial"/>
          <w:sz w:val="22"/>
          <w:szCs w:val="22"/>
          <w:shd w:val="clear" w:color="auto" w:fill="FFFFFF"/>
          <w:lang w:val="es-ES_tradnl"/>
        </w:rPr>
      </w:pPr>
    </w:p>
    <w:p w14:paraId="009F96EC" w14:textId="34511FB2" w:rsidR="00F6608C" w:rsidRPr="003C6E6A" w:rsidRDefault="00EA7F97" w:rsidP="008E2F82">
      <w:pPr>
        <w:spacing w:after="0"/>
        <w:jc w:val="both"/>
        <w:rPr>
          <w:rFonts w:ascii="Arial" w:hAnsi="Arial" w:cs="Arial"/>
          <w:sz w:val="22"/>
          <w:szCs w:val="22"/>
          <w:shd w:val="clear" w:color="auto" w:fill="FFFFFF"/>
          <w:lang w:val="es-ES_tradnl"/>
        </w:rPr>
      </w:pPr>
      <w:r w:rsidRPr="003C6E6A">
        <w:rPr>
          <w:rFonts w:ascii="Arial" w:hAnsi="Arial" w:cs="Arial"/>
          <w:sz w:val="22"/>
          <w:szCs w:val="22"/>
          <w:shd w:val="clear" w:color="auto" w:fill="FFFFFF"/>
          <w:lang w:val="es-ES_tradnl"/>
        </w:rPr>
        <w:t xml:space="preserve">Para desarrollar estos objetivos se colectaron plantas silvestres en las Salinas de Puyalli (Valparaíso), las cuales fueron procesadas para producir plántulas debidamente aclimatadas para utilizarlas posteriormente en los ensayos. 36 plántulas se cultivaron durante 74 días en humedales bajo tres tratamientos de agua de mar fertilizada con: (1) Nit + Amm, (2) Nit, o (3) </w:t>
      </w:r>
      <w:r w:rsidRPr="003C6E6A">
        <w:rPr>
          <w:rFonts w:ascii="Arial" w:hAnsi="Arial" w:cs="Arial"/>
          <w:sz w:val="22"/>
          <w:szCs w:val="22"/>
          <w:shd w:val="clear" w:color="auto" w:fill="FFFFFF"/>
          <w:lang w:val="es-ES_tradnl"/>
        </w:rPr>
        <w:lastRenderedPageBreak/>
        <w:t>sin fertilizante (Control). Se encontró una alta tasa de remoción de nitrógeno (Nit + Amm = 89,6% ± 1.0%; Nit 88,8% ± 0,9%) y una producción significativa de biomasa (Nit + Amm = 11,3 ± 2,0 kg m</w:t>
      </w:r>
      <w:r w:rsidRPr="003C6E6A">
        <w:rPr>
          <w:rFonts w:ascii="Arial" w:hAnsi="Arial" w:cs="Arial"/>
          <w:sz w:val="22"/>
          <w:szCs w:val="22"/>
          <w:shd w:val="clear" w:color="auto" w:fill="FFFFFF"/>
          <w:vertAlign w:val="superscript"/>
          <w:lang w:val="es-ES_tradnl"/>
        </w:rPr>
        <w:t>− 2</w:t>
      </w:r>
      <w:r w:rsidRPr="003C6E6A">
        <w:rPr>
          <w:rFonts w:ascii="Arial" w:hAnsi="Arial" w:cs="Arial"/>
          <w:sz w:val="22"/>
          <w:szCs w:val="22"/>
          <w:shd w:val="clear" w:color="auto" w:fill="FFFFFF"/>
          <w:lang w:val="es-ES_tradnl"/>
        </w:rPr>
        <w:t>; Nit = 10,0 ± 0,8 kg m</w:t>
      </w:r>
      <w:r w:rsidRPr="003C6E6A">
        <w:rPr>
          <w:rFonts w:ascii="Arial" w:hAnsi="Arial" w:cs="Arial"/>
          <w:sz w:val="22"/>
          <w:szCs w:val="22"/>
          <w:shd w:val="clear" w:color="auto" w:fill="FFFFFF"/>
          <w:vertAlign w:val="superscript"/>
          <w:lang w:val="es-ES_tradnl"/>
        </w:rPr>
        <w:t>− 2</w:t>
      </w:r>
      <w:r w:rsidRPr="003C6E6A">
        <w:rPr>
          <w:rFonts w:ascii="Arial" w:hAnsi="Arial" w:cs="Arial"/>
          <w:sz w:val="22"/>
          <w:szCs w:val="22"/>
          <w:shd w:val="clear" w:color="auto" w:fill="FFFFFF"/>
          <w:lang w:val="es-ES_tradnl"/>
        </w:rPr>
        <w:t>; Control = 4,6 ± 0,6 kg m</w:t>
      </w:r>
      <w:r w:rsidRPr="003C6E6A">
        <w:rPr>
          <w:rFonts w:ascii="Arial" w:hAnsi="Arial" w:cs="Arial"/>
          <w:sz w:val="22"/>
          <w:szCs w:val="22"/>
          <w:shd w:val="clear" w:color="auto" w:fill="FFFFFF"/>
          <w:vertAlign w:val="superscript"/>
          <w:lang w:val="es-ES_tradnl"/>
        </w:rPr>
        <w:t>− 2</w:t>
      </w:r>
      <w:r w:rsidRPr="003C6E6A">
        <w:rPr>
          <w:rFonts w:ascii="Arial" w:hAnsi="Arial" w:cs="Arial"/>
          <w:sz w:val="22"/>
          <w:szCs w:val="22"/>
          <w:shd w:val="clear" w:color="auto" w:fill="FFFFFF"/>
          <w:lang w:val="es-ES_tradnl"/>
        </w:rPr>
        <w:t xml:space="preserve">). Para identificar los mecanismos moleculares relacionados con la respuesta al amonio, se utilizaron 24 plántulas divididas en 2 tratamientos de acuaponía que contenían 0 y 3 mM de </w:t>
      </w:r>
      <w:r w:rsidRPr="003C6E6A">
        <w:rPr>
          <w:rFonts w:ascii="Arial" w:hAnsi="Arial" w:cs="Arial"/>
          <w:sz w:val="22"/>
          <w:szCs w:val="22"/>
        </w:rPr>
        <w:t>NH</w:t>
      </w:r>
      <w:r w:rsidRPr="003C6E6A">
        <w:rPr>
          <w:rFonts w:ascii="Arial" w:hAnsi="Arial" w:cs="Arial"/>
          <w:sz w:val="22"/>
          <w:szCs w:val="22"/>
          <w:vertAlign w:val="subscript"/>
        </w:rPr>
        <w:t>4</w:t>
      </w:r>
      <w:r w:rsidRPr="003C6E6A">
        <w:rPr>
          <w:rFonts w:ascii="Arial" w:hAnsi="Arial" w:cs="Arial"/>
          <w:sz w:val="22"/>
          <w:szCs w:val="22"/>
        </w:rPr>
        <w:t xml:space="preserve">Cl. El análisis bioinformático arrojó un total </w:t>
      </w:r>
      <w:r w:rsidRPr="003C6E6A">
        <w:rPr>
          <w:rFonts w:ascii="Arial" w:hAnsi="Arial" w:cs="Arial"/>
          <w:sz w:val="22"/>
          <w:szCs w:val="22"/>
          <w:shd w:val="clear" w:color="auto" w:fill="FFFFFF"/>
          <w:lang w:val="es-ES_tradnl"/>
        </w:rPr>
        <w:t>de 45327 genes anotados (51,2%). De estos, 9140 genes se expresaron diferencialmente en respuesta al amonio en agua salina. Un conjunto de 72 genes participaron directamente en el metabolismo del amonio, incluida GLN1</w:t>
      </w:r>
      <w:r w:rsidR="003004ED">
        <w:rPr>
          <w:rFonts w:ascii="Arial" w:hAnsi="Arial" w:cs="Arial"/>
          <w:sz w:val="22"/>
          <w:szCs w:val="22"/>
          <w:shd w:val="clear" w:color="auto" w:fill="FFFFFF"/>
          <w:lang w:val="es-ES_tradnl"/>
        </w:rPr>
        <w:t xml:space="preserve">, GS1 </w:t>
      </w:r>
      <w:r w:rsidRPr="003C6E6A">
        <w:rPr>
          <w:rFonts w:ascii="Arial" w:hAnsi="Arial" w:cs="Arial"/>
          <w:sz w:val="22"/>
          <w:szCs w:val="22"/>
          <w:shd w:val="clear" w:color="auto" w:fill="FFFFFF"/>
          <w:lang w:val="es-ES_tradnl"/>
        </w:rPr>
        <w:t xml:space="preserve">y Fd-GOGAT. Nuestros resultados demuestran que </w:t>
      </w:r>
      <w:r w:rsidRPr="003C6E6A">
        <w:rPr>
          <w:rFonts w:ascii="Arial" w:hAnsi="Arial" w:cs="Arial"/>
          <w:i/>
          <w:iCs/>
          <w:sz w:val="22"/>
          <w:szCs w:val="22"/>
          <w:shd w:val="clear" w:color="auto" w:fill="FFFFFF"/>
          <w:lang w:val="es-ES_tradnl"/>
        </w:rPr>
        <w:t>S. neei</w:t>
      </w:r>
      <w:r w:rsidRPr="003C6E6A">
        <w:rPr>
          <w:rFonts w:ascii="Arial" w:hAnsi="Arial" w:cs="Arial"/>
          <w:sz w:val="22"/>
          <w:szCs w:val="22"/>
          <w:shd w:val="clear" w:color="auto" w:fill="FFFFFF"/>
          <w:lang w:val="es-ES_tradnl"/>
        </w:rPr>
        <w:t xml:space="preserve"> se puede utilizar eficientemente para el tratamiento de aguas residuales en la acuicultura salina en América del Sur, obteniendo aguas filtradas y abundante biomasa. Además, el sistema de desintoxicación de amonio mediado por glutamina y glutamato sintasa activado presencia amonio y agua salina</w:t>
      </w:r>
      <w:r w:rsidR="00886E0A">
        <w:rPr>
          <w:rFonts w:ascii="Arial" w:hAnsi="Arial" w:cs="Arial"/>
          <w:sz w:val="22"/>
          <w:szCs w:val="22"/>
          <w:shd w:val="clear" w:color="auto" w:fill="FFFFFF"/>
          <w:lang w:val="es-ES_tradnl"/>
        </w:rPr>
        <w:t>,</w:t>
      </w:r>
      <w:r w:rsidRPr="003C6E6A">
        <w:rPr>
          <w:rFonts w:ascii="Arial" w:hAnsi="Arial" w:cs="Arial"/>
          <w:sz w:val="22"/>
          <w:szCs w:val="22"/>
          <w:shd w:val="clear" w:color="auto" w:fill="FFFFFF"/>
          <w:lang w:val="es-ES_tradnl"/>
        </w:rPr>
        <w:t xml:space="preserve"> demuestra la capacidad de la planta para tolerar estrés. Finamente, este perfil del transcriptoma actual podría ser útil para investigar la respuesta de las plantas halófitas a las aguas residuales salinas de la acuicultura terrestre.</w:t>
      </w:r>
    </w:p>
    <w:p w14:paraId="056D997B" w14:textId="77777777" w:rsidR="00F6608C" w:rsidRPr="003C6E6A" w:rsidRDefault="00F6608C" w:rsidP="004C3997">
      <w:pPr>
        <w:autoSpaceDE w:val="0"/>
        <w:autoSpaceDN w:val="0"/>
        <w:adjustRightInd w:val="0"/>
        <w:spacing w:line="240" w:lineRule="auto"/>
        <w:jc w:val="both"/>
        <w:rPr>
          <w:rFonts w:ascii="Arial" w:eastAsia="Calibri" w:hAnsi="Arial" w:cs="Arial"/>
          <w:color w:val="000000"/>
          <w:sz w:val="16"/>
          <w:szCs w:val="16"/>
        </w:rPr>
      </w:pPr>
    </w:p>
    <w:p w14:paraId="58A5AA92" w14:textId="77777777" w:rsidR="00266AD6" w:rsidRPr="003C6E6A" w:rsidRDefault="00266AD6" w:rsidP="004C3997">
      <w:pPr>
        <w:pStyle w:val="Ttulo1"/>
        <w:sectPr w:rsidR="00266AD6" w:rsidRPr="003C6E6A" w:rsidSect="00B66097">
          <w:footerReference w:type="default" r:id="rId11"/>
          <w:pgSz w:w="12240" w:h="15840"/>
          <w:pgMar w:top="1418" w:right="1418" w:bottom="1418" w:left="1701" w:header="709" w:footer="709" w:gutter="0"/>
          <w:pgNumType w:fmt="lowerRoman"/>
          <w:cols w:space="708"/>
          <w:docGrid w:linePitch="360"/>
        </w:sectPr>
      </w:pPr>
    </w:p>
    <w:p w14:paraId="668D92CA" w14:textId="77777777" w:rsidR="004C3997" w:rsidRPr="003C6E6A" w:rsidRDefault="004C3997" w:rsidP="004C3997">
      <w:pPr>
        <w:pStyle w:val="Ttulo1"/>
      </w:pPr>
      <w:bookmarkStart w:id="4" w:name="_Toc79959287"/>
      <w:r w:rsidRPr="003C6E6A">
        <w:lastRenderedPageBreak/>
        <w:t>AGRADECIMIENTOS</w:t>
      </w:r>
      <w:bookmarkEnd w:id="4"/>
    </w:p>
    <w:p w14:paraId="6045319D" w14:textId="77777777" w:rsidR="004C3997" w:rsidRPr="003C6E6A" w:rsidRDefault="004C3997" w:rsidP="004C3997">
      <w:pPr>
        <w:autoSpaceDE w:val="0"/>
        <w:autoSpaceDN w:val="0"/>
        <w:adjustRightInd w:val="0"/>
        <w:spacing w:line="240" w:lineRule="auto"/>
        <w:jc w:val="both"/>
        <w:rPr>
          <w:rFonts w:ascii="Arial" w:eastAsia="Calibri" w:hAnsi="Arial" w:cs="Arial"/>
          <w:color w:val="000000"/>
          <w:sz w:val="16"/>
          <w:szCs w:val="16"/>
        </w:rPr>
      </w:pPr>
    </w:p>
    <w:p w14:paraId="70E26E26" w14:textId="3A45249B" w:rsidR="0060535A" w:rsidRPr="003C6E6A" w:rsidRDefault="0060535A" w:rsidP="0060535A">
      <w:pPr>
        <w:jc w:val="both"/>
        <w:rPr>
          <w:rFonts w:ascii="Arial" w:hAnsi="Arial" w:cs="Arial"/>
          <w:sz w:val="22"/>
          <w:szCs w:val="22"/>
        </w:rPr>
      </w:pPr>
      <w:r w:rsidRPr="003C6E6A">
        <w:rPr>
          <w:rFonts w:ascii="Arial" w:hAnsi="Arial" w:cs="Arial"/>
          <w:sz w:val="22"/>
          <w:szCs w:val="22"/>
        </w:rPr>
        <w:t xml:space="preserve">Durante estos años tuve la oportunidad de conocer valiosas personas que de una u otra manera hoy son la razón </w:t>
      </w:r>
      <w:r w:rsidR="00886E0A">
        <w:rPr>
          <w:rFonts w:ascii="Arial" w:hAnsi="Arial" w:cs="Arial"/>
          <w:sz w:val="22"/>
          <w:szCs w:val="22"/>
        </w:rPr>
        <w:t xml:space="preserve">para </w:t>
      </w:r>
      <w:r w:rsidRPr="003C6E6A">
        <w:rPr>
          <w:rFonts w:ascii="Arial" w:hAnsi="Arial" w:cs="Arial"/>
          <w:sz w:val="22"/>
          <w:szCs w:val="22"/>
        </w:rPr>
        <w:t>concluir esta tesis</w:t>
      </w:r>
      <w:r w:rsidR="00886E0A">
        <w:rPr>
          <w:rFonts w:ascii="Arial" w:hAnsi="Arial" w:cs="Arial"/>
          <w:sz w:val="22"/>
          <w:szCs w:val="22"/>
        </w:rPr>
        <w:t xml:space="preserve">. A </w:t>
      </w:r>
      <w:r w:rsidRPr="003C6E6A">
        <w:rPr>
          <w:rFonts w:ascii="Arial" w:hAnsi="Arial" w:cs="Arial"/>
          <w:sz w:val="22"/>
          <w:szCs w:val="22"/>
        </w:rPr>
        <w:t>todos ellos quiero expresarles mi más sincera gratitud.</w:t>
      </w:r>
    </w:p>
    <w:p w14:paraId="39A8A277" w14:textId="77777777" w:rsidR="0060535A" w:rsidRPr="003C6E6A" w:rsidRDefault="0060535A" w:rsidP="0060535A">
      <w:pPr>
        <w:jc w:val="both"/>
        <w:rPr>
          <w:rFonts w:ascii="Arial" w:hAnsi="Arial" w:cs="Arial"/>
          <w:sz w:val="22"/>
          <w:szCs w:val="22"/>
        </w:rPr>
      </w:pPr>
    </w:p>
    <w:p w14:paraId="156D700C" w14:textId="13CA67C1" w:rsidR="0060535A" w:rsidRPr="003C6E6A" w:rsidRDefault="0060535A" w:rsidP="0060535A">
      <w:pPr>
        <w:jc w:val="both"/>
        <w:rPr>
          <w:rFonts w:ascii="Arial" w:hAnsi="Arial" w:cs="Arial"/>
          <w:sz w:val="22"/>
          <w:szCs w:val="22"/>
        </w:rPr>
      </w:pPr>
      <w:r w:rsidRPr="003C6E6A">
        <w:rPr>
          <w:rFonts w:ascii="Arial" w:hAnsi="Arial" w:cs="Arial"/>
          <w:sz w:val="22"/>
          <w:szCs w:val="22"/>
        </w:rPr>
        <w:t>A m</w:t>
      </w:r>
      <w:r w:rsidR="00886E0A">
        <w:rPr>
          <w:rFonts w:ascii="Arial" w:hAnsi="Arial" w:cs="Arial"/>
          <w:sz w:val="22"/>
          <w:szCs w:val="22"/>
        </w:rPr>
        <w:t>í</w:t>
      </w:r>
      <w:r w:rsidRPr="003C6E6A">
        <w:rPr>
          <w:rFonts w:ascii="Arial" w:hAnsi="Arial" w:cs="Arial"/>
          <w:sz w:val="22"/>
          <w:szCs w:val="22"/>
        </w:rPr>
        <w:t xml:space="preserve"> amada familia colombiana</w:t>
      </w:r>
      <w:r w:rsidR="00886E0A">
        <w:rPr>
          <w:rFonts w:ascii="Arial" w:hAnsi="Arial" w:cs="Arial"/>
          <w:sz w:val="22"/>
          <w:szCs w:val="22"/>
        </w:rPr>
        <w:t>:</w:t>
      </w:r>
      <w:r w:rsidRPr="003C6E6A">
        <w:rPr>
          <w:rFonts w:ascii="Arial" w:hAnsi="Arial" w:cs="Arial"/>
          <w:sz w:val="22"/>
          <w:szCs w:val="22"/>
        </w:rPr>
        <w:t xml:space="preserve"> mis padres Fanny y Alfredo, quienes siempre me enseñaron el valor de la lucha y perseverancia y a mis hermanos Carmen, Carolina, Martha y Ramón que creyeron en mí. A mi amor Álvaro y </w:t>
      </w:r>
      <w:r w:rsidR="00886E0A">
        <w:rPr>
          <w:rFonts w:ascii="Arial" w:hAnsi="Arial" w:cs="Arial"/>
          <w:sz w:val="22"/>
          <w:szCs w:val="22"/>
        </w:rPr>
        <w:t xml:space="preserve">a </w:t>
      </w:r>
      <w:r w:rsidRPr="003C6E6A">
        <w:rPr>
          <w:rFonts w:ascii="Arial" w:hAnsi="Arial" w:cs="Arial"/>
          <w:sz w:val="22"/>
          <w:szCs w:val="22"/>
        </w:rPr>
        <w:t>mi hijito Christopher que son mis motores y me impulsan a buscar un mejor futuro</w:t>
      </w:r>
      <w:r w:rsidR="00886E0A">
        <w:rPr>
          <w:rFonts w:ascii="Arial" w:hAnsi="Arial" w:cs="Arial"/>
          <w:sz w:val="22"/>
          <w:szCs w:val="22"/>
        </w:rPr>
        <w:t>. A</w:t>
      </w:r>
      <w:r w:rsidRPr="003C6E6A">
        <w:rPr>
          <w:rFonts w:ascii="Arial" w:hAnsi="Arial" w:cs="Arial"/>
          <w:sz w:val="22"/>
          <w:szCs w:val="22"/>
        </w:rPr>
        <w:t xml:space="preserve"> mi familia chilena que me acogieron como parte de ellos.</w:t>
      </w:r>
    </w:p>
    <w:p w14:paraId="22703468" w14:textId="77777777" w:rsidR="0060535A" w:rsidRPr="003C6E6A" w:rsidRDefault="0060535A" w:rsidP="0060535A">
      <w:pPr>
        <w:jc w:val="both"/>
        <w:rPr>
          <w:rFonts w:ascii="Arial" w:hAnsi="Arial" w:cs="Arial"/>
          <w:sz w:val="22"/>
          <w:szCs w:val="22"/>
        </w:rPr>
      </w:pPr>
    </w:p>
    <w:p w14:paraId="45974E86" w14:textId="51E295CC" w:rsidR="0060535A" w:rsidRPr="003C6E6A" w:rsidRDefault="0060535A" w:rsidP="0060535A">
      <w:pPr>
        <w:jc w:val="both"/>
        <w:rPr>
          <w:rFonts w:ascii="Arial" w:hAnsi="Arial" w:cs="Arial"/>
          <w:sz w:val="22"/>
          <w:szCs w:val="22"/>
        </w:rPr>
      </w:pPr>
      <w:r w:rsidRPr="003C6E6A">
        <w:rPr>
          <w:rFonts w:ascii="Arial" w:hAnsi="Arial" w:cs="Arial"/>
          <w:sz w:val="22"/>
          <w:szCs w:val="22"/>
        </w:rPr>
        <w:t xml:space="preserve">Agradezco a mi profesor José Gallardo, que confió en </w:t>
      </w:r>
      <w:r w:rsidR="003B22C8" w:rsidRPr="003C6E6A">
        <w:rPr>
          <w:rFonts w:ascii="Arial" w:hAnsi="Arial" w:cs="Arial"/>
          <w:sz w:val="22"/>
          <w:szCs w:val="22"/>
        </w:rPr>
        <w:t>mí</w:t>
      </w:r>
      <w:r w:rsidRPr="003C6E6A">
        <w:rPr>
          <w:rFonts w:ascii="Arial" w:hAnsi="Arial" w:cs="Arial"/>
          <w:sz w:val="22"/>
          <w:szCs w:val="22"/>
        </w:rPr>
        <w:t xml:space="preserve"> y me apoyó para alcanzar este sueño, y que con su experiencia académica orientó este trabajo doctoral</w:t>
      </w:r>
      <w:r w:rsidR="00886E0A">
        <w:rPr>
          <w:rFonts w:ascii="Arial" w:hAnsi="Arial" w:cs="Arial"/>
          <w:sz w:val="22"/>
          <w:szCs w:val="22"/>
        </w:rPr>
        <w:t>. A</w:t>
      </w:r>
      <w:r w:rsidRPr="003C6E6A">
        <w:rPr>
          <w:rFonts w:ascii="Arial" w:hAnsi="Arial" w:cs="Arial"/>
          <w:sz w:val="22"/>
          <w:szCs w:val="22"/>
        </w:rPr>
        <w:t xml:space="preserve">gradezco también a todos los investigadores y tesistas del laboratorio de genética y genómica aplicada LGA que </w:t>
      </w:r>
      <w:r w:rsidRPr="008B115B">
        <w:rPr>
          <w:rFonts w:ascii="Arial" w:hAnsi="Arial" w:cs="Arial"/>
          <w:sz w:val="22"/>
          <w:szCs w:val="22"/>
        </w:rPr>
        <w:t xml:space="preserve">contribuyeron </w:t>
      </w:r>
      <w:r w:rsidR="00886E0A" w:rsidRPr="008B115B">
        <w:rPr>
          <w:rFonts w:ascii="Arial" w:hAnsi="Arial" w:cs="Arial"/>
          <w:sz w:val="22"/>
          <w:szCs w:val="22"/>
        </w:rPr>
        <w:t>en términos técnicos</w:t>
      </w:r>
      <w:r w:rsidR="00886E0A" w:rsidRPr="003C6E6A">
        <w:rPr>
          <w:rFonts w:ascii="Arial" w:hAnsi="Arial" w:cs="Arial"/>
          <w:sz w:val="22"/>
          <w:szCs w:val="22"/>
        </w:rPr>
        <w:t xml:space="preserve"> </w:t>
      </w:r>
      <w:r w:rsidRPr="003C6E6A">
        <w:rPr>
          <w:rFonts w:ascii="Arial" w:hAnsi="Arial" w:cs="Arial"/>
          <w:sz w:val="22"/>
          <w:szCs w:val="22"/>
        </w:rPr>
        <w:t>a la elaboración de esta tesis. A Carolina, Pamela, Javier y Paola.</w:t>
      </w:r>
    </w:p>
    <w:p w14:paraId="58AC553A" w14:textId="77777777" w:rsidR="0060535A" w:rsidRPr="003C6E6A" w:rsidRDefault="0060535A" w:rsidP="0060535A">
      <w:pPr>
        <w:jc w:val="both"/>
        <w:rPr>
          <w:rFonts w:ascii="Arial" w:hAnsi="Arial" w:cs="Arial"/>
          <w:sz w:val="22"/>
          <w:szCs w:val="22"/>
        </w:rPr>
      </w:pPr>
    </w:p>
    <w:p w14:paraId="664E7726" w14:textId="43EF8CA2" w:rsidR="0060535A" w:rsidRPr="003C6E6A" w:rsidRDefault="0060535A" w:rsidP="0060535A">
      <w:pPr>
        <w:jc w:val="both"/>
        <w:rPr>
          <w:rFonts w:ascii="Arial" w:eastAsia="Calibri" w:hAnsi="Arial" w:cs="Arial"/>
          <w:color w:val="000000"/>
          <w:sz w:val="22"/>
          <w:szCs w:val="22"/>
        </w:rPr>
      </w:pPr>
      <w:r w:rsidRPr="003C6E6A">
        <w:rPr>
          <w:rFonts w:ascii="Arial" w:hAnsi="Arial" w:cs="Arial"/>
          <w:sz w:val="22"/>
          <w:szCs w:val="22"/>
        </w:rPr>
        <w:t xml:space="preserve">Al profesor Herman Silva (co -director) y Jonatan Maldonado del </w:t>
      </w:r>
      <w:r w:rsidRPr="003C6E6A">
        <w:rPr>
          <w:rFonts w:ascii="Arial" w:eastAsia="Calibri" w:hAnsi="Arial" w:cs="Arial"/>
          <w:color w:val="000000"/>
          <w:sz w:val="22"/>
          <w:szCs w:val="22"/>
        </w:rPr>
        <w:t xml:space="preserve">Laboratorio de Genómica Funcional y Bioinformática de la Universidad de Chile, que han aportado sus valiosos conocimientos </w:t>
      </w:r>
      <w:r w:rsidR="00886E0A">
        <w:rPr>
          <w:rFonts w:ascii="Arial" w:eastAsia="Calibri" w:hAnsi="Arial" w:cs="Arial"/>
          <w:color w:val="000000"/>
          <w:sz w:val="22"/>
          <w:szCs w:val="22"/>
        </w:rPr>
        <w:t>en el</w:t>
      </w:r>
      <w:r w:rsidRPr="003C6E6A">
        <w:rPr>
          <w:rFonts w:ascii="Arial" w:eastAsia="Calibri" w:hAnsi="Arial" w:cs="Arial"/>
          <w:color w:val="000000"/>
          <w:sz w:val="22"/>
          <w:szCs w:val="22"/>
        </w:rPr>
        <w:t xml:space="preserve"> desarrollo esta tesis.</w:t>
      </w:r>
    </w:p>
    <w:p w14:paraId="6B3DC7EA" w14:textId="77777777" w:rsidR="0060535A" w:rsidRPr="003C6E6A" w:rsidRDefault="0060535A" w:rsidP="0060535A">
      <w:pPr>
        <w:jc w:val="both"/>
        <w:rPr>
          <w:rFonts w:ascii="Arial" w:eastAsia="Calibri" w:hAnsi="Arial" w:cs="Arial"/>
          <w:color w:val="000000"/>
          <w:sz w:val="22"/>
          <w:szCs w:val="22"/>
        </w:rPr>
      </w:pPr>
    </w:p>
    <w:p w14:paraId="3C2B576A" w14:textId="77777777" w:rsidR="0060535A" w:rsidRPr="003C6E6A" w:rsidRDefault="0060535A" w:rsidP="0060535A">
      <w:pPr>
        <w:jc w:val="both"/>
        <w:rPr>
          <w:rFonts w:ascii="Arial" w:eastAsia="Calibri" w:hAnsi="Arial" w:cs="Arial"/>
          <w:color w:val="000000"/>
          <w:sz w:val="22"/>
          <w:szCs w:val="22"/>
        </w:rPr>
      </w:pPr>
      <w:r w:rsidRPr="003C6E6A">
        <w:rPr>
          <w:rFonts w:ascii="Arial" w:eastAsia="Calibri" w:hAnsi="Arial" w:cs="Arial"/>
          <w:color w:val="000000"/>
          <w:sz w:val="22"/>
          <w:szCs w:val="22"/>
        </w:rPr>
        <w:t>A la Universidad Federico Santa María por la beca de sostenimiento.</w:t>
      </w:r>
    </w:p>
    <w:p w14:paraId="65C55DA4" w14:textId="77777777" w:rsidR="0060535A" w:rsidRPr="003C6E6A" w:rsidRDefault="0060535A" w:rsidP="0060535A">
      <w:pPr>
        <w:jc w:val="both"/>
        <w:rPr>
          <w:rFonts w:ascii="Arial" w:eastAsia="Calibri" w:hAnsi="Arial" w:cs="Arial"/>
          <w:color w:val="000000"/>
          <w:sz w:val="22"/>
          <w:szCs w:val="22"/>
        </w:rPr>
      </w:pPr>
    </w:p>
    <w:p w14:paraId="5FA63824" w14:textId="77777777" w:rsidR="0060535A" w:rsidRPr="003C6E6A" w:rsidRDefault="0060535A" w:rsidP="0060535A">
      <w:pPr>
        <w:jc w:val="both"/>
        <w:rPr>
          <w:rFonts w:ascii="Arial" w:eastAsia="Calibri" w:hAnsi="Arial" w:cs="Arial"/>
          <w:color w:val="000000"/>
          <w:sz w:val="22"/>
          <w:szCs w:val="22"/>
        </w:rPr>
      </w:pPr>
      <w:r w:rsidRPr="003C6E6A">
        <w:rPr>
          <w:rFonts w:ascii="Arial" w:eastAsia="Calibri" w:hAnsi="Arial" w:cs="Arial"/>
          <w:color w:val="000000"/>
          <w:sz w:val="22"/>
          <w:szCs w:val="22"/>
        </w:rPr>
        <w:t>A los compañeros del doctorado 2014, grandes personas.</w:t>
      </w:r>
    </w:p>
    <w:p w14:paraId="06C49592" w14:textId="77777777" w:rsidR="0060535A" w:rsidRPr="003C6E6A" w:rsidRDefault="0060535A" w:rsidP="0060535A">
      <w:pPr>
        <w:jc w:val="both"/>
        <w:rPr>
          <w:rFonts w:ascii="Arial" w:eastAsia="Calibri" w:hAnsi="Arial" w:cs="Arial"/>
          <w:color w:val="000000"/>
          <w:sz w:val="22"/>
          <w:szCs w:val="22"/>
        </w:rPr>
      </w:pPr>
    </w:p>
    <w:p w14:paraId="3DC98E63" w14:textId="137512F9" w:rsidR="004C3997" w:rsidRPr="003C6E6A" w:rsidRDefault="0060535A" w:rsidP="0060535A">
      <w:pPr>
        <w:jc w:val="both"/>
      </w:pPr>
      <w:r w:rsidRPr="003C6E6A">
        <w:rPr>
          <w:rFonts w:ascii="Arial" w:eastAsia="Calibri" w:hAnsi="Arial" w:cs="Arial"/>
          <w:color w:val="000000"/>
          <w:sz w:val="22"/>
          <w:szCs w:val="22"/>
        </w:rPr>
        <w:t>A Dios que me sostiene en su mano y me permite alcanzar mis metas.</w:t>
      </w:r>
    </w:p>
    <w:p w14:paraId="78683850" w14:textId="77777777" w:rsidR="004C3997" w:rsidRPr="003C6E6A" w:rsidRDefault="004C3997" w:rsidP="00AD6A44">
      <w:pPr>
        <w:rPr>
          <w:rFonts w:ascii="Arial" w:hAnsi="Arial" w:cs="Arial"/>
          <w:szCs w:val="24"/>
        </w:rPr>
      </w:pPr>
    </w:p>
    <w:p w14:paraId="6C6BFD72" w14:textId="77777777" w:rsidR="004C3997" w:rsidRPr="003C6E6A" w:rsidRDefault="004C3997" w:rsidP="00AD6A44">
      <w:pPr>
        <w:rPr>
          <w:rFonts w:ascii="Arial" w:hAnsi="Arial" w:cs="Arial"/>
          <w:szCs w:val="24"/>
        </w:rPr>
        <w:sectPr w:rsidR="004C3997" w:rsidRPr="003C6E6A" w:rsidSect="00B66097">
          <w:pgSz w:w="12240" w:h="15840"/>
          <w:pgMar w:top="1418" w:right="1418" w:bottom="1418" w:left="1701" w:header="709" w:footer="709" w:gutter="0"/>
          <w:pgNumType w:fmt="lowerRoman"/>
          <w:cols w:space="708"/>
          <w:docGrid w:linePitch="360"/>
        </w:sectPr>
      </w:pPr>
    </w:p>
    <w:p w14:paraId="05E6E3DF" w14:textId="77777777" w:rsidR="00663E0E" w:rsidRPr="003C6E6A" w:rsidRDefault="00893370" w:rsidP="00893370">
      <w:pPr>
        <w:pStyle w:val="Ttulo1"/>
        <w:rPr>
          <w:rFonts w:eastAsia="Calibri"/>
        </w:rPr>
      </w:pPr>
      <w:bookmarkStart w:id="5" w:name="_Toc79959288"/>
      <w:r w:rsidRPr="003C6E6A">
        <w:rPr>
          <w:rFonts w:eastAsia="Calibri"/>
        </w:rPr>
        <w:lastRenderedPageBreak/>
        <w:t>Í</w:t>
      </w:r>
      <w:r w:rsidR="00663E0E" w:rsidRPr="003C6E6A">
        <w:rPr>
          <w:rFonts w:eastAsia="Calibri"/>
        </w:rPr>
        <w:t>NDICE</w:t>
      </w:r>
      <w:r w:rsidR="004C3997" w:rsidRPr="003C6E6A">
        <w:rPr>
          <w:rFonts w:eastAsia="Calibri"/>
        </w:rPr>
        <w:t xml:space="preserve"> DE GENERAL</w:t>
      </w:r>
      <w:bookmarkEnd w:id="5"/>
    </w:p>
    <w:sdt>
      <w:sdtPr>
        <w:rPr>
          <w:rFonts w:asciiTheme="minorHAnsi" w:eastAsia="Times New Roman" w:hAnsiTheme="minorHAnsi" w:cstheme="minorHAnsi"/>
          <w:b w:val="0"/>
          <w:bCs w:val="0"/>
          <w:sz w:val="20"/>
          <w:szCs w:val="20"/>
          <w:lang w:val="es-ES" w:eastAsia="es-ES"/>
        </w:rPr>
        <w:id w:val="1813747096"/>
        <w:docPartObj>
          <w:docPartGallery w:val="Table of Contents"/>
          <w:docPartUnique/>
        </w:docPartObj>
      </w:sdtPr>
      <w:sdtEndPr/>
      <w:sdtContent>
        <w:p w14:paraId="670E383C" w14:textId="2F5DA19D" w:rsidR="00825154" w:rsidRPr="00332E94" w:rsidRDefault="00825154" w:rsidP="00A074A9">
          <w:pPr>
            <w:pStyle w:val="Encabezadodetabladecontenido"/>
            <w:spacing w:before="0" w:after="0" w:line="240" w:lineRule="auto"/>
            <w:rPr>
              <w:rFonts w:asciiTheme="minorHAnsi" w:hAnsiTheme="minorHAnsi" w:cstheme="minorHAnsi"/>
              <w:b w:val="0"/>
              <w:bCs w:val="0"/>
              <w:sz w:val="20"/>
              <w:szCs w:val="20"/>
            </w:rPr>
          </w:pPr>
          <w:r w:rsidRPr="00332E94">
            <w:rPr>
              <w:rFonts w:asciiTheme="minorHAnsi" w:hAnsiTheme="minorHAnsi" w:cstheme="minorHAnsi"/>
              <w:b w:val="0"/>
              <w:bCs w:val="0"/>
              <w:sz w:val="20"/>
              <w:szCs w:val="20"/>
              <w:lang w:val="es-ES"/>
            </w:rPr>
            <w:t>Contenido</w:t>
          </w:r>
        </w:p>
        <w:p w14:paraId="2C0A448B" w14:textId="2859D9CF" w:rsidR="00332E94" w:rsidRPr="00332E94" w:rsidRDefault="00825154">
          <w:pPr>
            <w:pStyle w:val="TDC1"/>
            <w:rPr>
              <w:rFonts w:asciiTheme="minorHAnsi" w:eastAsiaTheme="minorEastAsia" w:hAnsiTheme="minorHAnsi" w:cstheme="minorHAnsi"/>
              <w:noProof/>
              <w:sz w:val="20"/>
              <w:lang w:eastAsia="es-CL"/>
            </w:rPr>
          </w:pPr>
          <w:r w:rsidRPr="00332E94">
            <w:rPr>
              <w:rFonts w:asciiTheme="minorHAnsi" w:hAnsiTheme="minorHAnsi" w:cstheme="minorHAnsi"/>
              <w:sz w:val="20"/>
            </w:rPr>
            <w:fldChar w:fldCharType="begin"/>
          </w:r>
          <w:r w:rsidRPr="00332E94">
            <w:rPr>
              <w:rFonts w:asciiTheme="minorHAnsi" w:hAnsiTheme="minorHAnsi" w:cstheme="minorHAnsi"/>
              <w:sz w:val="20"/>
            </w:rPr>
            <w:instrText xml:space="preserve"> TOC \o "1-3" \h \z \u </w:instrText>
          </w:r>
          <w:r w:rsidRPr="00332E94">
            <w:rPr>
              <w:rFonts w:asciiTheme="minorHAnsi" w:hAnsiTheme="minorHAnsi" w:cstheme="minorHAnsi"/>
              <w:sz w:val="20"/>
            </w:rPr>
            <w:fldChar w:fldCharType="separate"/>
          </w:r>
          <w:hyperlink w:anchor="_Toc79959285" w:history="1">
            <w:r w:rsidR="00332E94" w:rsidRPr="00332E94">
              <w:rPr>
                <w:rStyle w:val="Hipervnculo"/>
                <w:rFonts w:asciiTheme="minorHAnsi" w:hAnsiTheme="minorHAnsi" w:cstheme="minorHAnsi"/>
                <w:noProof/>
                <w:sz w:val="20"/>
              </w:rPr>
              <w:t>DEDICATORIA</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_Toc79959285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iii</w:t>
            </w:r>
            <w:r w:rsidR="00332E94" w:rsidRPr="00332E94">
              <w:rPr>
                <w:rFonts w:asciiTheme="minorHAnsi" w:hAnsiTheme="minorHAnsi" w:cstheme="minorHAnsi"/>
                <w:noProof/>
                <w:webHidden/>
                <w:sz w:val="20"/>
              </w:rPr>
              <w:fldChar w:fldCharType="end"/>
            </w:r>
          </w:hyperlink>
        </w:p>
        <w:p w14:paraId="20F450E1" w14:textId="115A9E23" w:rsidR="00332E94" w:rsidRPr="00332E94" w:rsidRDefault="00500442">
          <w:pPr>
            <w:pStyle w:val="TDC1"/>
            <w:rPr>
              <w:rFonts w:asciiTheme="minorHAnsi" w:eastAsiaTheme="minorEastAsia" w:hAnsiTheme="minorHAnsi" w:cstheme="minorHAnsi"/>
              <w:noProof/>
              <w:sz w:val="20"/>
              <w:lang w:eastAsia="es-CL"/>
            </w:rPr>
          </w:pPr>
          <w:hyperlink w:anchor="_Toc79959286" w:history="1">
            <w:r w:rsidR="00332E94" w:rsidRPr="00332E94">
              <w:rPr>
                <w:rStyle w:val="Hipervnculo"/>
                <w:rFonts w:asciiTheme="minorHAnsi" w:hAnsiTheme="minorHAnsi" w:cstheme="minorHAnsi"/>
                <w:noProof/>
                <w:sz w:val="20"/>
              </w:rPr>
              <w:t>RESUMEN</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_Toc79959286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iv</w:t>
            </w:r>
            <w:r w:rsidR="00332E94" w:rsidRPr="00332E94">
              <w:rPr>
                <w:rFonts w:asciiTheme="minorHAnsi" w:hAnsiTheme="minorHAnsi" w:cstheme="minorHAnsi"/>
                <w:noProof/>
                <w:webHidden/>
                <w:sz w:val="20"/>
              </w:rPr>
              <w:fldChar w:fldCharType="end"/>
            </w:r>
          </w:hyperlink>
        </w:p>
        <w:p w14:paraId="57CF8D0C" w14:textId="2553C1A4" w:rsidR="00332E94" w:rsidRPr="00332E94" w:rsidRDefault="00500442">
          <w:pPr>
            <w:pStyle w:val="TDC1"/>
            <w:rPr>
              <w:rFonts w:asciiTheme="minorHAnsi" w:eastAsiaTheme="minorEastAsia" w:hAnsiTheme="minorHAnsi" w:cstheme="minorHAnsi"/>
              <w:noProof/>
              <w:sz w:val="20"/>
              <w:lang w:eastAsia="es-CL"/>
            </w:rPr>
          </w:pPr>
          <w:hyperlink w:anchor="_Toc79959287" w:history="1">
            <w:r w:rsidR="00332E94" w:rsidRPr="00332E94">
              <w:rPr>
                <w:rStyle w:val="Hipervnculo"/>
                <w:rFonts w:asciiTheme="minorHAnsi" w:hAnsiTheme="minorHAnsi" w:cstheme="minorHAnsi"/>
                <w:noProof/>
                <w:sz w:val="20"/>
              </w:rPr>
              <w:t>AGRADECIMIENTOS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_Toc79959287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vi</w:t>
            </w:r>
            <w:r w:rsidR="00332E94" w:rsidRPr="00332E94">
              <w:rPr>
                <w:rFonts w:asciiTheme="minorHAnsi" w:hAnsiTheme="minorHAnsi" w:cstheme="minorHAnsi"/>
                <w:noProof/>
                <w:webHidden/>
                <w:sz w:val="20"/>
              </w:rPr>
              <w:fldChar w:fldCharType="end"/>
            </w:r>
          </w:hyperlink>
        </w:p>
        <w:p w14:paraId="5062DFDF" w14:textId="60EA2835" w:rsidR="00332E94" w:rsidRPr="00332E94" w:rsidRDefault="00500442">
          <w:pPr>
            <w:pStyle w:val="TDC1"/>
            <w:rPr>
              <w:rFonts w:asciiTheme="minorHAnsi" w:eastAsiaTheme="minorEastAsia" w:hAnsiTheme="minorHAnsi" w:cstheme="minorHAnsi"/>
              <w:noProof/>
              <w:sz w:val="20"/>
              <w:lang w:eastAsia="es-CL"/>
            </w:rPr>
          </w:pPr>
          <w:hyperlink w:anchor="_Toc79959288" w:history="1">
            <w:r w:rsidR="00332E94" w:rsidRPr="00332E94">
              <w:rPr>
                <w:rStyle w:val="Hipervnculo"/>
                <w:rFonts w:asciiTheme="minorHAnsi" w:eastAsia="Calibri" w:hAnsiTheme="minorHAnsi" w:cstheme="minorHAnsi"/>
                <w:noProof/>
                <w:sz w:val="20"/>
              </w:rPr>
              <w:t>ÍNDICE DE GENERAL</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_Toc79959288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7</w:t>
            </w:r>
            <w:r w:rsidR="00332E94" w:rsidRPr="00332E94">
              <w:rPr>
                <w:rFonts w:asciiTheme="minorHAnsi" w:hAnsiTheme="minorHAnsi" w:cstheme="minorHAnsi"/>
                <w:noProof/>
                <w:webHidden/>
                <w:sz w:val="20"/>
              </w:rPr>
              <w:fldChar w:fldCharType="end"/>
            </w:r>
          </w:hyperlink>
        </w:p>
        <w:p w14:paraId="7C335808" w14:textId="7377748B" w:rsidR="00332E94" w:rsidRPr="00332E94" w:rsidRDefault="00500442">
          <w:pPr>
            <w:pStyle w:val="TDC1"/>
            <w:rPr>
              <w:rFonts w:asciiTheme="minorHAnsi" w:eastAsiaTheme="minorEastAsia" w:hAnsiTheme="minorHAnsi" w:cstheme="minorHAnsi"/>
              <w:noProof/>
              <w:sz w:val="20"/>
              <w:lang w:eastAsia="es-CL"/>
            </w:rPr>
          </w:pPr>
          <w:hyperlink w:anchor="_Toc79959289" w:history="1">
            <w:r w:rsidR="00332E94" w:rsidRPr="00332E94">
              <w:rPr>
                <w:rStyle w:val="Hipervnculo"/>
                <w:rFonts w:asciiTheme="minorHAnsi" w:hAnsiTheme="minorHAnsi" w:cstheme="minorHAnsi"/>
                <w:noProof/>
                <w:sz w:val="20"/>
              </w:rPr>
              <w:t>ÍNDICE DE TABLAS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_Toc79959289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10</w:t>
            </w:r>
            <w:r w:rsidR="00332E94" w:rsidRPr="00332E94">
              <w:rPr>
                <w:rFonts w:asciiTheme="minorHAnsi" w:hAnsiTheme="minorHAnsi" w:cstheme="minorHAnsi"/>
                <w:noProof/>
                <w:webHidden/>
                <w:sz w:val="20"/>
              </w:rPr>
              <w:fldChar w:fldCharType="end"/>
            </w:r>
          </w:hyperlink>
        </w:p>
        <w:p w14:paraId="58C52BEE" w14:textId="286CBE64" w:rsidR="00332E94" w:rsidRPr="00332E94" w:rsidRDefault="00500442">
          <w:pPr>
            <w:pStyle w:val="TDC1"/>
            <w:rPr>
              <w:rFonts w:asciiTheme="minorHAnsi" w:eastAsiaTheme="minorEastAsia" w:hAnsiTheme="minorHAnsi" w:cstheme="minorHAnsi"/>
              <w:noProof/>
              <w:sz w:val="20"/>
              <w:lang w:eastAsia="es-CL"/>
            </w:rPr>
          </w:pPr>
          <w:hyperlink w:anchor="_Toc79959290" w:history="1">
            <w:r w:rsidR="00332E94" w:rsidRPr="00332E94">
              <w:rPr>
                <w:rStyle w:val="Hipervnculo"/>
                <w:rFonts w:asciiTheme="minorHAnsi" w:hAnsiTheme="minorHAnsi" w:cstheme="minorHAnsi"/>
                <w:noProof/>
                <w:sz w:val="20"/>
              </w:rPr>
              <w:t>ÏNDICE DE FIGURAS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_Toc79959290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11</w:t>
            </w:r>
            <w:r w:rsidR="00332E94" w:rsidRPr="00332E94">
              <w:rPr>
                <w:rFonts w:asciiTheme="minorHAnsi" w:hAnsiTheme="minorHAnsi" w:cstheme="minorHAnsi"/>
                <w:noProof/>
                <w:webHidden/>
                <w:sz w:val="20"/>
              </w:rPr>
              <w:fldChar w:fldCharType="end"/>
            </w:r>
          </w:hyperlink>
        </w:p>
        <w:p w14:paraId="1F334193" w14:textId="78677616" w:rsidR="00332E94" w:rsidRPr="00332E94" w:rsidRDefault="00500442">
          <w:pPr>
            <w:pStyle w:val="TDC1"/>
            <w:rPr>
              <w:rFonts w:asciiTheme="minorHAnsi" w:eastAsiaTheme="minorEastAsia" w:hAnsiTheme="minorHAnsi" w:cstheme="minorHAnsi"/>
              <w:noProof/>
              <w:sz w:val="20"/>
              <w:lang w:eastAsia="es-CL"/>
            </w:rPr>
          </w:pPr>
          <w:hyperlink w:anchor="_Toc79959291" w:history="1">
            <w:r w:rsidR="00332E94" w:rsidRPr="00332E94">
              <w:rPr>
                <w:rStyle w:val="Hipervnculo"/>
                <w:rFonts w:asciiTheme="minorHAnsi" w:hAnsiTheme="minorHAnsi" w:cstheme="minorHAnsi"/>
                <w:noProof/>
                <w:sz w:val="20"/>
              </w:rPr>
              <w:t>CAPÍTULO 1</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_Toc79959291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14</w:t>
            </w:r>
            <w:r w:rsidR="00332E94" w:rsidRPr="00332E94">
              <w:rPr>
                <w:rFonts w:asciiTheme="minorHAnsi" w:hAnsiTheme="minorHAnsi" w:cstheme="minorHAnsi"/>
                <w:noProof/>
                <w:webHidden/>
                <w:sz w:val="20"/>
              </w:rPr>
              <w:fldChar w:fldCharType="end"/>
            </w:r>
          </w:hyperlink>
        </w:p>
        <w:p w14:paraId="0C675E66" w14:textId="043CB108" w:rsidR="00332E94" w:rsidRPr="00332E94" w:rsidRDefault="00500442">
          <w:pPr>
            <w:pStyle w:val="TDC1"/>
            <w:tabs>
              <w:tab w:val="left" w:pos="660"/>
            </w:tabs>
            <w:rPr>
              <w:rFonts w:asciiTheme="minorHAnsi" w:eastAsiaTheme="minorEastAsia" w:hAnsiTheme="minorHAnsi" w:cstheme="minorHAnsi"/>
              <w:noProof/>
              <w:sz w:val="20"/>
              <w:lang w:eastAsia="es-CL"/>
            </w:rPr>
          </w:pPr>
          <w:hyperlink w:anchor="_Toc79959292" w:history="1">
            <w:r w:rsidR="00332E94" w:rsidRPr="00332E94">
              <w:rPr>
                <w:rStyle w:val="Hipervnculo"/>
                <w:rFonts w:asciiTheme="minorHAnsi" w:hAnsiTheme="minorHAnsi" w:cstheme="minorHAnsi"/>
                <w:noProof/>
                <w:sz w:val="20"/>
              </w:rPr>
              <w:t>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INTRODUCCIÓN</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_Toc79959292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14</w:t>
            </w:r>
            <w:r w:rsidR="00332E94" w:rsidRPr="00332E94">
              <w:rPr>
                <w:rFonts w:asciiTheme="minorHAnsi" w:hAnsiTheme="minorHAnsi" w:cstheme="minorHAnsi"/>
                <w:noProof/>
                <w:webHidden/>
                <w:sz w:val="20"/>
              </w:rPr>
              <w:fldChar w:fldCharType="end"/>
            </w:r>
          </w:hyperlink>
        </w:p>
        <w:p w14:paraId="749D3928" w14:textId="27D4E80C" w:rsidR="00332E94" w:rsidRPr="00332E94" w:rsidRDefault="00500442">
          <w:pPr>
            <w:pStyle w:val="TDC1"/>
            <w:rPr>
              <w:rFonts w:asciiTheme="minorHAnsi" w:eastAsiaTheme="minorEastAsia" w:hAnsiTheme="minorHAnsi" w:cstheme="minorHAnsi"/>
              <w:noProof/>
              <w:sz w:val="20"/>
              <w:lang w:eastAsia="es-CL"/>
            </w:rPr>
          </w:pPr>
          <w:hyperlink w:anchor="_Toc79959293" w:history="1">
            <w:r w:rsidR="00332E94" w:rsidRPr="00332E94">
              <w:rPr>
                <w:rStyle w:val="Hipervnculo"/>
                <w:rFonts w:asciiTheme="minorHAnsi" w:hAnsiTheme="minorHAnsi" w:cstheme="minorHAnsi"/>
                <w:noProof/>
                <w:sz w:val="20"/>
              </w:rPr>
              <w:t>CAPíTULO 2</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_Toc79959293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15</w:t>
            </w:r>
            <w:r w:rsidR="00332E94" w:rsidRPr="00332E94">
              <w:rPr>
                <w:rFonts w:asciiTheme="minorHAnsi" w:hAnsiTheme="minorHAnsi" w:cstheme="minorHAnsi"/>
                <w:noProof/>
                <w:webHidden/>
                <w:sz w:val="20"/>
              </w:rPr>
              <w:fldChar w:fldCharType="end"/>
            </w:r>
          </w:hyperlink>
        </w:p>
        <w:p w14:paraId="4EA6A605" w14:textId="7B1BC8F7" w:rsidR="00332E94" w:rsidRPr="00332E94" w:rsidRDefault="00500442">
          <w:pPr>
            <w:pStyle w:val="TDC1"/>
            <w:tabs>
              <w:tab w:val="left" w:pos="660"/>
            </w:tabs>
            <w:rPr>
              <w:rFonts w:asciiTheme="minorHAnsi" w:eastAsiaTheme="minorEastAsia" w:hAnsiTheme="minorHAnsi" w:cstheme="minorHAnsi"/>
              <w:noProof/>
              <w:sz w:val="20"/>
              <w:lang w:eastAsia="es-CL"/>
            </w:rPr>
          </w:pPr>
          <w:hyperlink w:anchor="_Toc79959294" w:history="1">
            <w:r w:rsidR="00332E94" w:rsidRPr="00332E94">
              <w:rPr>
                <w:rStyle w:val="Hipervnculo"/>
                <w:rFonts w:asciiTheme="minorHAnsi" w:hAnsiTheme="minorHAnsi" w:cstheme="minorHAnsi"/>
                <w:noProof/>
                <w:sz w:val="20"/>
              </w:rPr>
              <w:t>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REVISIÓN BIBLIOGRÁFICA</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_Toc79959294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15</w:t>
            </w:r>
            <w:r w:rsidR="00332E94" w:rsidRPr="00332E94">
              <w:rPr>
                <w:rFonts w:asciiTheme="minorHAnsi" w:hAnsiTheme="minorHAnsi" w:cstheme="minorHAnsi"/>
                <w:noProof/>
                <w:webHidden/>
                <w:sz w:val="20"/>
              </w:rPr>
              <w:fldChar w:fldCharType="end"/>
            </w:r>
          </w:hyperlink>
        </w:p>
        <w:p w14:paraId="6A3BFCA2" w14:textId="7487C142"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295" w:history="1">
            <w:r w:rsidR="00332E94" w:rsidRPr="00332E94">
              <w:rPr>
                <w:rStyle w:val="Hipervnculo"/>
                <w:rFonts w:asciiTheme="minorHAnsi" w:hAnsiTheme="minorHAnsi" w:cstheme="minorHAnsi"/>
                <w:noProof/>
                <w:sz w:val="20"/>
              </w:rPr>
              <w:t>2.1.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Sistemas de recirculación para acuícultura: caracterización, impacto de los efluentes y normativa</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_Toc79959295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15</w:t>
            </w:r>
            <w:r w:rsidR="00332E94" w:rsidRPr="00332E94">
              <w:rPr>
                <w:rFonts w:asciiTheme="minorHAnsi" w:hAnsiTheme="minorHAnsi" w:cstheme="minorHAnsi"/>
                <w:noProof/>
                <w:webHidden/>
                <w:sz w:val="20"/>
              </w:rPr>
              <w:fldChar w:fldCharType="end"/>
            </w:r>
          </w:hyperlink>
        </w:p>
        <w:p w14:paraId="1A57C57F" w14:textId="0AC5B9FC"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296" w:history="1">
            <w:r w:rsidR="00332E94" w:rsidRPr="00332E94">
              <w:rPr>
                <w:rStyle w:val="Hipervnculo"/>
                <w:rFonts w:asciiTheme="minorHAnsi" w:hAnsiTheme="minorHAnsi" w:cstheme="minorHAnsi"/>
                <w:noProof/>
                <w:sz w:val="20"/>
                <w:lang w:val="es-ES_tradnl"/>
              </w:rPr>
              <w:t>2.1.1.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lang w:val="es-ES_tradnl"/>
              </w:rPr>
              <w:t>Caracterización de los efluentes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_Toc79959296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15</w:t>
            </w:r>
            <w:r w:rsidR="00332E94" w:rsidRPr="00332E94">
              <w:rPr>
                <w:rFonts w:asciiTheme="minorHAnsi" w:hAnsiTheme="minorHAnsi" w:cstheme="minorHAnsi"/>
                <w:noProof/>
                <w:webHidden/>
                <w:sz w:val="20"/>
              </w:rPr>
              <w:fldChar w:fldCharType="end"/>
            </w:r>
          </w:hyperlink>
        </w:p>
        <w:p w14:paraId="3440492B" w14:textId="7712CBE7"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297" w:history="1">
            <w:r w:rsidR="00332E94" w:rsidRPr="00332E94">
              <w:rPr>
                <w:rStyle w:val="Hipervnculo"/>
                <w:rFonts w:asciiTheme="minorHAnsi" w:hAnsiTheme="minorHAnsi" w:cstheme="minorHAnsi"/>
                <w:noProof/>
                <w:sz w:val="20"/>
                <w:lang w:val="es-ES_tradnl"/>
              </w:rPr>
              <w:t>2.1.2.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lang w:val="es-ES_tradnl"/>
              </w:rPr>
              <w:t>Impacto de los efluentes contaminados en los organismos acuáticos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_Toc79959297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17</w:t>
            </w:r>
            <w:r w:rsidR="00332E94" w:rsidRPr="00332E94">
              <w:rPr>
                <w:rFonts w:asciiTheme="minorHAnsi" w:hAnsiTheme="minorHAnsi" w:cstheme="minorHAnsi"/>
                <w:noProof/>
                <w:webHidden/>
                <w:sz w:val="20"/>
              </w:rPr>
              <w:fldChar w:fldCharType="end"/>
            </w:r>
          </w:hyperlink>
        </w:p>
        <w:p w14:paraId="2143BAA8" w14:textId="3A5459CD"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298" w:history="1">
            <w:r w:rsidR="00332E94" w:rsidRPr="00332E94">
              <w:rPr>
                <w:rStyle w:val="Hipervnculo"/>
                <w:rFonts w:asciiTheme="minorHAnsi" w:hAnsiTheme="minorHAnsi" w:cstheme="minorHAnsi"/>
                <w:noProof/>
                <w:sz w:val="20"/>
                <w:lang w:val="es-ES_tradnl"/>
              </w:rPr>
              <w:t>2.1.3.</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lang w:val="es-ES_tradnl"/>
              </w:rPr>
              <w:t>Normativa de descarga de efluentes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_Toc79959298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17</w:t>
            </w:r>
            <w:r w:rsidR="00332E94" w:rsidRPr="00332E94">
              <w:rPr>
                <w:rFonts w:asciiTheme="minorHAnsi" w:hAnsiTheme="minorHAnsi" w:cstheme="minorHAnsi"/>
                <w:noProof/>
                <w:webHidden/>
                <w:sz w:val="20"/>
              </w:rPr>
              <w:fldChar w:fldCharType="end"/>
            </w:r>
          </w:hyperlink>
        </w:p>
        <w:p w14:paraId="3E5C962C" w14:textId="12CF252C"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299" w:history="1">
            <w:r w:rsidR="00332E94" w:rsidRPr="00332E94">
              <w:rPr>
                <w:rStyle w:val="Hipervnculo"/>
                <w:rFonts w:asciiTheme="minorHAnsi" w:hAnsiTheme="minorHAnsi" w:cstheme="minorHAnsi"/>
                <w:noProof/>
                <w:sz w:val="20"/>
              </w:rPr>
              <w:t>2.2.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 xml:space="preserve">Halófitas: </w:t>
            </w:r>
            <w:r w:rsidR="00332E94" w:rsidRPr="00332E94">
              <w:rPr>
                <w:rStyle w:val="Hipervnculo"/>
                <w:rFonts w:asciiTheme="minorHAnsi" w:hAnsiTheme="minorHAnsi" w:cstheme="minorHAnsi"/>
                <w:i/>
                <w:iCs/>
                <w:noProof/>
                <w:sz w:val="20"/>
              </w:rPr>
              <w:t>Sa</w:t>
            </w:r>
            <w:r w:rsidR="00332E94" w:rsidRPr="00332E94">
              <w:rPr>
                <w:rStyle w:val="Hipervnculo"/>
                <w:rFonts w:asciiTheme="minorHAnsi" w:hAnsiTheme="minorHAnsi" w:cstheme="minorHAnsi"/>
                <w:i/>
                <w:noProof/>
                <w:sz w:val="20"/>
              </w:rPr>
              <w:t>licornia neei</w:t>
            </w:r>
            <w:r w:rsidR="00332E94" w:rsidRPr="00332E94">
              <w:rPr>
                <w:rStyle w:val="Hipervnculo"/>
                <w:rFonts w:asciiTheme="minorHAnsi" w:hAnsiTheme="minorHAnsi" w:cstheme="minorHAnsi"/>
                <w:noProof/>
                <w:sz w:val="20"/>
              </w:rPr>
              <w:t xml:space="preserve"> y humedales artificiales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_Toc79959299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19</w:t>
            </w:r>
            <w:r w:rsidR="00332E94" w:rsidRPr="00332E94">
              <w:rPr>
                <w:rFonts w:asciiTheme="minorHAnsi" w:hAnsiTheme="minorHAnsi" w:cstheme="minorHAnsi"/>
                <w:noProof/>
                <w:webHidden/>
                <w:sz w:val="20"/>
              </w:rPr>
              <w:fldChar w:fldCharType="end"/>
            </w:r>
          </w:hyperlink>
        </w:p>
        <w:p w14:paraId="00F9F958" w14:textId="52CF5386"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300" w:history="1">
            <w:r w:rsidR="00332E94" w:rsidRPr="00332E94">
              <w:rPr>
                <w:rStyle w:val="Hipervnculo"/>
                <w:rFonts w:asciiTheme="minorHAnsi" w:hAnsiTheme="minorHAnsi" w:cstheme="minorHAnsi"/>
                <w:noProof/>
                <w:sz w:val="20"/>
              </w:rPr>
              <w:t>2.3.</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Recursos genéticos: salinidad y asimilación de nitrógeno en plantas halófitas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_Toc79959300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21</w:t>
            </w:r>
            <w:r w:rsidR="00332E94" w:rsidRPr="00332E94">
              <w:rPr>
                <w:rFonts w:asciiTheme="minorHAnsi" w:hAnsiTheme="minorHAnsi" w:cstheme="minorHAnsi"/>
                <w:noProof/>
                <w:webHidden/>
                <w:sz w:val="20"/>
              </w:rPr>
              <w:fldChar w:fldCharType="end"/>
            </w:r>
          </w:hyperlink>
        </w:p>
        <w:p w14:paraId="10DF52E7" w14:textId="3B9FB14B"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01" w:history="1">
            <w:r w:rsidR="00332E94" w:rsidRPr="00332E94">
              <w:rPr>
                <w:rStyle w:val="Hipervnculo"/>
                <w:rFonts w:asciiTheme="minorHAnsi" w:hAnsiTheme="minorHAnsi" w:cstheme="minorHAnsi"/>
                <w:noProof/>
                <w:sz w:val="20"/>
                <w:lang w:val="es-ES_tradnl"/>
              </w:rPr>
              <w:t>2.3.1.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lang w:val="es-ES_tradnl"/>
              </w:rPr>
              <w:t>Nutrición basada en amonio</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_Toc79959301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24</w:t>
            </w:r>
            <w:r w:rsidR="00332E94" w:rsidRPr="00332E94">
              <w:rPr>
                <w:rFonts w:asciiTheme="minorHAnsi" w:hAnsiTheme="minorHAnsi" w:cstheme="minorHAnsi"/>
                <w:noProof/>
                <w:webHidden/>
                <w:sz w:val="20"/>
              </w:rPr>
              <w:fldChar w:fldCharType="end"/>
            </w:r>
          </w:hyperlink>
        </w:p>
        <w:p w14:paraId="627C28A8" w14:textId="279A3013"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02" w:history="1">
            <w:r w:rsidR="00332E94" w:rsidRPr="00332E94">
              <w:rPr>
                <w:rStyle w:val="Hipervnculo"/>
                <w:rFonts w:asciiTheme="minorHAnsi" w:hAnsiTheme="minorHAnsi" w:cstheme="minorHAnsi"/>
                <w:noProof/>
                <w:sz w:val="20"/>
                <w:lang w:val="es-ES_tradnl"/>
              </w:rPr>
              <w:t>2.3.2.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lang w:val="es-ES_tradnl"/>
              </w:rPr>
              <w:t>Nutrición basada en nitrato</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_Toc79959302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26</w:t>
            </w:r>
            <w:r w:rsidR="00332E94" w:rsidRPr="00332E94">
              <w:rPr>
                <w:rFonts w:asciiTheme="minorHAnsi" w:hAnsiTheme="minorHAnsi" w:cstheme="minorHAnsi"/>
                <w:noProof/>
                <w:webHidden/>
                <w:sz w:val="20"/>
              </w:rPr>
              <w:fldChar w:fldCharType="end"/>
            </w:r>
          </w:hyperlink>
        </w:p>
        <w:p w14:paraId="503097F9" w14:textId="55A03047"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03" w:history="1">
            <w:r w:rsidR="00332E94" w:rsidRPr="00332E94">
              <w:rPr>
                <w:rStyle w:val="Hipervnculo"/>
                <w:rFonts w:asciiTheme="minorHAnsi" w:hAnsiTheme="minorHAnsi" w:cstheme="minorHAnsi"/>
                <w:noProof/>
                <w:sz w:val="20"/>
                <w:lang w:val="es-ES_tradnl"/>
              </w:rPr>
              <w:t>2.3.3.</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lang w:val="es-ES_tradnl"/>
              </w:rPr>
              <w:t>Señalización y respuesta a salinidad en plantas halófitas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_Toc79959303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27</w:t>
            </w:r>
            <w:r w:rsidR="00332E94" w:rsidRPr="00332E94">
              <w:rPr>
                <w:rFonts w:asciiTheme="minorHAnsi" w:hAnsiTheme="minorHAnsi" w:cstheme="minorHAnsi"/>
                <w:noProof/>
                <w:webHidden/>
                <w:sz w:val="20"/>
              </w:rPr>
              <w:fldChar w:fldCharType="end"/>
            </w:r>
          </w:hyperlink>
        </w:p>
        <w:p w14:paraId="73431301" w14:textId="1A444E95"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304" w:history="1">
            <w:r w:rsidR="00332E94" w:rsidRPr="00332E94">
              <w:rPr>
                <w:rStyle w:val="Hipervnculo"/>
                <w:rFonts w:asciiTheme="minorHAnsi" w:hAnsiTheme="minorHAnsi" w:cstheme="minorHAnsi"/>
                <w:noProof/>
                <w:sz w:val="20"/>
              </w:rPr>
              <w:t>2.4.</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Estrategias adaptativas de plantas bajo estrés inducido por amonio</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_Toc79959304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31</w:t>
            </w:r>
            <w:r w:rsidR="00332E94" w:rsidRPr="00332E94">
              <w:rPr>
                <w:rFonts w:asciiTheme="minorHAnsi" w:hAnsiTheme="minorHAnsi" w:cstheme="minorHAnsi"/>
                <w:noProof/>
                <w:webHidden/>
                <w:sz w:val="20"/>
              </w:rPr>
              <w:fldChar w:fldCharType="end"/>
            </w:r>
          </w:hyperlink>
        </w:p>
        <w:p w14:paraId="6F3D0E9D" w14:textId="4EDF0CD0"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05" w:history="1">
            <w:r w:rsidR="00332E94" w:rsidRPr="00332E94">
              <w:rPr>
                <w:rStyle w:val="Hipervnculo"/>
                <w:rFonts w:asciiTheme="minorHAnsi" w:hAnsiTheme="minorHAnsi" w:cstheme="minorHAnsi"/>
                <w:noProof/>
                <w:sz w:val="20"/>
              </w:rPr>
              <w:t>2.4.1.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Respuesta de la pared celular bajo estrés inducido por nutrición con amonio</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_Toc79959305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31</w:t>
            </w:r>
            <w:r w:rsidR="00332E94" w:rsidRPr="00332E94">
              <w:rPr>
                <w:rFonts w:asciiTheme="minorHAnsi" w:hAnsiTheme="minorHAnsi" w:cstheme="minorHAnsi"/>
                <w:noProof/>
                <w:webHidden/>
                <w:sz w:val="20"/>
              </w:rPr>
              <w:fldChar w:fldCharType="end"/>
            </w:r>
          </w:hyperlink>
        </w:p>
        <w:p w14:paraId="1466839D" w14:textId="2785D7DA"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06" w:history="1">
            <w:r w:rsidR="00332E94" w:rsidRPr="00332E94">
              <w:rPr>
                <w:rStyle w:val="Hipervnculo"/>
                <w:rFonts w:asciiTheme="minorHAnsi" w:hAnsiTheme="minorHAnsi" w:cstheme="minorHAnsi"/>
                <w:noProof/>
                <w:sz w:val="20"/>
              </w:rPr>
              <w:t>2.4.2.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Respuesta vacuolar y de otros orgánulos subcelulares en altas concentraciones de amonio citosólico</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_Toc79959306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32</w:t>
            </w:r>
            <w:r w:rsidR="00332E94" w:rsidRPr="00332E94">
              <w:rPr>
                <w:rFonts w:asciiTheme="minorHAnsi" w:hAnsiTheme="minorHAnsi" w:cstheme="minorHAnsi"/>
                <w:noProof/>
                <w:webHidden/>
                <w:sz w:val="20"/>
              </w:rPr>
              <w:fldChar w:fldCharType="end"/>
            </w:r>
          </w:hyperlink>
        </w:p>
        <w:p w14:paraId="3BD3EB23" w14:textId="3B64F1D8"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307" w:history="1">
            <w:r w:rsidR="00332E94" w:rsidRPr="00332E94">
              <w:rPr>
                <w:rStyle w:val="Hipervnculo"/>
                <w:rFonts w:asciiTheme="minorHAnsi" w:hAnsiTheme="minorHAnsi" w:cstheme="minorHAnsi"/>
                <w:noProof/>
                <w:sz w:val="20"/>
              </w:rPr>
              <w:t>2.5.</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Bioinformática -transcriptomica y análisis de rna-seq</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_Toc79959307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32</w:t>
            </w:r>
            <w:r w:rsidR="00332E94" w:rsidRPr="00332E94">
              <w:rPr>
                <w:rFonts w:asciiTheme="minorHAnsi" w:hAnsiTheme="minorHAnsi" w:cstheme="minorHAnsi"/>
                <w:noProof/>
                <w:webHidden/>
                <w:sz w:val="20"/>
              </w:rPr>
              <w:fldChar w:fldCharType="end"/>
            </w:r>
          </w:hyperlink>
        </w:p>
        <w:p w14:paraId="4BF07408" w14:textId="7FF160CD" w:rsidR="00332E94" w:rsidRPr="00332E94" w:rsidRDefault="00500442">
          <w:pPr>
            <w:pStyle w:val="TDC1"/>
            <w:rPr>
              <w:rFonts w:asciiTheme="minorHAnsi" w:eastAsiaTheme="minorEastAsia" w:hAnsiTheme="minorHAnsi" w:cstheme="minorHAnsi"/>
              <w:noProof/>
              <w:sz w:val="20"/>
              <w:lang w:eastAsia="es-CL"/>
            </w:rPr>
          </w:pPr>
          <w:hyperlink w:anchor="_Toc79959308" w:history="1">
            <w:r w:rsidR="00332E94" w:rsidRPr="00332E94">
              <w:rPr>
                <w:rStyle w:val="Hipervnculo"/>
                <w:rFonts w:asciiTheme="minorHAnsi" w:hAnsiTheme="minorHAnsi" w:cstheme="minorHAnsi"/>
                <w:noProof/>
                <w:sz w:val="20"/>
              </w:rPr>
              <w:t>CAPÍTULO 3</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_Toc79959308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35</w:t>
            </w:r>
            <w:r w:rsidR="00332E94" w:rsidRPr="00332E94">
              <w:rPr>
                <w:rFonts w:asciiTheme="minorHAnsi" w:hAnsiTheme="minorHAnsi" w:cstheme="minorHAnsi"/>
                <w:noProof/>
                <w:webHidden/>
                <w:sz w:val="20"/>
              </w:rPr>
              <w:fldChar w:fldCharType="end"/>
            </w:r>
          </w:hyperlink>
        </w:p>
        <w:p w14:paraId="62A03A56" w14:textId="6346F8DF" w:rsidR="00332E94" w:rsidRPr="00332E94" w:rsidRDefault="00500442">
          <w:pPr>
            <w:pStyle w:val="TDC1"/>
            <w:tabs>
              <w:tab w:val="left" w:pos="660"/>
            </w:tabs>
            <w:rPr>
              <w:rFonts w:asciiTheme="minorHAnsi" w:eastAsiaTheme="minorEastAsia" w:hAnsiTheme="minorHAnsi" w:cstheme="minorHAnsi"/>
              <w:noProof/>
              <w:sz w:val="20"/>
              <w:lang w:eastAsia="es-CL"/>
            </w:rPr>
          </w:pPr>
          <w:hyperlink w:anchor="_Toc79959309" w:history="1">
            <w:r w:rsidR="00332E94" w:rsidRPr="00332E94">
              <w:rPr>
                <w:rStyle w:val="Hipervnculo"/>
                <w:rFonts w:asciiTheme="minorHAnsi" w:hAnsiTheme="minorHAnsi" w:cstheme="minorHAnsi"/>
                <w:noProof/>
                <w:sz w:val="20"/>
              </w:rPr>
              <w:t>3.</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PLANTEAMIENTO DEL PROBLEMA</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_Toc79959309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35</w:t>
            </w:r>
            <w:r w:rsidR="00332E94" w:rsidRPr="00332E94">
              <w:rPr>
                <w:rFonts w:asciiTheme="minorHAnsi" w:hAnsiTheme="minorHAnsi" w:cstheme="minorHAnsi"/>
                <w:noProof/>
                <w:webHidden/>
                <w:sz w:val="20"/>
              </w:rPr>
              <w:fldChar w:fldCharType="end"/>
            </w:r>
          </w:hyperlink>
        </w:p>
        <w:p w14:paraId="37EAD081" w14:textId="301AE7DB"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310" w:history="1">
            <w:r w:rsidR="00332E94" w:rsidRPr="00332E94">
              <w:rPr>
                <w:rStyle w:val="Hipervnculo"/>
                <w:rFonts w:asciiTheme="minorHAnsi" w:hAnsiTheme="minorHAnsi" w:cstheme="minorHAnsi"/>
                <w:noProof/>
                <w:sz w:val="20"/>
              </w:rPr>
              <w:t>3.1.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HIPÓTESIS Y OBJETIVOS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_Toc79959310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36</w:t>
            </w:r>
            <w:r w:rsidR="00332E94" w:rsidRPr="00332E94">
              <w:rPr>
                <w:rFonts w:asciiTheme="minorHAnsi" w:hAnsiTheme="minorHAnsi" w:cstheme="minorHAnsi"/>
                <w:noProof/>
                <w:webHidden/>
                <w:sz w:val="20"/>
              </w:rPr>
              <w:fldChar w:fldCharType="end"/>
            </w:r>
          </w:hyperlink>
        </w:p>
        <w:p w14:paraId="464DC7D8" w14:textId="3C7DAB15" w:rsidR="00332E94" w:rsidRPr="00332E94" w:rsidRDefault="00500442">
          <w:pPr>
            <w:pStyle w:val="TDC1"/>
            <w:rPr>
              <w:rFonts w:asciiTheme="minorHAnsi" w:eastAsiaTheme="minorEastAsia" w:hAnsiTheme="minorHAnsi" w:cstheme="minorHAnsi"/>
              <w:noProof/>
              <w:sz w:val="20"/>
              <w:lang w:eastAsia="es-CL"/>
            </w:rPr>
          </w:pPr>
          <w:hyperlink w:anchor="_Toc79959311" w:history="1">
            <w:r w:rsidR="00332E94" w:rsidRPr="00332E94">
              <w:rPr>
                <w:rStyle w:val="Hipervnculo"/>
                <w:rFonts w:asciiTheme="minorHAnsi" w:hAnsiTheme="minorHAnsi" w:cstheme="minorHAnsi"/>
                <w:noProof/>
                <w:sz w:val="20"/>
              </w:rPr>
              <w:t>CAPITULO 4</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_Toc79959311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37</w:t>
            </w:r>
            <w:r w:rsidR="00332E94" w:rsidRPr="00332E94">
              <w:rPr>
                <w:rFonts w:asciiTheme="minorHAnsi" w:hAnsiTheme="minorHAnsi" w:cstheme="minorHAnsi"/>
                <w:noProof/>
                <w:webHidden/>
                <w:sz w:val="20"/>
              </w:rPr>
              <w:fldChar w:fldCharType="end"/>
            </w:r>
          </w:hyperlink>
        </w:p>
        <w:p w14:paraId="30F88149" w14:textId="13454513" w:rsidR="00332E94" w:rsidRPr="00332E94" w:rsidRDefault="00500442">
          <w:pPr>
            <w:pStyle w:val="TDC1"/>
            <w:tabs>
              <w:tab w:val="left" w:pos="660"/>
            </w:tabs>
            <w:rPr>
              <w:rFonts w:asciiTheme="minorHAnsi" w:eastAsiaTheme="minorEastAsia" w:hAnsiTheme="minorHAnsi" w:cstheme="minorHAnsi"/>
              <w:noProof/>
              <w:sz w:val="20"/>
              <w:lang w:eastAsia="es-CL"/>
            </w:rPr>
          </w:pPr>
          <w:hyperlink w:anchor="_Toc79959312" w:history="1">
            <w:r w:rsidR="00332E94" w:rsidRPr="00332E94">
              <w:rPr>
                <w:rStyle w:val="Hipervnculo"/>
                <w:rFonts w:asciiTheme="minorHAnsi" w:hAnsiTheme="minorHAnsi" w:cstheme="minorHAnsi"/>
                <w:noProof/>
                <w:sz w:val="20"/>
              </w:rPr>
              <w:t>4.</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MATERIALES Y MÉTODOS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_Toc79959312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37</w:t>
            </w:r>
            <w:r w:rsidR="00332E94" w:rsidRPr="00332E94">
              <w:rPr>
                <w:rFonts w:asciiTheme="minorHAnsi" w:hAnsiTheme="minorHAnsi" w:cstheme="minorHAnsi"/>
                <w:noProof/>
                <w:webHidden/>
                <w:sz w:val="20"/>
              </w:rPr>
              <w:fldChar w:fldCharType="end"/>
            </w:r>
          </w:hyperlink>
        </w:p>
        <w:p w14:paraId="4884A2DD" w14:textId="7BC333E0"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313" w:history="1">
            <w:r w:rsidR="00332E94" w:rsidRPr="00332E94">
              <w:rPr>
                <w:rStyle w:val="Hipervnculo"/>
                <w:rFonts w:asciiTheme="minorHAnsi" w:hAnsiTheme="minorHAnsi" w:cstheme="minorHAnsi"/>
                <w:noProof/>
                <w:sz w:val="20"/>
              </w:rPr>
              <w:t>4.1.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Materiales y métodos objetivos 1 y 2</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_Toc79959313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37</w:t>
            </w:r>
            <w:r w:rsidR="00332E94" w:rsidRPr="00332E94">
              <w:rPr>
                <w:rFonts w:asciiTheme="minorHAnsi" w:hAnsiTheme="minorHAnsi" w:cstheme="minorHAnsi"/>
                <w:noProof/>
                <w:webHidden/>
                <w:sz w:val="20"/>
              </w:rPr>
              <w:fldChar w:fldCharType="end"/>
            </w:r>
          </w:hyperlink>
        </w:p>
        <w:p w14:paraId="2368CDDB" w14:textId="3D2767DB"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14" w:history="1">
            <w:r w:rsidR="00332E94" w:rsidRPr="00332E94">
              <w:rPr>
                <w:rStyle w:val="Hipervnculo"/>
                <w:rFonts w:asciiTheme="minorHAnsi" w:hAnsiTheme="minorHAnsi" w:cstheme="minorHAnsi"/>
                <w:noProof/>
                <w:sz w:val="20"/>
                <w:lang w:val="es-ES_tradnl"/>
              </w:rPr>
              <w:t>4.1.1.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lang w:val="es-ES_tradnl"/>
              </w:rPr>
              <w:t>Colección de material vegetal y aclimatación</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_Toc79959314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37</w:t>
            </w:r>
            <w:r w:rsidR="00332E94" w:rsidRPr="00332E94">
              <w:rPr>
                <w:rFonts w:asciiTheme="minorHAnsi" w:hAnsiTheme="minorHAnsi" w:cstheme="minorHAnsi"/>
                <w:noProof/>
                <w:webHidden/>
                <w:sz w:val="20"/>
              </w:rPr>
              <w:fldChar w:fldCharType="end"/>
            </w:r>
          </w:hyperlink>
        </w:p>
        <w:p w14:paraId="06AE0EAC" w14:textId="78227D54"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15" w:history="1">
            <w:r w:rsidR="00332E94" w:rsidRPr="00332E94">
              <w:rPr>
                <w:rStyle w:val="Hipervnculo"/>
                <w:rFonts w:asciiTheme="minorHAnsi" w:hAnsiTheme="minorHAnsi" w:cstheme="minorHAnsi"/>
                <w:noProof/>
                <w:sz w:val="20"/>
                <w:lang w:val="en-US"/>
              </w:rPr>
              <w:t>4.1.2.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Diseño de los sistemas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_Toc79959315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37</w:t>
            </w:r>
            <w:r w:rsidR="00332E94" w:rsidRPr="00332E94">
              <w:rPr>
                <w:rFonts w:asciiTheme="minorHAnsi" w:hAnsiTheme="minorHAnsi" w:cstheme="minorHAnsi"/>
                <w:noProof/>
                <w:webHidden/>
                <w:sz w:val="20"/>
              </w:rPr>
              <w:fldChar w:fldCharType="end"/>
            </w:r>
          </w:hyperlink>
        </w:p>
        <w:p w14:paraId="5E75943B" w14:textId="4F8B73FF"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16" w:history="1">
            <w:r w:rsidR="00332E94" w:rsidRPr="00332E94">
              <w:rPr>
                <w:rStyle w:val="Hipervnculo"/>
                <w:rFonts w:asciiTheme="minorHAnsi" w:hAnsiTheme="minorHAnsi" w:cstheme="minorHAnsi"/>
                <w:noProof/>
                <w:sz w:val="20"/>
              </w:rPr>
              <w:t>4.1.3.</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Funcionamiento de los sistemas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_Toc79959316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39</w:t>
            </w:r>
            <w:r w:rsidR="00332E94" w:rsidRPr="00332E94">
              <w:rPr>
                <w:rFonts w:asciiTheme="minorHAnsi" w:hAnsiTheme="minorHAnsi" w:cstheme="minorHAnsi"/>
                <w:noProof/>
                <w:webHidden/>
                <w:sz w:val="20"/>
              </w:rPr>
              <w:fldChar w:fldCharType="end"/>
            </w:r>
          </w:hyperlink>
        </w:p>
        <w:p w14:paraId="5FC47AAA" w14:textId="606827A7"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17" w:history="1">
            <w:r w:rsidR="00332E94" w:rsidRPr="00332E94">
              <w:rPr>
                <w:rStyle w:val="Hipervnculo"/>
                <w:rFonts w:asciiTheme="minorHAnsi" w:hAnsiTheme="minorHAnsi" w:cstheme="minorHAnsi"/>
                <w:noProof/>
                <w:sz w:val="20"/>
              </w:rPr>
              <w:t>4.1.4.</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Medición de parámetros fisicoquímicos en el efluente</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_Toc79959317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40</w:t>
            </w:r>
            <w:r w:rsidR="00332E94" w:rsidRPr="00332E94">
              <w:rPr>
                <w:rFonts w:asciiTheme="minorHAnsi" w:hAnsiTheme="minorHAnsi" w:cstheme="minorHAnsi"/>
                <w:noProof/>
                <w:webHidden/>
                <w:sz w:val="20"/>
              </w:rPr>
              <w:fldChar w:fldCharType="end"/>
            </w:r>
          </w:hyperlink>
        </w:p>
        <w:p w14:paraId="0FA2C6CB" w14:textId="39280F87"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18" w:history="1">
            <w:r w:rsidR="00332E94" w:rsidRPr="00332E94">
              <w:rPr>
                <w:rStyle w:val="Hipervnculo"/>
                <w:rFonts w:asciiTheme="minorHAnsi" w:eastAsia="SimSun" w:hAnsiTheme="minorHAnsi" w:cstheme="minorHAnsi"/>
                <w:noProof/>
                <w:sz w:val="20"/>
                <w:lang w:eastAsia="zh-CN"/>
              </w:rPr>
              <w:t>4.1.5.</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eastAsia="SimSun" w:hAnsiTheme="minorHAnsi" w:cstheme="minorHAnsi"/>
                <w:noProof/>
                <w:sz w:val="20"/>
                <w:lang w:eastAsia="zh-CN"/>
              </w:rPr>
              <w:t>Cálculo de la biomasa formada</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_Toc79959318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40</w:t>
            </w:r>
            <w:r w:rsidR="00332E94" w:rsidRPr="00332E94">
              <w:rPr>
                <w:rFonts w:asciiTheme="minorHAnsi" w:hAnsiTheme="minorHAnsi" w:cstheme="minorHAnsi"/>
                <w:noProof/>
                <w:webHidden/>
                <w:sz w:val="20"/>
              </w:rPr>
              <w:fldChar w:fldCharType="end"/>
            </w:r>
          </w:hyperlink>
        </w:p>
        <w:p w14:paraId="72B116F6" w14:textId="3F6FE816"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19" w:history="1">
            <w:r w:rsidR="00332E94" w:rsidRPr="00332E94">
              <w:rPr>
                <w:rStyle w:val="Hipervnculo"/>
                <w:rFonts w:asciiTheme="minorHAnsi" w:hAnsiTheme="minorHAnsi" w:cstheme="minorHAnsi"/>
                <w:noProof/>
                <w:sz w:val="20"/>
              </w:rPr>
              <w:t>4.1.6.</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Medición de nitrato disuelto en el efluente</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_Toc79959319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40</w:t>
            </w:r>
            <w:r w:rsidR="00332E94" w:rsidRPr="00332E94">
              <w:rPr>
                <w:rFonts w:asciiTheme="minorHAnsi" w:hAnsiTheme="minorHAnsi" w:cstheme="minorHAnsi"/>
                <w:noProof/>
                <w:webHidden/>
                <w:sz w:val="20"/>
              </w:rPr>
              <w:fldChar w:fldCharType="end"/>
            </w:r>
          </w:hyperlink>
        </w:p>
        <w:p w14:paraId="0ECAC492" w14:textId="4C602806"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20" w:history="1">
            <w:r w:rsidR="00332E94" w:rsidRPr="00332E94">
              <w:rPr>
                <w:rStyle w:val="Hipervnculo"/>
                <w:rFonts w:asciiTheme="minorHAnsi" w:hAnsiTheme="minorHAnsi" w:cstheme="minorHAnsi"/>
                <w:noProof/>
                <w:sz w:val="20"/>
                <w:lang w:val="en-US"/>
              </w:rPr>
              <w:t>4.1.7.</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Análisis</w:t>
            </w:r>
            <w:r w:rsidR="00332E94" w:rsidRPr="00332E94">
              <w:rPr>
                <w:rStyle w:val="Hipervnculo"/>
                <w:rFonts w:asciiTheme="minorHAnsi" w:hAnsiTheme="minorHAnsi" w:cstheme="minorHAnsi"/>
                <w:noProof/>
                <w:sz w:val="20"/>
                <w:lang w:val="en-US"/>
              </w:rPr>
              <w:t xml:space="preserve"> </w:t>
            </w:r>
            <w:r w:rsidR="00332E94" w:rsidRPr="00332E94">
              <w:rPr>
                <w:rStyle w:val="Hipervnculo"/>
                <w:rFonts w:asciiTheme="minorHAnsi" w:hAnsiTheme="minorHAnsi" w:cstheme="minorHAnsi"/>
                <w:noProof/>
                <w:sz w:val="20"/>
              </w:rPr>
              <w:t>estadístico</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_Toc79959320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41</w:t>
            </w:r>
            <w:r w:rsidR="00332E94" w:rsidRPr="00332E94">
              <w:rPr>
                <w:rFonts w:asciiTheme="minorHAnsi" w:hAnsiTheme="minorHAnsi" w:cstheme="minorHAnsi"/>
                <w:noProof/>
                <w:webHidden/>
                <w:sz w:val="20"/>
              </w:rPr>
              <w:fldChar w:fldCharType="end"/>
            </w:r>
          </w:hyperlink>
        </w:p>
        <w:p w14:paraId="13E3C96B" w14:textId="69D96A8F"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321" w:history="1">
            <w:r w:rsidR="00332E94" w:rsidRPr="00332E94">
              <w:rPr>
                <w:rStyle w:val="Hipervnculo"/>
                <w:rFonts w:asciiTheme="minorHAnsi" w:hAnsiTheme="minorHAnsi" w:cstheme="minorHAnsi"/>
                <w:noProof/>
                <w:sz w:val="20"/>
              </w:rPr>
              <w:t>4.2.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Materiales y métodos objetivo 3</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_Toc79959321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42</w:t>
            </w:r>
            <w:r w:rsidR="00332E94" w:rsidRPr="00332E94">
              <w:rPr>
                <w:rFonts w:asciiTheme="minorHAnsi" w:hAnsiTheme="minorHAnsi" w:cstheme="minorHAnsi"/>
                <w:noProof/>
                <w:webHidden/>
                <w:sz w:val="20"/>
              </w:rPr>
              <w:fldChar w:fldCharType="end"/>
            </w:r>
          </w:hyperlink>
        </w:p>
        <w:p w14:paraId="24B2C013" w14:textId="03A1674D"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22" w:history="1">
            <w:r w:rsidR="00332E94" w:rsidRPr="00332E94">
              <w:rPr>
                <w:rStyle w:val="Hipervnculo"/>
                <w:rFonts w:asciiTheme="minorHAnsi" w:hAnsiTheme="minorHAnsi" w:cstheme="minorHAnsi"/>
                <w:noProof/>
                <w:sz w:val="20"/>
              </w:rPr>
              <w:t>4.2.1.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Material vegetal</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_Toc79959322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42</w:t>
            </w:r>
            <w:r w:rsidR="00332E94" w:rsidRPr="00332E94">
              <w:rPr>
                <w:rFonts w:asciiTheme="minorHAnsi" w:hAnsiTheme="minorHAnsi" w:cstheme="minorHAnsi"/>
                <w:noProof/>
                <w:webHidden/>
                <w:sz w:val="20"/>
              </w:rPr>
              <w:fldChar w:fldCharType="end"/>
            </w:r>
          </w:hyperlink>
        </w:p>
        <w:p w14:paraId="787F6733" w14:textId="1428E100"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23" w:history="1">
            <w:r w:rsidR="00332E94" w:rsidRPr="00332E94">
              <w:rPr>
                <w:rStyle w:val="Hipervnculo"/>
                <w:rFonts w:asciiTheme="minorHAnsi" w:hAnsiTheme="minorHAnsi" w:cstheme="minorHAnsi"/>
                <w:noProof/>
                <w:sz w:val="20"/>
              </w:rPr>
              <w:t>4.2.2.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Instalación de experimento y biocinética de eliminación de amonio- Michaelis-Menten (M-M)</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_Toc79959323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43</w:t>
            </w:r>
            <w:r w:rsidR="00332E94" w:rsidRPr="00332E94">
              <w:rPr>
                <w:rFonts w:asciiTheme="minorHAnsi" w:hAnsiTheme="minorHAnsi" w:cstheme="minorHAnsi"/>
                <w:noProof/>
                <w:webHidden/>
                <w:sz w:val="20"/>
              </w:rPr>
              <w:fldChar w:fldCharType="end"/>
            </w:r>
          </w:hyperlink>
        </w:p>
        <w:p w14:paraId="4AA7089C" w14:textId="22433138"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24" w:history="1">
            <w:r w:rsidR="00332E94" w:rsidRPr="00332E94">
              <w:rPr>
                <w:rStyle w:val="Hipervnculo"/>
                <w:rFonts w:asciiTheme="minorHAnsi" w:hAnsiTheme="minorHAnsi" w:cstheme="minorHAnsi"/>
                <w:noProof/>
                <w:sz w:val="20"/>
              </w:rPr>
              <w:t>4.2.3.</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Instalación de experimento, extracción de ARN y preparación de librerías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_Toc79959324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45</w:t>
            </w:r>
            <w:r w:rsidR="00332E94" w:rsidRPr="00332E94">
              <w:rPr>
                <w:rFonts w:asciiTheme="minorHAnsi" w:hAnsiTheme="minorHAnsi" w:cstheme="minorHAnsi"/>
                <w:noProof/>
                <w:webHidden/>
                <w:sz w:val="20"/>
              </w:rPr>
              <w:fldChar w:fldCharType="end"/>
            </w:r>
          </w:hyperlink>
        </w:p>
        <w:p w14:paraId="050236E5" w14:textId="55BA0EA0"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25" w:history="1">
            <w:r w:rsidR="00332E94" w:rsidRPr="00332E94">
              <w:rPr>
                <w:rStyle w:val="Hipervnculo"/>
                <w:rFonts w:asciiTheme="minorHAnsi" w:hAnsiTheme="minorHAnsi" w:cstheme="minorHAnsi"/>
                <w:noProof/>
                <w:sz w:val="20"/>
              </w:rPr>
              <w:t>4.2.4.</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Procesamiento bioinformático de las secuenciaciones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_Toc79959325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47</w:t>
            </w:r>
            <w:r w:rsidR="00332E94" w:rsidRPr="00332E94">
              <w:rPr>
                <w:rFonts w:asciiTheme="minorHAnsi" w:hAnsiTheme="minorHAnsi" w:cstheme="minorHAnsi"/>
                <w:noProof/>
                <w:webHidden/>
                <w:sz w:val="20"/>
              </w:rPr>
              <w:fldChar w:fldCharType="end"/>
            </w:r>
          </w:hyperlink>
        </w:p>
        <w:p w14:paraId="4100AA16" w14:textId="55C99AA9"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26" w:history="1">
            <w:r w:rsidR="00332E94" w:rsidRPr="00332E94">
              <w:rPr>
                <w:rStyle w:val="Hipervnculo"/>
                <w:rFonts w:asciiTheme="minorHAnsi" w:hAnsiTheme="minorHAnsi" w:cstheme="minorHAnsi"/>
                <w:noProof/>
                <w:sz w:val="20"/>
              </w:rPr>
              <w:t>4.2.5.</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Resumen de etapas de trabajo</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_Toc79959326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50</w:t>
            </w:r>
            <w:r w:rsidR="00332E94" w:rsidRPr="00332E94">
              <w:rPr>
                <w:rFonts w:asciiTheme="minorHAnsi" w:hAnsiTheme="minorHAnsi" w:cstheme="minorHAnsi"/>
                <w:noProof/>
                <w:webHidden/>
                <w:sz w:val="20"/>
              </w:rPr>
              <w:fldChar w:fldCharType="end"/>
            </w:r>
          </w:hyperlink>
        </w:p>
        <w:p w14:paraId="5189DEFD" w14:textId="40639A6E" w:rsidR="00332E94" w:rsidRPr="00332E94" w:rsidRDefault="00500442">
          <w:pPr>
            <w:pStyle w:val="TDC1"/>
            <w:rPr>
              <w:rFonts w:asciiTheme="minorHAnsi" w:eastAsiaTheme="minorEastAsia" w:hAnsiTheme="minorHAnsi" w:cstheme="minorHAnsi"/>
              <w:noProof/>
              <w:sz w:val="20"/>
              <w:lang w:eastAsia="es-CL"/>
            </w:rPr>
          </w:pPr>
          <w:hyperlink w:anchor="_Toc79959327" w:history="1">
            <w:r w:rsidR="00332E94" w:rsidRPr="00332E94">
              <w:rPr>
                <w:rStyle w:val="Hipervnculo"/>
                <w:rFonts w:asciiTheme="minorHAnsi" w:hAnsiTheme="minorHAnsi" w:cstheme="minorHAnsi"/>
                <w:noProof/>
                <w:sz w:val="20"/>
              </w:rPr>
              <w:t>CAPÍTULO 5</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_Toc79959327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51</w:t>
            </w:r>
            <w:r w:rsidR="00332E94" w:rsidRPr="00332E94">
              <w:rPr>
                <w:rFonts w:asciiTheme="minorHAnsi" w:hAnsiTheme="minorHAnsi" w:cstheme="minorHAnsi"/>
                <w:noProof/>
                <w:webHidden/>
                <w:sz w:val="20"/>
              </w:rPr>
              <w:fldChar w:fldCharType="end"/>
            </w:r>
          </w:hyperlink>
        </w:p>
        <w:p w14:paraId="313C7750" w14:textId="3F664729" w:rsidR="00332E94" w:rsidRPr="00332E94" w:rsidRDefault="00500442">
          <w:pPr>
            <w:pStyle w:val="TDC1"/>
            <w:tabs>
              <w:tab w:val="left" w:pos="660"/>
            </w:tabs>
            <w:rPr>
              <w:rFonts w:asciiTheme="minorHAnsi" w:eastAsiaTheme="minorEastAsia" w:hAnsiTheme="minorHAnsi" w:cstheme="minorHAnsi"/>
              <w:noProof/>
              <w:sz w:val="20"/>
              <w:lang w:eastAsia="es-CL"/>
            </w:rPr>
          </w:pPr>
          <w:hyperlink w:anchor="_Toc79959328" w:history="1">
            <w:r w:rsidR="00332E94" w:rsidRPr="00332E94">
              <w:rPr>
                <w:rStyle w:val="Hipervnculo"/>
                <w:rFonts w:asciiTheme="minorHAnsi" w:hAnsiTheme="minorHAnsi" w:cstheme="minorHAnsi"/>
                <w:noProof/>
                <w:sz w:val="20"/>
              </w:rPr>
              <w:t>5.</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RESULTADOS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_Toc79959328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51</w:t>
            </w:r>
            <w:r w:rsidR="00332E94" w:rsidRPr="00332E94">
              <w:rPr>
                <w:rFonts w:asciiTheme="minorHAnsi" w:hAnsiTheme="minorHAnsi" w:cstheme="minorHAnsi"/>
                <w:noProof/>
                <w:webHidden/>
                <w:sz w:val="20"/>
              </w:rPr>
              <w:fldChar w:fldCharType="end"/>
            </w:r>
          </w:hyperlink>
        </w:p>
        <w:p w14:paraId="77BA0503" w14:textId="671E3C3B"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329" w:history="1">
            <w:r w:rsidR="00332E94" w:rsidRPr="00332E94">
              <w:rPr>
                <w:rStyle w:val="Hipervnculo"/>
                <w:rFonts w:asciiTheme="minorHAnsi" w:hAnsiTheme="minorHAnsi" w:cstheme="minorHAnsi"/>
                <w:noProof/>
                <w:sz w:val="20"/>
              </w:rPr>
              <w:t>5.1.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Resultados objetivos 1 y 2</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_Toc79959329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51</w:t>
            </w:r>
            <w:r w:rsidR="00332E94" w:rsidRPr="00332E94">
              <w:rPr>
                <w:rFonts w:asciiTheme="minorHAnsi" w:hAnsiTheme="minorHAnsi" w:cstheme="minorHAnsi"/>
                <w:noProof/>
                <w:webHidden/>
                <w:sz w:val="20"/>
              </w:rPr>
              <w:fldChar w:fldCharType="end"/>
            </w:r>
          </w:hyperlink>
        </w:p>
        <w:p w14:paraId="365F32D6" w14:textId="59C06E92"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30" w:history="1">
            <w:r w:rsidR="00332E94" w:rsidRPr="00332E94">
              <w:rPr>
                <w:rStyle w:val="Hipervnculo"/>
                <w:rFonts w:asciiTheme="minorHAnsi" w:hAnsiTheme="minorHAnsi" w:cstheme="minorHAnsi"/>
                <w:noProof/>
                <w:sz w:val="20"/>
              </w:rPr>
              <w:t>5.1.1.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Condiciones ambientales del sistema y del efluente</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_Toc79959330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51</w:t>
            </w:r>
            <w:r w:rsidR="00332E94" w:rsidRPr="00332E94">
              <w:rPr>
                <w:rFonts w:asciiTheme="minorHAnsi" w:hAnsiTheme="minorHAnsi" w:cstheme="minorHAnsi"/>
                <w:noProof/>
                <w:webHidden/>
                <w:sz w:val="20"/>
              </w:rPr>
              <w:fldChar w:fldCharType="end"/>
            </w:r>
          </w:hyperlink>
        </w:p>
        <w:p w14:paraId="7D2E0133" w14:textId="23E8F09D"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31" w:history="1">
            <w:r w:rsidR="00332E94" w:rsidRPr="00332E94">
              <w:rPr>
                <w:rStyle w:val="Hipervnculo"/>
                <w:rFonts w:asciiTheme="minorHAnsi" w:hAnsiTheme="minorHAnsi" w:cstheme="minorHAnsi"/>
                <w:noProof/>
                <w:sz w:val="20"/>
              </w:rPr>
              <w:t>5.1.2.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Crecimiento y formación de biomasa</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_Toc79959331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52</w:t>
            </w:r>
            <w:r w:rsidR="00332E94" w:rsidRPr="00332E94">
              <w:rPr>
                <w:rFonts w:asciiTheme="minorHAnsi" w:hAnsiTheme="minorHAnsi" w:cstheme="minorHAnsi"/>
                <w:noProof/>
                <w:webHidden/>
                <w:sz w:val="20"/>
              </w:rPr>
              <w:fldChar w:fldCharType="end"/>
            </w:r>
          </w:hyperlink>
        </w:p>
        <w:p w14:paraId="68F0E9FA" w14:textId="63615A5B"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32" w:history="1">
            <w:r w:rsidR="00332E94" w:rsidRPr="00332E94">
              <w:rPr>
                <w:rStyle w:val="Hipervnculo"/>
                <w:rFonts w:asciiTheme="minorHAnsi" w:hAnsiTheme="minorHAnsi" w:cstheme="minorHAnsi"/>
                <w:noProof/>
                <w:sz w:val="20"/>
              </w:rPr>
              <w:t>5.1.3.</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Eficiencia de Sa</w:t>
            </w:r>
            <w:r w:rsidR="00332E94" w:rsidRPr="00332E94">
              <w:rPr>
                <w:rStyle w:val="Hipervnculo"/>
                <w:rFonts w:asciiTheme="minorHAnsi" w:hAnsiTheme="minorHAnsi" w:cstheme="minorHAnsi"/>
                <w:i/>
                <w:noProof/>
                <w:sz w:val="20"/>
              </w:rPr>
              <w:t xml:space="preserve">licornia neei </w:t>
            </w:r>
            <w:r w:rsidR="00332E94" w:rsidRPr="00332E94">
              <w:rPr>
                <w:rStyle w:val="Hipervnculo"/>
                <w:rFonts w:asciiTheme="minorHAnsi" w:hAnsiTheme="minorHAnsi" w:cstheme="minorHAnsi"/>
                <w:noProof/>
                <w:sz w:val="20"/>
              </w:rPr>
              <w:t>en el tratamiento de efluentes salinos ricos en nitrógeno</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_Toc79959332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53</w:t>
            </w:r>
            <w:r w:rsidR="00332E94" w:rsidRPr="00332E94">
              <w:rPr>
                <w:rFonts w:asciiTheme="minorHAnsi" w:hAnsiTheme="minorHAnsi" w:cstheme="minorHAnsi"/>
                <w:noProof/>
                <w:webHidden/>
                <w:sz w:val="20"/>
              </w:rPr>
              <w:fldChar w:fldCharType="end"/>
            </w:r>
          </w:hyperlink>
        </w:p>
        <w:p w14:paraId="7D4CFDC0" w14:textId="11FE7577"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333" w:history="1">
            <w:r w:rsidR="00332E94" w:rsidRPr="00332E94">
              <w:rPr>
                <w:rStyle w:val="Hipervnculo"/>
                <w:rFonts w:asciiTheme="minorHAnsi" w:hAnsiTheme="minorHAnsi" w:cstheme="minorHAnsi"/>
                <w:noProof/>
                <w:sz w:val="20"/>
              </w:rPr>
              <w:t>5.2.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Resultados objetivo 3</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_Toc79959333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55</w:t>
            </w:r>
            <w:r w:rsidR="00332E94" w:rsidRPr="00332E94">
              <w:rPr>
                <w:rFonts w:asciiTheme="minorHAnsi" w:hAnsiTheme="minorHAnsi" w:cstheme="minorHAnsi"/>
                <w:noProof/>
                <w:webHidden/>
                <w:sz w:val="20"/>
              </w:rPr>
              <w:fldChar w:fldCharType="end"/>
            </w:r>
          </w:hyperlink>
        </w:p>
        <w:p w14:paraId="0DAF981A" w14:textId="0B211E6D"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34" w:history="1">
            <w:r w:rsidR="00332E94" w:rsidRPr="00332E94">
              <w:rPr>
                <w:rStyle w:val="Hipervnculo"/>
                <w:rFonts w:asciiTheme="minorHAnsi" w:hAnsiTheme="minorHAnsi" w:cstheme="minorHAnsi"/>
                <w:noProof/>
                <w:sz w:val="20"/>
              </w:rPr>
              <w:t>5.2.1.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Cinética de remoción de amonio</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_Toc79959334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55</w:t>
            </w:r>
            <w:r w:rsidR="00332E94" w:rsidRPr="00332E94">
              <w:rPr>
                <w:rFonts w:asciiTheme="minorHAnsi" w:hAnsiTheme="minorHAnsi" w:cstheme="minorHAnsi"/>
                <w:noProof/>
                <w:webHidden/>
                <w:sz w:val="20"/>
              </w:rPr>
              <w:fldChar w:fldCharType="end"/>
            </w:r>
          </w:hyperlink>
        </w:p>
        <w:p w14:paraId="246ADFE9" w14:textId="7EE5D5EC"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35" w:history="1">
            <w:r w:rsidR="00332E94" w:rsidRPr="00332E94">
              <w:rPr>
                <w:rStyle w:val="Hipervnculo"/>
                <w:rFonts w:asciiTheme="minorHAnsi" w:hAnsiTheme="minorHAnsi" w:cstheme="minorHAnsi"/>
                <w:noProof/>
                <w:sz w:val="20"/>
              </w:rPr>
              <w:t>5.2.2.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Secuenciación y ensamble de novo</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_Toc79959335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56</w:t>
            </w:r>
            <w:r w:rsidR="00332E94" w:rsidRPr="00332E94">
              <w:rPr>
                <w:rFonts w:asciiTheme="minorHAnsi" w:hAnsiTheme="minorHAnsi" w:cstheme="minorHAnsi"/>
                <w:noProof/>
                <w:webHidden/>
                <w:sz w:val="20"/>
              </w:rPr>
              <w:fldChar w:fldCharType="end"/>
            </w:r>
          </w:hyperlink>
        </w:p>
        <w:p w14:paraId="331CA58B" w14:textId="53E05CE0"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36" w:history="1">
            <w:r w:rsidR="00332E94" w:rsidRPr="00332E94">
              <w:rPr>
                <w:rStyle w:val="Hipervnculo"/>
                <w:rFonts w:asciiTheme="minorHAnsi" w:hAnsiTheme="minorHAnsi" w:cstheme="minorHAnsi"/>
                <w:noProof/>
                <w:sz w:val="20"/>
              </w:rPr>
              <w:t>5.2.3.</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Visión general de la anotación de genes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_Toc79959336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57</w:t>
            </w:r>
            <w:r w:rsidR="00332E94" w:rsidRPr="00332E94">
              <w:rPr>
                <w:rFonts w:asciiTheme="minorHAnsi" w:hAnsiTheme="minorHAnsi" w:cstheme="minorHAnsi"/>
                <w:noProof/>
                <w:webHidden/>
                <w:sz w:val="20"/>
              </w:rPr>
              <w:fldChar w:fldCharType="end"/>
            </w:r>
          </w:hyperlink>
        </w:p>
        <w:p w14:paraId="6D078C4D" w14:textId="21C6EFFE"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37" w:history="1">
            <w:r w:rsidR="00332E94" w:rsidRPr="00332E94">
              <w:rPr>
                <w:rStyle w:val="Hipervnculo"/>
                <w:rFonts w:asciiTheme="minorHAnsi" w:hAnsiTheme="minorHAnsi" w:cstheme="minorHAnsi"/>
                <w:noProof/>
                <w:sz w:val="20"/>
              </w:rPr>
              <w:t>5.2.4.</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Genes expresados diferencialmente</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_Toc79959337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58</w:t>
            </w:r>
            <w:r w:rsidR="00332E94" w:rsidRPr="00332E94">
              <w:rPr>
                <w:rFonts w:asciiTheme="minorHAnsi" w:hAnsiTheme="minorHAnsi" w:cstheme="minorHAnsi"/>
                <w:noProof/>
                <w:webHidden/>
                <w:sz w:val="20"/>
              </w:rPr>
              <w:fldChar w:fldCharType="end"/>
            </w:r>
          </w:hyperlink>
        </w:p>
        <w:p w14:paraId="559E58C3" w14:textId="3191ADE9"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38" w:history="1">
            <w:r w:rsidR="00332E94" w:rsidRPr="00332E94">
              <w:rPr>
                <w:rStyle w:val="Hipervnculo"/>
                <w:rFonts w:asciiTheme="minorHAnsi" w:hAnsiTheme="minorHAnsi" w:cstheme="minorHAnsi"/>
                <w:noProof/>
                <w:sz w:val="20"/>
              </w:rPr>
              <w:t>5.2.5.</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Asignación de terminología GO a genes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_Toc79959338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61</w:t>
            </w:r>
            <w:r w:rsidR="00332E94" w:rsidRPr="00332E94">
              <w:rPr>
                <w:rFonts w:asciiTheme="minorHAnsi" w:hAnsiTheme="minorHAnsi" w:cstheme="minorHAnsi"/>
                <w:noProof/>
                <w:webHidden/>
                <w:sz w:val="20"/>
              </w:rPr>
              <w:fldChar w:fldCharType="end"/>
            </w:r>
          </w:hyperlink>
        </w:p>
        <w:p w14:paraId="36C0152B" w14:textId="55150D3A"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39" w:history="1">
            <w:r w:rsidR="00332E94" w:rsidRPr="00332E94">
              <w:rPr>
                <w:rStyle w:val="Hipervnculo"/>
                <w:rFonts w:asciiTheme="minorHAnsi" w:hAnsiTheme="minorHAnsi" w:cstheme="minorHAnsi"/>
                <w:noProof/>
                <w:sz w:val="20"/>
              </w:rPr>
              <w:t>5.2.6.</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Ontología génica (GO) de genes expresados diferencialmente</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_Toc79959339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63</w:t>
            </w:r>
            <w:r w:rsidR="00332E94" w:rsidRPr="00332E94">
              <w:rPr>
                <w:rFonts w:asciiTheme="minorHAnsi" w:hAnsiTheme="minorHAnsi" w:cstheme="minorHAnsi"/>
                <w:noProof/>
                <w:webHidden/>
                <w:sz w:val="20"/>
              </w:rPr>
              <w:fldChar w:fldCharType="end"/>
            </w:r>
          </w:hyperlink>
        </w:p>
        <w:p w14:paraId="01F8F4C8" w14:textId="4DF15389"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40" w:history="1">
            <w:r w:rsidR="00332E94" w:rsidRPr="00332E94">
              <w:rPr>
                <w:rStyle w:val="Hipervnculo"/>
                <w:rFonts w:asciiTheme="minorHAnsi" w:hAnsiTheme="minorHAnsi" w:cstheme="minorHAnsi"/>
                <w:noProof/>
                <w:sz w:val="20"/>
              </w:rPr>
              <w:t>5.2.7.</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Análisis de enriquecimiento de genes expresados diferencialmente</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_Toc79959340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65</w:t>
            </w:r>
            <w:r w:rsidR="00332E94" w:rsidRPr="00332E94">
              <w:rPr>
                <w:rFonts w:asciiTheme="minorHAnsi" w:hAnsiTheme="minorHAnsi" w:cstheme="minorHAnsi"/>
                <w:noProof/>
                <w:webHidden/>
                <w:sz w:val="20"/>
              </w:rPr>
              <w:fldChar w:fldCharType="end"/>
            </w:r>
          </w:hyperlink>
        </w:p>
        <w:p w14:paraId="46D34E2F" w14:textId="4CBC1772" w:rsidR="00332E94" w:rsidRPr="00332E94" w:rsidRDefault="00500442">
          <w:pPr>
            <w:pStyle w:val="TDC3"/>
            <w:tabs>
              <w:tab w:val="left" w:pos="1760"/>
              <w:tab w:val="right" w:leader="dot" w:pos="9111"/>
            </w:tabs>
            <w:rPr>
              <w:rFonts w:asciiTheme="minorHAnsi" w:eastAsiaTheme="minorEastAsia" w:hAnsiTheme="minorHAnsi" w:cstheme="minorHAnsi"/>
              <w:noProof/>
              <w:sz w:val="20"/>
              <w:lang w:eastAsia="es-CL"/>
            </w:rPr>
          </w:pPr>
          <w:hyperlink w:anchor="_Toc79959341" w:history="1">
            <w:r w:rsidR="00332E94" w:rsidRPr="00332E94">
              <w:rPr>
                <w:rStyle w:val="Hipervnculo"/>
                <w:rFonts w:asciiTheme="minorHAnsi" w:hAnsiTheme="minorHAnsi" w:cstheme="minorHAnsi"/>
                <w:noProof/>
                <w:sz w:val="20"/>
              </w:rPr>
              <w:t>5.2.8.</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Anotación funcional de rutas metabólicas en KEGG</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_Toc79959341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68</w:t>
            </w:r>
            <w:r w:rsidR="00332E94" w:rsidRPr="00332E94">
              <w:rPr>
                <w:rFonts w:asciiTheme="minorHAnsi" w:hAnsiTheme="minorHAnsi" w:cstheme="minorHAnsi"/>
                <w:noProof/>
                <w:webHidden/>
                <w:sz w:val="20"/>
              </w:rPr>
              <w:fldChar w:fldCharType="end"/>
            </w:r>
          </w:hyperlink>
        </w:p>
        <w:p w14:paraId="336B3D64" w14:textId="78C5727C" w:rsidR="00332E94" w:rsidRPr="00332E94" w:rsidRDefault="00500442">
          <w:pPr>
            <w:pStyle w:val="TDC1"/>
            <w:rPr>
              <w:rFonts w:asciiTheme="minorHAnsi" w:eastAsiaTheme="minorEastAsia" w:hAnsiTheme="minorHAnsi" w:cstheme="minorHAnsi"/>
              <w:noProof/>
              <w:sz w:val="20"/>
              <w:lang w:eastAsia="es-CL"/>
            </w:rPr>
          </w:pPr>
          <w:hyperlink w:anchor="_Toc79959342" w:history="1">
            <w:r w:rsidR="00332E94" w:rsidRPr="00332E94">
              <w:rPr>
                <w:rStyle w:val="Hipervnculo"/>
                <w:rFonts w:asciiTheme="minorHAnsi" w:hAnsiTheme="minorHAnsi" w:cstheme="minorHAnsi"/>
                <w:noProof/>
                <w:sz w:val="20"/>
              </w:rPr>
              <w:t>CAPÍTULO 6</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_Toc79959342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71</w:t>
            </w:r>
            <w:r w:rsidR="00332E94" w:rsidRPr="00332E94">
              <w:rPr>
                <w:rFonts w:asciiTheme="minorHAnsi" w:hAnsiTheme="minorHAnsi" w:cstheme="minorHAnsi"/>
                <w:noProof/>
                <w:webHidden/>
                <w:sz w:val="20"/>
              </w:rPr>
              <w:fldChar w:fldCharType="end"/>
            </w:r>
          </w:hyperlink>
        </w:p>
        <w:p w14:paraId="341EE76A" w14:textId="7423028B" w:rsidR="00332E94" w:rsidRPr="00332E94" w:rsidRDefault="00500442">
          <w:pPr>
            <w:pStyle w:val="TDC1"/>
            <w:tabs>
              <w:tab w:val="left" w:pos="660"/>
            </w:tabs>
            <w:rPr>
              <w:rFonts w:asciiTheme="minorHAnsi" w:eastAsiaTheme="minorEastAsia" w:hAnsiTheme="minorHAnsi" w:cstheme="minorHAnsi"/>
              <w:noProof/>
              <w:sz w:val="20"/>
              <w:lang w:eastAsia="es-CL"/>
            </w:rPr>
          </w:pPr>
          <w:hyperlink w:anchor="_Toc79959343" w:history="1">
            <w:r w:rsidR="00332E94" w:rsidRPr="00332E94">
              <w:rPr>
                <w:rStyle w:val="Hipervnculo"/>
                <w:rFonts w:asciiTheme="minorHAnsi" w:hAnsiTheme="minorHAnsi" w:cstheme="minorHAnsi"/>
                <w:noProof/>
                <w:sz w:val="20"/>
              </w:rPr>
              <w:t>6.</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DISCUSIÓN</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_Toc79959343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71</w:t>
            </w:r>
            <w:r w:rsidR="00332E94" w:rsidRPr="00332E94">
              <w:rPr>
                <w:rFonts w:asciiTheme="minorHAnsi" w:hAnsiTheme="minorHAnsi" w:cstheme="minorHAnsi"/>
                <w:noProof/>
                <w:webHidden/>
                <w:sz w:val="20"/>
              </w:rPr>
              <w:fldChar w:fldCharType="end"/>
            </w:r>
          </w:hyperlink>
        </w:p>
        <w:p w14:paraId="20A0AF4B" w14:textId="553F6457"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344" w:history="1">
            <w:r w:rsidR="00332E94" w:rsidRPr="00332E94">
              <w:rPr>
                <w:rStyle w:val="Hipervnculo"/>
                <w:rFonts w:asciiTheme="minorHAnsi" w:hAnsiTheme="minorHAnsi" w:cstheme="minorHAnsi"/>
                <w:noProof/>
                <w:sz w:val="20"/>
              </w:rPr>
              <w:t>6.1.</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Discusión de objetivos 1 y 2</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_Toc79959344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71</w:t>
            </w:r>
            <w:r w:rsidR="00332E94" w:rsidRPr="00332E94">
              <w:rPr>
                <w:rFonts w:asciiTheme="minorHAnsi" w:hAnsiTheme="minorHAnsi" w:cstheme="minorHAnsi"/>
                <w:noProof/>
                <w:webHidden/>
                <w:sz w:val="20"/>
              </w:rPr>
              <w:fldChar w:fldCharType="end"/>
            </w:r>
          </w:hyperlink>
        </w:p>
        <w:p w14:paraId="4F71854B" w14:textId="54B60B50" w:rsidR="00332E94" w:rsidRPr="00332E94" w:rsidRDefault="00500442">
          <w:pPr>
            <w:pStyle w:val="TDC1"/>
            <w:tabs>
              <w:tab w:val="left" w:pos="880"/>
            </w:tabs>
            <w:rPr>
              <w:rFonts w:asciiTheme="minorHAnsi" w:eastAsiaTheme="minorEastAsia" w:hAnsiTheme="minorHAnsi" w:cstheme="minorHAnsi"/>
              <w:noProof/>
              <w:sz w:val="20"/>
              <w:lang w:eastAsia="es-CL"/>
            </w:rPr>
          </w:pPr>
          <w:hyperlink w:anchor="_Toc79959345" w:history="1">
            <w:r w:rsidR="00332E94" w:rsidRPr="00332E94">
              <w:rPr>
                <w:rStyle w:val="Hipervnculo"/>
                <w:rFonts w:asciiTheme="minorHAnsi" w:hAnsiTheme="minorHAnsi" w:cstheme="minorHAnsi"/>
                <w:noProof/>
                <w:sz w:val="20"/>
              </w:rPr>
              <w:t>6.2.</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Discusión objetivo 3</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_Toc79959345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76</w:t>
            </w:r>
            <w:r w:rsidR="00332E94" w:rsidRPr="00332E94">
              <w:rPr>
                <w:rFonts w:asciiTheme="minorHAnsi" w:hAnsiTheme="minorHAnsi" w:cstheme="minorHAnsi"/>
                <w:noProof/>
                <w:webHidden/>
                <w:sz w:val="20"/>
              </w:rPr>
              <w:fldChar w:fldCharType="end"/>
            </w:r>
          </w:hyperlink>
        </w:p>
        <w:p w14:paraId="51137F2A" w14:textId="52F216DF" w:rsidR="00332E94" w:rsidRPr="00332E94" w:rsidRDefault="00500442">
          <w:pPr>
            <w:pStyle w:val="TDC1"/>
            <w:rPr>
              <w:rFonts w:asciiTheme="minorHAnsi" w:eastAsiaTheme="minorEastAsia" w:hAnsiTheme="minorHAnsi" w:cstheme="minorHAnsi"/>
              <w:noProof/>
              <w:sz w:val="20"/>
              <w:lang w:eastAsia="es-CL"/>
            </w:rPr>
          </w:pPr>
          <w:hyperlink w:anchor="_Toc79959346" w:history="1">
            <w:r w:rsidR="00332E94" w:rsidRPr="00332E94">
              <w:rPr>
                <w:rStyle w:val="Hipervnculo"/>
                <w:rFonts w:asciiTheme="minorHAnsi" w:hAnsiTheme="minorHAnsi" w:cstheme="minorHAnsi"/>
                <w:noProof/>
                <w:sz w:val="20"/>
              </w:rPr>
              <w:t>CAPITULO 7</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_Toc79959346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83</w:t>
            </w:r>
            <w:r w:rsidR="00332E94" w:rsidRPr="00332E94">
              <w:rPr>
                <w:rFonts w:asciiTheme="minorHAnsi" w:hAnsiTheme="minorHAnsi" w:cstheme="minorHAnsi"/>
                <w:noProof/>
                <w:webHidden/>
                <w:sz w:val="20"/>
              </w:rPr>
              <w:fldChar w:fldCharType="end"/>
            </w:r>
          </w:hyperlink>
        </w:p>
        <w:p w14:paraId="74023DD4" w14:textId="394DD1B9" w:rsidR="00332E94" w:rsidRPr="00332E94" w:rsidRDefault="00500442">
          <w:pPr>
            <w:pStyle w:val="TDC1"/>
            <w:tabs>
              <w:tab w:val="left" w:pos="660"/>
            </w:tabs>
            <w:rPr>
              <w:rFonts w:asciiTheme="minorHAnsi" w:eastAsiaTheme="minorEastAsia" w:hAnsiTheme="minorHAnsi" w:cstheme="minorHAnsi"/>
              <w:noProof/>
              <w:sz w:val="20"/>
              <w:lang w:eastAsia="es-CL"/>
            </w:rPr>
          </w:pPr>
          <w:hyperlink w:anchor="_Toc79959347" w:history="1">
            <w:r w:rsidR="00332E94" w:rsidRPr="00332E94">
              <w:rPr>
                <w:rStyle w:val="Hipervnculo"/>
                <w:rFonts w:asciiTheme="minorHAnsi" w:hAnsiTheme="minorHAnsi" w:cstheme="minorHAnsi"/>
                <w:noProof/>
                <w:sz w:val="20"/>
              </w:rPr>
              <w:t>7.</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CONCLUSIONES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_Toc79959347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83</w:t>
            </w:r>
            <w:r w:rsidR="00332E94" w:rsidRPr="00332E94">
              <w:rPr>
                <w:rFonts w:asciiTheme="minorHAnsi" w:hAnsiTheme="minorHAnsi" w:cstheme="minorHAnsi"/>
                <w:noProof/>
                <w:webHidden/>
                <w:sz w:val="20"/>
              </w:rPr>
              <w:fldChar w:fldCharType="end"/>
            </w:r>
          </w:hyperlink>
        </w:p>
        <w:p w14:paraId="150AEA79" w14:textId="719CE10B" w:rsidR="00332E94" w:rsidRPr="00332E94" w:rsidRDefault="00500442">
          <w:pPr>
            <w:pStyle w:val="TDC1"/>
            <w:rPr>
              <w:rFonts w:asciiTheme="minorHAnsi" w:eastAsiaTheme="minorEastAsia" w:hAnsiTheme="minorHAnsi" w:cstheme="minorHAnsi"/>
              <w:noProof/>
              <w:sz w:val="20"/>
              <w:lang w:eastAsia="es-CL"/>
            </w:rPr>
          </w:pPr>
          <w:hyperlink w:anchor="_Toc79959348" w:history="1">
            <w:r w:rsidR="00332E94" w:rsidRPr="00332E94">
              <w:rPr>
                <w:rStyle w:val="Hipervnculo"/>
                <w:rFonts w:asciiTheme="minorHAnsi" w:hAnsiTheme="minorHAnsi" w:cstheme="minorHAnsi"/>
                <w:noProof/>
                <w:sz w:val="20"/>
              </w:rPr>
              <w:t>CAPÍTULO 8</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_Toc79959348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84</w:t>
            </w:r>
            <w:r w:rsidR="00332E94" w:rsidRPr="00332E94">
              <w:rPr>
                <w:rFonts w:asciiTheme="minorHAnsi" w:hAnsiTheme="minorHAnsi" w:cstheme="minorHAnsi"/>
                <w:noProof/>
                <w:webHidden/>
                <w:sz w:val="20"/>
              </w:rPr>
              <w:fldChar w:fldCharType="end"/>
            </w:r>
          </w:hyperlink>
        </w:p>
        <w:p w14:paraId="5ED1F28E" w14:textId="36A510A5" w:rsidR="00332E94" w:rsidRPr="00332E94" w:rsidRDefault="00500442">
          <w:pPr>
            <w:pStyle w:val="TDC1"/>
            <w:tabs>
              <w:tab w:val="left" w:pos="660"/>
            </w:tabs>
            <w:rPr>
              <w:rFonts w:asciiTheme="minorHAnsi" w:eastAsiaTheme="minorEastAsia" w:hAnsiTheme="minorHAnsi" w:cstheme="minorHAnsi"/>
              <w:noProof/>
              <w:sz w:val="20"/>
              <w:lang w:eastAsia="es-CL"/>
            </w:rPr>
          </w:pPr>
          <w:hyperlink w:anchor="_Toc79959349" w:history="1">
            <w:r w:rsidR="00332E94" w:rsidRPr="00332E94">
              <w:rPr>
                <w:rStyle w:val="Hipervnculo"/>
                <w:rFonts w:asciiTheme="minorHAnsi" w:hAnsiTheme="minorHAnsi" w:cstheme="minorHAnsi"/>
                <w:noProof/>
                <w:sz w:val="20"/>
              </w:rPr>
              <w:t>8.</w:t>
            </w:r>
            <w:r w:rsidR="00332E94" w:rsidRPr="00332E94">
              <w:rPr>
                <w:rFonts w:asciiTheme="minorHAnsi" w:eastAsiaTheme="minorEastAsia" w:hAnsiTheme="minorHAnsi" w:cstheme="minorHAnsi"/>
                <w:noProof/>
                <w:sz w:val="20"/>
                <w:lang w:eastAsia="es-CL"/>
              </w:rPr>
              <w:tab/>
            </w:r>
            <w:r w:rsidR="00332E94" w:rsidRPr="00332E94">
              <w:rPr>
                <w:rStyle w:val="Hipervnculo"/>
                <w:rFonts w:asciiTheme="minorHAnsi" w:hAnsiTheme="minorHAnsi" w:cstheme="minorHAnsi"/>
                <w:noProof/>
                <w:sz w:val="20"/>
              </w:rPr>
              <w:t>RECOMENDACIONES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_Toc79959349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84</w:t>
            </w:r>
            <w:r w:rsidR="00332E94" w:rsidRPr="00332E94">
              <w:rPr>
                <w:rFonts w:asciiTheme="minorHAnsi" w:hAnsiTheme="minorHAnsi" w:cstheme="minorHAnsi"/>
                <w:noProof/>
                <w:webHidden/>
                <w:sz w:val="20"/>
              </w:rPr>
              <w:fldChar w:fldCharType="end"/>
            </w:r>
          </w:hyperlink>
        </w:p>
        <w:p w14:paraId="3753202E" w14:textId="3DFF7188" w:rsidR="00332E94" w:rsidRPr="00332E94" w:rsidRDefault="00500442">
          <w:pPr>
            <w:pStyle w:val="TDC1"/>
            <w:rPr>
              <w:rFonts w:asciiTheme="minorHAnsi" w:eastAsiaTheme="minorEastAsia" w:hAnsiTheme="minorHAnsi" w:cstheme="minorHAnsi"/>
              <w:noProof/>
              <w:sz w:val="20"/>
              <w:lang w:eastAsia="es-CL"/>
            </w:rPr>
          </w:pPr>
          <w:hyperlink w:anchor="_Toc79959350" w:history="1">
            <w:r w:rsidR="00332E94" w:rsidRPr="00332E94">
              <w:rPr>
                <w:rStyle w:val="Hipervnculo"/>
                <w:rFonts w:asciiTheme="minorHAnsi" w:hAnsiTheme="minorHAnsi" w:cstheme="minorHAnsi"/>
                <w:noProof/>
                <w:sz w:val="20"/>
              </w:rPr>
              <w:t>ABREVIATURAS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_Toc79959350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85</w:t>
            </w:r>
            <w:r w:rsidR="00332E94" w:rsidRPr="00332E94">
              <w:rPr>
                <w:rFonts w:asciiTheme="minorHAnsi" w:hAnsiTheme="minorHAnsi" w:cstheme="minorHAnsi"/>
                <w:noProof/>
                <w:webHidden/>
                <w:sz w:val="20"/>
              </w:rPr>
              <w:fldChar w:fldCharType="end"/>
            </w:r>
          </w:hyperlink>
        </w:p>
        <w:p w14:paraId="0B066273" w14:textId="004D97B9" w:rsidR="00332E94" w:rsidRPr="00332E94" w:rsidRDefault="00500442">
          <w:pPr>
            <w:pStyle w:val="TDC1"/>
            <w:rPr>
              <w:rFonts w:asciiTheme="minorHAnsi" w:eastAsiaTheme="minorEastAsia" w:hAnsiTheme="minorHAnsi" w:cstheme="minorHAnsi"/>
              <w:noProof/>
              <w:sz w:val="20"/>
              <w:lang w:eastAsia="es-CL"/>
            </w:rPr>
          </w:pPr>
          <w:hyperlink w:anchor="_Toc79959351" w:history="1">
            <w:r w:rsidR="00332E94" w:rsidRPr="00332E94">
              <w:rPr>
                <w:rStyle w:val="Hipervnculo"/>
                <w:rFonts w:asciiTheme="minorHAnsi" w:hAnsiTheme="minorHAnsi" w:cstheme="minorHAnsi"/>
                <w:noProof/>
                <w:sz w:val="20"/>
              </w:rPr>
              <w:t>REFERENCIAS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_Toc79959351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89</w:t>
            </w:r>
            <w:r w:rsidR="00332E94" w:rsidRPr="00332E94">
              <w:rPr>
                <w:rFonts w:asciiTheme="minorHAnsi" w:hAnsiTheme="minorHAnsi" w:cstheme="minorHAnsi"/>
                <w:noProof/>
                <w:webHidden/>
                <w:sz w:val="20"/>
              </w:rPr>
              <w:fldChar w:fldCharType="end"/>
            </w:r>
          </w:hyperlink>
        </w:p>
        <w:p w14:paraId="0EFB922C" w14:textId="06C6ED22" w:rsidR="00332E94" w:rsidRPr="00332E94" w:rsidRDefault="00500442">
          <w:pPr>
            <w:pStyle w:val="TDC1"/>
            <w:rPr>
              <w:rFonts w:asciiTheme="minorHAnsi" w:eastAsiaTheme="minorEastAsia" w:hAnsiTheme="minorHAnsi" w:cstheme="minorHAnsi"/>
              <w:noProof/>
              <w:sz w:val="20"/>
              <w:lang w:eastAsia="es-CL"/>
            </w:rPr>
          </w:pPr>
          <w:hyperlink w:anchor="_Toc79959352" w:history="1">
            <w:r w:rsidR="00332E94" w:rsidRPr="00332E94">
              <w:rPr>
                <w:rStyle w:val="Hipervnculo"/>
                <w:rFonts w:asciiTheme="minorHAnsi" w:hAnsiTheme="minorHAnsi" w:cstheme="minorHAnsi"/>
                <w:noProof/>
                <w:sz w:val="20"/>
              </w:rPr>
              <w:t>APÉNDICES</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_Toc79959352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103</w:t>
            </w:r>
            <w:r w:rsidR="00332E94" w:rsidRPr="00332E94">
              <w:rPr>
                <w:rFonts w:asciiTheme="minorHAnsi" w:hAnsiTheme="minorHAnsi" w:cstheme="minorHAnsi"/>
                <w:noProof/>
                <w:webHidden/>
                <w:sz w:val="20"/>
              </w:rPr>
              <w:fldChar w:fldCharType="end"/>
            </w:r>
          </w:hyperlink>
        </w:p>
        <w:p w14:paraId="642364E5" w14:textId="0C04E6A9" w:rsidR="00332E94" w:rsidRPr="00332E94" w:rsidRDefault="00500442">
          <w:pPr>
            <w:pStyle w:val="TDC1"/>
            <w:rPr>
              <w:rFonts w:asciiTheme="minorHAnsi" w:eastAsiaTheme="minorEastAsia" w:hAnsiTheme="minorHAnsi" w:cstheme="minorHAnsi"/>
              <w:noProof/>
              <w:sz w:val="20"/>
              <w:lang w:eastAsia="es-CL"/>
            </w:rPr>
          </w:pPr>
          <w:hyperlink w:anchor="_Toc79959353" w:history="1">
            <w:r w:rsidR="00332E94" w:rsidRPr="00332E94">
              <w:rPr>
                <w:rStyle w:val="Hipervnculo"/>
                <w:rFonts w:asciiTheme="minorHAnsi" w:hAnsiTheme="minorHAnsi" w:cstheme="minorHAnsi"/>
                <w:noProof/>
                <w:sz w:val="20"/>
              </w:rPr>
              <w:t>Apéndice 1</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_Toc79959353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103</w:t>
            </w:r>
            <w:r w:rsidR="00332E94" w:rsidRPr="00332E94">
              <w:rPr>
                <w:rFonts w:asciiTheme="minorHAnsi" w:hAnsiTheme="minorHAnsi" w:cstheme="minorHAnsi"/>
                <w:noProof/>
                <w:webHidden/>
                <w:sz w:val="20"/>
              </w:rPr>
              <w:fldChar w:fldCharType="end"/>
            </w:r>
          </w:hyperlink>
        </w:p>
        <w:p w14:paraId="595DF9FF" w14:textId="7FE644FC" w:rsidR="00332E94" w:rsidRPr="00332E94" w:rsidRDefault="00500442">
          <w:pPr>
            <w:pStyle w:val="TDC1"/>
            <w:rPr>
              <w:rFonts w:asciiTheme="minorHAnsi" w:eastAsiaTheme="minorEastAsia" w:hAnsiTheme="minorHAnsi" w:cstheme="minorHAnsi"/>
              <w:noProof/>
              <w:sz w:val="20"/>
              <w:lang w:eastAsia="es-CL"/>
            </w:rPr>
          </w:pPr>
          <w:hyperlink w:anchor="_Toc79959355" w:history="1">
            <w:r w:rsidR="00332E94" w:rsidRPr="00332E94">
              <w:rPr>
                <w:rStyle w:val="Hipervnculo"/>
                <w:rFonts w:asciiTheme="minorHAnsi" w:hAnsiTheme="minorHAnsi" w:cstheme="minorHAnsi"/>
                <w:iCs/>
                <w:noProof/>
                <w:sz w:val="20"/>
              </w:rPr>
              <w:t>Apéndice 2</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_Toc79959355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104</w:t>
            </w:r>
            <w:r w:rsidR="00332E94" w:rsidRPr="00332E94">
              <w:rPr>
                <w:rFonts w:asciiTheme="minorHAnsi" w:hAnsiTheme="minorHAnsi" w:cstheme="minorHAnsi"/>
                <w:noProof/>
                <w:webHidden/>
                <w:sz w:val="20"/>
              </w:rPr>
              <w:fldChar w:fldCharType="end"/>
            </w:r>
          </w:hyperlink>
        </w:p>
        <w:p w14:paraId="21B6E097" w14:textId="32FDAB0B" w:rsidR="00332E94" w:rsidRPr="00332E94" w:rsidRDefault="00500442">
          <w:pPr>
            <w:pStyle w:val="TDC1"/>
            <w:rPr>
              <w:rFonts w:asciiTheme="minorHAnsi" w:eastAsiaTheme="minorEastAsia" w:hAnsiTheme="minorHAnsi" w:cstheme="minorHAnsi"/>
              <w:noProof/>
              <w:sz w:val="20"/>
              <w:lang w:eastAsia="es-CL"/>
            </w:rPr>
          </w:pPr>
          <w:hyperlink w:anchor="_Toc79959359" w:history="1">
            <w:r w:rsidR="00332E94" w:rsidRPr="00332E94">
              <w:rPr>
                <w:rStyle w:val="Hipervnculo"/>
                <w:rFonts w:asciiTheme="minorHAnsi" w:hAnsiTheme="minorHAnsi" w:cstheme="minorHAnsi"/>
                <w:noProof/>
                <w:sz w:val="20"/>
              </w:rPr>
              <w:t>Apéndice 3</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_Toc79959359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105</w:t>
            </w:r>
            <w:r w:rsidR="00332E94" w:rsidRPr="00332E94">
              <w:rPr>
                <w:rFonts w:asciiTheme="minorHAnsi" w:hAnsiTheme="minorHAnsi" w:cstheme="minorHAnsi"/>
                <w:noProof/>
                <w:webHidden/>
                <w:sz w:val="20"/>
              </w:rPr>
              <w:fldChar w:fldCharType="end"/>
            </w:r>
          </w:hyperlink>
        </w:p>
        <w:p w14:paraId="7FD2C03E" w14:textId="655AA744" w:rsidR="00332E94" w:rsidRPr="00332E94" w:rsidRDefault="00500442">
          <w:pPr>
            <w:pStyle w:val="TDC1"/>
            <w:rPr>
              <w:rFonts w:asciiTheme="minorHAnsi" w:eastAsiaTheme="minorEastAsia" w:hAnsiTheme="minorHAnsi" w:cstheme="minorHAnsi"/>
              <w:noProof/>
              <w:sz w:val="20"/>
              <w:lang w:eastAsia="es-CL"/>
            </w:rPr>
          </w:pPr>
          <w:hyperlink w:anchor="_Toc79959360" w:history="1">
            <w:r w:rsidR="00332E94" w:rsidRPr="00332E94">
              <w:rPr>
                <w:rStyle w:val="Hipervnculo"/>
                <w:rFonts w:asciiTheme="minorHAnsi" w:hAnsiTheme="minorHAnsi" w:cstheme="minorHAnsi"/>
                <w:noProof/>
                <w:sz w:val="20"/>
              </w:rPr>
              <w:t>Apéndice 4</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_Toc79959360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106</w:t>
            </w:r>
            <w:r w:rsidR="00332E94" w:rsidRPr="00332E94">
              <w:rPr>
                <w:rFonts w:asciiTheme="minorHAnsi" w:hAnsiTheme="minorHAnsi" w:cstheme="minorHAnsi"/>
                <w:noProof/>
                <w:webHidden/>
                <w:sz w:val="20"/>
              </w:rPr>
              <w:fldChar w:fldCharType="end"/>
            </w:r>
          </w:hyperlink>
        </w:p>
        <w:p w14:paraId="738DA94D" w14:textId="3F412A78" w:rsidR="00332E94" w:rsidRPr="00332E94" w:rsidRDefault="00500442">
          <w:pPr>
            <w:pStyle w:val="TDC1"/>
            <w:rPr>
              <w:rFonts w:asciiTheme="minorHAnsi" w:eastAsiaTheme="minorEastAsia" w:hAnsiTheme="minorHAnsi" w:cstheme="minorHAnsi"/>
              <w:noProof/>
              <w:sz w:val="20"/>
              <w:lang w:eastAsia="es-CL"/>
            </w:rPr>
          </w:pPr>
          <w:hyperlink w:anchor="_Toc79959362" w:history="1">
            <w:r w:rsidR="00332E94" w:rsidRPr="00332E94">
              <w:rPr>
                <w:rStyle w:val="Hipervnculo"/>
                <w:rFonts w:asciiTheme="minorHAnsi" w:hAnsiTheme="minorHAnsi" w:cstheme="minorHAnsi"/>
                <w:iCs/>
                <w:noProof/>
                <w:sz w:val="20"/>
              </w:rPr>
              <w:t>Apéndice 5</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_Toc79959362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107</w:t>
            </w:r>
            <w:r w:rsidR="00332E94" w:rsidRPr="00332E94">
              <w:rPr>
                <w:rFonts w:asciiTheme="minorHAnsi" w:hAnsiTheme="minorHAnsi" w:cstheme="minorHAnsi"/>
                <w:noProof/>
                <w:webHidden/>
                <w:sz w:val="20"/>
              </w:rPr>
              <w:fldChar w:fldCharType="end"/>
            </w:r>
          </w:hyperlink>
        </w:p>
        <w:p w14:paraId="1CA4D960" w14:textId="15305625" w:rsidR="00332E94" w:rsidRPr="00332E94" w:rsidRDefault="00500442">
          <w:pPr>
            <w:pStyle w:val="TDC1"/>
            <w:rPr>
              <w:rFonts w:asciiTheme="minorHAnsi" w:eastAsiaTheme="minorEastAsia" w:hAnsiTheme="minorHAnsi" w:cstheme="minorHAnsi"/>
              <w:noProof/>
              <w:sz w:val="20"/>
              <w:lang w:eastAsia="es-CL"/>
            </w:rPr>
          </w:pPr>
          <w:hyperlink w:anchor="_Toc79959363" w:history="1">
            <w:r w:rsidR="00332E94" w:rsidRPr="00332E94">
              <w:rPr>
                <w:rStyle w:val="Hipervnculo"/>
                <w:rFonts w:asciiTheme="minorHAnsi" w:hAnsiTheme="minorHAnsi" w:cstheme="minorHAnsi"/>
                <w:noProof/>
                <w:sz w:val="20"/>
              </w:rPr>
              <w:t>Apéndice 6</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_Toc79959363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108</w:t>
            </w:r>
            <w:r w:rsidR="00332E94" w:rsidRPr="00332E94">
              <w:rPr>
                <w:rFonts w:asciiTheme="minorHAnsi" w:hAnsiTheme="minorHAnsi" w:cstheme="minorHAnsi"/>
                <w:noProof/>
                <w:webHidden/>
                <w:sz w:val="20"/>
              </w:rPr>
              <w:fldChar w:fldCharType="end"/>
            </w:r>
          </w:hyperlink>
        </w:p>
        <w:p w14:paraId="7B33E8A6" w14:textId="4E2E5230" w:rsidR="00332E94" w:rsidRPr="00332E94" w:rsidRDefault="00500442">
          <w:pPr>
            <w:pStyle w:val="TDC1"/>
            <w:rPr>
              <w:rFonts w:asciiTheme="minorHAnsi" w:eastAsiaTheme="minorEastAsia" w:hAnsiTheme="minorHAnsi" w:cstheme="minorHAnsi"/>
              <w:noProof/>
              <w:sz w:val="20"/>
              <w:lang w:eastAsia="es-CL"/>
            </w:rPr>
          </w:pPr>
          <w:hyperlink w:anchor="_Toc79959364" w:history="1">
            <w:r w:rsidR="00332E94" w:rsidRPr="00332E94">
              <w:rPr>
                <w:rStyle w:val="Hipervnculo"/>
                <w:rFonts w:asciiTheme="minorHAnsi" w:hAnsiTheme="minorHAnsi" w:cstheme="minorHAnsi"/>
                <w:noProof/>
                <w:sz w:val="20"/>
              </w:rPr>
              <w:t>Apéndice 7</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_Toc79959364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109</w:t>
            </w:r>
            <w:r w:rsidR="00332E94" w:rsidRPr="00332E94">
              <w:rPr>
                <w:rFonts w:asciiTheme="minorHAnsi" w:hAnsiTheme="minorHAnsi" w:cstheme="minorHAnsi"/>
                <w:noProof/>
                <w:webHidden/>
                <w:sz w:val="20"/>
              </w:rPr>
              <w:fldChar w:fldCharType="end"/>
            </w:r>
          </w:hyperlink>
        </w:p>
        <w:p w14:paraId="36A62719" w14:textId="5087F015" w:rsidR="00332E94" w:rsidRPr="00332E94" w:rsidRDefault="00500442">
          <w:pPr>
            <w:pStyle w:val="TDC1"/>
            <w:rPr>
              <w:rFonts w:asciiTheme="minorHAnsi" w:eastAsiaTheme="minorEastAsia" w:hAnsiTheme="minorHAnsi" w:cstheme="minorHAnsi"/>
              <w:noProof/>
              <w:sz w:val="20"/>
              <w:lang w:eastAsia="es-CL"/>
            </w:rPr>
          </w:pPr>
          <w:hyperlink w:anchor="_Toc79959369" w:history="1">
            <w:r w:rsidR="00332E94" w:rsidRPr="00332E94">
              <w:rPr>
                <w:rStyle w:val="Hipervnculo"/>
                <w:rFonts w:asciiTheme="minorHAnsi" w:hAnsiTheme="minorHAnsi" w:cstheme="minorHAnsi"/>
                <w:noProof/>
                <w:sz w:val="20"/>
              </w:rPr>
              <w:t>Apéndice 8</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_Toc79959369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112</w:t>
            </w:r>
            <w:r w:rsidR="00332E94" w:rsidRPr="00332E94">
              <w:rPr>
                <w:rFonts w:asciiTheme="minorHAnsi" w:hAnsiTheme="minorHAnsi" w:cstheme="minorHAnsi"/>
                <w:noProof/>
                <w:webHidden/>
                <w:sz w:val="20"/>
              </w:rPr>
              <w:fldChar w:fldCharType="end"/>
            </w:r>
          </w:hyperlink>
        </w:p>
        <w:p w14:paraId="1F36CD37" w14:textId="412E4BBB" w:rsidR="00332E94" w:rsidRPr="00332E94" w:rsidRDefault="00500442">
          <w:pPr>
            <w:pStyle w:val="TDC1"/>
            <w:rPr>
              <w:rFonts w:asciiTheme="minorHAnsi" w:eastAsiaTheme="minorEastAsia" w:hAnsiTheme="minorHAnsi" w:cstheme="minorHAnsi"/>
              <w:noProof/>
              <w:sz w:val="20"/>
              <w:lang w:eastAsia="es-CL"/>
            </w:rPr>
          </w:pPr>
          <w:hyperlink w:anchor="_Toc79959370" w:history="1">
            <w:r w:rsidR="00332E94" w:rsidRPr="00332E94">
              <w:rPr>
                <w:rStyle w:val="Hipervnculo"/>
                <w:rFonts w:asciiTheme="minorHAnsi" w:hAnsiTheme="minorHAnsi" w:cstheme="minorHAnsi"/>
                <w:noProof/>
                <w:sz w:val="20"/>
              </w:rPr>
              <w:t>Apéndice 9</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_Toc79959370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117</w:t>
            </w:r>
            <w:r w:rsidR="00332E94" w:rsidRPr="00332E94">
              <w:rPr>
                <w:rFonts w:asciiTheme="minorHAnsi" w:hAnsiTheme="minorHAnsi" w:cstheme="minorHAnsi"/>
                <w:noProof/>
                <w:webHidden/>
                <w:sz w:val="20"/>
              </w:rPr>
              <w:fldChar w:fldCharType="end"/>
            </w:r>
          </w:hyperlink>
        </w:p>
        <w:p w14:paraId="5FCA485A" w14:textId="2DA82D87" w:rsidR="00332E94" w:rsidRPr="00332E94" w:rsidRDefault="00500442">
          <w:pPr>
            <w:pStyle w:val="TDC1"/>
            <w:rPr>
              <w:rFonts w:asciiTheme="minorHAnsi" w:eastAsiaTheme="minorEastAsia" w:hAnsiTheme="minorHAnsi" w:cstheme="minorHAnsi"/>
              <w:noProof/>
              <w:sz w:val="20"/>
              <w:lang w:eastAsia="es-CL"/>
            </w:rPr>
          </w:pPr>
          <w:hyperlink w:anchor="_Toc79959373" w:history="1">
            <w:r w:rsidR="00332E94" w:rsidRPr="00332E94">
              <w:rPr>
                <w:rStyle w:val="Hipervnculo"/>
                <w:rFonts w:asciiTheme="minorHAnsi" w:hAnsiTheme="minorHAnsi" w:cstheme="minorHAnsi"/>
                <w:noProof/>
                <w:sz w:val="20"/>
              </w:rPr>
              <w:t>Apéndice 10</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_Toc79959373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118</w:t>
            </w:r>
            <w:r w:rsidR="00332E94" w:rsidRPr="00332E94">
              <w:rPr>
                <w:rFonts w:asciiTheme="minorHAnsi" w:hAnsiTheme="minorHAnsi" w:cstheme="minorHAnsi"/>
                <w:noProof/>
                <w:webHidden/>
                <w:sz w:val="20"/>
              </w:rPr>
              <w:fldChar w:fldCharType="end"/>
            </w:r>
          </w:hyperlink>
        </w:p>
        <w:p w14:paraId="22E10EE4" w14:textId="6BA9345D" w:rsidR="00332E94" w:rsidRPr="00332E94" w:rsidRDefault="00500442">
          <w:pPr>
            <w:pStyle w:val="TDC1"/>
            <w:rPr>
              <w:rFonts w:asciiTheme="minorHAnsi" w:eastAsiaTheme="minorEastAsia" w:hAnsiTheme="minorHAnsi" w:cstheme="minorHAnsi"/>
              <w:noProof/>
              <w:sz w:val="20"/>
              <w:lang w:eastAsia="es-CL"/>
            </w:rPr>
          </w:pPr>
          <w:hyperlink w:anchor="_Toc79959375" w:history="1">
            <w:r w:rsidR="00332E94" w:rsidRPr="00332E94">
              <w:rPr>
                <w:rStyle w:val="Hipervnculo"/>
                <w:rFonts w:asciiTheme="minorHAnsi" w:hAnsiTheme="minorHAnsi" w:cstheme="minorHAnsi"/>
                <w:noProof/>
                <w:sz w:val="20"/>
              </w:rPr>
              <w:t>Apéndice 11</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_Toc79959375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121</w:t>
            </w:r>
            <w:r w:rsidR="00332E94" w:rsidRPr="00332E94">
              <w:rPr>
                <w:rFonts w:asciiTheme="minorHAnsi" w:hAnsiTheme="minorHAnsi" w:cstheme="minorHAnsi"/>
                <w:noProof/>
                <w:webHidden/>
                <w:sz w:val="20"/>
              </w:rPr>
              <w:fldChar w:fldCharType="end"/>
            </w:r>
          </w:hyperlink>
        </w:p>
        <w:p w14:paraId="6D8195F8" w14:textId="5703374A" w:rsidR="00332E94" w:rsidRPr="00332E94" w:rsidRDefault="00500442">
          <w:pPr>
            <w:pStyle w:val="TDC1"/>
            <w:rPr>
              <w:rFonts w:asciiTheme="minorHAnsi" w:eastAsiaTheme="minorEastAsia" w:hAnsiTheme="minorHAnsi" w:cstheme="minorHAnsi"/>
              <w:noProof/>
              <w:sz w:val="20"/>
              <w:lang w:eastAsia="es-CL"/>
            </w:rPr>
          </w:pPr>
          <w:hyperlink w:anchor="_Toc79959377" w:history="1">
            <w:r w:rsidR="00332E94" w:rsidRPr="00332E94">
              <w:rPr>
                <w:rStyle w:val="Hipervnculo"/>
                <w:rFonts w:asciiTheme="minorHAnsi" w:hAnsiTheme="minorHAnsi" w:cstheme="minorHAnsi"/>
                <w:iCs/>
                <w:noProof/>
                <w:sz w:val="20"/>
              </w:rPr>
              <w:t>Apéndice 12</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_Toc79959377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125</w:t>
            </w:r>
            <w:r w:rsidR="00332E94" w:rsidRPr="00332E94">
              <w:rPr>
                <w:rFonts w:asciiTheme="minorHAnsi" w:hAnsiTheme="minorHAnsi" w:cstheme="minorHAnsi"/>
                <w:noProof/>
                <w:webHidden/>
                <w:sz w:val="20"/>
              </w:rPr>
              <w:fldChar w:fldCharType="end"/>
            </w:r>
          </w:hyperlink>
        </w:p>
        <w:p w14:paraId="1F633E90" w14:textId="5A8595AE" w:rsidR="00332E94" w:rsidRPr="00332E94" w:rsidRDefault="00500442">
          <w:pPr>
            <w:pStyle w:val="TDC1"/>
            <w:rPr>
              <w:rFonts w:asciiTheme="minorHAnsi" w:eastAsiaTheme="minorEastAsia" w:hAnsiTheme="minorHAnsi" w:cstheme="minorHAnsi"/>
              <w:noProof/>
              <w:sz w:val="20"/>
              <w:lang w:eastAsia="es-CL"/>
            </w:rPr>
          </w:pPr>
          <w:hyperlink w:anchor="_Toc79959378" w:history="1">
            <w:r w:rsidR="00332E94" w:rsidRPr="00332E94">
              <w:rPr>
                <w:rStyle w:val="Hipervnculo"/>
                <w:rFonts w:asciiTheme="minorHAnsi" w:hAnsiTheme="minorHAnsi" w:cstheme="minorHAnsi"/>
                <w:noProof/>
                <w:sz w:val="20"/>
              </w:rPr>
              <w:t>Apéndice 13</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_Toc79959378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127</w:t>
            </w:r>
            <w:r w:rsidR="00332E94" w:rsidRPr="00332E94">
              <w:rPr>
                <w:rFonts w:asciiTheme="minorHAnsi" w:hAnsiTheme="minorHAnsi" w:cstheme="minorHAnsi"/>
                <w:noProof/>
                <w:webHidden/>
                <w:sz w:val="20"/>
              </w:rPr>
              <w:fldChar w:fldCharType="end"/>
            </w:r>
          </w:hyperlink>
        </w:p>
        <w:p w14:paraId="38565601" w14:textId="3B23A702" w:rsidR="00332E94" w:rsidRPr="00332E94" w:rsidRDefault="00500442">
          <w:pPr>
            <w:pStyle w:val="TDC1"/>
            <w:rPr>
              <w:rFonts w:asciiTheme="minorHAnsi" w:eastAsiaTheme="minorEastAsia" w:hAnsiTheme="minorHAnsi" w:cstheme="minorHAnsi"/>
              <w:noProof/>
              <w:sz w:val="20"/>
              <w:lang w:eastAsia="es-CL"/>
            </w:rPr>
          </w:pPr>
          <w:hyperlink w:anchor="_Toc79959380" w:history="1">
            <w:r w:rsidR="00332E94" w:rsidRPr="00332E94">
              <w:rPr>
                <w:rStyle w:val="Hipervnculo"/>
                <w:rFonts w:asciiTheme="minorHAnsi" w:hAnsiTheme="minorHAnsi" w:cstheme="minorHAnsi"/>
                <w:noProof/>
                <w:sz w:val="20"/>
              </w:rPr>
              <w:t>Apéndice 14</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_Toc79959380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129</w:t>
            </w:r>
            <w:r w:rsidR="00332E94" w:rsidRPr="00332E94">
              <w:rPr>
                <w:rFonts w:asciiTheme="minorHAnsi" w:hAnsiTheme="minorHAnsi" w:cstheme="minorHAnsi"/>
                <w:noProof/>
                <w:webHidden/>
                <w:sz w:val="20"/>
              </w:rPr>
              <w:fldChar w:fldCharType="end"/>
            </w:r>
          </w:hyperlink>
        </w:p>
        <w:p w14:paraId="7FADA737" w14:textId="74F49524" w:rsidR="00332E94" w:rsidRPr="00332E94" w:rsidRDefault="00500442">
          <w:pPr>
            <w:pStyle w:val="TDC1"/>
            <w:rPr>
              <w:rFonts w:asciiTheme="minorHAnsi" w:eastAsiaTheme="minorEastAsia" w:hAnsiTheme="minorHAnsi" w:cstheme="minorHAnsi"/>
              <w:noProof/>
              <w:sz w:val="20"/>
              <w:lang w:eastAsia="es-CL"/>
            </w:rPr>
          </w:pPr>
          <w:hyperlink w:anchor="_Toc79959382" w:history="1">
            <w:r w:rsidR="00332E94" w:rsidRPr="00332E94">
              <w:rPr>
                <w:rStyle w:val="Hipervnculo"/>
                <w:rFonts w:asciiTheme="minorHAnsi" w:hAnsiTheme="minorHAnsi" w:cstheme="minorHAnsi"/>
                <w:noProof/>
                <w:sz w:val="20"/>
              </w:rPr>
              <w:t>Apéndice 15</w:t>
            </w:r>
            <w:r w:rsidR="00332E94" w:rsidRPr="00332E94">
              <w:rPr>
                <w:rFonts w:asciiTheme="minorHAnsi" w:hAnsiTheme="minorHAnsi" w:cstheme="minorHAnsi"/>
                <w:noProof/>
                <w:webHidden/>
                <w:sz w:val="20"/>
              </w:rPr>
              <w:tab/>
            </w:r>
            <w:r w:rsidR="00332E94" w:rsidRPr="00332E94">
              <w:rPr>
                <w:rFonts w:asciiTheme="minorHAnsi" w:hAnsiTheme="minorHAnsi" w:cstheme="minorHAnsi"/>
                <w:noProof/>
                <w:webHidden/>
                <w:sz w:val="20"/>
              </w:rPr>
              <w:fldChar w:fldCharType="begin"/>
            </w:r>
            <w:r w:rsidR="00332E94" w:rsidRPr="00332E94">
              <w:rPr>
                <w:rFonts w:asciiTheme="minorHAnsi" w:hAnsiTheme="minorHAnsi" w:cstheme="minorHAnsi"/>
                <w:noProof/>
                <w:webHidden/>
                <w:sz w:val="20"/>
              </w:rPr>
              <w:instrText xml:space="preserve"> PAGEREF _Toc79959382 \h </w:instrText>
            </w:r>
            <w:r w:rsidR="00332E94" w:rsidRPr="00332E94">
              <w:rPr>
                <w:rFonts w:asciiTheme="minorHAnsi" w:hAnsiTheme="minorHAnsi" w:cstheme="minorHAnsi"/>
                <w:noProof/>
                <w:webHidden/>
                <w:sz w:val="20"/>
              </w:rPr>
            </w:r>
            <w:r w:rsidR="00332E94" w:rsidRPr="00332E94">
              <w:rPr>
                <w:rFonts w:asciiTheme="minorHAnsi" w:hAnsiTheme="minorHAnsi" w:cstheme="minorHAnsi"/>
                <w:noProof/>
                <w:webHidden/>
                <w:sz w:val="20"/>
              </w:rPr>
              <w:fldChar w:fldCharType="separate"/>
            </w:r>
            <w:r w:rsidR="00332E94" w:rsidRPr="00332E94">
              <w:rPr>
                <w:rFonts w:asciiTheme="minorHAnsi" w:hAnsiTheme="minorHAnsi" w:cstheme="minorHAnsi"/>
                <w:noProof/>
                <w:webHidden/>
                <w:sz w:val="20"/>
              </w:rPr>
              <w:t>130</w:t>
            </w:r>
            <w:r w:rsidR="00332E94" w:rsidRPr="00332E94">
              <w:rPr>
                <w:rFonts w:asciiTheme="minorHAnsi" w:hAnsiTheme="minorHAnsi" w:cstheme="minorHAnsi"/>
                <w:noProof/>
                <w:webHidden/>
                <w:sz w:val="20"/>
              </w:rPr>
              <w:fldChar w:fldCharType="end"/>
            </w:r>
          </w:hyperlink>
        </w:p>
        <w:p w14:paraId="279036FB" w14:textId="43F4E3A3" w:rsidR="00825154" w:rsidRPr="003C6E6A" w:rsidRDefault="00825154" w:rsidP="00A074A9">
          <w:pPr>
            <w:spacing w:after="0" w:line="240" w:lineRule="auto"/>
          </w:pPr>
          <w:r w:rsidRPr="00332E94">
            <w:rPr>
              <w:rFonts w:asciiTheme="minorHAnsi" w:hAnsiTheme="minorHAnsi" w:cstheme="minorHAnsi"/>
              <w:sz w:val="20"/>
              <w:lang w:val="es-ES"/>
            </w:rPr>
            <w:fldChar w:fldCharType="end"/>
          </w:r>
        </w:p>
      </w:sdtContent>
    </w:sdt>
    <w:p w14:paraId="62D40881" w14:textId="6727513C" w:rsidR="00332E94" w:rsidRDefault="00332E94" w:rsidP="00AB07BB">
      <w:pPr>
        <w:pStyle w:val="Ttulo1"/>
      </w:pPr>
      <w:bookmarkStart w:id="6" w:name="_Toc79959289"/>
    </w:p>
    <w:p w14:paraId="6A6469DF" w14:textId="293E929D" w:rsidR="00332E94" w:rsidRDefault="00332E94" w:rsidP="00332E94"/>
    <w:p w14:paraId="608B5B83" w14:textId="5D429F8F" w:rsidR="00332E94" w:rsidRDefault="00332E94" w:rsidP="00332E94"/>
    <w:p w14:paraId="5FF00B29" w14:textId="77777777" w:rsidR="00332E94" w:rsidRPr="00332E94" w:rsidRDefault="00332E94" w:rsidP="00332E94"/>
    <w:p w14:paraId="7F234CAC" w14:textId="1F9BDF5E" w:rsidR="00332E94" w:rsidRDefault="00332E94" w:rsidP="00AB07BB">
      <w:pPr>
        <w:pStyle w:val="Ttulo1"/>
      </w:pPr>
    </w:p>
    <w:p w14:paraId="075A38EF" w14:textId="2B46D290" w:rsidR="00332E94" w:rsidRDefault="00332E94" w:rsidP="00332E94"/>
    <w:p w14:paraId="57089875" w14:textId="7FCD988B" w:rsidR="00332E94" w:rsidRDefault="00332E94" w:rsidP="00332E94"/>
    <w:p w14:paraId="0D61F6BF" w14:textId="1FCB79EA" w:rsidR="00332E94" w:rsidRDefault="00332E94" w:rsidP="00332E94"/>
    <w:p w14:paraId="5C10B6A3" w14:textId="083B60A3" w:rsidR="00332E94" w:rsidRDefault="00332E94" w:rsidP="00332E94"/>
    <w:p w14:paraId="68F70363" w14:textId="6749D351" w:rsidR="00332E94" w:rsidRDefault="00332E94" w:rsidP="00332E94"/>
    <w:p w14:paraId="163CA8EA" w14:textId="3028CE5C" w:rsidR="00332E94" w:rsidRDefault="00332E94" w:rsidP="00332E94"/>
    <w:p w14:paraId="28815F7D" w14:textId="0638FD81" w:rsidR="00332E94" w:rsidRDefault="00332E94" w:rsidP="00332E94"/>
    <w:p w14:paraId="5361EF17" w14:textId="6F1E2C28" w:rsidR="00332E94" w:rsidRDefault="00332E94" w:rsidP="00332E94"/>
    <w:p w14:paraId="7390DC76" w14:textId="77777777" w:rsidR="00332E94" w:rsidRDefault="00332E94" w:rsidP="00332E94"/>
    <w:p w14:paraId="7D2C3A31" w14:textId="24C15B79" w:rsidR="00332E94" w:rsidRDefault="00332E94" w:rsidP="00332E94"/>
    <w:p w14:paraId="35919BB2" w14:textId="375CD34F" w:rsidR="00AB07BB" w:rsidRPr="003C6E6A" w:rsidRDefault="00886E0A" w:rsidP="00AB07BB">
      <w:pPr>
        <w:pStyle w:val="Ttulo1"/>
      </w:pPr>
      <w:r>
        <w:lastRenderedPageBreak/>
        <w:t>Í</w:t>
      </w:r>
      <w:r w:rsidR="00AB07BB" w:rsidRPr="003C6E6A">
        <w:t>NDICE DE TABLAS</w:t>
      </w:r>
      <w:bookmarkEnd w:id="6"/>
    </w:p>
    <w:p w14:paraId="2E0ECD43" w14:textId="325E935C" w:rsidR="00AB07BB" w:rsidRPr="003C6E6A" w:rsidRDefault="00AB07BB" w:rsidP="00AB07BB">
      <w:pPr>
        <w:pStyle w:val="Tabladeilustraciones"/>
        <w:tabs>
          <w:tab w:val="right" w:leader="dot" w:pos="9111"/>
        </w:tabs>
        <w:spacing w:line="240" w:lineRule="auto"/>
        <w:jc w:val="both"/>
        <w:rPr>
          <w:rFonts w:asciiTheme="minorHAnsi" w:eastAsiaTheme="minorEastAsia" w:hAnsiTheme="minorHAnsi" w:cstheme="minorHAnsi"/>
          <w:noProof/>
          <w:sz w:val="20"/>
          <w:lang w:eastAsia="es-CL"/>
        </w:rPr>
      </w:pPr>
      <w:r w:rsidRPr="003C6E6A">
        <w:rPr>
          <w:rFonts w:eastAsia="Calibri"/>
          <w:b/>
        </w:rPr>
        <w:fldChar w:fldCharType="begin"/>
      </w:r>
      <w:r w:rsidRPr="003C6E6A">
        <w:rPr>
          <w:rFonts w:eastAsia="Calibri"/>
          <w:b/>
        </w:rPr>
        <w:instrText xml:space="preserve"> TOC \h \z \c "Tabla" </w:instrText>
      </w:r>
      <w:r w:rsidRPr="003C6E6A">
        <w:rPr>
          <w:rFonts w:eastAsia="Calibri"/>
          <w:b/>
        </w:rPr>
        <w:fldChar w:fldCharType="separate"/>
      </w:r>
      <w:hyperlink w:anchor="_Toc79699558" w:history="1">
        <w:r w:rsidRPr="003C6E6A">
          <w:rPr>
            <w:rStyle w:val="Hipervnculo"/>
            <w:rFonts w:asciiTheme="minorHAnsi" w:hAnsiTheme="minorHAnsi" w:cstheme="minorHAnsi"/>
            <w:noProof/>
            <w:sz w:val="20"/>
            <w:lang w:val="es-ES_tradnl"/>
          </w:rPr>
          <w:t>Tabla 2.1 Remoción de NI en diferentes rangos de salinidad.</w:t>
        </w:r>
        <w:r w:rsidRPr="003C6E6A">
          <w:rPr>
            <w:rStyle w:val="Hipervnculo"/>
            <w:rFonts w:asciiTheme="minorHAnsi" w:eastAsia="Calibri" w:hAnsiTheme="minorHAnsi" w:cstheme="minorHAnsi"/>
            <w:noProof/>
            <w:sz w:val="20"/>
            <w:lang w:val="es-CO"/>
          </w:rPr>
          <w:t>.</w:t>
        </w:r>
        <w:r w:rsidRPr="003C6E6A">
          <w:rPr>
            <w:rFonts w:asciiTheme="minorHAnsi" w:hAnsiTheme="minorHAnsi" w:cstheme="minorHAnsi"/>
            <w:noProof/>
            <w:webHidden/>
            <w:sz w:val="20"/>
          </w:rPr>
          <w:tab/>
        </w:r>
        <w:r w:rsidRPr="003C6E6A">
          <w:rPr>
            <w:rFonts w:asciiTheme="minorHAnsi" w:hAnsiTheme="minorHAnsi" w:cstheme="minorHAnsi"/>
            <w:noProof/>
            <w:webHidden/>
            <w:sz w:val="20"/>
          </w:rPr>
          <w:fldChar w:fldCharType="begin"/>
        </w:r>
        <w:r w:rsidRPr="003C6E6A">
          <w:rPr>
            <w:rFonts w:asciiTheme="minorHAnsi" w:hAnsiTheme="minorHAnsi" w:cstheme="minorHAnsi"/>
            <w:noProof/>
            <w:webHidden/>
            <w:sz w:val="20"/>
          </w:rPr>
          <w:instrText xml:space="preserve"> PAGEREF _Toc79699558 \h </w:instrText>
        </w:r>
        <w:r w:rsidRPr="003C6E6A">
          <w:rPr>
            <w:rFonts w:asciiTheme="minorHAnsi" w:hAnsiTheme="minorHAnsi" w:cstheme="minorHAnsi"/>
            <w:noProof/>
            <w:webHidden/>
            <w:sz w:val="20"/>
          </w:rPr>
        </w:r>
        <w:r w:rsidRPr="003C6E6A">
          <w:rPr>
            <w:rFonts w:asciiTheme="minorHAnsi" w:hAnsiTheme="minorHAnsi" w:cstheme="minorHAnsi"/>
            <w:noProof/>
            <w:webHidden/>
            <w:sz w:val="20"/>
          </w:rPr>
          <w:fldChar w:fldCharType="separate"/>
        </w:r>
        <w:r w:rsidRPr="003C6E6A">
          <w:rPr>
            <w:rFonts w:asciiTheme="minorHAnsi" w:hAnsiTheme="minorHAnsi" w:cstheme="minorHAnsi"/>
            <w:noProof/>
            <w:webHidden/>
            <w:sz w:val="20"/>
          </w:rPr>
          <w:t>2</w:t>
        </w:r>
        <w:r w:rsidRPr="003C6E6A">
          <w:rPr>
            <w:rFonts w:asciiTheme="minorHAnsi" w:hAnsiTheme="minorHAnsi" w:cstheme="minorHAnsi"/>
            <w:noProof/>
            <w:webHidden/>
            <w:sz w:val="20"/>
          </w:rPr>
          <w:fldChar w:fldCharType="end"/>
        </w:r>
      </w:hyperlink>
      <w:r w:rsidR="008B115B">
        <w:rPr>
          <w:rFonts w:asciiTheme="minorHAnsi" w:hAnsiTheme="minorHAnsi" w:cstheme="minorHAnsi"/>
          <w:noProof/>
          <w:sz w:val="20"/>
        </w:rPr>
        <w:t>2</w:t>
      </w:r>
    </w:p>
    <w:p w14:paraId="08E555C4" w14:textId="72DB683A" w:rsidR="00AB07BB" w:rsidRPr="003C6E6A" w:rsidRDefault="00500442" w:rsidP="00AB07BB">
      <w:pPr>
        <w:pStyle w:val="Tabladeilustraciones"/>
        <w:tabs>
          <w:tab w:val="right" w:leader="dot" w:pos="9111"/>
        </w:tabs>
        <w:spacing w:line="240" w:lineRule="auto"/>
        <w:jc w:val="both"/>
        <w:rPr>
          <w:rFonts w:asciiTheme="minorHAnsi" w:eastAsiaTheme="minorEastAsia" w:hAnsiTheme="minorHAnsi" w:cstheme="minorHAnsi"/>
          <w:noProof/>
          <w:sz w:val="20"/>
          <w:lang w:eastAsia="es-CL"/>
        </w:rPr>
      </w:pPr>
      <w:hyperlink w:anchor="_Toc79699559" w:history="1">
        <w:r w:rsidR="00AB07BB" w:rsidRPr="003C6E6A">
          <w:rPr>
            <w:rStyle w:val="Hipervnculo"/>
            <w:rFonts w:asciiTheme="minorHAnsi" w:hAnsiTheme="minorHAnsi" w:cstheme="minorHAnsi"/>
            <w:noProof/>
            <w:sz w:val="20"/>
            <w:lang w:val="es-ES_tradnl"/>
          </w:rPr>
          <w:t>Tabla 2.2 Principales genes encontrados en plantas involucrados en la respuesta a salinidad</w:t>
        </w:r>
        <w:r w:rsidR="00AB07BB" w:rsidRPr="003C6E6A">
          <w:rPr>
            <w:rFonts w:asciiTheme="minorHAnsi" w:hAnsiTheme="minorHAnsi" w:cstheme="minorHAnsi"/>
            <w:noProof/>
            <w:webHidden/>
            <w:sz w:val="20"/>
          </w:rPr>
          <w:tab/>
        </w:r>
        <w:r w:rsidR="00AB07BB" w:rsidRPr="003C6E6A">
          <w:rPr>
            <w:rFonts w:asciiTheme="minorHAnsi" w:hAnsiTheme="minorHAnsi" w:cstheme="minorHAnsi"/>
            <w:noProof/>
            <w:webHidden/>
            <w:sz w:val="20"/>
          </w:rPr>
          <w:fldChar w:fldCharType="begin"/>
        </w:r>
        <w:r w:rsidR="00AB07BB" w:rsidRPr="003C6E6A">
          <w:rPr>
            <w:rFonts w:asciiTheme="minorHAnsi" w:hAnsiTheme="minorHAnsi" w:cstheme="minorHAnsi"/>
            <w:noProof/>
            <w:webHidden/>
            <w:sz w:val="20"/>
          </w:rPr>
          <w:instrText xml:space="preserve"> PAGEREF _Toc79699559 \h </w:instrText>
        </w:r>
        <w:r w:rsidR="00AB07BB" w:rsidRPr="003C6E6A">
          <w:rPr>
            <w:rFonts w:asciiTheme="minorHAnsi" w:hAnsiTheme="minorHAnsi" w:cstheme="minorHAnsi"/>
            <w:noProof/>
            <w:webHidden/>
            <w:sz w:val="20"/>
          </w:rPr>
        </w:r>
        <w:r w:rsidR="00AB07BB" w:rsidRPr="003C6E6A">
          <w:rPr>
            <w:rFonts w:asciiTheme="minorHAnsi" w:hAnsiTheme="minorHAnsi" w:cstheme="minorHAnsi"/>
            <w:noProof/>
            <w:webHidden/>
            <w:sz w:val="20"/>
          </w:rPr>
          <w:fldChar w:fldCharType="separate"/>
        </w:r>
        <w:r w:rsidR="00AB07BB" w:rsidRPr="003C6E6A">
          <w:rPr>
            <w:rFonts w:asciiTheme="minorHAnsi" w:hAnsiTheme="minorHAnsi" w:cstheme="minorHAnsi"/>
            <w:noProof/>
            <w:webHidden/>
            <w:sz w:val="20"/>
          </w:rPr>
          <w:t>2</w:t>
        </w:r>
        <w:r w:rsidR="00AB07BB" w:rsidRPr="003C6E6A">
          <w:rPr>
            <w:rFonts w:asciiTheme="minorHAnsi" w:hAnsiTheme="minorHAnsi" w:cstheme="minorHAnsi"/>
            <w:noProof/>
            <w:webHidden/>
            <w:sz w:val="20"/>
          </w:rPr>
          <w:fldChar w:fldCharType="end"/>
        </w:r>
      </w:hyperlink>
      <w:r w:rsidR="008B115B">
        <w:rPr>
          <w:rFonts w:asciiTheme="minorHAnsi" w:hAnsiTheme="minorHAnsi" w:cstheme="minorHAnsi"/>
          <w:noProof/>
          <w:sz w:val="20"/>
        </w:rPr>
        <w:t>7</w:t>
      </w:r>
    </w:p>
    <w:p w14:paraId="6117EC2F" w14:textId="6948E6D5" w:rsidR="00AB07BB" w:rsidRPr="003C6E6A" w:rsidRDefault="00500442" w:rsidP="00AB07BB">
      <w:pPr>
        <w:pStyle w:val="Tabladeilustraciones"/>
        <w:tabs>
          <w:tab w:val="right" w:leader="dot" w:pos="9111"/>
        </w:tabs>
        <w:spacing w:line="240" w:lineRule="auto"/>
        <w:jc w:val="both"/>
        <w:rPr>
          <w:rFonts w:asciiTheme="minorHAnsi" w:eastAsiaTheme="minorEastAsia" w:hAnsiTheme="minorHAnsi" w:cstheme="minorHAnsi"/>
          <w:noProof/>
          <w:sz w:val="20"/>
          <w:lang w:eastAsia="es-CL"/>
        </w:rPr>
      </w:pPr>
      <w:hyperlink w:anchor="_Toc79699560" w:history="1">
        <w:r w:rsidR="00AB07BB" w:rsidRPr="003C6E6A">
          <w:rPr>
            <w:rStyle w:val="Hipervnculo"/>
            <w:rFonts w:asciiTheme="minorHAnsi" w:hAnsiTheme="minorHAnsi" w:cstheme="minorHAnsi"/>
            <w:noProof/>
            <w:sz w:val="20"/>
            <w:lang w:val="es-ES_tradnl"/>
          </w:rPr>
          <w:t>Tabla 2.3 Principales genes reguladores de respuesta a estrés oxidativo en plantas</w:t>
        </w:r>
        <w:r w:rsidR="00AB07BB" w:rsidRPr="003C6E6A">
          <w:rPr>
            <w:rFonts w:asciiTheme="minorHAnsi" w:hAnsiTheme="minorHAnsi" w:cstheme="minorHAnsi"/>
            <w:noProof/>
            <w:webHidden/>
            <w:sz w:val="20"/>
          </w:rPr>
          <w:tab/>
        </w:r>
        <w:r w:rsidR="00AB07BB" w:rsidRPr="003C6E6A">
          <w:rPr>
            <w:rFonts w:asciiTheme="minorHAnsi" w:hAnsiTheme="minorHAnsi" w:cstheme="minorHAnsi"/>
            <w:noProof/>
            <w:webHidden/>
            <w:sz w:val="20"/>
          </w:rPr>
          <w:fldChar w:fldCharType="begin"/>
        </w:r>
        <w:r w:rsidR="00AB07BB" w:rsidRPr="003C6E6A">
          <w:rPr>
            <w:rFonts w:asciiTheme="minorHAnsi" w:hAnsiTheme="minorHAnsi" w:cstheme="minorHAnsi"/>
            <w:noProof/>
            <w:webHidden/>
            <w:sz w:val="20"/>
          </w:rPr>
          <w:instrText xml:space="preserve"> PAGEREF _Toc79699560 \h </w:instrText>
        </w:r>
        <w:r w:rsidR="00AB07BB" w:rsidRPr="003C6E6A">
          <w:rPr>
            <w:rFonts w:asciiTheme="minorHAnsi" w:hAnsiTheme="minorHAnsi" w:cstheme="minorHAnsi"/>
            <w:noProof/>
            <w:webHidden/>
            <w:sz w:val="20"/>
          </w:rPr>
        </w:r>
        <w:r w:rsidR="00AB07BB" w:rsidRPr="003C6E6A">
          <w:rPr>
            <w:rFonts w:asciiTheme="minorHAnsi" w:hAnsiTheme="minorHAnsi" w:cstheme="minorHAnsi"/>
            <w:noProof/>
            <w:webHidden/>
            <w:sz w:val="20"/>
          </w:rPr>
          <w:fldChar w:fldCharType="separate"/>
        </w:r>
        <w:r w:rsidR="00AB07BB" w:rsidRPr="003C6E6A">
          <w:rPr>
            <w:rFonts w:asciiTheme="minorHAnsi" w:hAnsiTheme="minorHAnsi" w:cstheme="minorHAnsi"/>
            <w:noProof/>
            <w:webHidden/>
            <w:sz w:val="20"/>
          </w:rPr>
          <w:t>2</w:t>
        </w:r>
        <w:r w:rsidR="00AB07BB" w:rsidRPr="003C6E6A">
          <w:rPr>
            <w:rFonts w:asciiTheme="minorHAnsi" w:hAnsiTheme="minorHAnsi" w:cstheme="minorHAnsi"/>
            <w:noProof/>
            <w:webHidden/>
            <w:sz w:val="20"/>
          </w:rPr>
          <w:fldChar w:fldCharType="end"/>
        </w:r>
      </w:hyperlink>
      <w:r w:rsidR="008B115B">
        <w:rPr>
          <w:rFonts w:asciiTheme="minorHAnsi" w:hAnsiTheme="minorHAnsi" w:cstheme="minorHAnsi"/>
          <w:noProof/>
          <w:sz w:val="20"/>
        </w:rPr>
        <w:t>9</w:t>
      </w:r>
    </w:p>
    <w:p w14:paraId="6DCCB8D0" w14:textId="621CD997" w:rsidR="00AB07BB" w:rsidRPr="008B115B" w:rsidRDefault="00500442" w:rsidP="00AB07BB">
      <w:pPr>
        <w:pStyle w:val="Tabladeilustraciones"/>
        <w:tabs>
          <w:tab w:val="right" w:leader="dot" w:pos="9111"/>
        </w:tabs>
        <w:spacing w:line="240" w:lineRule="auto"/>
        <w:jc w:val="both"/>
        <w:rPr>
          <w:rFonts w:asciiTheme="minorHAnsi" w:hAnsiTheme="minorHAnsi" w:cstheme="minorHAnsi"/>
          <w:noProof/>
          <w:sz w:val="20"/>
        </w:rPr>
      </w:pPr>
      <w:hyperlink w:anchor="_Toc79699561" w:history="1">
        <w:r w:rsidR="00AB07BB" w:rsidRPr="008B115B">
          <w:rPr>
            <w:rStyle w:val="Hipervnculo"/>
            <w:rFonts w:asciiTheme="minorHAnsi" w:eastAsia="SimSun" w:hAnsiTheme="minorHAnsi" w:cstheme="minorHAnsi"/>
            <w:noProof/>
            <w:sz w:val="20"/>
            <w:lang w:eastAsia="zh-CN"/>
          </w:rPr>
          <w:t xml:space="preserve">Tabla 5.1 </w:t>
        </w:r>
        <w:r w:rsidR="00AB07BB" w:rsidRPr="008B115B">
          <w:rPr>
            <w:rStyle w:val="Hipervnculo"/>
            <w:rFonts w:asciiTheme="minorHAnsi" w:hAnsiTheme="minorHAnsi" w:cstheme="minorHAnsi"/>
            <w:noProof/>
            <w:sz w:val="20"/>
          </w:rPr>
          <w:t>Parámetros fisicoquímicos medidos en el efluente de cada tratamiento.</w:t>
        </w:r>
        <w:r w:rsidR="00AB07BB" w:rsidRPr="008B115B">
          <w:rPr>
            <w:rFonts w:asciiTheme="minorHAnsi" w:hAnsiTheme="minorHAnsi" w:cstheme="minorHAnsi"/>
            <w:noProof/>
            <w:webHidden/>
            <w:sz w:val="20"/>
          </w:rPr>
          <w:tab/>
        </w:r>
        <w:r w:rsidR="00AB07BB" w:rsidRPr="008B115B">
          <w:rPr>
            <w:rFonts w:asciiTheme="minorHAnsi" w:hAnsiTheme="minorHAnsi" w:cstheme="minorHAnsi"/>
            <w:noProof/>
            <w:webHidden/>
            <w:sz w:val="20"/>
          </w:rPr>
          <w:fldChar w:fldCharType="begin"/>
        </w:r>
        <w:r w:rsidR="00AB07BB" w:rsidRPr="008B115B">
          <w:rPr>
            <w:rFonts w:asciiTheme="minorHAnsi" w:hAnsiTheme="minorHAnsi" w:cstheme="minorHAnsi"/>
            <w:noProof/>
            <w:webHidden/>
            <w:sz w:val="20"/>
          </w:rPr>
          <w:instrText xml:space="preserve"> PAGEREF _Toc79699561 \h </w:instrText>
        </w:r>
        <w:r w:rsidR="00AB07BB" w:rsidRPr="008B115B">
          <w:rPr>
            <w:rFonts w:asciiTheme="minorHAnsi" w:hAnsiTheme="minorHAnsi" w:cstheme="minorHAnsi"/>
            <w:noProof/>
            <w:webHidden/>
            <w:sz w:val="20"/>
          </w:rPr>
        </w:r>
        <w:r w:rsidR="00AB07BB" w:rsidRPr="008B115B">
          <w:rPr>
            <w:rFonts w:asciiTheme="minorHAnsi" w:hAnsiTheme="minorHAnsi" w:cstheme="minorHAnsi"/>
            <w:noProof/>
            <w:webHidden/>
            <w:sz w:val="20"/>
          </w:rPr>
          <w:fldChar w:fldCharType="end"/>
        </w:r>
      </w:hyperlink>
      <w:r w:rsidR="008B115B" w:rsidRPr="008B115B">
        <w:rPr>
          <w:rFonts w:asciiTheme="minorHAnsi" w:hAnsiTheme="minorHAnsi" w:cstheme="minorHAnsi"/>
          <w:noProof/>
          <w:sz w:val="20"/>
        </w:rPr>
        <w:t>50</w:t>
      </w:r>
    </w:p>
    <w:p w14:paraId="1F71F23F" w14:textId="76B5763E" w:rsidR="008B115B" w:rsidRPr="003C6E6A" w:rsidRDefault="00500442" w:rsidP="008B115B">
      <w:pPr>
        <w:pStyle w:val="Tabladeilustraciones"/>
        <w:tabs>
          <w:tab w:val="right" w:leader="dot" w:pos="9111"/>
        </w:tabs>
        <w:spacing w:line="240" w:lineRule="auto"/>
        <w:jc w:val="both"/>
        <w:rPr>
          <w:rFonts w:asciiTheme="minorHAnsi" w:eastAsiaTheme="minorEastAsia" w:hAnsiTheme="minorHAnsi" w:cstheme="minorHAnsi"/>
          <w:noProof/>
          <w:sz w:val="20"/>
          <w:lang w:eastAsia="es-CL"/>
        </w:rPr>
      </w:pPr>
      <w:hyperlink w:anchor="_Toc79699562" w:history="1">
        <w:r w:rsidR="008B115B" w:rsidRPr="008B115B">
          <w:rPr>
            <w:rStyle w:val="Hipervnculo"/>
            <w:rFonts w:asciiTheme="minorHAnsi" w:eastAsia="SimSun" w:hAnsiTheme="minorHAnsi" w:cstheme="minorHAnsi"/>
            <w:noProof/>
            <w:sz w:val="20"/>
            <w:lang w:eastAsia="zh-CN" w:bidi="ar"/>
          </w:rPr>
          <w:t>Tabla 5.2</w:t>
        </w:r>
        <w:r w:rsidR="008B115B" w:rsidRPr="008B115B">
          <w:rPr>
            <w:rFonts w:asciiTheme="minorHAnsi" w:hAnsiTheme="minorHAnsi" w:cstheme="minorHAnsi"/>
            <w:sz w:val="20"/>
          </w:rPr>
          <w:t xml:space="preserve"> Concentración de nitrato-nitrógeno (NO</w:t>
        </w:r>
        <w:r w:rsidR="008B115B" w:rsidRPr="008B115B">
          <w:rPr>
            <w:rFonts w:asciiTheme="minorHAnsi" w:hAnsiTheme="minorHAnsi" w:cstheme="minorHAnsi"/>
            <w:sz w:val="20"/>
            <w:vertAlign w:val="subscript"/>
          </w:rPr>
          <w:t>3</w:t>
        </w:r>
        <w:r w:rsidR="008B115B" w:rsidRPr="008B115B">
          <w:rPr>
            <w:rFonts w:asciiTheme="minorHAnsi" w:hAnsiTheme="minorHAnsi" w:cstheme="minorHAnsi"/>
            <w:sz w:val="20"/>
            <w:vertAlign w:val="superscript"/>
          </w:rPr>
          <w:t>−</w:t>
        </w:r>
        <w:r w:rsidR="008B115B" w:rsidRPr="008B115B">
          <w:rPr>
            <w:rFonts w:asciiTheme="minorHAnsi" w:hAnsiTheme="minorHAnsi" w:cstheme="minorHAnsi"/>
            <w:sz w:val="20"/>
          </w:rPr>
          <w:t>N) en el agua afluente.</w:t>
        </w:r>
        <w:r w:rsidR="008B115B" w:rsidRPr="008B115B">
          <w:rPr>
            <w:rStyle w:val="Hipervnculo"/>
            <w:rFonts w:asciiTheme="minorHAnsi" w:eastAsia="SimSun" w:hAnsiTheme="minorHAnsi" w:cstheme="minorHAnsi"/>
            <w:noProof/>
            <w:sz w:val="20"/>
            <w:lang w:eastAsia="zh-CN" w:bidi="ar"/>
          </w:rPr>
          <w:t>.</w:t>
        </w:r>
        <w:r w:rsidR="008B115B" w:rsidRPr="008B115B">
          <w:rPr>
            <w:rFonts w:asciiTheme="minorHAnsi" w:hAnsiTheme="minorHAnsi" w:cstheme="minorHAnsi"/>
            <w:noProof/>
            <w:webHidden/>
            <w:sz w:val="20"/>
          </w:rPr>
          <w:tab/>
        </w:r>
        <w:r w:rsidR="008B115B" w:rsidRPr="008B115B">
          <w:rPr>
            <w:rFonts w:asciiTheme="minorHAnsi" w:hAnsiTheme="minorHAnsi" w:cstheme="minorHAnsi"/>
            <w:noProof/>
            <w:webHidden/>
            <w:sz w:val="20"/>
          </w:rPr>
          <w:fldChar w:fldCharType="begin"/>
        </w:r>
        <w:r w:rsidR="008B115B" w:rsidRPr="008B115B">
          <w:rPr>
            <w:rFonts w:asciiTheme="minorHAnsi" w:hAnsiTheme="minorHAnsi" w:cstheme="minorHAnsi"/>
            <w:noProof/>
            <w:webHidden/>
            <w:sz w:val="20"/>
          </w:rPr>
          <w:instrText xml:space="preserve"> PAGEREF _Toc79699562 \h </w:instrText>
        </w:r>
        <w:r w:rsidR="008B115B" w:rsidRPr="008B115B">
          <w:rPr>
            <w:rFonts w:asciiTheme="minorHAnsi" w:hAnsiTheme="minorHAnsi" w:cstheme="minorHAnsi"/>
            <w:noProof/>
            <w:webHidden/>
            <w:sz w:val="20"/>
          </w:rPr>
        </w:r>
        <w:r w:rsidR="008B115B" w:rsidRPr="008B115B">
          <w:rPr>
            <w:rFonts w:asciiTheme="minorHAnsi" w:hAnsiTheme="minorHAnsi" w:cstheme="minorHAnsi"/>
            <w:noProof/>
            <w:webHidden/>
            <w:sz w:val="20"/>
          </w:rPr>
          <w:fldChar w:fldCharType="separate"/>
        </w:r>
        <w:r w:rsidR="008B115B" w:rsidRPr="008B115B">
          <w:rPr>
            <w:rFonts w:asciiTheme="minorHAnsi" w:hAnsiTheme="minorHAnsi" w:cstheme="minorHAnsi"/>
            <w:noProof/>
            <w:webHidden/>
            <w:sz w:val="20"/>
          </w:rPr>
          <w:t>5</w:t>
        </w:r>
        <w:r w:rsidR="008B115B" w:rsidRPr="008B115B">
          <w:rPr>
            <w:rFonts w:asciiTheme="minorHAnsi" w:hAnsiTheme="minorHAnsi" w:cstheme="minorHAnsi"/>
            <w:noProof/>
            <w:webHidden/>
            <w:sz w:val="20"/>
          </w:rPr>
          <w:fldChar w:fldCharType="end"/>
        </w:r>
      </w:hyperlink>
      <w:r w:rsidR="008B115B">
        <w:rPr>
          <w:rFonts w:asciiTheme="minorHAnsi" w:hAnsiTheme="minorHAnsi" w:cstheme="minorHAnsi"/>
          <w:noProof/>
          <w:sz w:val="20"/>
        </w:rPr>
        <w:t>4</w:t>
      </w:r>
    </w:p>
    <w:p w14:paraId="61DAF96C" w14:textId="77ACFB20" w:rsidR="00AB07BB" w:rsidRPr="003C6E6A" w:rsidRDefault="00500442" w:rsidP="00AB07BB">
      <w:pPr>
        <w:pStyle w:val="Tabladeilustraciones"/>
        <w:tabs>
          <w:tab w:val="right" w:leader="dot" w:pos="9111"/>
        </w:tabs>
        <w:spacing w:line="240" w:lineRule="auto"/>
        <w:jc w:val="both"/>
        <w:rPr>
          <w:rFonts w:asciiTheme="minorHAnsi" w:eastAsiaTheme="minorEastAsia" w:hAnsiTheme="minorHAnsi" w:cstheme="minorHAnsi"/>
          <w:noProof/>
          <w:sz w:val="20"/>
          <w:lang w:eastAsia="es-CL"/>
        </w:rPr>
      </w:pPr>
      <w:hyperlink w:anchor="_Toc79699562" w:history="1">
        <w:r w:rsidR="00AB07BB" w:rsidRPr="003C6E6A">
          <w:rPr>
            <w:rStyle w:val="Hipervnculo"/>
            <w:rFonts w:asciiTheme="minorHAnsi" w:eastAsia="SimSun" w:hAnsiTheme="minorHAnsi" w:cstheme="minorHAnsi"/>
            <w:noProof/>
            <w:sz w:val="20"/>
            <w:lang w:eastAsia="zh-CN" w:bidi="ar"/>
          </w:rPr>
          <w:t>Tabla 5.3 Resumen de RNA-Seq.</w:t>
        </w:r>
        <w:r w:rsidR="00AB07BB" w:rsidRPr="003C6E6A">
          <w:rPr>
            <w:rFonts w:asciiTheme="minorHAnsi" w:hAnsiTheme="minorHAnsi" w:cstheme="minorHAnsi"/>
            <w:noProof/>
            <w:webHidden/>
            <w:sz w:val="20"/>
          </w:rPr>
          <w:tab/>
        </w:r>
        <w:r w:rsidR="00AB07BB" w:rsidRPr="003C6E6A">
          <w:rPr>
            <w:rFonts w:asciiTheme="minorHAnsi" w:hAnsiTheme="minorHAnsi" w:cstheme="minorHAnsi"/>
            <w:noProof/>
            <w:webHidden/>
            <w:sz w:val="20"/>
          </w:rPr>
          <w:fldChar w:fldCharType="begin"/>
        </w:r>
        <w:r w:rsidR="00AB07BB" w:rsidRPr="003C6E6A">
          <w:rPr>
            <w:rFonts w:asciiTheme="minorHAnsi" w:hAnsiTheme="minorHAnsi" w:cstheme="minorHAnsi"/>
            <w:noProof/>
            <w:webHidden/>
            <w:sz w:val="20"/>
          </w:rPr>
          <w:instrText xml:space="preserve"> PAGEREF _Toc79699562 \h </w:instrText>
        </w:r>
        <w:r w:rsidR="00AB07BB" w:rsidRPr="003C6E6A">
          <w:rPr>
            <w:rFonts w:asciiTheme="minorHAnsi" w:hAnsiTheme="minorHAnsi" w:cstheme="minorHAnsi"/>
            <w:noProof/>
            <w:webHidden/>
            <w:sz w:val="20"/>
          </w:rPr>
        </w:r>
        <w:r w:rsidR="00AB07BB" w:rsidRPr="003C6E6A">
          <w:rPr>
            <w:rFonts w:asciiTheme="minorHAnsi" w:hAnsiTheme="minorHAnsi" w:cstheme="minorHAnsi"/>
            <w:noProof/>
            <w:webHidden/>
            <w:sz w:val="20"/>
          </w:rPr>
          <w:fldChar w:fldCharType="separate"/>
        </w:r>
        <w:r w:rsidR="00AB07BB" w:rsidRPr="003C6E6A">
          <w:rPr>
            <w:rFonts w:asciiTheme="minorHAnsi" w:hAnsiTheme="minorHAnsi" w:cstheme="minorHAnsi"/>
            <w:noProof/>
            <w:webHidden/>
            <w:sz w:val="20"/>
          </w:rPr>
          <w:t>5</w:t>
        </w:r>
        <w:r w:rsidR="00AB07BB" w:rsidRPr="003C6E6A">
          <w:rPr>
            <w:rFonts w:asciiTheme="minorHAnsi" w:hAnsiTheme="minorHAnsi" w:cstheme="minorHAnsi"/>
            <w:noProof/>
            <w:webHidden/>
            <w:sz w:val="20"/>
          </w:rPr>
          <w:fldChar w:fldCharType="end"/>
        </w:r>
      </w:hyperlink>
      <w:r w:rsidR="008B115B">
        <w:rPr>
          <w:rFonts w:asciiTheme="minorHAnsi" w:hAnsiTheme="minorHAnsi" w:cstheme="minorHAnsi"/>
          <w:noProof/>
          <w:sz w:val="20"/>
        </w:rPr>
        <w:t>6</w:t>
      </w:r>
    </w:p>
    <w:p w14:paraId="289F99CC" w14:textId="04055E4A" w:rsidR="00AB07BB" w:rsidRPr="003C6E6A" w:rsidRDefault="00500442" w:rsidP="00AB07BB">
      <w:pPr>
        <w:pStyle w:val="Tabladeilustraciones"/>
        <w:tabs>
          <w:tab w:val="right" w:leader="dot" w:pos="9111"/>
        </w:tabs>
        <w:spacing w:line="240" w:lineRule="auto"/>
        <w:jc w:val="both"/>
        <w:rPr>
          <w:rFonts w:asciiTheme="minorHAnsi" w:eastAsiaTheme="minorEastAsia" w:hAnsiTheme="minorHAnsi" w:cstheme="minorHAnsi"/>
          <w:noProof/>
          <w:sz w:val="20"/>
          <w:lang w:eastAsia="es-CL"/>
        </w:rPr>
      </w:pPr>
      <w:hyperlink w:anchor="_Toc79699563" w:history="1">
        <w:r w:rsidR="00AB07BB" w:rsidRPr="003C6E6A">
          <w:rPr>
            <w:rStyle w:val="Hipervnculo"/>
            <w:rFonts w:asciiTheme="minorHAnsi" w:eastAsia="SimSun" w:hAnsiTheme="minorHAnsi" w:cstheme="minorHAnsi"/>
            <w:noProof/>
            <w:sz w:val="20"/>
            <w:lang w:eastAsia="zh-CN" w:bidi="ar"/>
          </w:rPr>
          <w:t>Tabla 5.4 Resumen de la construcción de transcritos.</w:t>
        </w:r>
        <w:r w:rsidR="00AB07BB" w:rsidRPr="003C6E6A">
          <w:rPr>
            <w:rFonts w:asciiTheme="minorHAnsi" w:hAnsiTheme="minorHAnsi" w:cstheme="minorHAnsi"/>
            <w:noProof/>
            <w:webHidden/>
            <w:sz w:val="20"/>
          </w:rPr>
          <w:tab/>
        </w:r>
        <w:r w:rsidR="00AB07BB" w:rsidRPr="003C6E6A">
          <w:rPr>
            <w:rFonts w:asciiTheme="minorHAnsi" w:hAnsiTheme="minorHAnsi" w:cstheme="minorHAnsi"/>
            <w:noProof/>
            <w:webHidden/>
            <w:sz w:val="20"/>
          </w:rPr>
          <w:fldChar w:fldCharType="begin"/>
        </w:r>
        <w:r w:rsidR="00AB07BB" w:rsidRPr="003C6E6A">
          <w:rPr>
            <w:rFonts w:asciiTheme="minorHAnsi" w:hAnsiTheme="minorHAnsi" w:cstheme="minorHAnsi"/>
            <w:noProof/>
            <w:webHidden/>
            <w:sz w:val="20"/>
          </w:rPr>
          <w:instrText xml:space="preserve"> PAGEREF _Toc79699563 \h </w:instrText>
        </w:r>
        <w:r w:rsidR="00AB07BB" w:rsidRPr="003C6E6A">
          <w:rPr>
            <w:rFonts w:asciiTheme="minorHAnsi" w:hAnsiTheme="minorHAnsi" w:cstheme="minorHAnsi"/>
            <w:noProof/>
            <w:webHidden/>
            <w:sz w:val="20"/>
          </w:rPr>
        </w:r>
        <w:r w:rsidR="00AB07BB" w:rsidRPr="003C6E6A">
          <w:rPr>
            <w:rFonts w:asciiTheme="minorHAnsi" w:hAnsiTheme="minorHAnsi" w:cstheme="minorHAnsi"/>
            <w:noProof/>
            <w:webHidden/>
            <w:sz w:val="20"/>
          </w:rPr>
          <w:fldChar w:fldCharType="separate"/>
        </w:r>
        <w:r w:rsidR="00AB07BB" w:rsidRPr="003C6E6A">
          <w:rPr>
            <w:rFonts w:asciiTheme="minorHAnsi" w:hAnsiTheme="minorHAnsi" w:cstheme="minorHAnsi"/>
            <w:noProof/>
            <w:webHidden/>
            <w:sz w:val="20"/>
          </w:rPr>
          <w:t>5</w:t>
        </w:r>
        <w:r w:rsidR="00AB07BB" w:rsidRPr="003C6E6A">
          <w:rPr>
            <w:rFonts w:asciiTheme="minorHAnsi" w:hAnsiTheme="minorHAnsi" w:cstheme="minorHAnsi"/>
            <w:noProof/>
            <w:webHidden/>
            <w:sz w:val="20"/>
          </w:rPr>
          <w:fldChar w:fldCharType="end"/>
        </w:r>
      </w:hyperlink>
      <w:r w:rsidR="008B115B">
        <w:rPr>
          <w:rFonts w:asciiTheme="minorHAnsi" w:hAnsiTheme="minorHAnsi" w:cstheme="minorHAnsi"/>
          <w:noProof/>
          <w:sz w:val="20"/>
        </w:rPr>
        <w:t>6</w:t>
      </w:r>
    </w:p>
    <w:p w14:paraId="0DDC00BA" w14:textId="3AED6FE1" w:rsidR="00AB07BB" w:rsidRPr="003C6E6A" w:rsidRDefault="00500442" w:rsidP="00AB07BB">
      <w:pPr>
        <w:pStyle w:val="Tabladeilustraciones"/>
        <w:tabs>
          <w:tab w:val="right" w:leader="dot" w:pos="9111"/>
        </w:tabs>
        <w:spacing w:line="240" w:lineRule="auto"/>
        <w:jc w:val="both"/>
        <w:rPr>
          <w:rFonts w:asciiTheme="minorHAnsi" w:eastAsiaTheme="minorEastAsia" w:hAnsiTheme="minorHAnsi" w:cstheme="minorHAnsi"/>
          <w:noProof/>
          <w:sz w:val="20"/>
          <w:lang w:eastAsia="es-CL"/>
        </w:rPr>
      </w:pPr>
      <w:hyperlink w:anchor="_Toc79699564" w:history="1">
        <w:r w:rsidR="00AB07BB" w:rsidRPr="003C6E6A">
          <w:rPr>
            <w:rStyle w:val="Hipervnculo"/>
            <w:rFonts w:asciiTheme="minorHAnsi" w:hAnsiTheme="minorHAnsi" w:cstheme="minorHAnsi"/>
            <w:noProof/>
            <w:sz w:val="20"/>
          </w:rPr>
          <w:t xml:space="preserve">Tabla 5.5 Top diez DEG implicados en la homeostasis del amonio y el metabolismo de las poliaminas en </w:t>
        </w:r>
        <w:r w:rsidR="00AB07BB" w:rsidRPr="003C6E6A">
          <w:rPr>
            <w:rStyle w:val="Hipervnculo"/>
            <w:rFonts w:asciiTheme="minorHAnsi" w:hAnsiTheme="minorHAnsi" w:cstheme="minorHAnsi"/>
            <w:i/>
            <w:noProof/>
            <w:sz w:val="20"/>
          </w:rPr>
          <w:t>Salicornia neei</w:t>
        </w:r>
        <w:r w:rsidR="00AB07BB" w:rsidRPr="003C6E6A">
          <w:rPr>
            <w:rStyle w:val="Hipervnculo"/>
            <w:rFonts w:asciiTheme="minorHAnsi" w:hAnsiTheme="minorHAnsi" w:cstheme="minorHAnsi"/>
            <w:noProof/>
            <w:sz w:val="20"/>
          </w:rPr>
          <w:t>.</w:t>
        </w:r>
        <w:r w:rsidR="00AB07BB" w:rsidRPr="003C6E6A">
          <w:rPr>
            <w:rFonts w:asciiTheme="minorHAnsi" w:hAnsiTheme="minorHAnsi" w:cstheme="minorHAnsi"/>
            <w:noProof/>
            <w:webHidden/>
            <w:sz w:val="20"/>
          </w:rPr>
          <w:tab/>
        </w:r>
        <w:r w:rsidR="00AB07BB" w:rsidRPr="003C6E6A">
          <w:rPr>
            <w:rFonts w:asciiTheme="minorHAnsi" w:hAnsiTheme="minorHAnsi" w:cstheme="minorHAnsi"/>
            <w:noProof/>
            <w:webHidden/>
            <w:sz w:val="20"/>
          </w:rPr>
          <w:fldChar w:fldCharType="begin"/>
        </w:r>
        <w:r w:rsidR="00AB07BB" w:rsidRPr="003C6E6A">
          <w:rPr>
            <w:rFonts w:asciiTheme="minorHAnsi" w:hAnsiTheme="minorHAnsi" w:cstheme="minorHAnsi"/>
            <w:noProof/>
            <w:webHidden/>
            <w:sz w:val="20"/>
          </w:rPr>
          <w:instrText xml:space="preserve"> PAGEREF _Toc79699564 \h </w:instrText>
        </w:r>
        <w:r w:rsidR="00AB07BB" w:rsidRPr="003C6E6A">
          <w:rPr>
            <w:rFonts w:asciiTheme="minorHAnsi" w:hAnsiTheme="minorHAnsi" w:cstheme="minorHAnsi"/>
            <w:noProof/>
            <w:webHidden/>
            <w:sz w:val="20"/>
          </w:rPr>
        </w:r>
        <w:r w:rsidR="00AB07BB" w:rsidRPr="003C6E6A">
          <w:rPr>
            <w:rFonts w:asciiTheme="minorHAnsi" w:hAnsiTheme="minorHAnsi" w:cstheme="minorHAnsi"/>
            <w:noProof/>
            <w:webHidden/>
            <w:sz w:val="20"/>
          </w:rPr>
          <w:fldChar w:fldCharType="separate"/>
        </w:r>
        <w:r w:rsidR="00AB07BB" w:rsidRPr="003C6E6A">
          <w:rPr>
            <w:rFonts w:asciiTheme="minorHAnsi" w:hAnsiTheme="minorHAnsi" w:cstheme="minorHAnsi"/>
            <w:noProof/>
            <w:webHidden/>
            <w:sz w:val="20"/>
          </w:rPr>
          <w:t>5</w:t>
        </w:r>
        <w:r w:rsidR="00AB07BB" w:rsidRPr="003C6E6A">
          <w:rPr>
            <w:rFonts w:asciiTheme="minorHAnsi" w:hAnsiTheme="minorHAnsi" w:cstheme="minorHAnsi"/>
            <w:noProof/>
            <w:webHidden/>
            <w:sz w:val="20"/>
          </w:rPr>
          <w:fldChar w:fldCharType="end"/>
        </w:r>
      </w:hyperlink>
      <w:r w:rsidR="008B115B">
        <w:rPr>
          <w:rFonts w:asciiTheme="minorHAnsi" w:hAnsiTheme="minorHAnsi" w:cstheme="minorHAnsi"/>
          <w:noProof/>
          <w:sz w:val="20"/>
        </w:rPr>
        <w:t>8</w:t>
      </w:r>
    </w:p>
    <w:p w14:paraId="4C149C56" w14:textId="26427C1A" w:rsidR="00AB07BB" w:rsidRPr="003C6E6A" w:rsidRDefault="00500442" w:rsidP="00AB07BB">
      <w:pPr>
        <w:pStyle w:val="Tabladeilustraciones"/>
        <w:tabs>
          <w:tab w:val="right" w:leader="dot" w:pos="9111"/>
        </w:tabs>
        <w:spacing w:line="240" w:lineRule="auto"/>
        <w:jc w:val="both"/>
        <w:rPr>
          <w:rFonts w:asciiTheme="minorHAnsi" w:eastAsiaTheme="minorEastAsia" w:hAnsiTheme="minorHAnsi" w:cstheme="minorHAnsi"/>
          <w:noProof/>
          <w:sz w:val="20"/>
          <w:lang w:eastAsia="es-CL"/>
        </w:rPr>
      </w:pPr>
      <w:hyperlink w:anchor="_Toc79699565" w:history="1">
        <w:r w:rsidR="00AB07BB" w:rsidRPr="003C6E6A">
          <w:rPr>
            <w:rStyle w:val="Hipervnculo"/>
            <w:rFonts w:asciiTheme="minorHAnsi" w:hAnsiTheme="minorHAnsi" w:cstheme="minorHAnsi"/>
            <w:noProof/>
            <w:sz w:val="20"/>
          </w:rPr>
          <w:t xml:space="preserve">Tala 5.6 Top cinco de DEG relacionados con la respuesta hormonal ABA y ET en </w:t>
        </w:r>
        <w:r w:rsidR="00AB07BB" w:rsidRPr="003C6E6A">
          <w:rPr>
            <w:rStyle w:val="Hipervnculo"/>
            <w:rFonts w:asciiTheme="minorHAnsi" w:hAnsiTheme="minorHAnsi" w:cstheme="minorHAnsi"/>
            <w:i/>
            <w:noProof/>
            <w:sz w:val="20"/>
          </w:rPr>
          <w:t>Salicornia neei</w:t>
        </w:r>
        <w:r w:rsidR="00AB07BB" w:rsidRPr="003C6E6A">
          <w:rPr>
            <w:rStyle w:val="Hipervnculo"/>
            <w:rFonts w:asciiTheme="minorHAnsi" w:hAnsiTheme="minorHAnsi" w:cstheme="minorHAnsi"/>
            <w:noProof/>
            <w:sz w:val="20"/>
          </w:rPr>
          <w:t>.</w:t>
        </w:r>
        <w:r w:rsidR="00AB07BB" w:rsidRPr="003C6E6A">
          <w:rPr>
            <w:rFonts w:asciiTheme="minorHAnsi" w:hAnsiTheme="minorHAnsi" w:cstheme="minorHAnsi"/>
            <w:noProof/>
            <w:webHidden/>
            <w:sz w:val="20"/>
          </w:rPr>
          <w:tab/>
        </w:r>
        <w:r w:rsidR="00691C18" w:rsidRPr="003C6E6A">
          <w:rPr>
            <w:rFonts w:asciiTheme="minorHAnsi" w:hAnsiTheme="minorHAnsi" w:cstheme="minorHAnsi"/>
            <w:noProof/>
            <w:webHidden/>
            <w:sz w:val="20"/>
          </w:rPr>
          <w:t>60</w:t>
        </w:r>
      </w:hyperlink>
    </w:p>
    <w:p w14:paraId="4DBE74FF" w14:textId="711442B2" w:rsidR="00AB07BB" w:rsidRPr="003C6E6A" w:rsidRDefault="00500442" w:rsidP="00AB07BB">
      <w:pPr>
        <w:pStyle w:val="Tabladeilustraciones"/>
        <w:tabs>
          <w:tab w:val="right" w:leader="dot" w:pos="9111"/>
        </w:tabs>
        <w:spacing w:line="240" w:lineRule="auto"/>
        <w:jc w:val="both"/>
        <w:rPr>
          <w:rFonts w:asciiTheme="minorHAnsi" w:eastAsiaTheme="minorEastAsia" w:hAnsiTheme="minorHAnsi" w:cstheme="minorBidi"/>
          <w:noProof/>
          <w:sz w:val="22"/>
          <w:szCs w:val="22"/>
          <w:lang w:eastAsia="es-CL"/>
        </w:rPr>
      </w:pPr>
      <w:hyperlink w:anchor="_Toc79699566" w:history="1">
        <w:r w:rsidR="00AB07BB" w:rsidRPr="003C6E6A">
          <w:rPr>
            <w:rStyle w:val="Hipervnculo"/>
            <w:rFonts w:asciiTheme="minorHAnsi" w:hAnsiTheme="minorHAnsi" w:cstheme="minorHAnsi"/>
            <w:noProof/>
            <w:w w:val="105"/>
            <w:sz w:val="20"/>
          </w:rPr>
          <w:t>Ta</w:t>
        </w:r>
        <w:r w:rsidR="00AB07BB" w:rsidRPr="003C6E6A">
          <w:rPr>
            <w:rStyle w:val="Hipervnculo"/>
            <w:rFonts w:asciiTheme="minorHAnsi" w:hAnsiTheme="minorHAnsi" w:cstheme="minorHAnsi"/>
            <w:noProof/>
            <w:sz w:val="20"/>
            <w:lang w:eastAsia="es-CL"/>
          </w:rPr>
          <w:t xml:space="preserve">bla 5.7. </w:t>
        </w:r>
        <w:r w:rsidR="00AB07BB" w:rsidRPr="003C6E6A">
          <w:rPr>
            <w:rStyle w:val="Hipervnculo"/>
            <w:rFonts w:asciiTheme="minorHAnsi" w:eastAsia="SimSun" w:hAnsiTheme="minorHAnsi" w:cstheme="minorHAnsi"/>
            <w:noProof/>
            <w:sz w:val="20"/>
          </w:rPr>
          <w:t>Top diez de rutas con mayor número de transcritos asociados..</w:t>
        </w:r>
        <w:r w:rsidR="00AB07BB" w:rsidRPr="003C6E6A">
          <w:rPr>
            <w:rFonts w:asciiTheme="minorHAnsi" w:hAnsiTheme="minorHAnsi" w:cstheme="minorHAnsi"/>
            <w:noProof/>
            <w:webHidden/>
            <w:sz w:val="20"/>
          </w:rPr>
          <w:tab/>
        </w:r>
        <w:r w:rsidR="00AB07BB" w:rsidRPr="003C6E6A">
          <w:rPr>
            <w:rFonts w:asciiTheme="minorHAnsi" w:hAnsiTheme="minorHAnsi" w:cstheme="minorHAnsi"/>
            <w:noProof/>
            <w:webHidden/>
            <w:sz w:val="20"/>
          </w:rPr>
          <w:fldChar w:fldCharType="begin"/>
        </w:r>
        <w:r w:rsidR="00AB07BB" w:rsidRPr="003C6E6A">
          <w:rPr>
            <w:rFonts w:asciiTheme="minorHAnsi" w:hAnsiTheme="minorHAnsi" w:cstheme="minorHAnsi"/>
            <w:noProof/>
            <w:webHidden/>
            <w:sz w:val="20"/>
          </w:rPr>
          <w:instrText xml:space="preserve"> PAGEREF _Toc79699566 \h </w:instrText>
        </w:r>
        <w:r w:rsidR="00AB07BB" w:rsidRPr="003C6E6A">
          <w:rPr>
            <w:rFonts w:asciiTheme="minorHAnsi" w:hAnsiTheme="minorHAnsi" w:cstheme="minorHAnsi"/>
            <w:noProof/>
            <w:webHidden/>
            <w:sz w:val="20"/>
          </w:rPr>
        </w:r>
        <w:r w:rsidR="00AB07BB" w:rsidRPr="003C6E6A">
          <w:rPr>
            <w:rFonts w:asciiTheme="minorHAnsi" w:hAnsiTheme="minorHAnsi" w:cstheme="minorHAnsi"/>
            <w:noProof/>
            <w:webHidden/>
            <w:sz w:val="20"/>
          </w:rPr>
          <w:fldChar w:fldCharType="separate"/>
        </w:r>
        <w:r w:rsidR="00AB07BB" w:rsidRPr="003C6E6A">
          <w:rPr>
            <w:rFonts w:asciiTheme="minorHAnsi" w:hAnsiTheme="minorHAnsi" w:cstheme="minorHAnsi"/>
            <w:noProof/>
            <w:webHidden/>
            <w:sz w:val="20"/>
          </w:rPr>
          <w:t>6</w:t>
        </w:r>
        <w:r w:rsidR="00AB07BB" w:rsidRPr="003C6E6A">
          <w:rPr>
            <w:rFonts w:asciiTheme="minorHAnsi" w:hAnsiTheme="minorHAnsi" w:cstheme="minorHAnsi"/>
            <w:noProof/>
            <w:webHidden/>
            <w:sz w:val="20"/>
          </w:rPr>
          <w:fldChar w:fldCharType="end"/>
        </w:r>
      </w:hyperlink>
      <w:r w:rsidR="00552CD3" w:rsidRPr="003C6E6A">
        <w:rPr>
          <w:rFonts w:asciiTheme="minorHAnsi" w:hAnsiTheme="minorHAnsi" w:cstheme="minorHAnsi"/>
          <w:noProof/>
          <w:sz w:val="20"/>
        </w:rPr>
        <w:t>8</w:t>
      </w:r>
    </w:p>
    <w:p w14:paraId="01914C98" w14:textId="1E9B27BE" w:rsidR="009D478A" w:rsidRPr="003C6E6A" w:rsidRDefault="00AB07BB" w:rsidP="00AB07BB">
      <w:pPr>
        <w:rPr>
          <w:rFonts w:eastAsia="Calibri"/>
        </w:rPr>
      </w:pPr>
      <w:r w:rsidRPr="003C6E6A">
        <w:rPr>
          <w:rFonts w:eastAsia="Calibri"/>
          <w:b/>
        </w:rPr>
        <w:fldChar w:fldCharType="end"/>
      </w:r>
    </w:p>
    <w:p w14:paraId="2CD70B69" w14:textId="50DD7CA2" w:rsidR="009D478A" w:rsidRPr="003C6E6A" w:rsidRDefault="009D478A" w:rsidP="009D478A">
      <w:pPr>
        <w:rPr>
          <w:rFonts w:eastAsia="Calibri"/>
        </w:rPr>
      </w:pPr>
    </w:p>
    <w:p w14:paraId="5C032340" w14:textId="77777777" w:rsidR="009D478A" w:rsidRPr="003C6E6A" w:rsidRDefault="009D478A" w:rsidP="009D478A">
      <w:pPr>
        <w:rPr>
          <w:rFonts w:eastAsia="Calibri"/>
        </w:rPr>
      </w:pPr>
    </w:p>
    <w:p w14:paraId="6DCD734F" w14:textId="22EDD682" w:rsidR="00BF43CA" w:rsidRPr="003C6E6A" w:rsidRDefault="00BF43CA" w:rsidP="00BF43CA">
      <w:pPr>
        <w:rPr>
          <w:rFonts w:eastAsia="Calibri"/>
        </w:rPr>
      </w:pPr>
    </w:p>
    <w:p w14:paraId="1EE4A81D" w14:textId="451230B5" w:rsidR="0085230A" w:rsidRPr="003C6E6A" w:rsidRDefault="0085230A" w:rsidP="00BF43CA">
      <w:pPr>
        <w:rPr>
          <w:rFonts w:eastAsia="Calibri"/>
        </w:rPr>
      </w:pPr>
    </w:p>
    <w:p w14:paraId="65E3773A" w14:textId="6261E65A" w:rsidR="0085230A" w:rsidRPr="003C6E6A" w:rsidRDefault="0085230A" w:rsidP="00BF43CA">
      <w:pPr>
        <w:rPr>
          <w:rFonts w:eastAsia="Calibri"/>
        </w:rPr>
      </w:pPr>
    </w:p>
    <w:p w14:paraId="60CEF551" w14:textId="7EA61078" w:rsidR="0085230A" w:rsidRPr="003C6E6A" w:rsidRDefault="0085230A" w:rsidP="00BF43CA">
      <w:pPr>
        <w:rPr>
          <w:rFonts w:eastAsia="Calibri"/>
        </w:rPr>
      </w:pPr>
    </w:p>
    <w:p w14:paraId="43D2C8F3" w14:textId="0873E7C6" w:rsidR="0085230A" w:rsidRPr="003C6E6A" w:rsidRDefault="0085230A" w:rsidP="00BF43CA">
      <w:pPr>
        <w:rPr>
          <w:rFonts w:eastAsia="Calibri"/>
        </w:rPr>
      </w:pPr>
    </w:p>
    <w:p w14:paraId="618F5412" w14:textId="529918C5" w:rsidR="0085230A" w:rsidRPr="003C6E6A" w:rsidRDefault="0085230A" w:rsidP="00BF43CA">
      <w:pPr>
        <w:rPr>
          <w:rFonts w:eastAsia="Calibri"/>
        </w:rPr>
      </w:pPr>
    </w:p>
    <w:p w14:paraId="56581C6D" w14:textId="0D4759CB" w:rsidR="0085230A" w:rsidRPr="003C6E6A" w:rsidRDefault="0085230A" w:rsidP="00BF43CA">
      <w:pPr>
        <w:rPr>
          <w:rFonts w:eastAsia="Calibri"/>
        </w:rPr>
      </w:pPr>
    </w:p>
    <w:p w14:paraId="054C6C35" w14:textId="5FDFEE37" w:rsidR="0085230A" w:rsidRPr="003C6E6A" w:rsidRDefault="0085230A" w:rsidP="00BF43CA">
      <w:pPr>
        <w:rPr>
          <w:rFonts w:eastAsia="Calibri"/>
        </w:rPr>
      </w:pPr>
    </w:p>
    <w:p w14:paraId="2CC2A054" w14:textId="418D8305" w:rsidR="0085230A" w:rsidRPr="003C6E6A" w:rsidRDefault="0085230A" w:rsidP="00BF43CA">
      <w:pPr>
        <w:rPr>
          <w:rFonts w:eastAsia="Calibri"/>
        </w:rPr>
      </w:pPr>
    </w:p>
    <w:p w14:paraId="6CE81BBF" w14:textId="1F7D72CA" w:rsidR="0085230A" w:rsidRPr="003C6E6A" w:rsidRDefault="0085230A" w:rsidP="00BF43CA">
      <w:pPr>
        <w:rPr>
          <w:rFonts w:eastAsia="Calibri"/>
        </w:rPr>
      </w:pPr>
    </w:p>
    <w:p w14:paraId="2AA9615D" w14:textId="3F08E62E" w:rsidR="0085230A" w:rsidRPr="003C6E6A" w:rsidRDefault="0085230A" w:rsidP="00BF43CA">
      <w:pPr>
        <w:rPr>
          <w:rFonts w:eastAsia="Calibri"/>
        </w:rPr>
      </w:pPr>
    </w:p>
    <w:p w14:paraId="537351CB" w14:textId="0A15C5D8" w:rsidR="0085230A" w:rsidRPr="003C6E6A" w:rsidRDefault="0085230A" w:rsidP="00BF43CA">
      <w:pPr>
        <w:rPr>
          <w:rFonts w:eastAsia="Calibri"/>
        </w:rPr>
      </w:pPr>
    </w:p>
    <w:p w14:paraId="0053B4EE" w14:textId="2650D08D" w:rsidR="0085230A" w:rsidRPr="003C6E6A" w:rsidRDefault="0085230A" w:rsidP="00BF43CA">
      <w:pPr>
        <w:rPr>
          <w:rFonts w:eastAsia="Calibri"/>
        </w:rPr>
      </w:pPr>
    </w:p>
    <w:p w14:paraId="427F7D13" w14:textId="61128D81" w:rsidR="00642B46" w:rsidRPr="003C6E6A" w:rsidRDefault="00332E94" w:rsidP="0059473D">
      <w:pPr>
        <w:pStyle w:val="Ttulo1"/>
      </w:pPr>
      <w:bookmarkStart w:id="7" w:name="_Toc79959290"/>
      <w:r>
        <w:lastRenderedPageBreak/>
        <w:t>Í</w:t>
      </w:r>
      <w:r w:rsidR="00642B46" w:rsidRPr="003C6E6A">
        <w:t xml:space="preserve">NDICE </w:t>
      </w:r>
      <w:r w:rsidR="007E5D52" w:rsidRPr="003C6E6A">
        <w:t xml:space="preserve">DE </w:t>
      </w:r>
      <w:r w:rsidR="00642B46" w:rsidRPr="003C6E6A">
        <w:t>FIGURAS</w:t>
      </w:r>
      <w:bookmarkEnd w:id="7"/>
    </w:p>
    <w:p w14:paraId="4F49A5C6" w14:textId="3348AC82" w:rsidR="008A3207" w:rsidRPr="003C6E6A" w:rsidRDefault="007C5043" w:rsidP="00DC5B9B">
      <w:pPr>
        <w:pStyle w:val="Estilo1"/>
        <w:tabs>
          <w:tab w:val="right" w:leader="dot" w:pos="9111"/>
        </w:tabs>
        <w:spacing w:after="0" w:line="240" w:lineRule="auto"/>
        <w:ind w:left="0"/>
        <w:jc w:val="left"/>
        <w:rPr>
          <w:rFonts w:eastAsiaTheme="minorEastAsia" w:cstheme="minorHAnsi"/>
          <w:noProof/>
          <w:lang w:eastAsia="es-CL"/>
        </w:rPr>
      </w:pPr>
      <w:r w:rsidRPr="003C6E6A">
        <w:rPr>
          <w:rFonts w:cstheme="minorHAnsi"/>
        </w:rPr>
        <w:fldChar w:fldCharType="begin"/>
      </w:r>
      <w:r w:rsidRPr="003C6E6A">
        <w:rPr>
          <w:rFonts w:cstheme="minorHAnsi"/>
        </w:rPr>
        <w:instrText xml:space="preserve"> TOC \h \z \c "Figura" </w:instrText>
      </w:r>
      <w:r w:rsidRPr="003C6E6A">
        <w:rPr>
          <w:rFonts w:cstheme="minorHAnsi"/>
        </w:rPr>
        <w:fldChar w:fldCharType="separate"/>
      </w:r>
      <w:hyperlink w:anchor="_Toc79694888" w:history="1">
        <w:r w:rsidR="008A3207" w:rsidRPr="003C6E6A">
          <w:rPr>
            <w:rStyle w:val="apple-converted-space"/>
            <w:rFonts w:cstheme="minorHAnsi"/>
            <w:noProof/>
          </w:rPr>
          <w:t>Figura 2.1 Representación esquemática de un sistema de recirculación de acuicultura (Adaptado de Zhong et al.)</w:t>
        </w:r>
        <w:r w:rsidR="008A3207" w:rsidRPr="003C6E6A">
          <w:rPr>
            <w:rStyle w:val="apple-converted-space"/>
            <w:rFonts w:cstheme="minorHAnsi"/>
            <w:noProof/>
            <w:vertAlign w:val="superscript"/>
          </w:rPr>
          <w:t>30</w:t>
        </w:r>
        <w:r w:rsidR="008A3207" w:rsidRPr="003C6E6A">
          <w:rPr>
            <w:rStyle w:val="apple-converted-space"/>
            <w:rFonts w:cstheme="minorHAnsi"/>
            <w:noProof/>
          </w:rPr>
          <w:t>.</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_Toc79694888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16</w:t>
        </w:r>
        <w:r w:rsidR="008A3207" w:rsidRPr="003C6E6A">
          <w:rPr>
            <w:rFonts w:cstheme="minorHAnsi"/>
            <w:noProof/>
            <w:webHidden/>
          </w:rPr>
          <w:fldChar w:fldCharType="end"/>
        </w:r>
      </w:hyperlink>
    </w:p>
    <w:p w14:paraId="57698AA0" w14:textId="00BF5321"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889" w:history="1">
        <w:r w:rsidR="008A3207" w:rsidRPr="003C6E6A">
          <w:rPr>
            <w:rStyle w:val="apple-converted-space"/>
            <w:rFonts w:cstheme="minorHAnsi"/>
            <w:noProof/>
          </w:rPr>
          <w:t>Figura 2.2 Asimilación de amonio</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_Toc79694889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24</w:t>
        </w:r>
        <w:r w:rsidR="008A3207" w:rsidRPr="003C6E6A">
          <w:rPr>
            <w:rFonts w:cstheme="minorHAnsi"/>
            <w:noProof/>
            <w:webHidden/>
          </w:rPr>
          <w:fldChar w:fldCharType="end"/>
        </w:r>
      </w:hyperlink>
    </w:p>
    <w:p w14:paraId="06F7F2F8" w14:textId="51BB8BF5"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890" w:history="1">
        <w:r w:rsidR="008A3207" w:rsidRPr="003C6E6A">
          <w:rPr>
            <w:rStyle w:val="apple-converted-space"/>
            <w:rFonts w:cstheme="minorHAnsi"/>
            <w:noProof/>
          </w:rPr>
          <w:t>Figura 2.3 Esquema de la asimilación de nutrientes nitrogenados en plantas (Nitrato)..</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_Toc79694890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25</w:t>
        </w:r>
        <w:r w:rsidR="008A3207" w:rsidRPr="003C6E6A">
          <w:rPr>
            <w:rFonts w:cstheme="minorHAnsi"/>
            <w:noProof/>
            <w:webHidden/>
          </w:rPr>
          <w:fldChar w:fldCharType="end"/>
        </w:r>
      </w:hyperlink>
    </w:p>
    <w:p w14:paraId="7130DB93" w14:textId="2D510FF2"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891" w:history="1">
        <w:r w:rsidR="008A3207" w:rsidRPr="003C6E6A">
          <w:rPr>
            <w:rStyle w:val="apple-converted-space"/>
            <w:rFonts w:cstheme="minorHAnsi"/>
            <w:noProof/>
          </w:rPr>
          <w:t>Figura 2.4 Detección de NaCl y aumento de calcio citosólico..</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_Toc79694891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27</w:t>
        </w:r>
        <w:r w:rsidR="008A3207" w:rsidRPr="003C6E6A">
          <w:rPr>
            <w:rFonts w:cstheme="minorHAnsi"/>
            <w:noProof/>
            <w:webHidden/>
          </w:rPr>
          <w:fldChar w:fldCharType="end"/>
        </w:r>
      </w:hyperlink>
    </w:p>
    <w:p w14:paraId="7A647B2D" w14:textId="61DC46BE"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892" w:history="1">
        <w:r w:rsidR="008A3207" w:rsidRPr="003C6E6A">
          <w:rPr>
            <w:rStyle w:val="apple-converted-space"/>
            <w:rFonts w:cstheme="minorHAnsi"/>
            <w:noProof/>
            <w:shd w:val="clear" w:color="auto" w:fill="FFFFFF" w:themeFill="background1"/>
          </w:rPr>
          <w:t>F</w:t>
        </w:r>
        <w:r w:rsidR="008A3207" w:rsidRPr="003C6E6A">
          <w:rPr>
            <w:rStyle w:val="apple-converted-space"/>
            <w:rFonts w:cstheme="minorHAnsi"/>
            <w:noProof/>
          </w:rPr>
          <w:t>igura 2.5 Cascada de señalización durante el estrés por salinidad</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_Toc79694892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28</w:t>
        </w:r>
        <w:r w:rsidR="008A3207" w:rsidRPr="003C6E6A">
          <w:rPr>
            <w:rFonts w:cstheme="minorHAnsi"/>
            <w:noProof/>
            <w:webHidden/>
          </w:rPr>
          <w:fldChar w:fldCharType="end"/>
        </w:r>
      </w:hyperlink>
    </w:p>
    <w:p w14:paraId="7BD67963" w14:textId="08F41AE0"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893" w:history="1">
        <w:r w:rsidR="008A3207" w:rsidRPr="003C6E6A">
          <w:rPr>
            <w:rStyle w:val="apple-converted-space"/>
            <w:rFonts w:cstheme="minorHAnsi"/>
            <w:noProof/>
          </w:rPr>
          <w:t>Figura 4.1 Diseño de humedales artificiales</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_Toc79694893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3</w:t>
        </w:r>
        <w:r w:rsidR="008A3207" w:rsidRPr="003C6E6A">
          <w:rPr>
            <w:rFonts w:cstheme="minorHAnsi"/>
            <w:noProof/>
            <w:webHidden/>
          </w:rPr>
          <w:fldChar w:fldCharType="end"/>
        </w:r>
      </w:hyperlink>
      <w:r w:rsidR="00314688">
        <w:rPr>
          <w:rFonts w:cstheme="minorHAnsi"/>
          <w:noProof/>
        </w:rPr>
        <w:t>7</w:t>
      </w:r>
    </w:p>
    <w:p w14:paraId="6DFBB789" w14:textId="09E202FA"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894" w:history="1">
        <w:r w:rsidR="008A3207" w:rsidRPr="003C6E6A">
          <w:rPr>
            <w:rStyle w:val="apple-converted-space"/>
            <w:rFonts w:cstheme="minorHAnsi"/>
            <w:noProof/>
          </w:rPr>
          <w:t>Figura 4.2 Instalación de lisímetro</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_Toc79694894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3</w:t>
        </w:r>
        <w:r w:rsidR="008A3207" w:rsidRPr="003C6E6A">
          <w:rPr>
            <w:rFonts w:cstheme="minorHAnsi"/>
            <w:noProof/>
            <w:webHidden/>
          </w:rPr>
          <w:fldChar w:fldCharType="end"/>
        </w:r>
      </w:hyperlink>
      <w:r w:rsidR="00314688">
        <w:rPr>
          <w:rFonts w:cstheme="minorHAnsi"/>
          <w:noProof/>
        </w:rPr>
        <w:t>8</w:t>
      </w:r>
    </w:p>
    <w:p w14:paraId="6CBCE440" w14:textId="27C5D022"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895" w:history="1">
        <w:r w:rsidR="008A3207" w:rsidRPr="003C6E6A">
          <w:rPr>
            <w:rStyle w:val="apple-converted-space"/>
            <w:rFonts w:cstheme="minorHAnsi"/>
            <w:noProof/>
          </w:rPr>
          <w:t>Figura 4.3 Diagrama de flujo</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_Toc79694895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4</w:t>
        </w:r>
        <w:r w:rsidR="008A3207" w:rsidRPr="003C6E6A">
          <w:rPr>
            <w:rFonts w:cstheme="minorHAnsi"/>
            <w:noProof/>
            <w:webHidden/>
          </w:rPr>
          <w:fldChar w:fldCharType="end"/>
        </w:r>
      </w:hyperlink>
      <w:r w:rsidR="00314688">
        <w:rPr>
          <w:rFonts w:cstheme="minorHAnsi"/>
          <w:noProof/>
        </w:rPr>
        <w:t>3</w:t>
      </w:r>
    </w:p>
    <w:p w14:paraId="258D513B" w14:textId="4513F702"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896" w:history="1">
        <w:r w:rsidR="008A3207" w:rsidRPr="003C6E6A">
          <w:rPr>
            <w:rStyle w:val="apple-converted-space"/>
            <w:rFonts w:cstheme="minorHAnsi"/>
            <w:noProof/>
          </w:rPr>
          <w:t>Figura 4.4 Diagrama de flujo</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_Toc79694896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4</w:t>
        </w:r>
        <w:r w:rsidR="008A3207" w:rsidRPr="003C6E6A">
          <w:rPr>
            <w:rFonts w:cstheme="minorHAnsi"/>
            <w:noProof/>
            <w:webHidden/>
          </w:rPr>
          <w:fldChar w:fldCharType="end"/>
        </w:r>
      </w:hyperlink>
      <w:r w:rsidR="00314688">
        <w:rPr>
          <w:rFonts w:cstheme="minorHAnsi"/>
          <w:noProof/>
        </w:rPr>
        <w:t>6</w:t>
      </w:r>
    </w:p>
    <w:p w14:paraId="39720027" w14:textId="7535F8C9"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897" w:history="1">
        <w:r w:rsidR="008A3207" w:rsidRPr="003C6E6A">
          <w:rPr>
            <w:rStyle w:val="apple-converted-space"/>
            <w:rFonts w:cstheme="minorHAnsi"/>
            <w:noProof/>
          </w:rPr>
          <w:t>Figura 4.5 Diagrama de flujo</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_Toc79694897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4</w:t>
        </w:r>
        <w:r w:rsidR="008A3207" w:rsidRPr="003C6E6A">
          <w:rPr>
            <w:rFonts w:cstheme="minorHAnsi"/>
            <w:noProof/>
            <w:webHidden/>
          </w:rPr>
          <w:fldChar w:fldCharType="end"/>
        </w:r>
      </w:hyperlink>
      <w:r w:rsidR="00314688">
        <w:rPr>
          <w:rFonts w:cstheme="minorHAnsi"/>
          <w:noProof/>
        </w:rPr>
        <w:t>9</w:t>
      </w:r>
    </w:p>
    <w:p w14:paraId="657CA917" w14:textId="54E87092"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898" w:history="1">
        <w:r w:rsidR="008A3207" w:rsidRPr="003C6E6A">
          <w:rPr>
            <w:rStyle w:val="apple-converted-space"/>
            <w:rFonts w:cstheme="minorHAnsi"/>
            <w:noProof/>
          </w:rPr>
          <w:t xml:space="preserve">Figura 5.1 Producción de biomasa de </w:t>
        </w:r>
        <w:r w:rsidR="008A3207" w:rsidRPr="003C6E6A">
          <w:rPr>
            <w:rStyle w:val="apple-converted-space"/>
            <w:rFonts w:cstheme="minorHAnsi"/>
            <w:i/>
            <w:noProof/>
          </w:rPr>
          <w:t>Salicornia neei</w:t>
        </w:r>
        <w:r w:rsidR="008A3207" w:rsidRPr="003C6E6A">
          <w:rPr>
            <w:rStyle w:val="apple-converted-space"/>
            <w:rFonts w:cstheme="minorHAnsi"/>
            <w:noProof/>
          </w:rPr>
          <w:t xml:space="preserve"> por tratamiento</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_Toc79694898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5</w:t>
        </w:r>
        <w:r w:rsidR="008A3207" w:rsidRPr="003C6E6A">
          <w:rPr>
            <w:rFonts w:cstheme="minorHAnsi"/>
            <w:noProof/>
            <w:webHidden/>
          </w:rPr>
          <w:fldChar w:fldCharType="end"/>
        </w:r>
      </w:hyperlink>
      <w:r w:rsidR="00314688">
        <w:rPr>
          <w:rFonts w:cstheme="minorHAnsi"/>
          <w:noProof/>
        </w:rPr>
        <w:t>1</w:t>
      </w:r>
    </w:p>
    <w:p w14:paraId="7A6FB7C9" w14:textId="60A8F03A" w:rsidR="008A3207" w:rsidRPr="003C6E6A" w:rsidRDefault="00500442" w:rsidP="00DC5B9B">
      <w:pPr>
        <w:pStyle w:val="Estilo1"/>
        <w:tabs>
          <w:tab w:val="right" w:leader="dot" w:pos="9111"/>
        </w:tabs>
        <w:spacing w:after="0" w:line="240" w:lineRule="auto"/>
        <w:ind w:left="0"/>
        <w:jc w:val="left"/>
        <w:rPr>
          <w:rStyle w:val="apple-converted-space"/>
          <w:rFonts w:cstheme="minorHAnsi"/>
          <w:noProof/>
        </w:rPr>
      </w:pPr>
      <w:hyperlink w:anchor="_Toc79694899" w:history="1">
        <w:r w:rsidR="008A3207" w:rsidRPr="003C6E6A">
          <w:rPr>
            <w:rStyle w:val="apple-converted-space"/>
            <w:rFonts w:cstheme="minorHAnsi"/>
            <w:noProof/>
          </w:rPr>
          <w:t>Figur</w:t>
        </w:r>
        <w:r w:rsidR="008A3207" w:rsidRPr="003C6E6A">
          <w:rPr>
            <w:rStyle w:val="apple-converted-space"/>
            <w:rFonts w:eastAsiaTheme="minorHAnsi" w:cstheme="minorHAnsi"/>
            <w:noProof/>
          </w:rPr>
          <w:t>a</w:t>
        </w:r>
        <w:r w:rsidR="008A3207" w:rsidRPr="003C6E6A">
          <w:rPr>
            <w:rStyle w:val="apple-converted-space"/>
            <w:rFonts w:cstheme="minorHAnsi"/>
            <w:noProof/>
          </w:rPr>
          <w:t xml:space="preserve"> 5.2 Imagen de dos humedales artificiales plantados con </w:t>
        </w:r>
        <w:r w:rsidR="008A3207" w:rsidRPr="003C6E6A">
          <w:rPr>
            <w:rStyle w:val="apple-converted-space"/>
            <w:rFonts w:cstheme="minorHAnsi"/>
            <w:i/>
            <w:noProof/>
          </w:rPr>
          <w:t xml:space="preserve">Salicornia neei </w:t>
        </w:r>
        <w:r w:rsidR="008A3207" w:rsidRPr="003C6E6A">
          <w:rPr>
            <w:rStyle w:val="apple-converted-space"/>
            <w:rFonts w:cstheme="minorHAnsi"/>
            <w:noProof/>
          </w:rPr>
          <w:t>al final del experimento (día 74)</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_Toc79694899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5</w:t>
        </w:r>
        <w:r w:rsidR="008A3207" w:rsidRPr="003C6E6A">
          <w:rPr>
            <w:rFonts w:cstheme="minorHAnsi"/>
            <w:noProof/>
            <w:webHidden/>
          </w:rPr>
          <w:fldChar w:fldCharType="end"/>
        </w:r>
      </w:hyperlink>
      <w:r w:rsidR="00314688">
        <w:rPr>
          <w:rFonts w:cstheme="minorHAnsi"/>
          <w:noProof/>
        </w:rPr>
        <w:t>2</w:t>
      </w:r>
    </w:p>
    <w:p w14:paraId="3B4AF7F1" w14:textId="6735D225" w:rsidR="00DC1C39" w:rsidRPr="003C6E6A" w:rsidRDefault="00DC1C39" w:rsidP="00DC5B9B">
      <w:pPr>
        <w:spacing w:after="0" w:line="240" w:lineRule="auto"/>
        <w:rPr>
          <w:rFonts w:eastAsiaTheme="minorEastAsia"/>
          <w:noProof/>
        </w:rPr>
      </w:pPr>
      <w:r w:rsidRPr="003C6E6A">
        <w:rPr>
          <w:rFonts w:ascii="Arial" w:hAnsi="Arial" w:cs="Arial"/>
          <w:noProof/>
          <w:sz w:val="20"/>
        </w:rPr>
        <w:t>Figura 5.3 Eliminación de nitrógeno por cada tratamiento</w:t>
      </w:r>
      <w:r w:rsidR="007755A4" w:rsidRPr="003C6E6A">
        <w:rPr>
          <w:rFonts w:ascii="Arial" w:hAnsi="Arial" w:cs="Arial"/>
          <w:noProof/>
          <w:sz w:val="20"/>
        </w:rPr>
        <w:t>………………………………………………….</w:t>
      </w:r>
      <w:r w:rsidR="00314688">
        <w:rPr>
          <w:rFonts w:ascii="Arial" w:hAnsi="Arial" w:cs="Arial"/>
          <w:noProof/>
          <w:sz w:val="20"/>
        </w:rPr>
        <w:t>53</w:t>
      </w:r>
    </w:p>
    <w:p w14:paraId="2AEA9175" w14:textId="4B000799"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900" w:history="1">
        <w:r w:rsidR="008A3207" w:rsidRPr="003C6E6A">
          <w:rPr>
            <w:rStyle w:val="apple-converted-space"/>
            <w:rFonts w:cstheme="minorHAnsi"/>
            <w:noProof/>
          </w:rPr>
          <w:t>Figura 5.4 Biocinética de consumo de amonio</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_Toc79694900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5</w:t>
        </w:r>
        <w:r w:rsidR="008A3207" w:rsidRPr="003C6E6A">
          <w:rPr>
            <w:rFonts w:cstheme="minorHAnsi"/>
            <w:noProof/>
            <w:webHidden/>
          </w:rPr>
          <w:fldChar w:fldCharType="end"/>
        </w:r>
      </w:hyperlink>
      <w:r w:rsidR="00314688">
        <w:rPr>
          <w:rFonts w:cstheme="minorHAnsi"/>
          <w:noProof/>
        </w:rPr>
        <w:t>5</w:t>
      </w:r>
    </w:p>
    <w:p w14:paraId="03DAFDAA" w14:textId="2AF9422B"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901" w:history="1">
        <w:r w:rsidR="008A3207" w:rsidRPr="003C6E6A">
          <w:rPr>
            <w:rStyle w:val="apple-converted-space"/>
            <w:rFonts w:cstheme="minorHAnsi"/>
            <w:noProof/>
          </w:rPr>
          <w:t xml:space="preserve">Figura 5.5 Diagrama de Venn de anotación de secuencias de </w:t>
        </w:r>
        <w:r w:rsidR="008A3207" w:rsidRPr="003C6E6A">
          <w:rPr>
            <w:rStyle w:val="apple-converted-space"/>
            <w:rFonts w:cstheme="minorHAnsi"/>
            <w:i/>
            <w:noProof/>
          </w:rPr>
          <w:t>S. neei</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_Toc79694901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5</w:t>
        </w:r>
        <w:r w:rsidR="008A3207" w:rsidRPr="003C6E6A">
          <w:rPr>
            <w:rFonts w:cstheme="minorHAnsi"/>
            <w:noProof/>
            <w:webHidden/>
          </w:rPr>
          <w:fldChar w:fldCharType="end"/>
        </w:r>
      </w:hyperlink>
      <w:r w:rsidR="00314688">
        <w:rPr>
          <w:rFonts w:cstheme="minorHAnsi"/>
          <w:noProof/>
        </w:rPr>
        <w:t>7</w:t>
      </w:r>
    </w:p>
    <w:p w14:paraId="0342132A" w14:textId="24D5AC5B"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902" w:history="1">
        <w:r w:rsidR="008A3207" w:rsidRPr="003C6E6A">
          <w:rPr>
            <w:rStyle w:val="apple-converted-space"/>
            <w:rFonts w:cstheme="minorHAnsi"/>
            <w:noProof/>
          </w:rPr>
          <w:t xml:space="preserve">Figura 5.6 Posible modelo de biosíntesis de poliaminas y metabolismo del amonio  </w:t>
        </w:r>
        <w:r w:rsidR="008A3207" w:rsidRPr="003C6E6A">
          <w:rPr>
            <w:rStyle w:val="apple-converted-space"/>
            <w:rFonts w:cstheme="minorHAnsi"/>
            <w:i/>
            <w:noProof/>
          </w:rPr>
          <w:t>Salicornia neei</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_Toc79694902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5</w:t>
        </w:r>
        <w:r w:rsidR="008A3207" w:rsidRPr="003C6E6A">
          <w:rPr>
            <w:rFonts w:cstheme="minorHAnsi"/>
            <w:noProof/>
            <w:webHidden/>
          </w:rPr>
          <w:fldChar w:fldCharType="end"/>
        </w:r>
      </w:hyperlink>
      <w:r w:rsidR="00314688">
        <w:rPr>
          <w:rFonts w:cstheme="minorHAnsi"/>
          <w:noProof/>
        </w:rPr>
        <w:t>9</w:t>
      </w:r>
    </w:p>
    <w:p w14:paraId="18E5F2C6" w14:textId="1B467499"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903" w:history="1">
        <w:r w:rsidR="008A3207" w:rsidRPr="003C6E6A">
          <w:rPr>
            <w:rStyle w:val="apple-converted-space"/>
            <w:rFonts w:cstheme="minorHAnsi"/>
            <w:noProof/>
          </w:rPr>
          <w:t>Figura 5.7 Histograma de la clasificación de ontología génica (GO)</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_Toc79694903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6</w:t>
        </w:r>
        <w:r w:rsidR="008A3207" w:rsidRPr="003C6E6A">
          <w:rPr>
            <w:rFonts w:cstheme="minorHAnsi"/>
            <w:noProof/>
            <w:webHidden/>
          </w:rPr>
          <w:fldChar w:fldCharType="end"/>
        </w:r>
      </w:hyperlink>
      <w:r w:rsidR="00314688">
        <w:rPr>
          <w:rFonts w:cstheme="minorHAnsi"/>
          <w:noProof/>
        </w:rPr>
        <w:t>2</w:t>
      </w:r>
    </w:p>
    <w:p w14:paraId="489F5878" w14:textId="12859983"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904" w:history="1">
        <w:r w:rsidR="008A3207" w:rsidRPr="003C6E6A">
          <w:rPr>
            <w:rStyle w:val="apple-converted-space"/>
            <w:rFonts w:cstheme="minorHAnsi"/>
            <w:noProof/>
          </w:rPr>
          <w:t>Figura 5.8 Histograma de clasificación de ontología g</w:t>
        </w:r>
        <w:r w:rsidR="00A02862" w:rsidRPr="003C6E6A">
          <w:rPr>
            <w:rStyle w:val="apple-converted-space"/>
            <w:rFonts w:cstheme="minorHAnsi"/>
            <w:noProof/>
          </w:rPr>
          <w:t xml:space="preserve">énica </w:t>
        </w:r>
        <w:r w:rsidR="008A3207" w:rsidRPr="003C6E6A">
          <w:rPr>
            <w:rStyle w:val="apple-converted-space"/>
            <w:rFonts w:cstheme="minorHAnsi"/>
            <w:noProof/>
          </w:rPr>
          <w:t xml:space="preserve">de los genes con expresión diferencial de </w:t>
        </w:r>
        <w:r w:rsidR="008A3207" w:rsidRPr="003C6E6A">
          <w:rPr>
            <w:rStyle w:val="apple-converted-space"/>
            <w:rFonts w:cstheme="minorHAnsi"/>
            <w:i/>
            <w:noProof/>
          </w:rPr>
          <w:t>S. neei</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_Toc79694904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6</w:t>
        </w:r>
        <w:r w:rsidR="00552CD3" w:rsidRPr="003C6E6A">
          <w:rPr>
            <w:rFonts w:cstheme="minorHAnsi"/>
            <w:noProof/>
            <w:webHidden/>
          </w:rPr>
          <w:t>3</w:t>
        </w:r>
        <w:r w:rsidR="008A3207" w:rsidRPr="003C6E6A">
          <w:rPr>
            <w:rFonts w:cstheme="minorHAnsi"/>
            <w:noProof/>
            <w:webHidden/>
          </w:rPr>
          <w:fldChar w:fldCharType="end"/>
        </w:r>
      </w:hyperlink>
    </w:p>
    <w:p w14:paraId="2411C977" w14:textId="272AA33E"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905" w:history="1">
        <w:r w:rsidR="008A3207" w:rsidRPr="003C6E6A">
          <w:rPr>
            <w:rStyle w:val="apple-converted-space"/>
            <w:rFonts w:cstheme="minorHAnsi"/>
            <w:noProof/>
          </w:rPr>
          <w:t>Figura 5.9 Procesos biológicos enriquecidos en el tratamiento de 3-mM-NH</w:t>
        </w:r>
        <w:r w:rsidR="008A3207" w:rsidRPr="003C6E6A">
          <w:rPr>
            <w:rStyle w:val="apple-converted-space"/>
            <w:rFonts w:cstheme="minorHAnsi"/>
            <w:noProof/>
            <w:vertAlign w:val="subscript"/>
          </w:rPr>
          <w:t>4</w:t>
        </w:r>
        <w:r w:rsidR="008A3207" w:rsidRPr="003C6E6A">
          <w:rPr>
            <w:rStyle w:val="apple-converted-space"/>
            <w:rFonts w:cstheme="minorHAnsi"/>
            <w:noProof/>
          </w:rPr>
          <w:t>Cl</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_Toc79694905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6</w:t>
        </w:r>
        <w:r w:rsidR="00552CD3" w:rsidRPr="003C6E6A">
          <w:rPr>
            <w:rFonts w:cstheme="minorHAnsi"/>
            <w:noProof/>
            <w:webHidden/>
          </w:rPr>
          <w:t>5</w:t>
        </w:r>
        <w:r w:rsidR="008A3207" w:rsidRPr="003C6E6A">
          <w:rPr>
            <w:rFonts w:cstheme="minorHAnsi"/>
            <w:noProof/>
            <w:webHidden/>
          </w:rPr>
          <w:fldChar w:fldCharType="end"/>
        </w:r>
      </w:hyperlink>
    </w:p>
    <w:p w14:paraId="596A93D9" w14:textId="38611E7D"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906" w:history="1">
        <w:r w:rsidR="008A3207" w:rsidRPr="003C6E6A">
          <w:rPr>
            <w:rStyle w:val="apple-converted-space"/>
            <w:rFonts w:cstheme="minorHAnsi"/>
            <w:noProof/>
          </w:rPr>
          <w:t>Figura 5.10 Componentes celulares enriquecidos en tratamiento 3-mM-NH</w:t>
        </w:r>
        <w:r w:rsidR="008A3207" w:rsidRPr="003C6E6A">
          <w:rPr>
            <w:rStyle w:val="apple-converted-space"/>
            <w:rFonts w:cstheme="minorHAnsi"/>
            <w:noProof/>
            <w:vertAlign w:val="subscript"/>
          </w:rPr>
          <w:t>4</w:t>
        </w:r>
        <w:r w:rsidR="008A3207" w:rsidRPr="003C6E6A">
          <w:rPr>
            <w:rStyle w:val="apple-converted-space"/>
            <w:rFonts w:cstheme="minorHAnsi"/>
            <w:noProof/>
          </w:rPr>
          <w:t>Cl</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_Toc79694906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6</w:t>
        </w:r>
        <w:r w:rsidR="00552CD3" w:rsidRPr="003C6E6A">
          <w:rPr>
            <w:rFonts w:cstheme="minorHAnsi"/>
            <w:noProof/>
            <w:webHidden/>
          </w:rPr>
          <w:t>6</w:t>
        </w:r>
        <w:r w:rsidR="008A3207" w:rsidRPr="003C6E6A">
          <w:rPr>
            <w:rFonts w:cstheme="minorHAnsi"/>
            <w:noProof/>
            <w:webHidden/>
          </w:rPr>
          <w:fldChar w:fldCharType="end"/>
        </w:r>
      </w:hyperlink>
    </w:p>
    <w:p w14:paraId="68B6DFD2" w14:textId="7F4AB576"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907" w:history="1">
        <w:r w:rsidR="008A3207" w:rsidRPr="003C6E6A">
          <w:rPr>
            <w:rStyle w:val="apple-converted-space"/>
            <w:rFonts w:cstheme="minorHAnsi"/>
            <w:noProof/>
          </w:rPr>
          <w:t>Figur</w:t>
        </w:r>
        <w:r w:rsidR="00C95B14" w:rsidRPr="003C6E6A">
          <w:rPr>
            <w:rStyle w:val="apple-converted-space"/>
            <w:rFonts w:cstheme="minorHAnsi"/>
            <w:noProof/>
          </w:rPr>
          <w:t>a</w:t>
        </w:r>
        <w:r w:rsidR="008A3207" w:rsidRPr="003C6E6A">
          <w:rPr>
            <w:rStyle w:val="apple-converted-space"/>
            <w:rFonts w:cstheme="minorHAnsi"/>
            <w:noProof/>
          </w:rPr>
          <w:t xml:space="preserve"> 5.11 Funciones moleculares enriquecidos en tratamiento 3-mM-NH</w:t>
        </w:r>
        <w:r w:rsidR="008A3207" w:rsidRPr="003C6E6A">
          <w:rPr>
            <w:rStyle w:val="apple-converted-space"/>
            <w:rFonts w:cstheme="minorHAnsi"/>
            <w:noProof/>
            <w:vertAlign w:val="subscript"/>
          </w:rPr>
          <w:t>4</w:t>
        </w:r>
        <w:r w:rsidR="008A3207" w:rsidRPr="003C6E6A">
          <w:rPr>
            <w:rStyle w:val="apple-converted-space"/>
            <w:rFonts w:cstheme="minorHAnsi"/>
            <w:noProof/>
          </w:rPr>
          <w:t>Cl</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_Toc79694907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6</w:t>
        </w:r>
        <w:r w:rsidR="00552CD3" w:rsidRPr="003C6E6A">
          <w:rPr>
            <w:rFonts w:cstheme="minorHAnsi"/>
            <w:noProof/>
            <w:webHidden/>
          </w:rPr>
          <w:t>6</w:t>
        </w:r>
        <w:r w:rsidR="008A3207" w:rsidRPr="003C6E6A">
          <w:rPr>
            <w:rFonts w:cstheme="minorHAnsi"/>
            <w:noProof/>
            <w:webHidden/>
          </w:rPr>
          <w:fldChar w:fldCharType="end"/>
        </w:r>
      </w:hyperlink>
    </w:p>
    <w:p w14:paraId="4AB55C05" w14:textId="1349B593" w:rsidR="008A3207" w:rsidRPr="003C6E6A" w:rsidRDefault="00500442" w:rsidP="00DC5B9B">
      <w:pPr>
        <w:pStyle w:val="Estilo1"/>
        <w:tabs>
          <w:tab w:val="right" w:leader="dot" w:pos="9111"/>
        </w:tabs>
        <w:spacing w:after="0" w:line="240" w:lineRule="auto"/>
        <w:ind w:left="0"/>
        <w:jc w:val="left"/>
        <w:rPr>
          <w:rFonts w:eastAsiaTheme="minorEastAsia" w:cstheme="minorHAnsi"/>
          <w:noProof/>
          <w:lang w:eastAsia="es-CL"/>
        </w:rPr>
      </w:pPr>
      <w:hyperlink w:anchor="_Toc79694908" w:history="1">
        <w:r w:rsidR="008A3207" w:rsidRPr="003C6E6A">
          <w:rPr>
            <w:rStyle w:val="apple-converted-space"/>
            <w:rFonts w:cstheme="minorHAnsi"/>
            <w:noProof/>
          </w:rPr>
          <w:t>Figura 5.12 Procesos biológicos enriquecidos en el control 0-mM-NH</w:t>
        </w:r>
        <w:r w:rsidR="008A3207" w:rsidRPr="003C6E6A">
          <w:rPr>
            <w:rStyle w:val="apple-converted-space"/>
            <w:rFonts w:cstheme="minorHAnsi"/>
            <w:noProof/>
            <w:vertAlign w:val="subscript"/>
          </w:rPr>
          <w:t>4</w:t>
        </w:r>
        <w:r w:rsidR="008A3207" w:rsidRPr="003C6E6A">
          <w:rPr>
            <w:rStyle w:val="apple-converted-space"/>
            <w:rFonts w:cstheme="minorHAnsi"/>
            <w:noProof/>
          </w:rPr>
          <w:t>Cl</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_Toc79694908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6</w:t>
        </w:r>
        <w:r w:rsidR="00552CD3" w:rsidRPr="003C6E6A">
          <w:rPr>
            <w:rFonts w:cstheme="minorHAnsi"/>
            <w:noProof/>
            <w:webHidden/>
          </w:rPr>
          <w:t>7</w:t>
        </w:r>
        <w:r w:rsidR="008A3207" w:rsidRPr="003C6E6A">
          <w:rPr>
            <w:rFonts w:cstheme="minorHAnsi"/>
            <w:noProof/>
            <w:webHidden/>
          </w:rPr>
          <w:fldChar w:fldCharType="end"/>
        </w:r>
      </w:hyperlink>
    </w:p>
    <w:p w14:paraId="2A9818C4" w14:textId="57F80203" w:rsidR="008A3207" w:rsidRPr="003C6E6A" w:rsidRDefault="00500442" w:rsidP="00DC5B9B">
      <w:pPr>
        <w:pStyle w:val="Estilo1"/>
        <w:tabs>
          <w:tab w:val="right" w:leader="dot" w:pos="9111"/>
        </w:tabs>
        <w:spacing w:after="0" w:line="240" w:lineRule="auto"/>
        <w:ind w:left="0"/>
        <w:jc w:val="left"/>
        <w:rPr>
          <w:rFonts w:eastAsiaTheme="minorEastAsia" w:cstheme="minorBidi"/>
          <w:noProof/>
          <w:sz w:val="22"/>
          <w:lang w:eastAsia="es-CL"/>
        </w:rPr>
      </w:pPr>
      <w:hyperlink w:anchor="_Toc79694909" w:history="1">
        <w:r w:rsidR="008A3207" w:rsidRPr="003C6E6A">
          <w:rPr>
            <w:rStyle w:val="apple-converted-space"/>
            <w:rFonts w:cstheme="minorHAnsi"/>
            <w:noProof/>
          </w:rPr>
          <w:t>Figura 5.13 Histograma de la clasificación COG</w:t>
        </w:r>
        <w:r w:rsidR="008A3207" w:rsidRPr="003C6E6A">
          <w:rPr>
            <w:rFonts w:cstheme="minorHAnsi"/>
            <w:noProof/>
            <w:webHidden/>
          </w:rPr>
          <w:tab/>
        </w:r>
        <w:r w:rsidR="008A3207" w:rsidRPr="003C6E6A">
          <w:rPr>
            <w:rFonts w:cstheme="minorHAnsi"/>
            <w:noProof/>
            <w:webHidden/>
          </w:rPr>
          <w:fldChar w:fldCharType="begin"/>
        </w:r>
        <w:r w:rsidR="008A3207" w:rsidRPr="003C6E6A">
          <w:rPr>
            <w:rFonts w:cstheme="minorHAnsi"/>
            <w:noProof/>
            <w:webHidden/>
          </w:rPr>
          <w:instrText xml:space="preserve"> PAGEREF _Toc79694909 \h </w:instrText>
        </w:r>
        <w:r w:rsidR="008A3207" w:rsidRPr="003C6E6A">
          <w:rPr>
            <w:rFonts w:cstheme="minorHAnsi"/>
            <w:noProof/>
            <w:webHidden/>
          </w:rPr>
        </w:r>
        <w:r w:rsidR="008A3207" w:rsidRPr="003C6E6A">
          <w:rPr>
            <w:rFonts w:cstheme="minorHAnsi"/>
            <w:noProof/>
            <w:webHidden/>
          </w:rPr>
          <w:fldChar w:fldCharType="separate"/>
        </w:r>
        <w:r w:rsidR="00782830" w:rsidRPr="003C6E6A">
          <w:rPr>
            <w:rFonts w:cstheme="minorHAnsi"/>
            <w:noProof/>
            <w:webHidden/>
          </w:rPr>
          <w:t>6</w:t>
        </w:r>
        <w:r w:rsidR="00552CD3" w:rsidRPr="003C6E6A">
          <w:rPr>
            <w:rFonts w:cstheme="minorHAnsi"/>
            <w:noProof/>
            <w:webHidden/>
          </w:rPr>
          <w:t>9</w:t>
        </w:r>
        <w:r w:rsidR="008A3207" w:rsidRPr="003C6E6A">
          <w:rPr>
            <w:rFonts w:cstheme="minorHAnsi"/>
            <w:noProof/>
            <w:webHidden/>
          </w:rPr>
          <w:fldChar w:fldCharType="end"/>
        </w:r>
      </w:hyperlink>
    </w:p>
    <w:p w14:paraId="394F973D" w14:textId="27FACEBA" w:rsidR="00256A89" w:rsidRPr="003C6E6A" w:rsidRDefault="007C5043" w:rsidP="004244AE">
      <w:pPr>
        <w:spacing w:after="0" w:line="240" w:lineRule="auto"/>
        <w:jc w:val="center"/>
        <w:rPr>
          <w:rFonts w:asciiTheme="minorHAnsi" w:hAnsiTheme="minorHAnsi" w:cstheme="minorHAnsi"/>
          <w:sz w:val="20"/>
        </w:rPr>
      </w:pPr>
      <w:r w:rsidRPr="003C6E6A">
        <w:rPr>
          <w:rFonts w:asciiTheme="minorHAnsi" w:hAnsiTheme="minorHAnsi" w:cstheme="minorHAnsi"/>
          <w:sz w:val="20"/>
        </w:rPr>
        <w:fldChar w:fldCharType="end"/>
      </w:r>
    </w:p>
    <w:p w14:paraId="63B1DE65" w14:textId="77777777" w:rsidR="00691C18" w:rsidRPr="003C6E6A" w:rsidRDefault="00691C18" w:rsidP="00BF11D5">
      <w:pPr>
        <w:pStyle w:val="Ttulo1"/>
        <w:ind w:left="708" w:hanging="708"/>
        <w:jc w:val="right"/>
      </w:pPr>
    </w:p>
    <w:p w14:paraId="5A966FA6" w14:textId="77777777" w:rsidR="00691C18" w:rsidRPr="003C6E6A" w:rsidRDefault="00691C18" w:rsidP="00BF11D5">
      <w:pPr>
        <w:pStyle w:val="Ttulo1"/>
        <w:ind w:left="708" w:hanging="708"/>
        <w:jc w:val="right"/>
      </w:pPr>
    </w:p>
    <w:p w14:paraId="123C7893" w14:textId="77777777" w:rsidR="00691C18" w:rsidRPr="003C6E6A" w:rsidRDefault="00691C18" w:rsidP="00BF11D5">
      <w:pPr>
        <w:pStyle w:val="Ttulo1"/>
        <w:ind w:left="708" w:hanging="708"/>
        <w:jc w:val="right"/>
      </w:pPr>
    </w:p>
    <w:p w14:paraId="1CA57179" w14:textId="77777777" w:rsidR="00691C18" w:rsidRPr="003C6E6A" w:rsidRDefault="00691C18" w:rsidP="00BF11D5">
      <w:pPr>
        <w:pStyle w:val="Ttulo1"/>
        <w:ind w:left="708" w:hanging="708"/>
        <w:jc w:val="right"/>
      </w:pPr>
    </w:p>
    <w:p w14:paraId="7C6C5508" w14:textId="77777777" w:rsidR="00691C18" w:rsidRPr="003C6E6A" w:rsidRDefault="00691C18" w:rsidP="00BF11D5">
      <w:pPr>
        <w:pStyle w:val="Ttulo1"/>
        <w:ind w:left="708" w:hanging="708"/>
        <w:jc w:val="right"/>
      </w:pPr>
    </w:p>
    <w:p w14:paraId="2313D70E" w14:textId="77777777" w:rsidR="00691C18" w:rsidRPr="003C6E6A" w:rsidRDefault="00691C18" w:rsidP="00BF11D5">
      <w:pPr>
        <w:pStyle w:val="Ttulo1"/>
        <w:ind w:left="708" w:hanging="708"/>
        <w:jc w:val="right"/>
      </w:pPr>
    </w:p>
    <w:p w14:paraId="3CB45E7E" w14:textId="77777777" w:rsidR="00691C18" w:rsidRPr="003C6E6A" w:rsidRDefault="00691C18" w:rsidP="00BF11D5">
      <w:pPr>
        <w:pStyle w:val="Ttulo1"/>
        <w:ind w:left="708" w:hanging="708"/>
        <w:jc w:val="right"/>
      </w:pPr>
    </w:p>
    <w:p w14:paraId="1E4C0E69" w14:textId="77777777" w:rsidR="00691C18" w:rsidRPr="003C6E6A" w:rsidRDefault="00691C18" w:rsidP="00BF11D5">
      <w:pPr>
        <w:pStyle w:val="Ttulo1"/>
        <w:ind w:left="708" w:hanging="708"/>
        <w:jc w:val="right"/>
      </w:pPr>
    </w:p>
    <w:p w14:paraId="11EB54D0" w14:textId="77777777" w:rsidR="00691C18" w:rsidRPr="003C6E6A" w:rsidRDefault="00691C18" w:rsidP="00BF11D5">
      <w:pPr>
        <w:pStyle w:val="Ttulo1"/>
        <w:ind w:left="708" w:hanging="708"/>
        <w:jc w:val="right"/>
      </w:pPr>
    </w:p>
    <w:p w14:paraId="7837846C" w14:textId="77777777" w:rsidR="00691C18" w:rsidRPr="003C6E6A" w:rsidRDefault="00691C18" w:rsidP="00BF11D5">
      <w:pPr>
        <w:pStyle w:val="Ttulo1"/>
        <w:ind w:left="708" w:hanging="708"/>
        <w:jc w:val="right"/>
      </w:pPr>
    </w:p>
    <w:p w14:paraId="246360F5" w14:textId="77777777" w:rsidR="00691C18" w:rsidRPr="003C6E6A" w:rsidRDefault="00691C18" w:rsidP="00BF11D5">
      <w:pPr>
        <w:pStyle w:val="Ttulo1"/>
        <w:ind w:left="708" w:hanging="708"/>
        <w:jc w:val="right"/>
      </w:pPr>
    </w:p>
    <w:p w14:paraId="620E3E58" w14:textId="77777777" w:rsidR="00691C18" w:rsidRPr="003C6E6A" w:rsidRDefault="00691C18" w:rsidP="00BF11D5">
      <w:pPr>
        <w:pStyle w:val="Ttulo1"/>
        <w:ind w:left="708" w:hanging="708"/>
        <w:jc w:val="right"/>
      </w:pPr>
    </w:p>
    <w:p w14:paraId="17B47E4B" w14:textId="77777777" w:rsidR="00691C18" w:rsidRPr="003C6E6A" w:rsidRDefault="00691C18" w:rsidP="00BF11D5">
      <w:pPr>
        <w:pStyle w:val="Ttulo1"/>
        <w:ind w:left="708" w:hanging="708"/>
        <w:jc w:val="right"/>
      </w:pPr>
    </w:p>
    <w:p w14:paraId="2104432F" w14:textId="1E2D8196" w:rsidR="00642B46" w:rsidRPr="003C6E6A" w:rsidRDefault="00642B46" w:rsidP="00BF11D5">
      <w:pPr>
        <w:pStyle w:val="Ttulo1"/>
        <w:ind w:left="708" w:hanging="708"/>
        <w:jc w:val="right"/>
      </w:pPr>
      <w:bookmarkStart w:id="8" w:name="_Toc79959291"/>
      <w:r w:rsidRPr="003C6E6A">
        <w:lastRenderedPageBreak/>
        <w:t>CAP</w:t>
      </w:r>
      <w:r w:rsidR="00886E0A">
        <w:t>Í</w:t>
      </w:r>
      <w:r w:rsidRPr="003C6E6A">
        <w:t>TULO 1</w:t>
      </w:r>
      <w:bookmarkEnd w:id="8"/>
    </w:p>
    <w:p w14:paraId="3B9218EC" w14:textId="64856E85" w:rsidR="00663E0E" w:rsidRPr="003C6E6A" w:rsidRDefault="00230366" w:rsidP="001E27F2">
      <w:pPr>
        <w:pStyle w:val="Ttulo1"/>
        <w:numPr>
          <w:ilvl w:val="0"/>
          <w:numId w:val="7"/>
        </w:numPr>
        <w:spacing w:before="0"/>
      </w:pPr>
      <w:bookmarkStart w:id="9" w:name="_Toc79959292"/>
      <w:r w:rsidRPr="003C6E6A">
        <w:t>INTRODUCCIÓN</w:t>
      </w:r>
      <w:bookmarkEnd w:id="9"/>
    </w:p>
    <w:p w14:paraId="6ED2EE13" w14:textId="77777777" w:rsidR="00344259" w:rsidRPr="003C6E6A" w:rsidRDefault="00344259" w:rsidP="00344259">
      <w:pPr>
        <w:kinsoku w:val="0"/>
        <w:overflowPunct w:val="0"/>
        <w:spacing w:after="0"/>
        <w:ind w:right="100"/>
        <w:jc w:val="both"/>
        <w:rPr>
          <w:rStyle w:val="EndNoteBibliographyTitleCar"/>
          <w:rFonts w:asciiTheme="minorHAnsi" w:hAnsiTheme="minorHAnsi" w:cstheme="minorHAnsi"/>
          <w:sz w:val="22"/>
          <w:szCs w:val="22"/>
          <w:lang w:val="es-CL"/>
        </w:rPr>
      </w:pPr>
    </w:p>
    <w:p w14:paraId="3F9CEF05" w14:textId="71A11DC3" w:rsidR="008C53F2" w:rsidRPr="003C6E6A" w:rsidRDefault="0026658F" w:rsidP="008C53F2">
      <w:pPr>
        <w:autoSpaceDE w:val="0"/>
        <w:autoSpaceDN w:val="0"/>
        <w:adjustRightInd w:val="0"/>
        <w:spacing w:after="0"/>
        <w:jc w:val="both"/>
        <w:rPr>
          <w:rFonts w:asciiTheme="minorHAnsi" w:hAnsiTheme="minorHAnsi" w:cstheme="minorHAnsi"/>
          <w:sz w:val="22"/>
          <w:szCs w:val="22"/>
          <w:lang w:val="es-ES_tradnl"/>
        </w:rPr>
      </w:pPr>
      <w:r w:rsidRPr="003C6E6A">
        <w:rPr>
          <w:rStyle w:val="EndNoteBibliographyTitleCar"/>
          <w:rFonts w:asciiTheme="minorHAnsi" w:hAnsiTheme="minorHAnsi" w:cstheme="minorHAnsi"/>
          <w:sz w:val="22"/>
          <w:szCs w:val="22"/>
        </w:rPr>
        <w:t xml:space="preserve">La acuicultura proporciona casi el 50% de la producción pesquera </w:t>
      </w:r>
      <w:r w:rsidR="00695DB8" w:rsidRPr="003C6E6A">
        <w:rPr>
          <w:rStyle w:val="EndNoteBibliographyTitleCar"/>
          <w:rFonts w:asciiTheme="minorHAnsi" w:hAnsiTheme="minorHAnsi" w:cstheme="minorHAnsi"/>
          <w:sz w:val="22"/>
          <w:szCs w:val="22"/>
        </w:rPr>
        <w:t>mundial, y aumentará</w:t>
      </w:r>
      <w:r w:rsidRPr="003C6E6A">
        <w:rPr>
          <w:rStyle w:val="EndNoteBibliographyTitleCar"/>
          <w:rFonts w:asciiTheme="minorHAnsi" w:hAnsiTheme="minorHAnsi" w:cstheme="minorHAnsi"/>
          <w:sz w:val="22"/>
          <w:szCs w:val="22"/>
        </w:rPr>
        <w:t xml:space="preserve"> al 60% para 2030 debido a la creciente demanda de productos pesqueros marinos</w:t>
      </w:r>
      <w:r w:rsidR="00C32D96" w:rsidRPr="003C6E6A">
        <w:rPr>
          <w:rStyle w:val="EndNoteBibliographyTitleCar"/>
          <w:rFonts w:asciiTheme="minorHAnsi" w:hAnsiTheme="minorHAnsi" w:cstheme="minorHAnsi"/>
          <w:sz w:val="22"/>
          <w:szCs w:val="22"/>
        </w:rPr>
        <w:fldChar w:fldCharType="begin">
          <w:fldData xml:space="preserve">PEVuZE5vdGU+PENpdGU+PEF1dGhvcj5Ub3ZhcjwvQXV0aG9yPjxZZWFyPjIwMDA8L1llYXI+PElE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</w:fldData>
        </w:fldChar>
      </w:r>
      <w:r w:rsidR="00DA383F" w:rsidRPr="003C6E6A">
        <w:rPr>
          <w:rStyle w:val="EndNoteBibliographyTitleCar"/>
          <w:rFonts w:asciiTheme="minorHAnsi" w:hAnsiTheme="minorHAnsi" w:cstheme="minorHAnsi"/>
          <w:sz w:val="22"/>
          <w:szCs w:val="22"/>
        </w:rPr>
        <w:instrText xml:space="preserve"> ADDIN EN.CITE </w:instrText>
      </w:r>
      <w:r w:rsidR="00DA383F" w:rsidRPr="003C6E6A">
        <w:rPr>
          <w:rStyle w:val="EndNoteBibliographyTitleCar"/>
          <w:rFonts w:asciiTheme="minorHAnsi" w:hAnsiTheme="minorHAnsi" w:cstheme="minorHAnsi"/>
          <w:sz w:val="22"/>
          <w:szCs w:val="22"/>
        </w:rPr>
        <w:fldChar w:fldCharType="begin">
          <w:fldData xml:space="preserve">PEVuZE5vdGU+PENpdGU+PEF1dGhvcj5Ub3ZhcjwvQXV0aG9yPjxZZWFyPjIwMDA8L1llYXI+PElE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</w:fldData>
        </w:fldChar>
      </w:r>
      <w:r w:rsidR="00DA383F" w:rsidRPr="003C6E6A">
        <w:rPr>
          <w:rStyle w:val="EndNoteBibliographyTitleCar"/>
          <w:rFonts w:asciiTheme="minorHAnsi" w:hAnsiTheme="minorHAnsi" w:cstheme="minorHAnsi"/>
          <w:sz w:val="22"/>
          <w:szCs w:val="22"/>
        </w:rPr>
        <w:instrText xml:space="preserve"> ADDIN EN.CITE.DATA </w:instrText>
      </w:r>
      <w:r w:rsidR="00DA383F" w:rsidRPr="003C6E6A">
        <w:rPr>
          <w:rStyle w:val="EndNoteBibliographyTitleCar"/>
          <w:rFonts w:asciiTheme="minorHAnsi" w:hAnsiTheme="minorHAnsi" w:cstheme="minorHAnsi"/>
          <w:sz w:val="22"/>
          <w:szCs w:val="22"/>
        </w:rPr>
      </w:r>
      <w:r w:rsidR="00DA383F" w:rsidRPr="003C6E6A">
        <w:rPr>
          <w:rStyle w:val="EndNoteBibliographyTitleCar"/>
          <w:rFonts w:asciiTheme="minorHAnsi" w:hAnsiTheme="minorHAnsi" w:cstheme="minorHAnsi"/>
          <w:sz w:val="22"/>
          <w:szCs w:val="22"/>
        </w:rPr>
        <w:fldChar w:fldCharType="end"/>
      </w:r>
      <w:r w:rsidR="00C32D96" w:rsidRPr="003C6E6A">
        <w:rPr>
          <w:rStyle w:val="EndNoteBibliographyTitleCar"/>
          <w:rFonts w:asciiTheme="minorHAnsi" w:hAnsiTheme="minorHAnsi" w:cstheme="minorHAnsi"/>
          <w:sz w:val="22"/>
          <w:szCs w:val="22"/>
        </w:rPr>
      </w:r>
      <w:r w:rsidR="00C32D96" w:rsidRPr="003C6E6A">
        <w:rPr>
          <w:rStyle w:val="EndNoteBibliographyTitleCar"/>
          <w:rFonts w:asciiTheme="minorHAnsi" w:hAnsiTheme="minorHAnsi" w:cstheme="minorHAnsi"/>
          <w:sz w:val="22"/>
          <w:szCs w:val="22"/>
        </w:rPr>
        <w:fldChar w:fldCharType="separate"/>
      </w:r>
      <w:r w:rsidR="00DA383F" w:rsidRPr="003C6E6A">
        <w:rPr>
          <w:rStyle w:val="EndNoteBibliographyTitleCar"/>
          <w:rFonts w:asciiTheme="minorHAnsi" w:hAnsiTheme="minorHAnsi" w:cstheme="minorHAnsi"/>
          <w:sz w:val="22"/>
          <w:szCs w:val="22"/>
          <w:vertAlign w:val="superscript"/>
        </w:rPr>
        <w:t>1, 2</w:t>
      </w:r>
      <w:r w:rsidR="00C32D96" w:rsidRPr="003C6E6A">
        <w:rPr>
          <w:rStyle w:val="EndNoteBibliographyTitleCar"/>
          <w:rFonts w:asciiTheme="minorHAnsi" w:hAnsiTheme="minorHAnsi" w:cstheme="minorHAnsi"/>
          <w:sz w:val="22"/>
          <w:szCs w:val="22"/>
        </w:rPr>
        <w:fldChar w:fldCharType="end"/>
      </w:r>
      <w:r w:rsidRPr="003C6E6A">
        <w:rPr>
          <w:rStyle w:val="EndNoteBibliographyTitleCar"/>
          <w:rFonts w:asciiTheme="minorHAnsi" w:hAnsiTheme="minorHAnsi" w:cstheme="minorHAnsi"/>
          <w:sz w:val="22"/>
          <w:szCs w:val="22"/>
        </w:rPr>
        <w:t xml:space="preserve">. </w:t>
      </w:r>
      <w:r w:rsidR="00695DB8" w:rsidRPr="003C6E6A">
        <w:rPr>
          <w:rStyle w:val="EndNoteBibliographyTitleCar"/>
          <w:rFonts w:asciiTheme="minorHAnsi" w:hAnsiTheme="minorHAnsi" w:cstheme="minorHAnsi"/>
          <w:sz w:val="22"/>
          <w:szCs w:val="22"/>
        </w:rPr>
        <w:t>Por tanto</w:t>
      </w:r>
      <w:r w:rsidR="000C6B47" w:rsidRPr="003C6E6A">
        <w:rPr>
          <w:rStyle w:val="EndNoteBibliographyTitleCar"/>
          <w:rFonts w:asciiTheme="minorHAnsi" w:hAnsiTheme="minorHAnsi" w:cstheme="minorHAnsi"/>
          <w:sz w:val="22"/>
          <w:szCs w:val="22"/>
        </w:rPr>
        <w:t>,</w:t>
      </w:r>
      <w:r w:rsidR="00695DB8" w:rsidRPr="003C6E6A">
        <w:rPr>
          <w:rStyle w:val="EndNoteBibliographyTitleCar"/>
          <w:rFonts w:asciiTheme="minorHAnsi" w:hAnsiTheme="minorHAnsi" w:cstheme="minorHAnsi"/>
          <w:sz w:val="22"/>
          <w:szCs w:val="22"/>
        </w:rPr>
        <w:t xml:space="preserve"> </w:t>
      </w:r>
      <w:r w:rsidR="005D5907" w:rsidRPr="003C6E6A">
        <w:rPr>
          <w:rStyle w:val="EndNoteBibliographyTitleCar"/>
          <w:rFonts w:asciiTheme="minorHAnsi" w:hAnsiTheme="minorHAnsi" w:cstheme="minorHAnsi"/>
          <w:sz w:val="22"/>
          <w:szCs w:val="22"/>
        </w:rPr>
        <w:t>se espera que la instalación de</w:t>
      </w:r>
      <w:r w:rsidRPr="003C6E6A">
        <w:rPr>
          <w:rStyle w:val="EndNoteBibliographyTitleCar"/>
          <w:rFonts w:asciiTheme="minorHAnsi" w:hAnsiTheme="minorHAnsi" w:cstheme="minorHAnsi"/>
          <w:sz w:val="22"/>
          <w:szCs w:val="22"/>
        </w:rPr>
        <w:t xml:space="preserve"> sistemas de </w:t>
      </w:r>
      <w:r w:rsidR="00A33D5E" w:rsidRPr="003C6E6A">
        <w:rPr>
          <w:rStyle w:val="EndNoteBibliographyTitleCar"/>
          <w:rFonts w:asciiTheme="minorHAnsi" w:hAnsiTheme="minorHAnsi" w:cstheme="minorHAnsi"/>
          <w:sz w:val="22"/>
          <w:szCs w:val="22"/>
        </w:rPr>
        <w:t xml:space="preserve">recirculación </w:t>
      </w:r>
      <w:r w:rsidR="00226D3B" w:rsidRPr="003C6E6A">
        <w:rPr>
          <w:rStyle w:val="EndNoteBibliographyTitleCar"/>
          <w:rFonts w:asciiTheme="minorHAnsi" w:hAnsiTheme="minorHAnsi" w:cstheme="minorHAnsi"/>
          <w:sz w:val="22"/>
          <w:szCs w:val="22"/>
        </w:rPr>
        <w:t>acuícola</w:t>
      </w:r>
      <w:r w:rsidR="00695DB8" w:rsidRPr="003C6E6A">
        <w:rPr>
          <w:rStyle w:val="EndNoteBibliographyTitleCar"/>
          <w:rFonts w:asciiTheme="minorHAnsi" w:hAnsiTheme="minorHAnsi" w:cstheme="minorHAnsi"/>
          <w:sz w:val="22"/>
          <w:szCs w:val="22"/>
        </w:rPr>
        <w:t xml:space="preserve"> </w:t>
      </w:r>
      <w:r w:rsidR="00344259" w:rsidRPr="003C6E6A">
        <w:rPr>
          <w:rStyle w:val="EndNoteBibliographyTitleCar"/>
          <w:rFonts w:asciiTheme="minorHAnsi" w:hAnsiTheme="minorHAnsi" w:cstheme="minorHAnsi"/>
          <w:sz w:val="22"/>
          <w:szCs w:val="22"/>
        </w:rPr>
        <w:t xml:space="preserve">(SRA) </w:t>
      </w:r>
      <w:r w:rsidR="00695DB8" w:rsidRPr="003C6E6A">
        <w:rPr>
          <w:rStyle w:val="EndNoteBibliographyTitleCar"/>
          <w:rFonts w:asciiTheme="minorHAnsi" w:hAnsiTheme="minorHAnsi" w:cstheme="minorHAnsi"/>
          <w:sz w:val="22"/>
          <w:szCs w:val="22"/>
        </w:rPr>
        <w:t xml:space="preserve">marina </w:t>
      </w:r>
      <w:r w:rsidR="00A33D5E" w:rsidRPr="003C6E6A">
        <w:rPr>
          <w:rStyle w:val="EndNoteBibliographyTitleCar"/>
          <w:rFonts w:asciiTheme="minorHAnsi" w:hAnsiTheme="minorHAnsi" w:cstheme="minorHAnsi"/>
          <w:sz w:val="22"/>
          <w:szCs w:val="22"/>
        </w:rPr>
        <w:t>en tierra</w:t>
      </w:r>
      <w:r w:rsidR="00695DB8" w:rsidRPr="003C6E6A">
        <w:rPr>
          <w:rStyle w:val="EndNoteBibliographyTitleCar"/>
          <w:rFonts w:asciiTheme="minorHAnsi" w:hAnsiTheme="minorHAnsi" w:cstheme="minorHAnsi"/>
          <w:sz w:val="22"/>
          <w:szCs w:val="22"/>
        </w:rPr>
        <w:t xml:space="preserve"> </w:t>
      </w:r>
      <w:r w:rsidR="00A33D5E" w:rsidRPr="003C6E6A">
        <w:rPr>
          <w:rStyle w:val="EndNoteBibliographyTitleCar"/>
          <w:rFonts w:asciiTheme="minorHAnsi" w:hAnsiTheme="minorHAnsi" w:cstheme="minorHAnsi"/>
          <w:sz w:val="22"/>
          <w:szCs w:val="22"/>
        </w:rPr>
        <w:t>impulse</w:t>
      </w:r>
      <w:r w:rsidR="006B7F31" w:rsidRPr="003C6E6A">
        <w:rPr>
          <w:rStyle w:val="EndNoteBibliographyTitleCar"/>
          <w:rFonts w:asciiTheme="minorHAnsi" w:hAnsiTheme="minorHAnsi" w:cstheme="minorHAnsi"/>
          <w:sz w:val="22"/>
          <w:szCs w:val="22"/>
        </w:rPr>
        <w:t xml:space="preserve"> la producción pesquera</w:t>
      </w:r>
      <w:r w:rsidR="00AE3A11" w:rsidRPr="003C6E6A">
        <w:rPr>
          <w:rStyle w:val="EndNoteBibliographyTitleCar"/>
          <w:rFonts w:asciiTheme="minorHAnsi" w:hAnsiTheme="minorHAnsi" w:cstheme="minorHAnsi"/>
          <w:sz w:val="22"/>
          <w:szCs w:val="22"/>
        </w:rPr>
        <w:t>,</w:t>
      </w:r>
      <w:r w:rsidR="006B7F31" w:rsidRPr="003C6E6A">
        <w:rPr>
          <w:rStyle w:val="EndNoteBibliographyTitleCar"/>
          <w:rFonts w:asciiTheme="minorHAnsi" w:hAnsiTheme="minorHAnsi" w:cstheme="minorHAnsi"/>
          <w:sz w:val="22"/>
          <w:szCs w:val="22"/>
        </w:rPr>
        <w:t xml:space="preserve"> permitiendo satisfacer la creciente demanda</w:t>
      </w:r>
      <w:r w:rsidR="00AE3A11" w:rsidRPr="003C6E6A">
        <w:rPr>
          <w:rStyle w:val="EndNoteBibliographyTitleCar"/>
          <w:rFonts w:asciiTheme="minorHAnsi" w:hAnsiTheme="minorHAnsi" w:cstheme="minorHAnsi"/>
          <w:sz w:val="22"/>
          <w:szCs w:val="22"/>
        </w:rPr>
        <w:t xml:space="preserve"> bajo un enfoque </w:t>
      </w:r>
      <w:r w:rsidR="00270542" w:rsidRPr="003C6E6A">
        <w:rPr>
          <w:rStyle w:val="EndNoteBibliographyTitleCar"/>
          <w:rFonts w:asciiTheme="minorHAnsi" w:hAnsiTheme="minorHAnsi" w:cstheme="minorHAnsi"/>
          <w:sz w:val="22"/>
          <w:szCs w:val="22"/>
        </w:rPr>
        <w:t>ambiental sostenible</w:t>
      </w:r>
      <w:r w:rsidR="00C32D96" w:rsidRPr="003C6E6A">
        <w:rPr>
          <w:rStyle w:val="EndNoteBibliographyTitleCar"/>
          <w:rFonts w:asciiTheme="minorHAnsi" w:hAnsiTheme="minorHAnsi" w:cstheme="minorHAnsi"/>
          <w:sz w:val="22"/>
          <w:szCs w:val="22"/>
        </w:rPr>
        <w:fldChar w:fldCharType="begin">
          <w:fldData xml:space="preserve">PEVuZE5vdGU+PENpdGU+PEF1dGhvcj5EZSBMYW5nZTwvQXV0aG9yPjxZZWFyPjIwMTM8L1llYXI+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==
</w:fldData>
        </w:fldChar>
      </w:r>
      <w:r w:rsidR="00DA383F" w:rsidRPr="003C6E6A">
        <w:rPr>
          <w:rStyle w:val="EndNoteBibliographyTitleCar"/>
          <w:rFonts w:asciiTheme="minorHAnsi" w:hAnsiTheme="minorHAnsi" w:cstheme="minorHAnsi"/>
          <w:sz w:val="22"/>
          <w:szCs w:val="22"/>
        </w:rPr>
        <w:instrText xml:space="preserve"> ADDIN EN.CITE </w:instrText>
      </w:r>
      <w:r w:rsidR="00DA383F" w:rsidRPr="003C6E6A">
        <w:rPr>
          <w:rStyle w:val="EndNoteBibliographyTitleCar"/>
          <w:rFonts w:asciiTheme="minorHAnsi" w:hAnsiTheme="minorHAnsi" w:cstheme="minorHAnsi"/>
          <w:sz w:val="22"/>
          <w:szCs w:val="22"/>
        </w:rPr>
        <w:fldChar w:fldCharType="begin">
          <w:fldData xml:space="preserve">PEVuZE5vdGU+PENpdGU+PEF1dGhvcj5EZSBMYW5nZTwvQXV0aG9yPjxZZWFyPjIwMTM8L1llYXI+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==
</w:fldData>
        </w:fldChar>
      </w:r>
      <w:r w:rsidR="00DA383F" w:rsidRPr="003C6E6A">
        <w:rPr>
          <w:rStyle w:val="EndNoteBibliographyTitleCar"/>
          <w:rFonts w:asciiTheme="minorHAnsi" w:hAnsiTheme="minorHAnsi" w:cstheme="minorHAnsi"/>
          <w:sz w:val="22"/>
          <w:szCs w:val="22"/>
        </w:rPr>
        <w:instrText xml:space="preserve"> ADDIN EN.CITE.DATA </w:instrText>
      </w:r>
      <w:r w:rsidR="00DA383F" w:rsidRPr="003C6E6A">
        <w:rPr>
          <w:rStyle w:val="EndNoteBibliographyTitleCar"/>
          <w:rFonts w:asciiTheme="minorHAnsi" w:hAnsiTheme="minorHAnsi" w:cstheme="minorHAnsi"/>
          <w:sz w:val="22"/>
          <w:szCs w:val="22"/>
        </w:rPr>
      </w:r>
      <w:r w:rsidR="00DA383F" w:rsidRPr="003C6E6A">
        <w:rPr>
          <w:rStyle w:val="EndNoteBibliographyTitleCar"/>
          <w:rFonts w:asciiTheme="minorHAnsi" w:hAnsiTheme="minorHAnsi" w:cstheme="minorHAnsi"/>
          <w:sz w:val="22"/>
          <w:szCs w:val="22"/>
        </w:rPr>
        <w:fldChar w:fldCharType="end"/>
      </w:r>
      <w:r w:rsidR="00C32D96" w:rsidRPr="003C6E6A">
        <w:rPr>
          <w:rStyle w:val="EndNoteBibliographyTitleCar"/>
          <w:rFonts w:asciiTheme="minorHAnsi" w:hAnsiTheme="minorHAnsi" w:cstheme="minorHAnsi"/>
          <w:sz w:val="22"/>
          <w:szCs w:val="22"/>
        </w:rPr>
      </w:r>
      <w:r w:rsidR="00C32D96" w:rsidRPr="003C6E6A">
        <w:rPr>
          <w:rStyle w:val="EndNoteBibliographyTitleCar"/>
          <w:rFonts w:asciiTheme="minorHAnsi" w:hAnsiTheme="minorHAnsi" w:cstheme="minorHAnsi"/>
          <w:sz w:val="22"/>
          <w:szCs w:val="22"/>
        </w:rPr>
        <w:fldChar w:fldCharType="separate"/>
      </w:r>
      <w:r w:rsidR="00DA383F" w:rsidRPr="003C6E6A">
        <w:rPr>
          <w:rStyle w:val="EndNoteBibliographyTitleCar"/>
          <w:rFonts w:asciiTheme="minorHAnsi" w:hAnsiTheme="minorHAnsi" w:cstheme="minorHAnsi"/>
          <w:sz w:val="22"/>
          <w:szCs w:val="22"/>
          <w:vertAlign w:val="superscript"/>
        </w:rPr>
        <w:t>3, 4</w:t>
      </w:r>
      <w:r w:rsidR="00C32D96" w:rsidRPr="003C6E6A">
        <w:rPr>
          <w:rStyle w:val="EndNoteBibliographyTitleCar"/>
          <w:rFonts w:asciiTheme="minorHAnsi" w:hAnsiTheme="minorHAnsi" w:cstheme="minorHAnsi"/>
          <w:sz w:val="22"/>
          <w:szCs w:val="22"/>
        </w:rPr>
        <w:fldChar w:fldCharType="end"/>
      </w:r>
      <w:r w:rsidRPr="003C6E6A">
        <w:rPr>
          <w:rStyle w:val="EndNoteBibliographyTitleCar"/>
          <w:rFonts w:asciiTheme="minorHAnsi" w:hAnsiTheme="minorHAnsi" w:cstheme="minorHAnsi"/>
          <w:sz w:val="22"/>
          <w:szCs w:val="22"/>
        </w:rPr>
        <w:t>.</w:t>
      </w:r>
      <w:r w:rsidR="003D5691" w:rsidRPr="003C6E6A">
        <w:rPr>
          <w:rStyle w:val="EndNoteBibliographyTitleCar"/>
          <w:rFonts w:asciiTheme="minorHAnsi" w:hAnsiTheme="minorHAnsi" w:cstheme="minorHAnsi"/>
          <w:sz w:val="22"/>
          <w:szCs w:val="22"/>
        </w:rPr>
        <w:t xml:space="preserve"> </w:t>
      </w:r>
      <w:r w:rsidR="00F64A20" w:rsidRPr="003C6E6A">
        <w:rPr>
          <w:rStyle w:val="EndNoteBibliographyTitleCar"/>
          <w:rFonts w:asciiTheme="minorHAnsi" w:hAnsiTheme="minorHAnsi" w:cstheme="minorHAnsi"/>
          <w:sz w:val="22"/>
          <w:szCs w:val="22"/>
        </w:rPr>
        <w:t>Sin embargo, este tipo de producción acuícola terrestre se encuentra limitada por la dificultad para tratar eficientemente el agua residual salina rica en compuestos nitrogenados inorgánicos</w:t>
      </w:r>
      <w:r w:rsidR="00F64A20" w:rsidRPr="003C6E6A">
        <w:rPr>
          <w:rStyle w:val="EndNoteBibliographyTitleCar"/>
          <w:rFonts w:asciiTheme="minorHAnsi" w:hAnsiTheme="minorHAnsi" w:cstheme="minorHAnsi"/>
          <w:sz w:val="22"/>
          <w:szCs w:val="22"/>
        </w:rPr>
        <w:fldChar w:fldCharType="begin">
          <w:fldData xml:space="preserve">PEVuZE5vdGU+PENpdGU+PEF1dGhvcj5RdWludGE8L0F1dGhvcj48WWVhcj4yMDE1PC9ZZWFyPjxJ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</w:fldData>
        </w:fldChar>
      </w:r>
      <w:r w:rsidR="00047F75" w:rsidRPr="003C6E6A">
        <w:rPr>
          <w:rStyle w:val="EndNoteBibliographyTitleCar"/>
          <w:rFonts w:asciiTheme="minorHAnsi" w:hAnsiTheme="minorHAnsi" w:cstheme="minorHAnsi"/>
          <w:sz w:val="22"/>
          <w:szCs w:val="22"/>
        </w:rPr>
        <w:instrText xml:space="preserve"> ADDIN EN.CITE </w:instrText>
      </w:r>
      <w:r w:rsidR="00047F75" w:rsidRPr="003C6E6A">
        <w:rPr>
          <w:rStyle w:val="EndNoteBibliographyTitleCar"/>
          <w:rFonts w:asciiTheme="minorHAnsi" w:hAnsiTheme="minorHAnsi" w:cstheme="minorHAnsi"/>
          <w:sz w:val="22"/>
          <w:szCs w:val="22"/>
        </w:rPr>
        <w:fldChar w:fldCharType="begin">
          <w:fldData xml:space="preserve">PEVuZE5vdGU+PENpdGU+PEF1dGhvcj5RdWludGE8L0F1dGhvcj48WWVhcj4yMDE1PC9ZZWFyPjxJ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</w:fldData>
        </w:fldChar>
      </w:r>
      <w:r w:rsidR="00047F75" w:rsidRPr="003C6E6A">
        <w:rPr>
          <w:rStyle w:val="EndNoteBibliographyTitleCar"/>
          <w:rFonts w:asciiTheme="minorHAnsi" w:hAnsiTheme="minorHAnsi" w:cstheme="minorHAnsi"/>
          <w:sz w:val="22"/>
          <w:szCs w:val="22"/>
        </w:rPr>
        <w:instrText xml:space="preserve"> ADDIN EN.CITE.DATA </w:instrText>
      </w:r>
      <w:r w:rsidR="00047F75" w:rsidRPr="003C6E6A">
        <w:rPr>
          <w:rStyle w:val="EndNoteBibliographyTitleCar"/>
          <w:rFonts w:asciiTheme="minorHAnsi" w:hAnsiTheme="minorHAnsi" w:cstheme="minorHAnsi"/>
          <w:sz w:val="22"/>
          <w:szCs w:val="22"/>
        </w:rPr>
      </w:r>
      <w:r w:rsidR="00047F75" w:rsidRPr="003C6E6A">
        <w:rPr>
          <w:rStyle w:val="EndNoteBibliographyTitleCar"/>
          <w:rFonts w:asciiTheme="minorHAnsi" w:hAnsiTheme="minorHAnsi" w:cstheme="minorHAnsi"/>
          <w:sz w:val="22"/>
          <w:szCs w:val="22"/>
        </w:rPr>
        <w:fldChar w:fldCharType="end"/>
      </w:r>
      <w:r w:rsidR="00F64A20" w:rsidRPr="003C6E6A">
        <w:rPr>
          <w:rStyle w:val="EndNoteBibliographyTitleCar"/>
          <w:rFonts w:asciiTheme="minorHAnsi" w:hAnsiTheme="minorHAnsi" w:cstheme="minorHAnsi"/>
          <w:sz w:val="22"/>
          <w:szCs w:val="22"/>
        </w:rPr>
      </w:r>
      <w:r w:rsidR="00F64A20" w:rsidRPr="003C6E6A">
        <w:rPr>
          <w:rStyle w:val="EndNoteBibliographyTitleCar"/>
          <w:rFonts w:asciiTheme="minorHAnsi" w:hAnsiTheme="minorHAnsi" w:cstheme="minorHAnsi"/>
          <w:sz w:val="22"/>
          <w:szCs w:val="22"/>
        </w:rPr>
        <w:fldChar w:fldCharType="separate"/>
      </w:r>
      <w:r w:rsidR="00047F75" w:rsidRPr="003C6E6A">
        <w:rPr>
          <w:rStyle w:val="EndNoteBibliographyTitleCar"/>
          <w:rFonts w:asciiTheme="minorHAnsi" w:hAnsiTheme="minorHAnsi" w:cstheme="minorHAnsi"/>
          <w:sz w:val="22"/>
          <w:szCs w:val="22"/>
          <w:vertAlign w:val="superscript"/>
        </w:rPr>
        <w:t>4-6</w:t>
      </w:r>
      <w:r w:rsidR="00F64A20" w:rsidRPr="003C6E6A">
        <w:rPr>
          <w:rStyle w:val="EndNoteBibliographyTitleCar"/>
          <w:rFonts w:asciiTheme="minorHAnsi" w:hAnsiTheme="minorHAnsi" w:cstheme="minorHAnsi"/>
          <w:sz w:val="22"/>
          <w:szCs w:val="22"/>
        </w:rPr>
        <w:fldChar w:fldCharType="end"/>
      </w:r>
      <w:r w:rsidR="00F64A20" w:rsidRPr="003C6E6A">
        <w:rPr>
          <w:rStyle w:val="EndNoteBibliographyTitleCar"/>
          <w:rFonts w:asciiTheme="minorHAnsi" w:hAnsiTheme="minorHAnsi" w:cstheme="minorHAnsi"/>
          <w:sz w:val="22"/>
          <w:szCs w:val="22"/>
        </w:rPr>
        <w:t xml:space="preserve">. </w:t>
      </w:r>
      <w:r w:rsidR="003B1274" w:rsidRPr="003C6E6A">
        <w:rPr>
          <w:rStyle w:val="EndNoteBibliographyTitleCar"/>
          <w:rFonts w:asciiTheme="minorHAnsi" w:hAnsiTheme="minorHAnsi" w:cstheme="minorHAnsi"/>
          <w:sz w:val="22"/>
          <w:szCs w:val="22"/>
        </w:rPr>
        <w:t xml:space="preserve">Por lo cual, </w:t>
      </w:r>
      <w:r w:rsidR="00344259" w:rsidRPr="003C6E6A">
        <w:rPr>
          <w:rStyle w:val="EndNoteBibliographyTitleCar"/>
          <w:rFonts w:asciiTheme="minorHAnsi" w:hAnsiTheme="minorHAnsi" w:cstheme="minorHAnsi"/>
          <w:sz w:val="22"/>
          <w:szCs w:val="22"/>
        </w:rPr>
        <w:t xml:space="preserve">la instalación de humedales artificiales </w:t>
      </w:r>
      <w:r w:rsidR="000C6B47" w:rsidRPr="003C6E6A">
        <w:rPr>
          <w:rStyle w:val="EndNoteBibliographyTitleCar"/>
          <w:rFonts w:asciiTheme="minorHAnsi" w:hAnsiTheme="minorHAnsi" w:cstheme="minorHAnsi"/>
          <w:sz w:val="22"/>
          <w:szCs w:val="22"/>
        </w:rPr>
        <w:t>(</w:t>
      </w:r>
      <w:r w:rsidR="001F72E8" w:rsidRPr="003C6E6A">
        <w:rPr>
          <w:rStyle w:val="EndNoteBibliographyTitleCar"/>
          <w:rFonts w:asciiTheme="minorHAnsi" w:hAnsiTheme="minorHAnsi" w:cstheme="minorHAnsi"/>
          <w:sz w:val="22"/>
          <w:szCs w:val="22"/>
        </w:rPr>
        <w:t>HA</w:t>
      </w:r>
      <w:r w:rsidR="000C6B47" w:rsidRPr="003C6E6A">
        <w:rPr>
          <w:rStyle w:val="EndNoteBibliographyTitleCar"/>
          <w:rFonts w:asciiTheme="minorHAnsi" w:hAnsiTheme="minorHAnsi" w:cstheme="minorHAnsi"/>
          <w:sz w:val="22"/>
          <w:szCs w:val="22"/>
        </w:rPr>
        <w:t xml:space="preserve">) </w:t>
      </w:r>
      <w:r w:rsidR="00344259" w:rsidRPr="003C6E6A">
        <w:rPr>
          <w:rStyle w:val="EndNoteBibliographyTitleCar"/>
          <w:rFonts w:asciiTheme="minorHAnsi" w:hAnsiTheme="minorHAnsi" w:cstheme="minorHAnsi"/>
          <w:sz w:val="22"/>
          <w:szCs w:val="22"/>
        </w:rPr>
        <w:t>plantados con halófitas</w:t>
      </w:r>
      <w:r w:rsidR="003B1274" w:rsidRPr="003C6E6A">
        <w:rPr>
          <w:rStyle w:val="EndNoteBibliographyTitleCar"/>
          <w:rFonts w:asciiTheme="minorHAnsi" w:hAnsiTheme="minorHAnsi" w:cstheme="minorHAnsi"/>
          <w:sz w:val="22"/>
          <w:szCs w:val="22"/>
        </w:rPr>
        <w:t xml:space="preserve"> </w:t>
      </w:r>
      <w:r w:rsidR="00344259" w:rsidRPr="003C6E6A">
        <w:rPr>
          <w:rStyle w:val="EndNoteBibliographyTitleCar"/>
          <w:rFonts w:asciiTheme="minorHAnsi" w:hAnsiTheme="minorHAnsi" w:cstheme="minorHAnsi"/>
          <w:sz w:val="22"/>
          <w:szCs w:val="22"/>
        </w:rPr>
        <w:t>se ha propuesto como solución</w:t>
      </w:r>
      <w:r w:rsidR="00A048F3" w:rsidRPr="003C6E6A">
        <w:rPr>
          <w:rStyle w:val="EndNoteBibliographyTitleCar"/>
          <w:rFonts w:asciiTheme="minorHAnsi" w:hAnsiTheme="minorHAnsi" w:cstheme="minorHAnsi"/>
          <w:sz w:val="22"/>
          <w:szCs w:val="22"/>
        </w:rPr>
        <w:t xml:space="preserve"> a esta problemática.</w:t>
      </w:r>
      <w:r w:rsidR="00DE17B9" w:rsidRPr="003C6E6A">
        <w:rPr>
          <w:rStyle w:val="EndNoteBibliographyTitleCar"/>
          <w:rFonts w:asciiTheme="minorHAnsi" w:hAnsiTheme="minorHAnsi" w:cstheme="minorHAnsi"/>
          <w:sz w:val="22"/>
          <w:szCs w:val="22"/>
        </w:rPr>
        <w:t xml:space="preserve"> </w:t>
      </w:r>
      <w:r w:rsidR="00A048F3" w:rsidRPr="003C6E6A">
        <w:rPr>
          <w:rStyle w:val="EndNoteBibliographyTitleCar"/>
          <w:rFonts w:asciiTheme="minorHAnsi" w:hAnsiTheme="minorHAnsi" w:cstheme="minorHAnsi"/>
          <w:sz w:val="22"/>
          <w:szCs w:val="22"/>
        </w:rPr>
        <w:t>Siendo</w:t>
      </w:r>
      <w:r w:rsidR="000C6B47" w:rsidRPr="003C6E6A">
        <w:rPr>
          <w:rStyle w:val="EndNoteBibliographyTitleCar"/>
          <w:rFonts w:asciiTheme="minorHAnsi" w:hAnsiTheme="minorHAnsi" w:cstheme="minorHAnsi"/>
          <w:sz w:val="22"/>
          <w:szCs w:val="22"/>
        </w:rPr>
        <w:t>,</w:t>
      </w:r>
      <w:r w:rsidR="00A048F3" w:rsidRPr="003C6E6A">
        <w:rPr>
          <w:rStyle w:val="EndNoteBibliographyTitleCar"/>
          <w:rFonts w:asciiTheme="minorHAnsi" w:hAnsiTheme="minorHAnsi" w:cstheme="minorHAnsi"/>
          <w:sz w:val="22"/>
          <w:szCs w:val="22"/>
        </w:rPr>
        <w:t xml:space="preserve"> </w:t>
      </w:r>
      <w:r w:rsidR="00BD6FBB" w:rsidRPr="003C6E6A">
        <w:rPr>
          <w:rStyle w:val="EndNoteBibliographyTitleCar"/>
          <w:rFonts w:asciiTheme="minorHAnsi" w:hAnsiTheme="minorHAnsi" w:cstheme="minorHAnsi"/>
          <w:sz w:val="22"/>
          <w:szCs w:val="22"/>
        </w:rPr>
        <w:t xml:space="preserve">las plantas </w:t>
      </w:r>
      <w:r w:rsidR="00A37B7D" w:rsidRPr="003C6E6A">
        <w:rPr>
          <w:rStyle w:val="EndNoteBibliographyTitleCar"/>
          <w:rFonts w:asciiTheme="minorHAnsi" w:hAnsiTheme="minorHAnsi" w:cstheme="minorHAnsi"/>
          <w:sz w:val="22"/>
          <w:szCs w:val="22"/>
        </w:rPr>
        <w:t xml:space="preserve">del género Salicornia, caracterizadas por ser </w:t>
      </w:r>
      <w:r w:rsidR="00BD6FBB" w:rsidRPr="003C6E6A">
        <w:rPr>
          <w:rStyle w:val="EndNoteBibliographyTitleCar"/>
          <w:rFonts w:asciiTheme="minorHAnsi" w:hAnsiTheme="minorHAnsi" w:cstheme="minorHAnsi"/>
          <w:sz w:val="22"/>
          <w:szCs w:val="22"/>
        </w:rPr>
        <w:t>amonio y nitrógeno-extractivas</w:t>
      </w:r>
      <w:r w:rsidR="00A37B7D" w:rsidRPr="003C6E6A">
        <w:rPr>
          <w:rStyle w:val="EndNoteBibliographyTitleCar"/>
          <w:rFonts w:asciiTheme="minorHAnsi" w:hAnsiTheme="minorHAnsi" w:cstheme="minorHAnsi"/>
          <w:sz w:val="22"/>
          <w:szCs w:val="22"/>
        </w:rPr>
        <w:t>,</w:t>
      </w:r>
      <w:r w:rsidR="00BD6FBB" w:rsidRPr="003C6E6A">
        <w:rPr>
          <w:rStyle w:val="EndNoteBibliographyTitleCar"/>
          <w:rFonts w:asciiTheme="minorHAnsi" w:hAnsiTheme="minorHAnsi" w:cstheme="minorHAnsi"/>
          <w:sz w:val="22"/>
          <w:szCs w:val="22"/>
        </w:rPr>
        <w:t xml:space="preserve"> </w:t>
      </w:r>
      <w:r w:rsidR="00A37B7D" w:rsidRPr="003C6E6A">
        <w:rPr>
          <w:rStyle w:val="EndNoteBibliographyTitleCar"/>
          <w:rFonts w:asciiTheme="minorHAnsi" w:hAnsiTheme="minorHAnsi" w:cstheme="minorHAnsi"/>
          <w:sz w:val="22"/>
          <w:szCs w:val="22"/>
        </w:rPr>
        <w:t>las que tienen</w:t>
      </w:r>
      <w:r w:rsidR="00BD6FBB" w:rsidRPr="003C6E6A">
        <w:rPr>
          <w:rStyle w:val="EndNoteBibliographyTitleCar"/>
          <w:rFonts w:asciiTheme="minorHAnsi" w:hAnsiTheme="minorHAnsi" w:cstheme="minorHAnsi"/>
          <w:sz w:val="22"/>
          <w:szCs w:val="22"/>
        </w:rPr>
        <w:t xml:space="preserve"> mayor </w:t>
      </w:r>
      <w:r w:rsidR="00A37B7D" w:rsidRPr="003C6E6A">
        <w:rPr>
          <w:rStyle w:val="EndNoteBibliographyTitleCar"/>
          <w:rFonts w:asciiTheme="minorHAnsi" w:hAnsiTheme="minorHAnsi" w:cstheme="minorHAnsi"/>
          <w:sz w:val="22"/>
          <w:szCs w:val="22"/>
        </w:rPr>
        <w:t>potencial</w:t>
      </w:r>
      <w:r w:rsidR="00BD6FBB" w:rsidRPr="003C6E6A">
        <w:rPr>
          <w:rStyle w:val="EndNoteBibliographyTitleCar"/>
          <w:rFonts w:asciiTheme="minorHAnsi" w:hAnsiTheme="minorHAnsi" w:cstheme="minorHAnsi"/>
          <w:sz w:val="22"/>
          <w:szCs w:val="22"/>
        </w:rPr>
        <w:t xml:space="preserve"> para ser usadas en los humedales</w:t>
      </w:r>
      <w:r w:rsidR="003137B1" w:rsidRPr="003C6E6A">
        <w:rPr>
          <w:rStyle w:val="EndNoteBibliographyTitleCar"/>
          <w:rFonts w:asciiTheme="minorHAnsi" w:hAnsiTheme="minorHAnsi" w:cstheme="minorHAnsi"/>
          <w:sz w:val="22"/>
          <w:szCs w:val="22"/>
        </w:rPr>
        <w:t xml:space="preserve"> artificiales</w:t>
      </w:r>
      <w:r w:rsidR="00DA383F" w:rsidRPr="003C6E6A">
        <w:rPr>
          <w:rStyle w:val="EndNoteBibliographyTitleCar"/>
          <w:rFonts w:asciiTheme="minorHAnsi" w:hAnsiTheme="minorHAnsi" w:cstheme="minorHAnsi"/>
          <w:sz w:val="22"/>
          <w:szCs w:val="22"/>
        </w:rPr>
        <w:t xml:space="preserve"> </w:t>
      </w:r>
      <w:r w:rsidR="00DA383F" w:rsidRPr="003C6E6A">
        <w:rPr>
          <w:rStyle w:val="EndNoteBibliographyTitleCar"/>
          <w:rFonts w:asciiTheme="minorHAnsi" w:hAnsiTheme="minorHAnsi" w:cstheme="minorHAnsi"/>
          <w:sz w:val="22"/>
          <w:szCs w:val="22"/>
        </w:rPr>
        <w:fldChar w:fldCharType="begin"/>
      </w:r>
      <w:r w:rsidR="00DA383F" w:rsidRPr="003C6E6A">
        <w:rPr>
          <w:rStyle w:val="EndNoteBibliographyTitleCar"/>
          <w:rFonts w:asciiTheme="minorHAnsi" w:hAnsiTheme="minorHAnsi" w:cstheme="minorHAnsi"/>
          <w:sz w:val="22"/>
          <w:szCs w:val="22"/>
        </w:rPr>
        <w:instrText xml:space="preserve"> ADDIN EN.CITE &lt;EndNote&gt;&lt;Cite&gt;&lt;Author&gt;Shpigel&lt;/Author&gt;&lt;Year&gt;2013&lt;/Year&gt;&lt;IDText&gt;Constructed wetland with Salicornia as a biofilter for mariculture effluents&lt;/IDText&gt;&lt;DisplayText&gt;&lt;style face="superscript"&gt;7&lt;/style&gt;&lt;/DisplayText&gt;&lt;record&gt;&lt;dates&gt;&lt;pub-dates&gt;&lt;date&gt;Nov&lt;/date&gt;&lt;/pub-dates&gt;&lt;year&gt;2013&lt;/year&gt;&lt;/dates&gt;&lt;urls&gt;&lt;related-urls&gt;&lt;url&gt;&amp;lt;Go to ISI&amp;gt;://WOS:000326163000008&lt;/url&gt;&lt;/related-urls&gt;&lt;/urls&gt;&lt;isbn&gt;0044-8486&lt;/isbn&gt;&lt;titles&gt;&lt;title&gt;Constructed wetland with Salicornia as a biofilter for mariculture effluents&lt;/title&gt;&lt;secondary-title&gt;Aquaculture&lt;/secondary-title&gt;&lt;/titles&gt;&lt;pages&gt;52-63&lt;/pages&gt;&lt;contributors&gt;&lt;authors&gt;&lt;author&gt;Shpigel, M.&lt;/author&gt;&lt;author&gt;Ben-Ezra, D.&lt;/author&gt;&lt;author&gt;Shauli, L.&lt;/author&gt;&lt;author&gt;Sagi, M.&lt;/author&gt;&lt;author&gt;Ventura, Y.&lt;/author&gt;&lt;author&gt;Samocha, T.&lt;/author&gt;&lt;author&gt;Lee, J. J.&lt;/author&gt;&lt;/authors&gt;&lt;/contributors&gt;&lt;added-date format="utc"&gt;1577124612&lt;/added-date&gt;&lt;ref-type name="Journal Article"&gt;17&lt;/ref-type&gt;&lt;rec-number&gt;253&lt;/rec-number&gt;&lt;last-updated-date format="utc"&gt;1577124612&lt;/last-updated-date&gt;&lt;accession-num&gt;WOS:000326163000008&lt;/accession-num&gt;&lt;electronic-resource-num&gt;10.1016/j.aquaculture.2013.06.038&lt;/electronic-resource-num&gt;&lt;volume&gt;412&lt;/volume&gt;&lt;/record&gt;&lt;/Cite&gt;&lt;/EndNote&gt;</w:instrText>
      </w:r>
      <w:r w:rsidR="00DA383F" w:rsidRPr="003C6E6A">
        <w:rPr>
          <w:rStyle w:val="EndNoteBibliographyTitleCar"/>
          <w:rFonts w:asciiTheme="minorHAnsi" w:hAnsiTheme="minorHAnsi" w:cstheme="minorHAnsi"/>
          <w:sz w:val="22"/>
          <w:szCs w:val="22"/>
        </w:rPr>
        <w:fldChar w:fldCharType="separate"/>
      </w:r>
      <w:r w:rsidR="00DA383F" w:rsidRPr="003C6E6A">
        <w:rPr>
          <w:rStyle w:val="EndNoteBibliographyTitleCar"/>
          <w:rFonts w:asciiTheme="minorHAnsi" w:hAnsiTheme="minorHAnsi" w:cstheme="minorHAnsi"/>
          <w:sz w:val="22"/>
          <w:szCs w:val="22"/>
          <w:vertAlign w:val="superscript"/>
        </w:rPr>
        <w:t>7</w:t>
      </w:r>
      <w:r w:rsidR="00DA383F" w:rsidRPr="003C6E6A">
        <w:rPr>
          <w:rStyle w:val="EndNoteBibliographyTitleCar"/>
          <w:rFonts w:asciiTheme="minorHAnsi" w:hAnsiTheme="minorHAnsi" w:cstheme="minorHAnsi"/>
          <w:sz w:val="22"/>
          <w:szCs w:val="22"/>
        </w:rPr>
        <w:fldChar w:fldCharType="end"/>
      </w:r>
      <w:r w:rsidR="006C7E8A" w:rsidRPr="003C6E6A">
        <w:rPr>
          <w:rStyle w:val="EndNoteBibliographyTitleCar"/>
          <w:rFonts w:asciiTheme="minorHAnsi" w:hAnsiTheme="minorHAnsi" w:cstheme="minorHAnsi"/>
          <w:sz w:val="22"/>
          <w:szCs w:val="22"/>
        </w:rPr>
        <w:t xml:space="preserve">. </w:t>
      </w:r>
      <w:r w:rsidR="00BD6FBB" w:rsidRPr="003C6E6A">
        <w:rPr>
          <w:rStyle w:val="EndNoteBibliographyTitleCar"/>
          <w:rFonts w:asciiTheme="minorHAnsi" w:hAnsiTheme="minorHAnsi" w:cstheme="minorHAnsi"/>
          <w:sz w:val="22"/>
          <w:szCs w:val="22"/>
        </w:rPr>
        <w:t xml:space="preserve">En este estudio se evaluó </w:t>
      </w:r>
      <w:r w:rsidR="001F72E8" w:rsidRPr="003C6E6A">
        <w:rPr>
          <w:rStyle w:val="EndNoteBibliographyTitleCar"/>
          <w:rFonts w:asciiTheme="minorHAnsi" w:hAnsiTheme="minorHAnsi" w:cstheme="minorHAnsi"/>
          <w:sz w:val="22"/>
          <w:szCs w:val="22"/>
        </w:rPr>
        <w:t xml:space="preserve">el </w:t>
      </w:r>
      <w:r w:rsidR="00BD6FBB" w:rsidRPr="003C6E6A">
        <w:rPr>
          <w:rStyle w:val="EndNoteBibliographyTitleCar"/>
          <w:rFonts w:asciiTheme="minorHAnsi" w:hAnsiTheme="minorHAnsi" w:cstheme="minorHAnsi"/>
          <w:sz w:val="22"/>
          <w:szCs w:val="22"/>
        </w:rPr>
        <w:t xml:space="preserve">potencial </w:t>
      </w:r>
      <w:r w:rsidR="00A37B7D" w:rsidRPr="003C6E6A">
        <w:rPr>
          <w:rStyle w:val="EndNoteBibliographyTitleCar"/>
          <w:rFonts w:asciiTheme="minorHAnsi" w:hAnsiTheme="minorHAnsi" w:cstheme="minorHAnsi"/>
          <w:sz w:val="22"/>
          <w:szCs w:val="22"/>
        </w:rPr>
        <w:t>agro</w:t>
      </w:r>
      <w:r w:rsidR="00BD6FBB" w:rsidRPr="003C6E6A">
        <w:rPr>
          <w:rStyle w:val="EndNoteBibliographyTitleCar"/>
          <w:rFonts w:asciiTheme="minorHAnsi" w:hAnsiTheme="minorHAnsi" w:cstheme="minorHAnsi"/>
          <w:sz w:val="22"/>
          <w:szCs w:val="22"/>
        </w:rPr>
        <w:t xml:space="preserve">biotecnológico que ofrece la planta </w:t>
      </w:r>
      <w:r w:rsidR="00BD6FBB" w:rsidRPr="003C6E6A">
        <w:rPr>
          <w:rStyle w:val="EndNoteBibliographyTitleCar"/>
          <w:rFonts w:asciiTheme="minorHAnsi" w:hAnsiTheme="minorHAnsi" w:cstheme="minorHAnsi"/>
          <w:i/>
          <w:sz w:val="22"/>
          <w:szCs w:val="22"/>
        </w:rPr>
        <w:t>Salicornia neei</w:t>
      </w:r>
      <w:r w:rsidR="00843D34" w:rsidRPr="003C6E6A">
        <w:rPr>
          <w:rStyle w:val="EndNoteBibliographyTitleCar"/>
          <w:rFonts w:asciiTheme="minorHAnsi" w:hAnsiTheme="minorHAnsi" w:cstheme="minorHAnsi"/>
          <w:sz w:val="22"/>
          <w:szCs w:val="22"/>
        </w:rPr>
        <w:t xml:space="preserve"> para ser utilizada en sistemas integrados de acuicultura marina, </w:t>
      </w:r>
      <w:r w:rsidR="003137B1" w:rsidRPr="003C6E6A">
        <w:rPr>
          <w:rStyle w:val="EndNoteBibliographyTitleCar"/>
          <w:rFonts w:asciiTheme="minorHAnsi" w:hAnsiTheme="minorHAnsi" w:cstheme="minorHAnsi"/>
          <w:sz w:val="22"/>
          <w:szCs w:val="22"/>
        </w:rPr>
        <w:t xml:space="preserve">verificando </w:t>
      </w:r>
      <w:r w:rsidR="00843D34" w:rsidRPr="003C6E6A">
        <w:rPr>
          <w:rStyle w:val="EndNoteBibliographyTitleCar"/>
          <w:rFonts w:asciiTheme="minorHAnsi" w:hAnsiTheme="minorHAnsi" w:cstheme="minorHAnsi"/>
          <w:sz w:val="22"/>
          <w:szCs w:val="22"/>
        </w:rPr>
        <w:t xml:space="preserve">entre otros </w:t>
      </w:r>
      <w:r w:rsidR="00843D34" w:rsidRPr="003C6E6A">
        <w:rPr>
          <w:rFonts w:asciiTheme="minorHAnsi" w:hAnsiTheme="minorHAnsi" w:cstheme="minorHAnsi"/>
          <w:sz w:val="22"/>
          <w:szCs w:val="22"/>
          <w:lang w:val="es-ES_tradnl"/>
        </w:rPr>
        <w:t xml:space="preserve">el potencial de </w:t>
      </w:r>
      <w:r w:rsidR="003137B1" w:rsidRPr="003C6E6A">
        <w:rPr>
          <w:rFonts w:asciiTheme="minorHAnsi" w:hAnsiTheme="minorHAnsi" w:cstheme="minorHAnsi"/>
          <w:sz w:val="22"/>
          <w:szCs w:val="22"/>
          <w:lang w:val="es-ES_tradnl"/>
        </w:rPr>
        <w:t>absorción de N de la planta, la cinética de consumo y su crecimiento</w:t>
      </w:r>
      <w:r w:rsidR="00843D34" w:rsidRPr="003C6E6A">
        <w:rPr>
          <w:rFonts w:asciiTheme="minorHAnsi" w:hAnsiTheme="minorHAnsi" w:cstheme="minorHAnsi"/>
          <w:sz w:val="22"/>
          <w:szCs w:val="22"/>
          <w:lang w:val="es-ES_tradnl"/>
        </w:rPr>
        <w:t xml:space="preserve"> en humedales salinos con una concentración simulada de amonio-N (Amm) y nitrato-N (Nit)</w:t>
      </w:r>
      <w:r w:rsidR="00886E0A">
        <w:rPr>
          <w:rFonts w:asciiTheme="minorHAnsi" w:hAnsiTheme="minorHAnsi" w:cstheme="minorHAnsi"/>
          <w:sz w:val="22"/>
          <w:szCs w:val="22"/>
          <w:lang w:val="es-ES_tradnl"/>
        </w:rPr>
        <w:t>,</w:t>
      </w:r>
      <w:r w:rsidR="00843D34" w:rsidRPr="003C6E6A">
        <w:rPr>
          <w:rFonts w:asciiTheme="minorHAnsi" w:hAnsiTheme="minorHAnsi" w:cstheme="minorHAnsi"/>
          <w:sz w:val="22"/>
          <w:szCs w:val="22"/>
          <w:lang w:val="es-ES_tradnl"/>
        </w:rPr>
        <w:t xml:space="preserve"> similar a los efluentes de acuicultura marina en tierra. E</w:t>
      </w:r>
      <w:r w:rsidR="003137B1" w:rsidRPr="003C6E6A">
        <w:rPr>
          <w:rFonts w:asciiTheme="minorHAnsi" w:hAnsiTheme="minorHAnsi" w:cstheme="minorHAnsi"/>
          <w:sz w:val="22"/>
          <w:szCs w:val="22"/>
          <w:lang w:val="es-ES_tradnl"/>
        </w:rPr>
        <w:t>sta información es importante para establecer un humedal de tratamiento exitoso</w:t>
      </w:r>
      <w:r w:rsidR="006C7E8A" w:rsidRPr="003C6E6A">
        <w:rPr>
          <w:rFonts w:asciiTheme="minorHAnsi" w:hAnsiTheme="minorHAnsi" w:cstheme="minorHAnsi"/>
          <w:sz w:val="22"/>
          <w:szCs w:val="22"/>
          <w:lang w:val="es-ES_tradnl"/>
        </w:rPr>
        <w:t>. Adicional a esto,</w:t>
      </w:r>
      <w:r w:rsidR="003137B1" w:rsidRPr="003C6E6A">
        <w:rPr>
          <w:rFonts w:asciiTheme="minorHAnsi" w:hAnsiTheme="minorHAnsi" w:cstheme="minorHAnsi"/>
          <w:sz w:val="22"/>
          <w:szCs w:val="22"/>
          <w:lang w:val="es-ES_tradnl"/>
        </w:rPr>
        <w:t xml:space="preserve"> considerando las habilidades competitivas de este tipo</w:t>
      </w:r>
      <w:r w:rsidR="00886E0A">
        <w:rPr>
          <w:rFonts w:asciiTheme="minorHAnsi" w:hAnsiTheme="minorHAnsi" w:cstheme="minorHAnsi"/>
          <w:sz w:val="22"/>
          <w:szCs w:val="22"/>
          <w:lang w:val="es-ES_tradnl"/>
        </w:rPr>
        <w:t xml:space="preserve"> de</w:t>
      </w:r>
      <w:r w:rsidR="003137B1" w:rsidRPr="003C6E6A">
        <w:rPr>
          <w:rFonts w:asciiTheme="minorHAnsi" w:hAnsiTheme="minorHAnsi" w:cstheme="minorHAnsi"/>
          <w:sz w:val="22"/>
          <w:szCs w:val="22"/>
          <w:lang w:val="es-ES_tradnl"/>
        </w:rPr>
        <w:t xml:space="preserve"> plantas se </w:t>
      </w:r>
      <w:r w:rsidR="00657644" w:rsidRPr="003C6E6A">
        <w:rPr>
          <w:rFonts w:asciiTheme="minorHAnsi" w:hAnsiTheme="minorHAnsi" w:cstheme="minorHAnsi"/>
          <w:sz w:val="22"/>
          <w:szCs w:val="22"/>
          <w:lang w:val="es-ES_tradnl"/>
        </w:rPr>
        <w:t>estudi</w:t>
      </w:r>
      <w:r w:rsidR="00886E0A">
        <w:rPr>
          <w:rFonts w:asciiTheme="minorHAnsi" w:hAnsiTheme="minorHAnsi" w:cstheme="minorHAnsi"/>
          <w:sz w:val="22"/>
          <w:szCs w:val="22"/>
          <w:lang w:val="es-ES_tradnl"/>
        </w:rPr>
        <w:t xml:space="preserve">aron </w:t>
      </w:r>
      <w:r w:rsidR="003137B1" w:rsidRPr="003C6E6A">
        <w:rPr>
          <w:rFonts w:asciiTheme="minorHAnsi" w:hAnsiTheme="minorHAnsi" w:cstheme="minorHAnsi"/>
          <w:sz w:val="22"/>
          <w:szCs w:val="22"/>
          <w:lang w:val="es-ES_tradnl"/>
        </w:rPr>
        <w:t>las respuestas moleculares que</w:t>
      </w:r>
      <w:r w:rsidR="00886E0A">
        <w:rPr>
          <w:rFonts w:asciiTheme="minorHAnsi" w:hAnsiTheme="minorHAnsi" w:cstheme="minorHAnsi"/>
          <w:sz w:val="22"/>
          <w:szCs w:val="22"/>
          <w:lang w:val="es-ES_tradnl"/>
        </w:rPr>
        <w:t>,</w:t>
      </w:r>
      <w:r w:rsidR="003137B1" w:rsidRPr="003C6E6A">
        <w:rPr>
          <w:rFonts w:asciiTheme="minorHAnsi" w:hAnsiTheme="minorHAnsi" w:cstheme="minorHAnsi"/>
          <w:sz w:val="22"/>
          <w:szCs w:val="22"/>
          <w:lang w:val="es-ES_tradnl"/>
        </w:rPr>
        <w:t xml:space="preserve"> la mayoría de veces</w:t>
      </w:r>
      <w:r w:rsidR="00886E0A">
        <w:rPr>
          <w:rFonts w:asciiTheme="minorHAnsi" w:hAnsiTheme="minorHAnsi" w:cstheme="minorHAnsi"/>
          <w:sz w:val="22"/>
          <w:szCs w:val="22"/>
          <w:lang w:val="es-ES_tradnl"/>
        </w:rPr>
        <w:t>,</w:t>
      </w:r>
      <w:r w:rsidR="003137B1" w:rsidRPr="003C6E6A">
        <w:rPr>
          <w:rFonts w:asciiTheme="minorHAnsi" w:hAnsiTheme="minorHAnsi" w:cstheme="minorHAnsi"/>
          <w:sz w:val="22"/>
          <w:szCs w:val="22"/>
          <w:lang w:val="es-ES_tradnl"/>
        </w:rPr>
        <w:t xml:space="preserve"> coordinan procesos fisiológicos, morfológicos y bioquímicos </w:t>
      </w:r>
      <w:r w:rsidR="00871146" w:rsidRPr="003C6E6A">
        <w:rPr>
          <w:rFonts w:asciiTheme="minorHAnsi" w:hAnsiTheme="minorHAnsi" w:cstheme="minorHAnsi"/>
          <w:sz w:val="22"/>
          <w:szCs w:val="22"/>
          <w:lang w:val="es-ES_tradnl"/>
        </w:rPr>
        <w:t xml:space="preserve">y que pueden determinar la </w:t>
      </w:r>
      <w:r w:rsidR="003137B1" w:rsidRPr="003C6E6A">
        <w:rPr>
          <w:rFonts w:asciiTheme="minorHAnsi" w:hAnsiTheme="minorHAnsi" w:cstheme="minorHAnsi"/>
          <w:sz w:val="22"/>
          <w:szCs w:val="22"/>
          <w:lang w:val="es-ES_tradnl"/>
        </w:rPr>
        <w:t xml:space="preserve">eficiencia de eliminación </w:t>
      </w:r>
      <w:r w:rsidR="00843D34" w:rsidRPr="003C6E6A">
        <w:rPr>
          <w:rFonts w:asciiTheme="minorHAnsi" w:hAnsiTheme="minorHAnsi" w:cstheme="minorHAnsi"/>
          <w:sz w:val="22"/>
          <w:szCs w:val="22"/>
          <w:lang w:val="es-ES_tradnl"/>
        </w:rPr>
        <w:t xml:space="preserve">de nitrógeno </w:t>
      </w:r>
      <w:r w:rsidR="003137B1" w:rsidRPr="003C6E6A">
        <w:rPr>
          <w:rFonts w:asciiTheme="minorHAnsi" w:hAnsiTheme="minorHAnsi" w:cstheme="minorHAnsi"/>
          <w:sz w:val="22"/>
          <w:szCs w:val="22"/>
          <w:lang w:val="es-ES_tradnl"/>
        </w:rPr>
        <w:t>en los humedales artificiales. Asimismo</w:t>
      </w:r>
      <w:r w:rsidR="00841FA6" w:rsidRPr="003C6E6A">
        <w:rPr>
          <w:rFonts w:asciiTheme="minorHAnsi" w:hAnsiTheme="minorHAnsi" w:cstheme="minorHAnsi"/>
          <w:sz w:val="22"/>
          <w:szCs w:val="22"/>
          <w:lang w:val="es-ES_tradnl"/>
        </w:rPr>
        <w:t>,</w:t>
      </w:r>
      <w:r w:rsidR="003137B1" w:rsidRPr="003C6E6A">
        <w:rPr>
          <w:rFonts w:asciiTheme="minorHAnsi" w:hAnsiTheme="minorHAnsi" w:cstheme="minorHAnsi"/>
          <w:sz w:val="22"/>
          <w:szCs w:val="22"/>
          <w:lang w:val="es-ES_tradnl"/>
        </w:rPr>
        <w:t xml:space="preserve"> </w:t>
      </w:r>
      <w:r w:rsidR="00841FA6" w:rsidRPr="003C6E6A">
        <w:rPr>
          <w:rFonts w:asciiTheme="minorHAnsi" w:hAnsiTheme="minorHAnsi" w:cstheme="minorHAnsi"/>
          <w:sz w:val="22"/>
          <w:szCs w:val="22"/>
          <w:lang w:val="es-ES_tradnl"/>
        </w:rPr>
        <w:t xml:space="preserve">estas plantas halófitas </w:t>
      </w:r>
      <w:r w:rsidR="00871146" w:rsidRPr="003C6E6A">
        <w:rPr>
          <w:rFonts w:asciiTheme="minorHAnsi" w:hAnsiTheme="minorHAnsi" w:cstheme="minorHAnsi"/>
          <w:sz w:val="22"/>
          <w:szCs w:val="22"/>
          <w:lang w:val="es-ES_tradnl"/>
        </w:rPr>
        <w:t xml:space="preserve">recientemente </w:t>
      </w:r>
      <w:r w:rsidR="00841FA6" w:rsidRPr="003C6E6A">
        <w:rPr>
          <w:rFonts w:asciiTheme="minorHAnsi" w:hAnsiTheme="minorHAnsi" w:cstheme="minorHAnsi"/>
          <w:sz w:val="22"/>
          <w:szCs w:val="22"/>
          <w:lang w:val="es-ES_tradnl"/>
        </w:rPr>
        <w:t xml:space="preserve">se han convertido </w:t>
      </w:r>
      <w:r w:rsidR="00871146" w:rsidRPr="003C6E6A">
        <w:rPr>
          <w:rFonts w:asciiTheme="minorHAnsi" w:hAnsiTheme="minorHAnsi" w:cstheme="minorHAnsi"/>
          <w:sz w:val="22"/>
          <w:szCs w:val="22"/>
        </w:rPr>
        <w:t>en muy buenos sistemas modelos</w:t>
      </w:r>
      <w:r w:rsidR="00841FA6" w:rsidRPr="003C6E6A">
        <w:rPr>
          <w:rFonts w:asciiTheme="minorHAnsi" w:hAnsiTheme="minorHAnsi" w:cstheme="minorHAnsi"/>
          <w:sz w:val="22"/>
          <w:szCs w:val="22"/>
        </w:rPr>
        <w:t xml:space="preserve"> experimental</w:t>
      </w:r>
      <w:r w:rsidR="00871146" w:rsidRPr="003C6E6A">
        <w:rPr>
          <w:rFonts w:asciiTheme="minorHAnsi" w:hAnsiTheme="minorHAnsi" w:cstheme="minorHAnsi"/>
          <w:sz w:val="22"/>
          <w:szCs w:val="22"/>
        </w:rPr>
        <w:t>es para comprender los</w:t>
      </w:r>
      <w:r w:rsidR="00841FA6" w:rsidRPr="003C6E6A">
        <w:rPr>
          <w:rFonts w:asciiTheme="minorHAnsi" w:hAnsiTheme="minorHAnsi" w:cstheme="minorHAnsi"/>
          <w:sz w:val="22"/>
          <w:szCs w:val="22"/>
        </w:rPr>
        <w:t xml:space="preserve"> mecanismo</w:t>
      </w:r>
      <w:r w:rsidR="00871146" w:rsidRPr="003C6E6A">
        <w:rPr>
          <w:rFonts w:asciiTheme="minorHAnsi" w:hAnsiTheme="minorHAnsi" w:cstheme="minorHAnsi"/>
          <w:sz w:val="22"/>
          <w:szCs w:val="22"/>
        </w:rPr>
        <w:t>s</w:t>
      </w:r>
      <w:r w:rsidR="00841FA6" w:rsidRPr="003C6E6A">
        <w:rPr>
          <w:rFonts w:asciiTheme="minorHAnsi" w:hAnsiTheme="minorHAnsi" w:cstheme="minorHAnsi"/>
          <w:sz w:val="22"/>
          <w:szCs w:val="22"/>
        </w:rPr>
        <w:t xml:space="preserve"> molecu</w:t>
      </w:r>
      <w:r w:rsidR="00871146" w:rsidRPr="003C6E6A">
        <w:rPr>
          <w:rFonts w:asciiTheme="minorHAnsi" w:hAnsiTheme="minorHAnsi" w:cstheme="minorHAnsi"/>
          <w:sz w:val="22"/>
          <w:szCs w:val="22"/>
        </w:rPr>
        <w:t xml:space="preserve">lares </w:t>
      </w:r>
      <w:r w:rsidR="00841FA6" w:rsidRPr="003C6E6A">
        <w:rPr>
          <w:rFonts w:asciiTheme="minorHAnsi" w:hAnsiTheme="minorHAnsi" w:cstheme="minorHAnsi"/>
          <w:sz w:val="22"/>
          <w:szCs w:val="22"/>
        </w:rPr>
        <w:t>de la tolerancia a condiciones de salinidad y ahora con este estudio</w:t>
      </w:r>
      <w:r w:rsidR="00886E0A">
        <w:rPr>
          <w:rFonts w:asciiTheme="minorHAnsi" w:hAnsiTheme="minorHAnsi" w:cstheme="minorHAnsi"/>
          <w:sz w:val="22"/>
          <w:szCs w:val="22"/>
        </w:rPr>
        <w:t>,</w:t>
      </w:r>
      <w:r w:rsidR="00841FA6" w:rsidRPr="003C6E6A">
        <w:rPr>
          <w:rFonts w:asciiTheme="minorHAnsi" w:hAnsiTheme="minorHAnsi" w:cstheme="minorHAnsi"/>
          <w:sz w:val="22"/>
          <w:szCs w:val="22"/>
        </w:rPr>
        <w:t xml:space="preserve"> a condiciones altas de amonio</w:t>
      </w:r>
      <w:r w:rsidR="00871146" w:rsidRPr="003C6E6A">
        <w:rPr>
          <w:rFonts w:asciiTheme="minorHAnsi" w:hAnsiTheme="minorHAnsi" w:cstheme="minorHAnsi"/>
          <w:sz w:val="22"/>
          <w:szCs w:val="22"/>
        </w:rPr>
        <w:t xml:space="preserve">. </w:t>
      </w:r>
      <w:r w:rsidR="00843D34" w:rsidRPr="003C6E6A">
        <w:rPr>
          <w:rFonts w:asciiTheme="minorHAnsi" w:hAnsiTheme="minorHAnsi" w:cstheme="minorHAnsi"/>
          <w:sz w:val="22"/>
          <w:szCs w:val="22"/>
        </w:rPr>
        <w:t xml:space="preserve">Para determinar la maquinaria molecular expresada en </w:t>
      </w:r>
      <w:r w:rsidR="00843D34" w:rsidRPr="003C6E6A">
        <w:rPr>
          <w:rFonts w:asciiTheme="minorHAnsi" w:hAnsiTheme="minorHAnsi" w:cstheme="minorHAnsi"/>
          <w:i/>
          <w:sz w:val="22"/>
          <w:szCs w:val="22"/>
        </w:rPr>
        <w:t>S. neei,</w:t>
      </w:r>
      <w:r w:rsidR="00843D34" w:rsidRPr="003C6E6A">
        <w:rPr>
          <w:rFonts w:asciiTheme="minorHAnsi" w:hAnsiTheme="minorHAnsi" w:cstheme="minorHAnsi"/>
          <w:sz w:val="22"/>
          <w:szCs w:val="22"/>
        </w:rPr>
        <w:t xml:space="preserve"> se utilizaron técnicas transcriptómicas bajo un enfoque de RNA-seq y análisis bioinformático</w:t>
      </w:r>
      <w:r w:rsidR="00886E0A">
        <w:rPr>
          <w:rFonts w:asciiTheme="minorHAnsi" w:hAnsiTheme="minorHAnsi" w:cstheme="minorHAnsi"/>
          <w:sz w:val="22"/>
          <w:szCs w:val="22"/>
        </w:rPr>
        <w:t>,</w:t>
      </w:r>
      <w:r w:rsidR="00843D34" w:rsidRPr="003C6E6A">
        <w:rPr>
          <w:rFonts w:asciiTheme="minorHAnsi" w:hAnsiTheme="minorHAnsi" w:cstheme="minorHAnsi"/>
          <w:sz w:val="22"/>
          <w:szCs w:val="22"/>
        </w:rPr>
        <w:t xml:space="preserve"> </w:t>
      </w:r>
      <w:r w:rsidR="00886E0A">
        <w:rPr>
          <w:rFonts w:asciiTheme="minorHAnsi" w:hAnsiTheme="minorHAnsi" w:cstheme="minorHAnsi"/>
          <w:sz w:val="22"/>
          <w:szCs w:val="22"/>
        </w:rPr>
        <w:t xml:space="preserve">los cuales </w:t>
      </w:r>
      <w:r w:rsidR="00843D34" w:rsidRPr="003C6E6A">
        <w:rPr>
          <w:rFonts w:asciiTheme="minorHAnsi" w:hAnsiTheme="minorHAnsi" w:cstheme="minorHAnsi"/>
          <w:sz w:val="22"/>
          <w:szCs w:val="22"/>
        </w:rPr>
        <w:t>revelaron posibles rutas moleculares que confieren especiales capacidades a las plantas halófitas</w:t>
      </w:r>
      <w:r w:rsidR="00886E0A">
        <w:rPr>
          <w:rFonts w:asciiTheme="minorHAnsi" w:hAnsiTheme="minorHAnsi" w:cstheme="minorHAnsi"/>
          <w:sz w:val="22"/>
          <w:szCs w:val="22"/>
        </w:rPr>
        <w:t>,</w:t>
      </w:r>
      <w:r w:rsidR="00843D34" w:rsidRPr="003C6E6A">
        <w:rPr>
          <w:rFonts w:asciiTheme="minorHAnsi" w:hAnsiTheme="minorHAnsi" w:cstheme="minorHAnsi"/>
          <w:sz w:val="22"/>
          <w:szCs w:val="22"/>
        </w:rPr>
        <w:t xml:space="preserve"> que probablemente sea la respuesta a varios interrogantes relacionados con este grupo especial de plantas.</w:t>
      </w:r>
      <w:r w:rsidR="00843D34" w:rsidRPr="003C6E6A">
        <w:rPr>
          <w:rFonts w:eastAsia="Calibri" w:cstheme="minorHAnsi"/>
          <w:color w:val="000000"/>
        </w:rPr>
        <w:t xml:space="preserve"> </w:t>
      </w:r>
      <w:r w:rsidR="00871146" w:rsidRPr="003C6E6A">
        <w:rPr>
          <w:rFonts w:asciiTheme="minorHAnsi" w:hAnsiTheme="minorHAnsi" w:cstheme="minorHAnsi"/>
          <w:sz w:val="22"/>
          <w:szCs w:val="22"/>
        </w:rPr>
        <w:t>Este conocimiento posiblemente permita</w:t>
      </w:r>
      <w:r w:rsidR="00841FA6" w:rsidRPr="003C6E6A">
        <w:rPr>
          <w:rFonts w:asciiTheme="minorHAnsi" w:hAnsiTheme="minorHAnsi" w:cstheme="minorHAnsi"/>
          <w:sz w:val="22"/>
          <w:szCs w:val="22"/>
        </w:rPr>
        <w:t xml:space="preserve"> identificar genes candidatos para la ingeniería de tolerancia </w:t>
      </w:r>
      <w:r w:rsidR="00E1458B" w:rsidRPr="003C6E6A">
        <w:rPr>
          <w:rFonts w:asciiTheme="minorHAnsi" w:hAnsiTheme="minorHAnsi" w:cstheme="minorHAnsi"/>
          <w:sz w:val="22"/>
          <w:szCs w:val="22"/>
        </w:rPr>
        <w:t xml:space="preserve">a estrés </w:t>
      </w:r>
      <w:r w:rsidR="00841FA6" w:rsidRPr="003C6E6A">
        <w:rPr>
          <w:rFonts w:asciiTheme="minorHAnsi" w:hAnsiTheme="minorHAnsi" w:cstheme="minorHAnsi"/>
          <w:sz w:val="22"/>
          <w:szCs w:val="22"/>
        </w:rPr>
        <w:t>en otros cultivos convencionales</w:t>
      </w:r>
      <w:r w:rsidR="00010659" w:rsidRPr="003C6E6A">
        <w:rPr>
          <w:rFonts w:asciiTheme="minorHAnsi" w:hAnsiTheme="minorHAnsi" w:cstheme="minorHAnsi"/>
          <w:sz w:val="22"/>
          <w:szCs w:val="22"/>
          <w:lang w:val="es-ES_tradnl"/>
        </w:rPr>
        <w:t xml:space="preserve"> y pueda explicar las ventajas competitivas que les permite a estas plantas sobrevivir en ambientes de alto estrés.</w:t>
      </w:r>
    </w:p>
    <w:p w14:paraId="54CA0B1C" w14:textId="0B7069FD" w:rsidR="0013494B" w:rsidRPr="003C6E6A" w:rsidRDefault="00F6608C" w:rsidP="00677343">
      <w:pPr>
        <w:pStyle w:val="Ttulo1"/>
        <w:jc w:val="right"/>
      </w:pPr>
      <w:bookmarkStart w:id="10" w:name="_Toc79959293"/>
      <w:r w:rsidRPr="003C6E6A">
        <w:lastRenderedPageBreak/>
        <w:t>C</w:t>
      </w:r>
      <w:r w:rsidR="00CE33BE" w:rsidRPr="003C6E6A">
        <w:t>AP</w:t>
      </w:r>
      <w:r w:rsidR="00886E0A">
        <w:t>í</w:t>
      </w:r>
      <w:r w:rsidR="00CE33BE" w:rsidRPr="003C6E6A">
        <w:t>TULO 2</w:t>
      </w:r>
      <w:bookmarkEnd w:id="10"/>
    </w:p>
    <w:p w14:paraId="66191A5F" w14:textId="1E11AABE" w:rsidR="007311C2" w:rsidRPr="003C6E6A" w:rsidRDefault="00820A64" w:rsidP="001E27F2">
      <w:pPr>
        <w:pStyle w:val="Ttulo1"/>
        <w:numPr>
          <w:ilvl w:val="0"/>
          <w:numId w:val="6"/>
        </w:numPr>
        <w:spacing w:before="0"/>
      </w:pPr>
      <w:bookmarkStart w:id="11" w:name="_Toc79959294"/>
      <w:r w:rsidRPr="003C6E6A">
        <w:t>REVISIÓN BIBLIOGRÁFICA</w:t>
      </w:r>
      <w:bookmarkEnd w:id="11"/>
    </w:p>
    <w:p w14:paraId="6C15893F" w14:textId="77777777" w:rsidR="00F31A3F" w:rsidRPr="003C6E6A" w:rsidRDefault="00F31A3F" w:rsidP="00F31A3F"/>
    <w:p w14:paraId="113F34D2" w14:textId="2CA07A75" w:rsidR="00A43E9A" w:rsidRPr="003C6E6A" w:rsidRDefault="0066323F" w:rsidP="001E27F2">
      <w:pPr>
        <w:pStyle w:val="Ttulo1"/>
        <w:numPr>
          <w:ilvl w:val="1"/>
          <w:numId w:val="6"/>
        </w:numPr>
        <w:spacing w:before="0" w:after="0"/>
        <w:jc w:val="both"/>
        <w:rPr>
          <w:sz w:val="24"/>
          <w:szCs w:val="24"/>
        </w:rPr>
      </w:pPr>
      <w:bookmarkStart w:id="12" w:name="_Toc79959295"/>
      <w:r w:rsidRPr="003C6E6A">
        <w:rPr>
          <w:sz w:val="24"/>
          <w:szCs w:val="24"/>
        </w:rPr>
        <w:t>Sistemas de recirculación para acuícultura: caracterización, impacto de los efluentes y normativa</w:t>
      </w:r>
      <w:bookmarkEnd w:id="12"/>
      <w:r w:rsidRPr="003C6E6A">
        <w:rPr>
          <w:sz w:val="24"/>
          <w:szCs w:val="24"/>
        </w:rPr>
        <w:t xml:space="preserve"> </w:t>
      </w:r>
    </w:p>
    <w:p w14:paraId="40DA0460" w14:textId="77777777" w:rsidR="00687559" w:rsidRPr="003C6E6A" w:rsidRDefault="00915EA6" w:rsidP="00A43E9A">
      <w:pPr>
        <w:pStyle w:val="Ttulo1"/>
        <w:spacing w:before="0" w:after="0"/>
        <w:ind w:left="720"/>
        <w:jc w:val="left"/>
        <w:rPr>
          <w:b w:val="0"/>
          <w:sz w:val="24"/>
          <w:szCs w:val="24"/>
        </w:rPr>
      </w:pPr>
      <w:r w:rsidRPr="003C6E6A">
        <w:rPr>
          <w:b w:val="0"/>
          <w:sz w:val="24"/>
          <w:szCs w:val="24"/>
        </w:rPr>
        <w:t xml:space="preserve"> </w:t>
      </w:r>
    </w:p>
    <w:p w14:paraId="06E6B789" w14:textId="21B6A163" w:rsidR="00646CAF" w:rsidRPr="003C6E6A" w:rsidRDefault="005D5907" w:rsidP="00A43E9A">
      <w:pPr>
        <w:spacing w:after="0"/>
        <w:jc w:val="both"/>
        <w:rPr>
          <w:rFonts w:asciiTheme="minorHAnsi" w:hAnsiTheme="minorHAnsi" w:cstheme="minorHAnsi"/>
          <w:sz w:val="22"/>
          <w:szCs w:val="22"/>
        </w:rPr>
      </w:pPr>
      <w:r w:rsidRPr="003C6E6A">
        <w:rPr>
          <w:rFonts w:ascii="Arial" w:hAnsi="Arial" w:cs="Arial"/>
          <w:sz w:val="22"/>
          <w:szCs w:val="22"/>
          <w:shd w:val="clear" w:color="auto" w:fill="FFFFFF"/>
          <w:lang w:val="es-ES_tradnl"/>
        </w:rPr>
        <w:t>Para suplir la demanda mundial p</w:t>
      </w:r>
      <w:r w:rsidR="002B5F1F" w:rsidRPr="003C6E6A">
        <w:rPr>
          <w:rFonts w:ascii="Arial" w:hAnsi="Arial" w:cs="Arial"/>
          <w:sz w:val="22"/>
          <w:szCs w:val="22"/>
          <w:shd w:val="clear" w:color="auto" w:fill="FFFFFF"/>
          <w:lang w:val="es-ES_tradnl"/>
        </w:rPr>
        <w:t>or productos marinos y a la vez ofrecer una tecnología</w:t>
      </w:r>
      <w:r w:rsidR="007E40F4" w:rsidRPr="003C6E6A">
        <w:rPr>
          <w:rFonts w:ascii="Arial" w:hAnsi="Arial" w:cs="Arial"/>
          <w:sz w:val="22"/>
          <w:szCs w:val="22"/>
          <w:shd w:val="clear" w:color="auto" w:fill="FFFFFF"/>
          <w:lang w:val="es-ES_tradnl"/>
        </w:rPr>
        <w:t xml:space="preserve"> </w:t>
      </w:r>
      <w:r w:rsidR="002B5F1F" w:rsidRPr="003C6E6A">
        <w:rPr>
          <w:rFonts w:ascii="Arial" w:hAnsi="Arial" w:cs="Arial"/>
          <w:sz w:val="22"/>
          <w:szCs w:val="22"/>
          <w:shd w:val="clear" w:color="auto" w:fill="FFFFFF"/>
          <w:lang w:val="es-ES_tradnl"/>
        </w:rPr>
        <w:t>de producción acoplada a las regulaciones ambientales, se propuso</w:t>
      </w:r>
      <w:r w:rsidRPr="003C6E6A">
        <w:rPr>
          <w:rFonts w:ascii="Arial" w:hAnsi="Arial" w:cs="Arial"/>
          <w:sz w:val="22"/>
          <w:szCs w:val="22"/>
          <w:shd w:val="clear" w:color="auto" w:fill="FFFFFF"/>
          <w:lang w:val="es-ES_tradnl"/>
        </w:rPr>
        <w:t xml:space="preserve"> la instalación de </w:t>
      </w:r>
      <w:r w:rsidRPr="003C6E6A">
        <w:rPr>
          <w:rFonts w:ascii="Arial" w:hAnsi="Arial" w:cs="Arial"/>
          <w:sz w:val="22"/>
          <w:szCs w:val="22"/>
          <w:lang w:val="es-ES_tradnl"/>
        </w:rPr>
        <w:t>sistemas de</w:t>
      </w:r>
      <w:r w:rsidR="00AF5C44" w:rsidRPr="003C6E6A">
        <w:rPr>
          <w:rFonts w:ascii="Arial" w:hAnsi="Arial" w:cs="Arial"/>
          <w:sz w:val="22"/>
          <w:szCs w:val="22"/>
          <w:lang w:val="es-ES_tradnl"/>
        </w:rPr>
        <w:t xml:space="preserve"> recirculación</w:t>
      </w:r>
      <w:r w:rsidR="002B5F1F" w:rsidRPr="003C6E6A">
        <w:rPr>
          <w:rFonts w:ascii="Arial" w:hAnsi="Arial" w:cs="Arial"/>
          <w:sz w:val="22"/>
          <w:szCs w:val="22"/>
          <w:lang w:val="es-ES_tradnl"/>
        </w:rPr>
        <w:t xml:space="preserve"> para</w:t>
      </w:r>
      <w:r w:rsidRPr="003C6E6A">
        <w:rPr>
          <w:rFonts w:ascii="Arial" w:hAnsi="Arial" w:cs="Arial"/>
          <w:sz w:val="22"/>
          <w:szCs w:val="22"/>
          <w:lang w:val="es-ES_tradnl"/>
        </w:rPr>
        <w:t xml:space="preserve"> acui</w:t>
      </w:r>
      <w:r w:rsidR="002B5F1F" w:rsidRPr="003C6E6A">
        <w:rPr>
          <w:rFonts w:ascii="Arial" w:hAnsi="Arial" w:cs="Arial"/>
          <w:sz w:val="22"/>
          <w:szCs w:val="22"/>
          <w:lang w:val="es-ES_tradnl"/>
        </w:rPr>
        <w:t>cultur</w:t>
      </w:r>
      <w:r w:rsidR="00AF5C44" w:rsidRPr="003C6E6A">
        <w:rPr>
          <w:rFonts w:ascii="Arial" w:hAnsi="Arial" w:cs="Arial"/>
          <w:sz w:val="22"/>
          <w:szCs w:val="22"/>
          <w:lang w:val="es-ES_tradnl"/>
        </w:rPr>
        <w:t>a</w:t>
      </w:r>
      <w:r w:rsidRPr="003C6E6A">
        <w:rPr>
          <w:rFonts w:ascii="Arial" w:hAnsi="Arial" w:cs="Arial"/>
          <w:sz w:val="22"/>
          <w:szCs w:val="22"/>
          <w:lang w:val="es-ES_tradnl"/>
        </w:rPr>
        <w:t xml:space="preserve"> </w:t>
      </w:r>
      <w:r w:rsidR="002B5F1F" w:rsidRPr="003C6E6A">
        <w:rPr>
          <w:rFonts w:ascii="Arial" w:hAnsi="Arial" w:cs="Arial"/>
          <w:sz w:val="22"/>
          <w:szCs w:val="22"/>
          <w:lang w:val="es-ES_tradnl"/>
        </w:rPr>
        <w:t>(SRA</w:t>
      </w:r>
      <w:r w:rsidR="00AF5C44" w:rsidRPr="003C6E6A">
        <w:rPr>
          <w:rFonts w:ascii="Arial" w:hAnsi="Arial" w:cs="Arial"/>
          <w:sz w:val="22"/>
          <w:szCs w:val="22"/>
          <w:lang w:val="es-ES_tradnl"/>
        </w:rPr>
        <w:t>)</w:t>
      </w:r>
      <w:r w:rsidR="00886E0A">
        <w:rPr>
          <w:rFonts w:ascii="Arial" w:hAnsi="Arial" w:cs="Arial"/>
          <w:sz w:val="22"/>
          <w:szCs w:val="22"/>
          <w:lang w:val="es-ES_tradnl"/>
        </w:rPr>
        <w:t>,</w:t>
      </w:r>
      <w:r w:rsidR="007E40F4" w:rsidRPr="003C6E6A">
        <w:rPr>
          <w:rFonts w:ascii="Arial" w:hAnsi="Arial" w:cs="Arial"/>
          <w:sz w:val="22"/>
          <w:szCs w:val="22"/>
          <w:lang w:val="es-ES_tradnl"/>
        </w:rPr>
        <w:t xml:space="preserve"> </w:t>
      </w:r>
      <w:r w:rsidR="00FF006B" w:rsidRPr="003C6E6A">
        <w:rPr>
          <w:rFonts w:ascii="Arial" w:hAnsi="Arial" w:cs="Arial"/>
          <w:sz w:val="22"/>
          <w:szCs w:val="22"/>
          <w:lang w:val="es-ES_tradnl"/>
        </w:rPr>
        <w:t xml:space="preserve">pues son </w:t>
      </w:r>
      <w:r w:rsidRPr="003C6E6A">
        <w:rPr>
          <w:rFonts w:ascii="Arial" w:hAnsi="Arial" w:cs="Arial"/>
          <w:sz w:val="22"/>
          <w:szCs w:val="22"/>
          <w:lang w:val="es-ES_tradnl"/>
        </w:rPr>
        <w:t xml:space="preserve">una </w:t>
      </w:r>
      <w:r w:rsidR="006B5980" w:rsidRPr="003C6E6A">
        <w:rPr>
          <w:rFonts w:ascii="Arial" w:hAnsi="Arial" w:cs="Arial"/>
          <w:sz w:val="22"/>
          <w:szCs w:val="22"/>
          <w:lang w:val="es-ES_tradnl"/>
        </w:rPr>
        <w:t xml:space="preserve">manera más sustentable </w:t>
      </w:r>
      <w:r w:rsidRPr="003C6E6A">
        <w:rPr>
          <w:rFonts w:ascii="Arial" w:hAnsi="Arial" w:cs="Arial"/>
          <w:sz w:val="22"/>
          <w:szCs w:val="22"/>
          <w:lang w:val="es-ES_tradnl"/>
        </w:rPr>
        <w:t xml:space="preserve">de producción respecto de la </w:t>
      </w:r>
      <w:r w:rsidR="00252C97" w:rsidRPr="003C6E6A">
        <w:rPr>
          <w:rFonts w:ascii="Arial" w:hAnsi="Arial" w:cs="Arial"/>
          <w:sz w:val="22"/>
          <w:szCs w:val="22"/>
          <w:lang w:val="es-ES_tradnl"/>
        </w:rPr>
        <w:t>acuicultura marina en el Océano</w:t>
      </w:r>
      <w:r w:rsidRPr="003C6E6A">
        <w:rPr>
          <w:rFonts w:ascii="Arial" w:hAnsi="Arial" w:cs="Arial"/>
          <w:sz w:val="22"/>
          <w:szCs w:val="22"/>
          <w:lang w:val="es-ES_tradnl"/>
        </w:rPr>
        <w:fldChar w:fldCharType="begin">
          <w:fldData xml:space="preserve">PEVuZE5vdGU+PENpdGU+PEF1dGhvcj5RdWludGE8L0F1dGhvcj48WWVhcj4yMDE1PC9ZZWFyPjxJ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</w:fldData>
        </w:fldChar>
      </w:r>
      <w:r w:rsidR="00DA383F" w:rsidRPr="003C6E6A">
        <w:rPr>
          <w:rFonts w:ascii="Arial" w:hAnsi="Arial" w:cs="Arial"/>
          <w:sz w:val="22"/>
          <w:szCs w:val="22"/>
          <w:lang w:val="es-ES_tradnl"/>
        </w:rPr>
        <w:instrText xml:space="preserve"> ADDIN EN.CITE </w:instrText>
      </w:r>
      <w:r w:rsidR="00DA383F" w:rsidRPr="003C6E6A">
        <w:rPr>
          <w:rFonts w:ascii="Arial" w:hAnsi="Arial" w:cs="Arial"/>
          <w:sz w:val="22"/>
          <w:szCs w:val="22"/>
          <w:lang w:val="es-ES_tradnl"/>
        </w:rPr>
        <w:fldChar w:fldCharType="begin">
          <w:fldData xml:space="preserve">PEVuZE5vdGU+PENpdGU+PEF1dGhvcj5RdWludGE8L0F1dGhvcj48WWVhcj4yMDE1PC9ZZWFyPjxJ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</w:fldData>
        </w:fldChar>
      </w:r>
      <w:r w:rsidR="00DA383F" w:rsidRPr="003C6E6A">
        <w:rPr>
          <w:rFonts w:ascii="Arial" w:hAnsi="Arial" w:cs="Arial"/>
          <w:sz w:val="22"/>
          <w:szCs w:val="22"/>
          <w:lang w:val="es-ES_tradnl"/>
        </w:rPr>
        <w:instrText xml:space="preserve"> ADDIN EN.CITE.DATA </w:instrText>
      </w:r>
      <w:r w:rsidR="00DA383F" w:rsidRPr="003C6E6A">
        <w:rPr>
          <w:rFonts w:ascii="Arial" w:hAnsi="Arial" w:cs="Arial"/>
          <w:sz w:val="22"/>
          <w:szCs w:val="22"/>
          <w:lang w:val="es-ES_tradnl"/>
        </w:rPr>
      </w:r>
      <w:r w:rsidR="00DA383F" w:rsidRPr="003C6E6A">
        <w:rPr>
          <w:rFonts w:ascii="Arial" w:hAnsi="Arial" w:cs="Arial"/>
          <w:sz w:val="22"/>
          <w:szCs w:val="22"/>
          <w:lang w:val="es-ES_tradnl"/>
        </w:rPr>
        <w:fldChar w:fldCharType="end"/>
      </w:r>
      <w:r w:rsidRPr="003C6E6A">
        <w:rPr>
          <w:rFonts w:ascii="Arial" w:hAnsi="Arial" w:cs="Arial"/>
          <w:sz w:val="22"/>
          <w:szCs w:val="22"/>
          <w:lang w:val="es-ES_tradnl"/>
        </w:rPr>
      </w:r>
      <w:r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3, 4, 8</w:t>
      </w:r>
      <w:r w:rsidRPr="003C6E6A">
        <w:rPr>
          <w:rFonts w:ascii="Arial" w:hAnsi="Arial" w:cs="Arial"/>
          <w:sz w:val="22"/>
          <w:szCs w:val="22"/>
          <w:lang w:val="es-ES_tradnl"/>
        </w:rPr>
        <w:fldChar w:fldCharType="end"/>
      </w:r>
      <w:r w:rsidRPr="003C6E6A">
        <w:rPr>
          <w:rFonts w:ascii="Arial" w:hAnsi="Arial" w:cs="Arial"/>
          <w:sz w:val="22"/>
          <w:szCs w:val="22"/>
          <w:lang w:val="es-ES_tradnl"/>
        </w:rPr>
        <w:t>.</w:t>
      </w:r>
      <w:r w:rsidR="00AF5C44" w:rsidRPr="003C6E6A">
        <w:rPr>
          <w:rFonts w:ascii="Arial" w:hAnsi="Arial" w:cs="Arial"/>
          <w:sz w:val="22"/>
          <w:szCs w:val="22"/>
          <w:lang w:val="es-ES_tradnl"/>
        </w:rPr>
        <w:t xml:space="preserve"> </w:t>
      </w:r>
      <w:r w:rsidR="007E40F4" w:rsidRPr="003C6E6A">
        <w:rPr>
          <w:rFonts w:asciiTheme="minorHAnsi" w:hAnsiTheme="minorHAnsi" w:cstheme="minorHAnsi"/>
          <w:sz w:val="22"/>
          <w:szCs w:val="22"/>
        </w:rPr>
        <w:t xml:space="preserve">Los SRA son sistemas acuáticos en tierra donde el agua </w:t>
      </w:r>
      <w:r w:rsidR="00B77CAC" w:rsidRPr="003C6E6A">
        <w:rPr>
          <w:rFonts w:asciiTheme="minorHAnsi" w:hAnsiTheme="minorHAnsi" w:cstheme="minorHAnsi"/>
          <w:sz w:val="22"/>
          <w:szCs w:val="22"/>
        </w:rPr>
        <w:t>de cultivo es recirculada a través</w:t>
      </w:r>
      <w:r w:rsidR="00BA1A31" w:rsidRPr="003C6E6A">
        <w:rPr>
          <w:rFonts w:asciiTheme="minorHAnsi" w:hAnsiTheme="minorHAnsi" w:cstheme="minorHAnsi"/>
          <w:sz w:val="22"/>
          <w:szCs w:val="22"/>
        </w:rPr>
        <w:t xml:space="preserve"> </w:t>
      </w:r>
      <w:r w:rsidR="00B77CAC" w:rsidRPr="003C6E6A">
        <w:rPr>
          <w:rFonts w:asciiTheme="minorHAnsi" w:hAnsiTheme="minorHAnsi" w:cstheme="minorHAnsi"/>
          <w:sz w:val="22"/>
          <w:szCs w:val="22"/>
        </w:rPr>
        <w:t>de filtros de</w:t>
      </w:r>
      <w:r w:rsidR="007E40F4" w:rsidRPr="003C6E6A">
        <w:rPr>
          <w:rFonts w:asciiTheme="minorHAnsi" w:hAnsiTheme="minorHAnsi" w:cstheme="minorHAnsi"/>
          <w:sz w:val="22"/>
          <w:szCs w:val="22"/>
        </w:rPr>
        <w:t xml:space="preserve"> tratamiento mecánico y biológico</w:t>
      </w:r>
      <w:r w:rsidR="009111E8" w:rsidRPr="003C6E6A">
        <w:rPr>
          <w:rFonts w:asciiTheme="minorHAnsi" w:hAnsiTheme="minorHAnsi" w:cstheme="minorHAnsi"/>
          <w:sz w:val="22"/>
          <w:szCs w:val="22"/>
        </w:rPr>
        <w:t>, que confiere</w:t>
      </w:r>
      <w:r w:rsidR="008250EF" w:rsidRPr="003C6E6A">
        <w:rPr>
          <w:rFonts w:asciiTheme="minorHAnsi" w:hAnsiTheme="minorHAnsi" w:cstheme="minorHAnsi"/>
          <w:sz w:val="22"/>
          <w:szCs w:val="22"/>
        </w:rPr>
        <w:t xml:space="preserve"> al agua una calidad apropiada</w:t>
      </w:r>
      <w:r w:rsidR="005A7D1D" w:rsidRPr="003C6E6A">
        <w:rPr>
          <w:rFonts w:asciiTheme="minorHAnsi" w:hAnsiTheme="minorHAnsi" w:cstheme="minorHAnsi"/>
          <w:sz w:val="22"/>
          <w:szCs w:val="22"/>
        </w:rPr>
        <w:t xml:space="preserve"> para ser utilizada nuevamente en el cultivo </w:t>
      </w:r>
      <w:r w:rsidR="008250EF" w:rsidRPr="003C6E6A">
        <w:rPr>
          <w:rFonts w:asciiTheme="minorHAnsi" w:hAnsiTheme="minorHAnsi" w:cstheme="minorHAnsi"/>
          <w:sz w:val="22"/>
          <w:szCs w:val="22"/>
        </w:rPr>
        <w:fldChar w:fldCharType="begin"/>
      </w:r>
      <w:r w:rsidR="00DA383F" w:rsidRPr="003C6E6A">
        <w:rPr>
          <w:rFonts w:asciiTheme="minorHAnsi" w:hAnsiTheme="minorHAnsi" w:cstheme="minorHAnsi"/>
          <w:sz w:val="22"/>
          <w:szCs w:val="22"/>
        </w:rPr>
        <w:instrText xml:space="preserve"> ADDIN EN.CITE &lt;EndNote&gt;&lt;Cite&gt;&lt;Author&gt;Zhang&lt;/Author&gt;&lt;Year&gt;2011&lt;/Year&gt;&lt;IDText&gt;An integrated recirculating aquaculture system (RAS) for land-based fish farming: The effects on water quality and fish production&lt;/IDText&gt;&lt;DisplayText&gt;&lt;style face="superscript"&gt;9&lt;/style&gt;&lt;/DisplayText&gt;&lt;record&gt;&lt;dates&gt;&lt;pub-dates&gt;&lt;date&gt;Nov&lt;/date&gt;&lt;/pub-dates&gt;&lt;year&gt;2011&lt;/year&gt;&lt;/dates&gt;&lt;urls&gt;&lt;related-urls&gt;&lt;url&gt;&amp;lt;Go to ISI&amp;gt;://WOS:000297833800001&lt;/url&gt;&lt;/related-urls&gt;&lt;/urls&gt;&lt;isbn&gt;0144-8609&lt;/isbn&gt;&lt;titles&gt;&lt;title&gt;An integrated recirculating aquaculture system (RAS) for land-based fish farming: The effects on water quality and fish production&lt;/title&gt;&lt;secondary-title&gt;Aquacultural Engineering&lt;/secondary-title&gt;&lt;/titles&gt;&lt;pages&gt;93-102&lt;/pages&gt;&lt;number&gt;3&lt;/number&gt;&lt;contributors&gt;&lt;authors&gt;&lt;author&gt;Zhang, S. Y.&lt;/author&gt;&lt;author&gt;Li, G.&lt;/author&gt;&lt;author&gt;Wu, H. B.&lt;/author&gt;&lt;author&gt;Liu, X. G.&lt;/author&gt;&lt;author&gt;Yao, Y. H.&lt;/author&gt;&lt;author&gt;Tao, L.&lt;/author&gt;&lt;author&gt;Liu, H.&lt;/author&gt;&lt;/authors&gt;&lt;/contributors&gt;&lt;added-date format="utc"&gt;1612154836&lt;/added-date&gt;&lt;ref-type name="Journal Article"&gt;17&lt;/ref-type&gt;&lt;rec-number&gt;451&lt;/rec-number&gt;&lt;last-updated-date format="utc"&gt;1612154836&lt;/last-updated-date&gt;&lt;accession-num&gt;WOS:000297833800001&lt;/accession-num&gt;&lt;electronic-resource-num&gt;10.1016/j.aquaeng.2011.08.001&lt;/electronic-resource-num&gt;&lt;volume&gt;45&lt;/volume&gt;&lt;/record&gt;&lt;/Cite&gt;&lt;/EndNote&gt;</w:instrText>
      </w:r>
      <w:r w:rsidR="008250EF" w:rsidRPr="003C6E6A">
        <w:rPr>
          <w:rFonts w:asciiTheme="minorHAnsi" w:hAnsiTheme="minorHAnsi" w:cstheme="minorHAnsi"/>
          <w:sz w:val="22"/>
          <w:szCs w:val="22"/>
        </w:rPr>
        <w:fldChar w:fldCharType="separate"/>
      </w:r>
      <w:r w:rsidR="00DA383F" w:rsidRPr="003C6E6A">
        <w:rPr>
          <w:rFonts w:asciiTheme="minorHAnsi" w:hAnsiTheme="minorHAnsi" w:cstheme="minorHAnsi"/>
          <w:noProof/>
          <w:sz w:val="22"/>
          <w:szCs w:val="22"/>
          <w:vertAlign w:val="superscript"/>
        </w:rPr>
        <w:t>9</w:t>
      </w:r>
      <w:r w:rsidR="008250EF" w:rsidRPr="003C6E6A">
        <w:rPr>
          <w:rFonts w:asciiTheme="minorHAnsi" w:hAnsiTheme="minorHAnsi" w:cstheme="minorHAnsi"/>
          <w:sz w:val="22"/>
          <w:szCs w:val="22"/>
        </w:rPr>
        <w:fldChar w:fldCharType="end"/>
      </w:r>
      <w:r w:rsidR="007E40F4" w:rsidRPr="003C6E6A">
        <w:rPr>
          <w:rFonts w:asciiTheme="minorHAnsi" w:hAnsiTheme="minorHAnsi" w:cstheme="minorHAnsi"/>
          <w:sz w:val="22"/>
          <w:szCs w:val="22"/>
        </w:rPr>
        <w:t xml:space="preserve">. </w:t>
      </w:r>
      <w:r w:rsidR="008250EF" w:rsidRPr="003C6E6A">
        <w:rPr>
          <w:rFonts w:asciiTheme="minorHAnsi" w:hAnsiTheme="minorHAnsi" w:cstheme="minorHAnsi"/>
          <w:sz w:val="22"/>
          <w:szCs w:val="22"/>
        </w:rPr>
        <w:t>Además</w:t>
      </w:r>
      <w:r w:rsidR="004A551D" w:rsidRPr="003C6E6A">
        <w:rPr>
          <w:rFonts w:asciiTheme="minorHAnsi" w:hAnsiTheme="minorHAnsi" w:cstheme="minorHAnsi"/>
          <w:sz w:val="22"/>
          <w:szCs w:val="22"/>
        </w:rPr>
        <w:t xml:space="preserve">, el restablecimiento de la calidad del agua </w:t>
      </w:r>
      <w:r w:rsidR="009111E8" w:rsidRPr="003C6E6A">
        <w:rPr>
          <w:rFonts w:asciiTheme="minorHAnsi" w:hAnsiTheme="minorHAnsi" w:cstheme="minorHAnsi"/>
          <w:sz w:val="22"/>
          <w:szCs w:val="22"/>
        </w:rPr>
        <w:t xml:space="preserve">alcanzado con los filtros, </w:t>
      </w:r>
      <w:r w:rsidR="00B933FD" w:rsidRPr="003C6E6A">
        <w:rPr>
          <w:rFonts w:asciiTheme="minorHAnsi" w:hAnsiTheme="minorHAnsi" w:cstheme="minorHAnsi"/>
          <w:sz w:val="22"/>
          <w:szCs w:val="22"/>
        </w:rPr>
        <w:t xml:space="preserve">sugiere únicamente una tasa de renovación de </w:t>
      </w:r>
      <w:r w:rsidR="004A551D" w:rsidRPr="003C6E6A">
        <w:rPr>
          <w:rFonts w:asciiTheme="minorHAnsi" w:hAnsiTheme="minorHAnsi" w:cstheme="minorHAnsi"/>
          <w:sz w:val="22"/>
          <w:szCs w:val="22"/>
        </w:rPr>
        <w:t>agua menor al 1% al día</w:t>
      </w:r>
      <w:r w:rsidR="004A551D" w:rsidRPr="003C6E6A">
        <w:rPr>
          <w:rFonts w:asciiTheme="minorHAnsi" w:hAnsiTheme="minorHAnsi" w:cstheme="minorHAnsi"/>
          <w:sz w:val="22"/>
          <w:szCs w:val="22"/>
        </w:rPr>
        <w:fldChar w:fldCharType="begin">
          <w:fldData xml:space="preserve">PEVuZE5vdGU+PENpdGU+PEF1dGhvcj5PcmVsbGFuYTwvQXV0aG9yPjxZZWFyPjIwMTQ8L1llYXI+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==
</w:fldData>
        </w:fldChar>
      </w:r>
      <w:r w:rsidR="00DA383F" w:rsidRPr="003C6E6A">
        <w:rPr>
          <w:rFonts w:asciiTheme="minorHAnsi" w:hAnsiTheme="minorHAnsi" w:cstheme="minorHAnsi"/>
          <w:sz w:val="22"/>
          <w:szCs w:val="22"/>
        </w:rPr>
        <w:instrText xml:space="preserve"> ADDIN EN.CITE </w:instrText>
      </w:r>
      <w:r w:rsidR="00DA383F" w:rsidRPr="003C6E6A">
        <w:rPr>
          <w:rFonts w:asciiTheme="minorHAnsi" w:hAnsiTheme="minorHAnsi" w:cstheme="minorHAnsi"/>
          <w:sz w:val="22"/>
          <w:szCs w:val="22"/>
        </w:rPr>
        <w:fldChar w:fldCharType="begin">
          <w:fldData xml:space="preserve">PEVuZE5vdGU+PENpdGU+PEF1dGhvcj5PcmVsbGFuYTwvQXV0aG9yPjxZZWFyPjIwMTQ8L1llYXI+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==
</w:fldData>
        </w:fldChar>
      </w:r>
      <w:r w:rsidR="00DA383F" w:rsidRPr="003C6E6A">
        <w:rPr>
          <w:rFonts w:asciiTheme="minorHAnsi" w:hAnsiTheme="minorHAnsi" w:cstheme="minorHAnsi"/>
          <w:sz w:val="22"/>
          <w:szCs w:val="22"/>
        </w:rPr>
        <w:instrText xml:space="preserve"> ADDIN EN.CITE.DATA </w:instrText>
      </w:r>
      <w:r w:rsidR="00DA383F" w:rsidRPr="003C6E6A">
        <w:rPr>
          <w:rFonts w:asciiTheme="minorHAnsi" w:hAnsiTheme="minorHAnsi" w:cstheme="minorHAnsi"/>
          <w:sz w:val="22"/>
          <w:szCs w:val="22"/>
        </w:rPr>
      </w:r>
      <w:r w:rsidR="00DA383F" w:rsidRPr="003C6E6A">
        <w:rPr>
          <w:rFonts w:asciiTheme="minorHAnsi" w:hAnsiTheme="minorHAnsi" w:cstheme="minorHAnsi"/>
          <w:sz w:val="22"/>
          <w:szCs w:val="22"/>
        </w:rPr>
        <w:fldChar w:fldCharType="end"/>
      </w:r>
      <w:r w:rsidR="004A551D" w:rsidRPr="003C6E6A">
        <w:rPr>
          <w:rFonts w:asciiTheme="minorHAnsi" w:hAnsiTheme="minorHAnsi" w:cstheme="minorHAnsi"/>
          <w:sz w:val="22"/>
          <w:szCs w:val="22"/>
        </w:rPr>
      </w:r>
      <w:r w:rsidR="004A551D" w:rsidRPr="003C6E6A">
        <w:rPr>
          <w:rFonts w:asciiTheme="minorHAnsi" w:hAnsiTheme="minorHAnsi" w:cstheme="minorHAnsi"/>
          <w:sz w:val="22"/>
          <w:szCs w:val="22"/>
        </w:rPr>
        <w:fldChar w:fldCharType="separate"/>
      </w:r>
      <w:r w:rsidR="00DA383F" w:rsidRPr="003C6E6A">
        <w:rPr>
          <w:rFonts w:asciiTheme="minorHAnsi" w:hAnsiTheme="minorHAnsi" w:cstheme="minorHAnsi"/>
          <w:noProof/>
          <w:sz w:val="22"/>
          <w:szCs w:val="22"/>
          <w:vertAlign w:val="superscript"/>
        </w:rPr>
        <w:t>10, 11</w:t>
      </w:r>
      <w:r w:rsidR="004A551D" w:rsidRPr="003C6E6A">
        <w:rPr>
          <w:rFonts w:asciiTheme="minorHAnsi" w:hAnsiTheme="minorHAnsi" w:cstheme="minorHAnsi"/>
          <w:sz w:val="22"/>
          <w:szCs w:val="22"/>
        </w:rPr>
        <w:fldChar w:fldCharType="end"/>
      </w:r>
      <w:r w:rsidR="009111E8" w:rsidRPr="003C6E6A">
        <w:rPr>
          <w:rFonts w:asciiTheme="minorHAnsi" w:hAnsiTheme="minorHAnsi" w:cstheme="minorHAnsi"/>
          <w:sz w:val="22"/>
          <w:szCs w:val="22"/>
        </w:rPr>
        <w:t xml:space="preserve">. Con </w:t>
      </w:r>
      <w:r w:rsidR="00813B00" w:rsidRPr="003C6E6A">
        <w:rPr>
          <w:rFonts w:asciiTheme="minorHAnsi" w:hAnsiTheme="minorHAnsi" w:cstheme="minorHAnsi"/>
          <w:sz w:val="22"/>
          <w:szCs w:val="22"/>
        </w:rPr>
        <w:t xml:space="preserve">los SRA no solo se favorece el </w:t>
      </w:r>
      <w:r w:rsidR="00226D3B" w:rsidRPr="003C6E6A">
        <w:rPr>
          <w:rFonts w:asciiTheme="minorHAnsi" w:hAnsiTheme="minorHAnsi" w:cstheme="minorHAnsi"/>
          <w:sz w:val="22"/>
          <w:szCs w:val="22"/>
        </w:rPr>
        <w:t>reúso</w:t>
      </w:r>
      <w:r w:rsidR="00813B00" w:rsidRPr="003C6E6A">
        <w:rPr>
          <w:rFonts w:asciiTheme="minorHAnsi" w:hAnsiTheme="minorHAnsi" w:cstheme="minorHAnsi"/>
          <w:sz w:val="22"/>
          <w:szCs w:val="22"/>
        </w:rPr>
        <w:t xml:space="preserve"> de agua de cultivo, sino también </w:t>
      </w:r>
      <w:r w:rsidR="00D1524F" w:rsidRPr="003C6E6A">
        <w:rPr>
          <w:rFonts w:asciiTheme="minorHAnsi" w:hAnsiTheme="minorHAnsi" w:cstheme="minorHAnsi"/>
          <w:sz w:val="22"/>
          <w:szCs w:val="22"/>
        </w:rPr>
        <w:t xml:space="preserve">la </w:t>
      </w:r>
      <w:r w:rsidR="00863694" w:rsidRPr="003C6E6A">
        <w:rPr>
          <w:rFonts w:asciiTheme="minorHAnsi" w:hAnsiTheme="minorHAnsi" w:cstheme="minorHAnsi"/>
          <w:sz w:val="22"/>
          <w:szCs w:val="22"/>
        </w:rPr>
        <w:t>cría</w:t>
      </w:r>
      <w:r w:rsidR="00D1524F" w:rsidRPr="003C6E6A">
        <w:rPr>
          <w:rFonts w:asciiTheme="minorHAnsi" w:hAnsiTheme="minorHAnsi" w:cstheme="minorHAnsi"/>
          <w:sz w:val="22"/>
          <w:szCs w:val="22"/>
        </w:rPr>
        <w:t xml:space="preserve"> de diversos</w:t>
      </w:r>
      <w:r w:rsidR="00813B00" w:rsidRPr="003C6E6A">
        <w:rPr>
          <w:rFonts w:asciiTheme="minorHAnsi" w:hAnsiTheme="minorHAnsi" w:cstheme="minorHAnsi"/>
          <w:sz w:val="22"/>
          <w:szCs w:val="22"/>
        </w:rPr>
        <w:t xml:space="preserve"> organismos marinos</w:t>
      </w:r>
      <w:r w:rsidR="00D1524F" w:rsidRPr="003C6E6A">
        <w:rPr>
          <w:rFonts w:asciiTheme="minorHAnsi" w:hAnsiTheme="minorHAnsi" w:cstheme="minorHAnsi"/>
          <w:sz w:val="22"/>
          <w:szCs w:val="22"/>
        </w:rPr>
        <w:t>, pues es posible mantener las condiciones selectiva</w:t>
      </w:r>
      <w:r w:rsidR="00BA1A31" w:rsidRPr="003C6E6A">
        <w:rPr>
          <w:rFonts w:asciiTheme="minorHAnsi" w:hAnsiTheme="minorHAnsi" w:cstheme="minorHAnsi"/>
          <w:sz w:val="22"/>
          <w:szCs w:val="22"/>
        </w:rPr>
        <w:t>s para cada especie cultivada</w:t>
      </w:r>
      <w:r w:rsidR="00D1524F" w:rsidRPr="003C6E6A">
        <w:rPr>
          <w:rFonts w:asciiTheme="minorHAnsi" w:hAnsiTheme="minorHAnsi" w:cstheme="minorHAnsi"/>
          <w:sz w:val="22"/>
          <w:szCs w:val="22"/>
        </w:rPr>
        <w:fldChar w:fldCharType="begin"/>
      </w:r>
      <w:r w:rsidR="00DA383F" w:rsidRPr="003C6E6A">
        <w:rPr>
          <w:rFonts w:asciiTheme="minorHAnsi" w:hAnsiTheme="minorHAnsi" w:cstheme="minorHAnsi"/>
          <w:sz w:val="22"/>
          <w:szCs w:val="22"/>
        </w:rPr>
        <w:instrText xml:space="preserve"> ADDIN EN.CITE &lt;EndNote&gt;&lt;Cite&gt;&lt;Author&gt;Orellana&lt;/Author&gt;&lt;Year&gt;2014&lt;/Year&gt;&lt;IDText&gt;Culture of yellowtail kingfish (Seriola lalandi) in a marine recirculating aquaculture system (RAS) with artificial seawater&lt;/IDText&gt;&lt;DisplayText&gt;&lt;style face="superscript"&gt;10&lt;/style&gt;&lt;/DisplayText&gt;&lt;record&gt;&lt;dates&gt;&lt;pub-dates&gt;&lt;date&gt;Jan&lt;/date&gt;&lt;/pub-dates&gt;&lt;year&gt;2014&lt;/year&gt;&lt;/dates&gt;&lt;urls&gt;&lt;related-urls&gt;&lt;url&gt;&amp;lt;Go to ISI&amp;gt;://WOS:000333000200003&lt;/url&gt;&lt;/related-urls&gt;&lt;/urls&gt;&lt;isbn&gt;0144-8609&lt;/isbn&gt;&lt;titles&gt;&lt;title&gt;Culture of yellowtail kingfish (Seriola lalandi) in a marine recirculating aquaculture system (RAS) with artificial seawater&lt;/title&gt;&lt;secondary-title&gt;Aquacultural Engineering&lt;/secondary-title&gt;&lt;/titles&gt;&lt;pages&gt;20-28&lt;/pages&gt;&lt;contributors&gt;&lt;authors&gt;&lt;author&gt;Orellana, F.&lt;/author&gt;&lt;author&gt;Waller, U.&lt;/author&gt;&lt;author&gt;Wecker, B.&lt;/author&gt;&lt;/authors&gt;&lt;/contributors&gt;&lt;added-date format="utc"&gt;1449271092&lt;/added-date&gt;&lt;ref-type name="Journal Article"&gt;17&lt;/ref-type&gt;&lt;rec-number&gt;127&lt;/rec-number&gt;&lt;last-updated-date format="utc"&gt;1449271092&lt;/last-updated-date&gt;&lt;accession-num&gt;WOS:000333000200003&lt;/accession-num&gt;&lt;electronic-resource-num&gt;10.1016/j.aquaeng.2013.09.004&lt;/electronic-resource-num&gt;&lt;volume&gt;58&lt;/volume&gt;&lt;/record&gt;&lt;/Cite&gt;&lt;/EndNote&gt;</w:instrText>
      </w:r>
      <w:r w:rsidR="00D1524F" w:rsidRPr="003C6E6A">
        <w:rPr>
          <w:rFonts w:asciiTheme="minorHAnsi" w:hAnsiTheme="minorHAnsi" w:cstheme="minorHAnsi"/>
          <w:sz w:val="22"/>
          <w:szCs w:val="22"/>
        </w:rPr>
        <w:fldChar w:fldCharType="separate"/>
      </w:r>
      <w:r w:rsidR="00DA383F" w:rsidRPr="003C6E6A">
        <w:rPr>
          <w:rFonts w:asciiTheme="minorHAnsi" w:hAnsiTheme="minorHAnsi" w:cstheme="minorHAnsi"/>
          <w:noProof/>
          <w:sz w:val="22"/>
          <w:szCs w:val="22"/>
          <w:vertAlign w:val="superscript"/>
        </w:rPr>
        <w:t>10</w:t>
      </w:r>
      <w:r w:rsidR="00D1524F" w:rsidRPr="003C6E6A">
        <w:rPr>
          <w:rFonts w:asciiTheme="minorHAnsi" w:hAnsiTheme="minorHAnsi" w:cstheme="minorHAnsi"/>
          <w:sz w:val="22"/>
          <w:szCs w:val="22"/>
        </w:rPr>
        <w:fldChar w:fldCharType="end"/>
      </w:r>
      <w:r w:rsidR="00D1524F" w:rsidRPr="003C6E6A">
        <w:rPr>
          <w:rFonts w:asciiTheme="minorHAnsi" w:hAnsiTheme="minorHAnsi" w:cstheme="minorHAnsi"/>
          <w:sz w:val="22"/>
          <w:szCs w:val="22"/>
        </w:rPr>
        <w:t>. Las</w:t>
      </w:r>
      <w:r w:rsidR="00BA1A31" w:rsidRPr="003C6E6A">
        <w:rPr>
          <w:rFonts w:asciiTheme="minorHAnsi" w:hAnsiTheme="minorHAnsi" w:cstheme="minorHAnsi"/>
          <w:sz w:val="22"/>
          <w:szCs w:val="22"/>
        </w:rPr>
        <w:t xml:space="preserve"> principales especie</w:t>
      </w:r>
      <w:r w:rsidR="00226D3B" w:rsidRPr="003C6E6A">
        <w:rPr>
          <w:rFonts w:asciiTheme="minorHAnsi" w:hAnsiTheme="minorHAnsi" w:cstheme="minorHAnsi"/>
          <w:sz w:val="22"/>
          <w:szCs w:val="22"/>
        </w:rPr>
        <w:t>s</w:t>
      </w:r>
      <w:r w:rsidR="00BA1A31" w:rsidRPr="003C6E6A">
        <w:rPr>
          <w:rFonts w:asciiTheme="minorHAnsi" w:hAnsiTheme="minorHAnsi" w:cstheme="minorHAnsi"/>
          <w:sz w:val="22"/>
          <w:szCs w:val="22"/>
        </w:rPr>
        <w:t xml:space="preserve"> criada</w:t>
      </w:r>
      <w:r w:rsidR="00D1524F" w:rsidRPr="003C6E6A">
        <w:rPr>
          <w:rFonts w:asciiTheme="minorHAnsi" w:hAnsiTheme="minorHAnsi" w:cstheme="minorHAnsi"/>
          <w:sz w:val="22"/>
          <w:szCs w:val="22"/>
        </w:rPr>
        <w:t>s a nivel mundial en SRA son</w:t>
      </w:r>
      <w:r w:rsidR="001B1EA2" w:rsidRPr="003C6E6A">
        <w:rPr>
          <w:rFonts w:asciiTheme="minorHAnsi" w:hAnsiTheme="minorHAnsi" w:cstheme="minorHAnsi"/>
          <w:sz w:val="22"/>
          <w:szCs w:val="22"/>
        </w:rPr>
        <w:t xml:space="preserve"> tilapia del Nilo (</w:t>
      </w:r>
      <w:r w:rsidR="001B1EA2" w:rsidRPr="003C6E6A">
        <w:rPr>
          <w:rFonts w:asciiTheme="minorHAnsi" w:hAnsiTheme="minorHAnsi" w:cstheme="minorHAnsi"/>
          <w:i/>
          <w:sz w:val="22"/>
          <w:szCs w:val="22"/>
        </w:rPr>
        <w:t>Oreochromis niloticus</w:t>
      </w:r>
      <w:r w:rsidR="001B1EA2" w:rsidRPr="003C6E6A">
        <w:rPr>
          <w:rFonts w:asciiTheme="minorHAnsi" w:hAnsiTheme="minorHAnsi" w:cstheme="minorHAnsi"/>
          <w:sz w:val="22"/>
          <w:szCs w:val="22"/>
        </w:rPr>
        <w:t>), trucha arco iris (</w:t>
      </w:r>
      <w:r w:rsidR="001B1EA2" w:rsidRPr="003C6E6A">
        <w:rPr>
          <w:rFonts w:asciiTheme="minorHAnsi" w:hAnsiTheme="minorHAnsi" w:cstheme="minorHAnsi"/>
          <w:i/>
          <w:sz w:val="22"/>
          <w:szCs w:val="22"/>
        </w:rPr>
        <w:t>Oncorhynchus mykiss</w:t>
      </w:r>
      <w:r w:rsidR="001B1EA2" w:rsidRPr="003C6E6A">
        <w:rPr>
          <w:rFonts w:asciiTheme="minorHAnsi" w:hAnsiTheme="minorHAnsi" w:cstheme="minorHAnsi"/>
          <w:sz w:val="22"/>
          <w:szCs w:val="22"/>
        </w:rPr>
        <w:t>)</w:t>
      </w:r>
      <w:r w:rsidR="009A5182" w:rsidRPr="003C6E6A">
        <w:rPr>
          <w:rFonts w:asciiTheme="minorHAnsi" w:hAnsiTheme="minorHAnsi" w:cstheme="minorHAnsi"/>
          <w:sz w:val="22"/>
          <w:szCs w:val="22"/>
        </w:rPr>
        <w:t xml:space="preserve"> </w:t>
      </w:r>
      <w:r w:rsidR="001B1EA2" w:rsidRPr="003C6E6A">
        <w:rPr>
          <w:rFonts w:asciiTheme="minorHAnsi" w:hAnsiTheme="minorHAnsi" w:cstheme="minorHAnsi"/>
          <w:sz w:val="22"/>
          <w:szCs w:val="22"/>
        </w:rPr>
        <w:t>y en Chile salmón del Atlántico (</w:t>
      </w:r>
      <w:r w:rsidR="001B1EA2" w:rsidRPr="003C6E6A">
        <w:rPr>
          <w:rFonts w:asciiTheme="minorHAnsi" w:hAnsiTheme="minorHAnsi" w:cstheme="minorHAnsi"/>
          <w:i/>
          <w:sz w:val="22"/>
          <w:szCs w:val="22"/>
        </w:rPr>
        <w:t>Salmo salar</w:t>
      </w:r>
      <w:r w:rsidR="001B1EA2" w:rsidRPr="003C6E6A">
        <w:rPr>
          <w:rFonts w:asciiTheme="minorHAnsi" w:hAnsiTheme="minorHAnsi" w:cstheme="minorHAnsi"/>
          <w:sz w:val="22"/>
          <w:szCs w:val="22"/>
        </w:rPr>
        <w:t xml:space="preserve">) y </w:t>
      </w:r>
      <w:r w:rsidR="00FE6D86" w:rsidRPr="003C6E6A">
        <w:rPr>
          <w:rFonts w:asciiTheme="minorHAnsi" w:hAnsiTheme="minorHAnsi" w:cstheme="minorHAnsi"/>
          <w:sz w:val="22"/>
          <w:szCs w:val="22"/>
        </w:rPr>
        <w:t>jurel</w:t>
      </w:r>
      <w:r w:rsidR="001B1EA2" w:rsidRPr="003C6E6A">
        <w:rPr>
          <w:rFonts w:asciiTheme="minorHAnsi" w:hAnsiTheme="minorHAnsi" w:cstheme="minorHAnsi"/>
          <w:sz w:val="22"/>
          <w:szCs w:val="22"/>
        </w:rPr>
        <w:t xml:space="preserve"> (</w:t>
      </w:r>
      <w:r w:rsidR="001B1EA2" w:rsidRPr="003C6E6A">
        <w:rPr>
          <w:rFonts w:asciiTheme="minorHAnsi" w:hAnsiTheme="minorHAnsi" w:cstheme="minorHAnsi"/>
          <w:i/>
          <w:sz w:val="22"/>
          <w:szCs w:val="22"/>
        </w:rPr>
        <w:t>Seriola lalandi</w:t>
      </w:r>
      <w:r w:rsidR="001B1EA2" w:rsidRPr="003C6E6A">
        <w:rPr>
          <w:rFonts w:asciiTheme="minorHAnsi" w:hAnsiTheme="minorHAnsi" w:cstheme="minorHAnsi"/>
          <w:sz w:val="22"/>
          <w:szCs w:val="22"/>
        </w:rPr>
        <w:t>)</w:t>
      </w:r>
      <w:r w:rsidR="001B1EA2" w:rsidRPr="003C6E6A">
        <w:rPr>
          <w:rFonts w:asciiTheme="minorHAnsi" w:hAnsiTheme="minorHAnsi" w:cstheme="minorHAnsi"/>
          <w:sz w:val="22"/>
          <w:szCs w:val="22"/>
        </w:rPr>
        <w:fldChar w:fldCharType="begin"/>
      </w:r>
      <w:r w:rsidR="00DA383F" w:rsidRPr="003C6E6A">
        <w:rPr>
          <w:rFonts w:asciiTheme="minorHAnsi" w:hAnsiTheme="minorHAnsi" w:cstheme="minorHAnsi"/>
          <w:sz w:val="22"/>
          <w:szCs w:val="22"/>
        </w:rPr>
        <w:instrText xml:space="preserve"> ADDIN EN.CITE &lt;EndNote&gt;&lt;Cite&gt;&lt;Author&gt;Orellana&lt;/Author&gt;&lt;Year&gt;2014&lt;/Year&gt;&lt;IDText&gt;Culture of yellowtail kingfish (Seriola lalandi) in a marine recirculating aquaculture system (RAS) with artificial seawater&lt;/IDText&gt;&lt;DisplayText&gt;&lt;style face="superscript"&gt;10&lt;/style&gt;&lt;/DisplayText&gt;&lt;record&gt;&lt;dates&gt;&lt;pub-dates&gt;&lt;date&gt;Jan&lt;/date&gt;&lt;/pub-dates&gt;&lt;year&gt;2014&lt;/year&gt;&lt;/dates&gt;&lt;urls&gt;&lt;related-urls&gt;&lt;url&gt;&amp;lt;Go to ISI&amp;gt;://WOS:000333000200003&lt;/url&gt;&lt;/related-urls&gt;&lt;/urls&gt;&lt;isbn&gt;0144-8609&lt;/isbn&gt;&lt;titles&gt;&lt;title&gt;Culture of yellowtail kingfish (Seriola lalandi) in a marine recirculating aquaculture system (RAS) with artificial seawater&lt;/title&gt;&lt;secondary-title&gt;Aquacultural Engineering&lt;/secondary-title&gt;&lt;/titles&gt;&lt;pages&gt;20-28&lt;/pages&gt;&lt;contributors&gt;&lt;authors&gt;&lt;author&gt;Orellana, F.&lt;/author&gt;&lt;author&gt;Waller, U.&lt;/author&gt;&lt;author&gt;Wecker, B.&lt;/author&gt;&lt;/authors&gt;&lt;/contributors&gt;&lt;added-date format="utc"&gt;1449271092&lt;/added-date&gt;&lt;ref-type name="Journal Article"&gt;17&lt;/ref-type&gt;&lt;rec-number&gt;127&lt;/rec-number&gt;&lt;last-updated-date format="utc"&gt;1449271092&lt;/last-updated-date&gt;&lt;accession-num&gt;WOS:000333000200003&lt;/accession-num&gt;&lt;electronic-resource-num&gt;10.1016/j.aquaeng.2013.09.004&lt;/electronic-resource-num&gt;&lt;volume&gt;58&lt;/volume&gt;&lt;/record&gt;&lt;/Cite&gt;&lt;/EndNote&gt;</w:instrText>
      </w:r>
      <w:r w:rsidR="001B1EA2" w:rsidRPr="003C6E6A">
        <w:rPr>
          <w:rFonts w:asciiTheme="minorHAnsi" w:hAnsiTheme="minorHAnsi" w:cstheme="minorHAnsi"/>
          <w:sz w:val="22"/>
          <w:szCs w:val="22"/>
        </w:rPr>
        <w:fldChar w:fldCharType="separate"/>
      </w:r>
      <w:r w:rsidR="00DA383F" w:rsidRPr="003C6E6A">
        <w:rPr>
          <w:rFonts w:asciiTheme="minorHAnsi" w:hAnsiTheme="minorHAnsi" w:cstheme="minorHAnsi"/>
          <w:noProof/>
          <w:sz w:val="22"/>
          <w:szCs w:val="22"/>
          <w:vertAlign w:val="superscript"/>
        </w:rPr>
        <w:t>10</w:t>
      </w:r>
      <w:r w:rsidR="001B1EA2" w:rsidRPr="003C6E6A">
        <w:rPr>
          <w:rFonts w:asciiTheme="minorHAnsi" w:hAnsiTheme="minorHAnsi" w:cstheme="minorHAnsi"/>
          <w:sz w:val="22"/>
          <w:szCs w:val="22"/>
        </w:rPr>
        <w:fldChar w:fldCharType="end"/>
      </w:r>
      <w:r w:rsidR="001B1EA2" w:rsidRPr="003C6E6A">
        <w:rPr>
          <w:rFonts w:asciiTheme="minorHAnsi" w:hAnsiTheme="minorHAnsi" w:cstheme="minorHAnsi"/>
          <w:sz w:val="22"/>
          <w:szCs w:val="22"/>
        </w:rPr>
        <w:t xml:space="preserve">. Aunque la tecnología SRA ha sido primordial para </w:t>
      </w:r>
      <w:r w:rsidR="00886E0A">
        <w:rPr>
          <w:rFonts w:asciiTheme="minorHAnsi" w:hAnsiTheme="minorHAnsi" w:cstheme="minorHAnsi"/>
          <w:sz w:val="22"/>
          <w:szCs w:val="22"/>
        </w:rPr>
        <w:t xml:space="preserve">que </w:t>
      </w:r>
      <w:r w:rsidR="001B1EA2" w:rsidRPr="003C6E6A">
        <w:rPr>
          <w:rFonts w:asciiTheme="minorHAnsi" w:hAnsiTheme="minorHAnsi" w:cstheme="minorHAnsi"/>
          <w:sz w:val="22"/>
          <w:szCs w:val="22"/>
        </w:rPr>
        <w:t xml:space="preserve">la producción acuícola actual </w:t>
      </w:r>
      <w:r w:rsidR="0060535A" w:rsidRPr="003C6E6A">
        <w:rPr>
          <w:rFonts w:asciiTheme="minorHAnsi" w:hAnsiTheme="minorHAnsi" w:cstheme="minorHAnsi"/>
          <w:sz w:val="22"/>
          <w:szCs w:val="22"/>
        </w:rPr>
        <w:t xml:space="preserve">se desarrolle </w:t>
      </w:r>
      <w:r w:rsidR="001B1EA2" w:rsidRPr="003C6E6A">
        <w:rPr>
          <w:rFonts w:asciiTheme="minorHAnsi" w:hAnsiTheme="minorHAnsi" w:cstheme="minorHAnsi"/>
          <w:sz w:val="22"/>
          <w:szCs w:val="22"/>
        </w:rPr>
        <w:t xml:space="preserve">de forma </w:t>
      </w:r>
      <w:r w:rsidR="009111E8" w:rsidRPr="003C6E6A">
        <w:rPr>
          <w:rFonts w:asciiTheme="minorHAnsi" w:hAnsiTheme="minorHAnsi" w:cstheme="minorHAnsi"/>
          <w:sz w:val="22"/>
          <w:szCs w:val="22"/>
        </w:rPr>
        <w:t>sostenible,</w:t>
      </w:r>
      <w:r w:rsidR="001B1EA2" w:rsidRPr="003C6E6A">
        <w:rPr>
          <w:rFonts w:asciiTheme="minorHAnsi" w:hAnsiTheme="minorHAnsi" w:cstheme="minorHAnsi"/>
          <w:sz w:val="22"/>
          <w:szCs w:val="22"/>
        </w:rPr>
        <w:t xml:space="preserve"> </w:t>
      </w:r>
      <w:r w:rsidR="009111E8" w:rsidRPr="003C6E6A">
        <w:rPr>
          <w:rFonts w:asciiTheme="minorHAnsi" w:hAnsiTheme="minorHAnsi" w:cstheme="minorHAnsi"/>
          <w:sz w:val="22"/>
          <w:szCs w:val="22"/>
        </w:rPr>
        <w:t>aún</w:t>
      </w:r>
      <w:r w:rsidR="001B1EA2" w:rsidRPr="003C6E6A">
        <w:rPr>
          <w:rFonts w:asciiTheme="minorHAnsi" w:hAnsiTheme="minorHAnsi" w:cstheme="minorHAnsi"/>
          <w:sz w:val="22"/>
          <w:szCs w:val="22"/>
        </w:rPr>
        <w:t xml:space="preserve"> persisten </w:t>
      </w:r>
      <w:r w:rsidR="00646CAF" w:rsidRPr="003C6E6A">
        <w:rPr>
          <w:rFonts w:asciiTheme="minorHAnsi" w:hAnsiTheme="minorHAnsi" w:cstheme="minorHAnsi"/>
          <w:sz w:val="22"/>
          <w:szCs w:val="22"/>
        </w:rPr>
        <w:t>la preocupación por la capacidad contaminante de esta actividad, porque los nutrientes liberados a través de los efluentes pueden contribuir, junto con otras formas de contaminación puntuales o difusas, a la atrofia de los cuerpos de agua receptores</w:t>
      </w:r>
      <w:r w:rsidR="00954D4E" w:rsidRPr="003C6E6A">
        <w:rPr>
          <w:rFonts w:asciiTheme="minorHAnsi" w:hAnsiTheme="minorHAnsi" w:cstheme="minorHAnsi"/>
          <w:sz w:val="22"/>
          <w:szCs w:val="22"/>
        </w:rPr>
        <w:fldChar w:fldCharType="begin">
          <w:fldData xml:space="preserve">PEVuZE5vdGU+PENpdGU+PEF1dGhvcj5Db2xkZWJlbGxhPC9BdXRob3I+PFllYXI+MjAxODwvWWVh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==
</w:fldData>
        </w:fldChar>
      </w:r>
      <w:r w:rsidR="00DA383F" w:rsidRPr="003C6E6A">
        <w:rPr>
          <w:rFonts w:asciiTheme="minorHAnsi" w:hAnsiTheme="minorHAnsi" w:cstheme="minorHAnsi"/>
          <w:sz w:val="22"/>
          <w:szCs w:val="22"/>
        </w:rPr>
        <w:instrText xml:space="preserve"> ADDIN EN.CITE </w:instrText>
      </w:r>
      <w:r w:rsidR="00DA383F" w:rsidRPr="003C6E6A">
        <w:rPr>
          <w:rFonts w:asciiTheme="minorHAnsi" w:hAnsiTheme="minorHAnsi" w:cstheme="minorHAnsi"/>
          <w:sz w:val="22"/>
          <w:szCs w:val="22"/>
        </w:rPr>
        <w:fldChar w:fldCharType="begin">
          <w:fldData xml:space="preserve">PEVuZE5vdGU+PENpdGU+PEF1dGhvcj5Db2xkZWJlbGxhPC9BdXRob3I+PFllYXI+MjAxODwvWWVh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==
</w:fldData>
        </w:fldChar>
      </w:r>
      <w:r w:rsidR="00DA383F" w:rsidRPr="003C6E6A">
        <w:rPr>
          <w:rFonts w:asciiTheme="minorHAnsi" w:hAnsiTheme="minorHAnsi" w:cstheme="minorHAnsi"/>
          <w:sz w:val="22"/>
          <w:szCs w:val="22"/>
        </w:rPr>
        <w:instrText xml:space="preserve"> ADDIN EN.CITE.DATA </w:instrText>
      </w:r>
      <w:r w:rsidR="00DA383F" w:rsidRPr="003C6E6A">
        <w:rPr>
          <w:rFonts w:asciiTheme="minorHAnsi" w:hAnsiTheme="minorHAnsi" w:cstheme="minorHAnsi"/>
          <w:sz w:val="22"/>
          <w:szCs w:val="22"/>
        </w:rPr>
      </w:r>
      <w:r w:rsidR="00DA383F" w:rsidRPr="003C6E6A">
        <w:rPr>
          <w:rFonts w:asciiTheme="minorHAnsi" w:hAnsiTheme="minorHAnsi" w:cstheme="minorHAnsi"/>
          <w:sz w:val="22"/>
          <w:szCs w:val="22"/>
        </w:rPr>
        <w:fldChar w:fldCharType="end"/>
      </w:r>
      <w:r w:rsidR="00954D4E" w:rsidRPr="003C6E6A">
        <w:rPr>
          <w:rFonts w:asciiTheme="minorHAnsi" w:hAnsiTheme="minorHAnsi" w:cstheme="minorHAnsi"/>
          <w:sz w:val="22"/>
          <w:szCs w:val="22"/>
        </w:rPr>
      </w:r>
      <w:r w:rsidR="00954D4E" w:rsidRPr="003C6E6A">
        <w:rPr>
          <w:rFonts w:asciiTheme="minorHAnsi" w:hAnsiTheme="minorHAnsi" w:cstheme="minorHAnsi"/>
          <w:sz w:val="22"/>
          <w:szCs w:val="22"/>
        </w:rPr>
        <w:fldChar w:fldCharType="separate"/>
      </w:r>
      <w:r w:rsidR="00DA383F" w:rsidRPr="003C6E6A">
        <w:rPr>
          <w:rFonts w:asciiTheme="minorHAnsi" w:hAnsiTheme="minorHAnsi" w:cstheme="minorHAnsi"/>
          <w:noProof/>
          <w:sz w:val="22"/>
          <w:szCs w:val="22"/>
          <w:vertAlign w:val="superscript"/>
        </w:rPr>
        <w:t>4, 12</w:t>
      </w:r>
      <w:r w:rsidR="00954D4E" w:rsidRPr="003C6E6A">
        <w:rPr>
          <w:rFonts w:asciiTheme="minorHAnsi" w:hAnsiTheme="minorHAnsi" w:cstheme="minorHAnsi"/>
          <w:sz w:val="22"/>
          <w:szCs w:val="22"/>
        </w:rPr>
        <w:fldChar w:fldCharType="end"/>
      </w:r>
      <w:r w:rsidR="00646CAF" w:rsidRPr="003C6E6A">
        <w:rPr>
          <w:rFonts w:asciiTheme="minorHAnsi" w:hAnsiTheme="minorHAnsi" w:cstheme="minorHAnsi"/>
          <w:sz w:val="22"/>
          <w:szCs w:val="22"/>
        </w:rPr>
        <w:t>.</w:t>
      </w:r>
    </w:p>
    <w:p w14:paraId="5C1BC262" w14:textId="77777777" w:rsidR="00AD6A44" w:rsidRPr="003C6E6A" w:rsidRDefault="00AD6A44" w:rsidP="00A43E9A">
      <w:pPr>
        <w:spacing w:after="0"/>
        <w:jc w:val="both"/>
        <w:rPr>
          <w:rFonts w:asciiTheme="minorHAnsi" w:hAnsiTheme="minorHAnsi" w:cstheme="minorHAnsi"/>
          <w:sz w:val="22"/>
          <w:szCs w:val="22"/>
        </w:rPr>
      </w:pPr>
    </w:p>
    <w:p w14:paraId="2FFD0B9C" w14:textId="77777777" w:rsidR="00C530A0" w:rsidRPr="003C6E6A" w:rsidRDefault="00915EA6" w:rsidP="001E27F2">
      <w:pPr>
        <w:pStyle w:val="Ttulo3"/>
        <w:numPr>
          <w:ilvl w:val="2"/>
          <w:numId w:val="5"/>
        </w:numPr>
        <w:spacing w:before="0" w:after="0"/>
        <w:rPr>
          <w:b/>
          <w:lang w:val="es-ES_tradnl"/>
        </w:rPr>
      </w:pPr>
      <w:bookmarkStart w:id="13" w:name="_Toc79959296"/>
      <w:r w:rsidRPr="003C6E6A">
        <w:rPr>
          <w:b/>
          <w:lang w:val="es-ES_tradnl"/>
        </w:rPr>
        <w:t xml:space="preserve">Caracterización </w:t>
      </w:r>
      <w:r w:rsidR="00C530A0" w:rsidRPr="003C6E6A">
        <w:rPr>
          <w:b/>
          <w:lang w:val="es-ES_tradnl"/>
        </w:rPr>
        <w:t>de los efluentes</w:t>
      </w:r>
      <w:bookmarkEnd w:id="13"/>
    </w:p>
    <w:p w14:paraId="19B329A1" w14:textId="5D7A8BE1" w:rsidR="00C04D05" w:rsidRPr="003C6E6A" w:rsidRDefault="00DE77F0" w:rsidP="00E77D1D">
      <w:pPr>
        <w:spacing w:after="0"/>
        <w:jc w:val="both"/>
        <w:rPr>
          <w:rFonts w:asciiTheme="minorHAnsi" w:hAnsiTheme="minorHAnsi" w:cstheme="minorHAnsi"/>
          <w:sz w:val="22"/>
          <w:szCs w:val="22"/>
          <w:lang w:val="es-ES_tradnl"/>
        </w:rPr>
      </w:pPr>
      <w:r w:rsidRPr="003C6E6A">
        <w:rPr>
          <w:rFonts w:asciiTheme="minorHAnsi" w:hAnsiTheme="minorHAnsi" w:cstheme="minorHAnsi"/>
          <w:sz w:val="22"/>
          <w:szCs w:val="22"/>
          <w:lang w:val="es-ES_tradnl"/>
        </w:rPr>
        <w:t xml:space="preserve">Los efluentes del SRA están usualmente compuestos por materia orgánica </w:t>
      </w:r>
      <w:r w:rsidR="0060535A" w:rsidRPr="003C6E6A">
        <w:rPr>
          <w:rFonts w:asciiTheme="minorHAnsi" w:hAnsiTheme="minorHAnsi" w:cstheme="minorHAnsi"/>
          <w:sz w:val="22"/>
          <w:szCs w:val="22"/>
          <w:lang w:val="es-ES_tradnl"/>
        </w:rPr>
        <w:t>particulada</w:t>
      </w:r>
      <w:r w:rsidRPr="003C6E6A">
        <w:rPr>
          <w:rFonts w:asciiTheme="minorHAnsi" w:hAnsiTheme="minorHAnsi" w:cstheme="minorHAnsi"/>
          <w:sz w:val="22"/>
          <w:szCs w:val="22"/>
          <w:lang w:val="es-ES_tradnl"/>
        </w:rPr>
        <w:t xml:space="preserve"> y disuelta (DOM y POM, por sus siglas en ingles), solidos totales su</w:t>
      </w:r>
      <w:r w:rsidR="0065262F" w:rsidRPr="003C6E6A">
        <w:rPr>
          <w:rFonts w:asciiTheme="minorHAnsi" w:hAnsiTheme="minorHAnsi" w:cstheme="minorHAnsi"/>
          <w:sz w:val="22"/>
          <w:szCs w:val="22"/>
          <w:lang w:val="es-ES_tradnl"/>
        </w:rPr>
        <w:t xml:space="preserve">spendidos (TSS), nutrientes </w:t>
      </w:r>
      <w:r w:rsidR="0043371D" w:rsidRPr="003C6E6A">
        <w:rPr>
          <w:rFonts w:asciiTheme="minorHAnsi" w:hAnsiTheme="minorHAnsi" w:cstheme="minorHAnsi"/>
          <w:sz w:val="22"/>
          <w:szCs w:val="22"/>
          <w:lang w:val="es-ES_tradnl"/>
        </w:rPr>
        <w:t xml:space="preserve">inorgánicos </w:t>
      </w:r>
      <w:r w:rsidR="0065262F" w:rsidRPr="003C6E6A">
        <w:rPr>
          <w:rFonts w:asciiTheme="minorHAnsi" w:hAnsiTheme="minorHAnsi" w:cstheme="minorHAnsi"/>
          <w:sz w:val="22"/>
          <w:szCs w:val="22"/>
          <w:lang w:val="es-ES_tradnl"/>
        </w:rPr>
        <w:t xml:space="preserve">nitrogenados como </w:t>
      </w:r>
      <w:r w:rsidR="0065262F" w:rsidRPr="003C6E6A">
        <w:rPr>
          <w:rFonts w:ascii="Arial" w:hAnsi="Arial" w:cs="Arial"/>
          <w:sz w:val="22"/>
          <w:szCs w:val="22"/>
          <w:lang w:val="es-ES_tradnl"/>
        </w:rPr>
        <w:t>nitrato (NO</w:t>
      </w:r>
      <w:r w:rsidR="0065262F" w:rsidRPr="003C6E6A">
        <w:rPr>
          <w:rFonts w:ascii="Arial" w:hAnsi="Arial" w:cs="Arial"/>
          <w:sz w:val="22"/>
          <w:szCs w:val="22"/>
          <w:vertAlign w:val="subscript"/>
          <w:lang w:val="es-ES_tradnl"/>
        </w:rPr>
        <w:t>3</w:t>
      </w:r>
      <w:r w:rsidR="0065262F" w:rsidRPr="003C6E6A">
        <w:rPr>
          <w:rFonts w:ascii="Arial" w:hAnsi="Arial" w:cs="Arial"/>
          <w:sz w:val="22"/>
          <w:szCs w:val="22"/>
          <w:lang w:val="es-ES_tradnl"/>
        </w:rPr>
        <w:t>-N</w:t>
      </w:r>
      <w:r w:rsidR="00477EBA" w:rsidRPr="003C6E6A">
        <w:rPr>
          <w:rFonts w:ascii="Arial" w:hAnsi="Arial" w:cs="Arial"/>
          <w:sz w:val="22"/>
          <w:szCs w:val="22"/>
          <w:lang w:val="es-ES_tradnl"/>
        </w:rPr>
        <w:t xml:space="preserve">), </w:t>
      </w:r>
      <w:r w:rsidR="0065262F" w:rsidRPr="003C6E6A">
        <w:rPr>
          <w:rFonts w:ascii="Arial" w:hAnsi="Arial" w:cs="Arial"/>
          <w:sz w:val="22"/>
          <w:szCs w:val="22"/>
          <w:lang w:val="es-ES_tradnl"/>
        </w:rPr>
        <w:t>nitrito (NO</w:t>
      </w:r>
      <w:r w:rsidR="0065262F" w:rsidRPr="003C6E6A">
        <w:rPr>
          <w:rFonts w:ascii="Arial" w:hAnsi="Arial" w:cs="Arial"/>
          <w:sz w:val="22"/>
          <w:szCs w:val="22"/>
          <w:vertAlign w:val="subscript"/>
          <w:lang w:val="es-ES_tradnl"/>
        </w:rPr>
        <w:t>2</w:t>
      </w:r>
      <w:r w:rsidR="0065262F" w:rsidRPr="003C6E6A">
        <w:rPr>
          <w:rFonts w:ascii="Arial" w:hAnsi="Arial" w:cs="Arial"/>
          <w:sz w:val="22"/>
          <w:szCs w:val="22"/>
          <w:lang w:val="es-ES_tradnl"/>
        </w:rPr>
        <w:t>-N</w:t>
      </w:r>
      <w:r w:rsidR="00477EBA" w:rsidRPr="003C6E6A">
        <w:rPr>
          <w:rFonts w:ascii="Arial" w:hAnsi="Arial" w:cs="Arial"/>
          <w:sz w:val="22"/>
          <w:szCs w:val="22"/>
          <w:lang w:val="es-ES_tradnl"/>
        </w:rPr>
        <w:t xml:space="preserve">), </w:t>
      </w:r>
      <w:r w:rsidR="0065262F" w:rsidRPr="003C6E6A">
        <w:rPr>
          <w:rFonts w:ascii="Arial" w:hAnsi="Arial" w:cs="Arial"/>
          <w:sz w:val="22"/>
          <w:szCs w:val="22"/>
          <w:lang w:val="es-ES_tradnl"/>
        </w:rPr>
        <w:t>amoníaco (NH</w:t>
      </w:r>
      <w:r w:rsidR="0065262F" w:rsidRPr="003C6E6A">
        <w:rPr>
          <w:rFonts w:ascii="Arial" w:hAnsi="Arial" w:cs="Arial"/>
          <w:sz w:val="22"/>
          <w:szCs w:val="22"/>
          <w:vertAlign w:val="subscript"/>
          <w:lang w:val="es-ES_tradnl"/>
        </w:rPr>
        <w:t>3</w:t>
      </w:r>
      <w:r w:rsidR="0065262F" w:rsidRPr="003C6E6A">
        <w:rPr>
          <w:rFonts w:ascii="Arial" w:hAnsi="Arial" w:cs="Arial"/>
          <w:sz w:val="22"/>
          <w:szCs w:val="22"/>
          <w:lang w:val="es-ES_tradnl"/>
        </w:rPr>
        <w:t>-</w:t>
      </w:r>
      <w:r w:rsidR="00477EBA" w:rsidRPr="003C6E6A">
        <w:rPr>
          <w:rFonts w:ascii="Arial" w:hAnsi="Arial" w:cs="Arial"/>
          <w:sz w:val="22"/>
          <w:szCs w:val="22"/>
          <w:lang w:val="es-ES_tradnl"/>
        </w:rPr>
        <w:t xml:space="preserve">N), </w:t>
      </w:r>
      <w:r w:rsidR="0065262F" w:rsidRPr="003C6E6A">
        <w:rPr>
          <w:rFonts w:ascii="Arial" w:hAnsi="Arial" w:cs="Arial"/>
          <w:sz w:val="22"/>
          <w:szCs w:val="22"/>
          <w:lang w:val="es-ES_tradnl"/>
        </w:rPr>
        <w:t>amonio (NH</w:t>
      </w:r>
      <w:r w:rsidR="0065262F" w:rsidRPr="003C6E6A">
        <w:rPr>
          <w:rFonts w:ascii="Arial" w:hAnsi="Arial" w:cs="Arial"/>
          <w:sz w:val="22"/>
          <w:szCs w:val="22"/>
          <w:vertAlign w:val="subscript"/>
          <w:lang w:val="es-ES_tradnl"/>
        </w:rPr>
        <w:t>4</w:t>
      </w:r>
      <w:r w:rsidR="00477EBA" w:rsidRPr="003C6E6A">
        <w:rPr>
          <w:rFonts w:ascii="Arial" w:hAnsi="Arial" w:cs="Arial"/>
          <w:sz w:val="22"/>
          <w:szCs w:val="22"/>
          <w:lang w:val="es-ES_tradnl"/>
        </w:rPr>
        <w:t>-N</w:t>
      </w:r>
      <w:r w:rsidR="0065262F" w:rsidRPr="003C6E6A">
        <w:rPr>
          <w:rFonts w:ascii="Arial" w:hAnsi="Arial" w:cs="Arial"/>
          <w:sz w:val="22"/>
          <w:szCs w:val="22"/>
          <w:lang w:val="es-ES_tradnl"/>
        </w:rPr>
        <w:t>)</w:t>
      </w:r>
      <w:r w:rsidR="00477EBA" w:rsidRPr="003C6E6A">
        <w:rPr>
          <w:rFonts w:ascii="Arial" w:hAnsi="Arial" w:cs="Arial"/>
          <w:sz w:val="22"/>
          <w:szCs w:val="22"/>
          <w:lang w:val="es-ES_tradnl"/>
        </w:rPr>
        <w:t xml:space="preserve"> </w:t>
      </w:r>
      <w:r w:rsidR="0043371D" w:rsidRPr="003C6E6A">
        <w:rPr>
          <w:rFonts w:ascii="Arial" w:hAnsi="Arial" w:cs="Arial"/>
          <w:sz w:val="22"/>
          <w:szCs w:val="22"/>
          <w:lang w:val="es-ES_tradnl"/>
        </w:rPr>
        <w:t>y fosfatados como PO</w:t>
      </w:r>
      <w:r w:rsidR="0043371D" w:rsidRPr="003C6E6A">
        <w:rPr>
          <w:rFonts w:ascii="Arial" w:hAnsi="Arial" w:cs="Arial"/>
          <w:sz w:val="22"/>
          <w:szCs w:val="22"/>
          <w:vertAlign w:val="subscript"/>
          <w:lang w:val="es-ES_tradnl"/>
        </w:rPr>
        <w:t>4</w:t>
      </w:r>
      <w:r w:rsidR="0043371D" w:rsidRPr="003C6E6A">
        <w:rPr>
          <w:rFonts w:ascii="Arial" w:hAnsi="Arial" w:cs="Arial"/>
          <w:sz w:val="22"/>
          <w:szCs w:val="22"/>
          <w:lang w:val="es-ES_tradnl"/>
        </w:rPr>
        <w:t xml:space="preserve">-P, </w:t>
      </w:r>
      <w:r w:rsidR="00FF71AC" w:rsidRPr="003C6E6A">
        <w:rPr>
          <w:rFonts w:asciiTheme="minorHAnsi" w:hAnsiTheme="minorHAnsi" w:cstheme="minorHAnsi"/>
          <w:sz w:val="22"/>
          <w:szCs w:val="22"/>
          <w:lang w:val="es-ES_tradnl"/>
        </w:rPr>
        <w:t>además de</w:t>
      </w:r>
      <w:r w:rsidRPr="003C6E6A">
        <w:rPr>
          <w:rFonts w:asciiTheme="minorHAnsi" w:hAnsiTheme="minorHAnsi" w:cstheme="minorHAnsi"/>
          <w:sz w:val="22"/>
          <w:szCs w:val="22"/>
          <w:lang w:val="es-ES_tradnl"/>
        </w:rPr>
        <w:t xml:space="preserve"> otros compuestos orgánicos e </w:t>
      </w:r>
      <w:r w:rsidR="00252C97" w:rsidRPr="003C6E6A">
        <w:rPr>
          <w:rFonts w:asciiTheme="minorHAnsi" w:hAnsiTheme="minorHAnsi" w:cstheme="minorHAnsi"/>
          <w:sz w:val="22"/>
          <w:szCs w:val="22"/>
          <w:lang w:val="es-ES_tradnl"/>
        </w:rPr>
        <w:t>inorgánicos específicos</w:t>
      </w:r>
      <w:r w:rsidRPr="003C6E6A">
        <w:rPr>
          <w:rFonts w:asciiTheme="minorHAnsi" w:hAnsiTheme="minorHAnsi" w:cstheme="minorHAnsi"/>
          <w:sz w:val="22"/>
          <w:szCs w:val="22"/>
          <w:lang w:val="es-ES_tradnl"/>
        </w:rPr>
        <w:fldChar w:fldCharType="begin"/>
      </w:r>
      <w:r w:rsidR="00047F75" w:rsidRPr="003C6E6A">
        <w:rPr>
          <w:rFonts w:asciiTheme="minorHAnsi" w:hAnsiTheme="minorHAnsi" w:cstheme="minorHAnsi"/>
          <w:sz w:val="22"/>
          <w:szCs w:val="22"/>
          <w:lang w:val="es-ES_tradnl"/>
        </w:rPr>
        <w:instrText xml:space="preserve"> ADDIN EN.CITE &lt;EndNote&gt;&lt;Cite&gt;&lt;Author&gt;Piedrahita&lt;/Author&gt;&lt;Year&gt;2003&lt;/Year&gt;&lt;IDText&gt;Reducing the potential environmental impact of tank aquaculture effluents through intensification and recirculation&lt;/IDText&gt;&lt;DisplayText&gt;&lt;style face="superscript"&gt;2&lt;/style&gt;&lt;/DisplayText&gt;&lt;record&gt;&lt;dates&gt;&lt;pub-dates&gt;&lt;date&gt;Oct 31&lt;/date&gt;&lt;/pub-dates&gt;&lt;year&gt;2003&lt;/year&gt;&lt;/dates&gt;&lt;urls&gt;&lt;related-urls&gt;&lt;url&gt;&amp;lt;Go to ISI&amp;gt;://WOS:000185998700004&lt;/url&gt;&lt;/related-urls&gt;&lt;/urls&gt;&lt;isbn&gt;0044-8486&lt;/isbn&gt;&lt;titles&gt;&lt;title&gt;Reducing the potential environmental impact of tank aquaculture effluents through intensification and recirculation&lt;/title&gt;&lt;secondary-title&gt;Aquaculture&lt;/secondary-title&gt;&lt;/titles&gt;&lt;pages&gt;35-44&lt;/pages&gt;&lt;number&gt;1-4&lt;/number&gt;&lt;contributors&gt;&lt;authors&gt;&lt;author&gt;Piedrahita, R. H.&lt;/author&gt;&lt;/authors&gt;&lt;/contributors&gt;&lt;added-date format="utc"&gt;1449020620&lt;/added-date&gt;&lt;ref-type name="Journal Article"&gt;17&lt;/ref-type&gt;&lt;rec-number&gt;112&lt;/rec-number&gt;&lt;last-updated-date format="utc"&gt;1449020620&lt;/last-updated-date&gt;&lt;accession-num&gt;WOS:000185998700004&lt;/accession-num&gt;&lt;electronic-resource-num&gt;10.1016/s0044-8486(03)00465-4&lt;/electronic-resource-num&gt;&lt;volume&gt;226&lt;/volume&gt;&lt;/record&gt;&lt;/Cite&gt;&lt;/EndNote&gt;</w:instrText>
      </w:r>
      <w:r w:rsidRPr="003C6E6A">
        <w:rPr>
          <w:rFonts w:asciiTheme="minorHAnsi" w:hAnsiTheme="minorHAnsi" w:cstheme="minorHAnsi"/>
          <w:sz w:val="22"/>
          <w:szCs w:val="22"/>
          <w:lang w:val="es-ES_tradnl"/>
        </w:rPr>
        <w:fldChar w:fldCharType="separate"/>
      </w:r>
      <w:r w:rsidR="00047F75" w:rsidRPr="003C6E6A">
        <w:rPr>
          <w:rFonts w:asciiTheme="minorHAnsi" w:hAnsiTheme="minorHAnsi" w:cstheme="minorHAnsi"/>
          <w:noProof/>
          <w:sz w:val="22"/>
          <w:szCs w:val="22"/>
          <w:vertAlign w:val="superscript"/>
          <w:lang w:val="es-ES_tradnl"/>
        </w:rPr>
        <w:t>2</w:t>
      </w:r>
      <w:r w:rsidRPr="003C6E6A">
        <w:rPr>
          <w:rFonts w:asciiTheme="minorHAnsi" w:hAnsiTheme="minorHAnsi" w:cstheme="minorHAnsi"/>
          <w:sz w:val="22"/>
          <w:szCs w:val="22"/>
          <w:lang w:val="es-ES_tradnl"/>
        </w:rPr>
        <w:fldChar w:fldCharType="end"/>
      </w:r>
      <w:r w:rsidR="00C24970" w:rsidRPr="003C6E6A">
        <w:rPr>
          <w:rFonts w:asciiTheme="minorHAnsi" w:hAnsiTheme="minorHAnsi" w:cstheme="minorHAnsi"/>
          <w:sz w:val="22"/>
          <w:szCs w:val="22"/>
          <w:lang w:val="es-ES_tradnl"/>
        </w:rPr>
        <w:t>. En los</w:t>
      </w:r>
      <w:r w:rsidR="00FF71AC" w:rsidRPr="003C6E6A">
        <w:rPr>
          <w:rFonts w:asciiTheme="minorHAnsi" w:hAnsiTheme="minorHAnsi" w:cstheme="minorHAnsi"/>
          <w:sz w:val="22"/>
          <w:szCs w:val="22"/>
          <w:lang w:val="es-ES_tradnl"/>
        </w:rPr>
        <w:t xml:space="preserve"> sistemas</w:t>
      </w:r>
      <w:r w:rsidR="00C24970" w:rsidRPr="003C6E6A">
        <w:rPr>
          <w:rFonts w:asciiTheme="minorHAnsi" w:hAnsiTheme="minorHAnsi" w:cstheme="minorHAnsi"/>
          <w:sz w:val="22"/>
          <w:szCs w:val="22"/>
          <w:lang w:val="es-ES_tradnl"/>
        </w:rPr>
        <w:t xml:space="preserve"> de acuicultura marina en tierra</w:t>
      </w:r>
      <w:r w:rsidR="006C7E8A" w:rsidRPr="003C6E6A">
        <w:rPr>
          <w:rFonts w:asciiTheme="minorHAnsi" w:hAnsiTheme="minorHAnsi" w:cstheme="minorHAnsi"/>
          <w:sz w:val="22"/>
          <w:szCs w:val="22"/>
          <w:lang w:val="es-ES_tradnl"/>
        </w:rPr>
        <w:t>, los efluentes se contaminan</w:t>
      </w:r>
      <w:r w:rsidR="00FF71AC" w:rsidRPr="003C6E6A">
        <w:rPr>
          <w:rFonts w:asciiTheme="minorHAnsi" w:hAnsiTheme="minorHAnsi" w:cstheme="minorHAnsi"/>
          <w:sz w:val="22"/>
          <w:szCs w:val="22"/>
          <w:lang w:val="es-ES_tradnl"/>
        </w:rPr>
        <w:t xml:space="preserve"> </w:t>
      </w:r>
      <w:r w:rsidR="00384DF4" w:rsidRPr="003C6E6A">
        <w:rPr>
          <w:rFonts w:asciiTheme="minorHAnsi" w:hAnsiTheme="minorHAnsi" w:cstheme="minorHAnsi"/>
          <w:sz w:val="22"/>
          <w:szCs w:val="22"/>
          <w:lang w:val="es-ES_tradnl"/>
        </w:rPr>
        <w:t>rápidamente debido a las prácticas de manejo</w:t>
      </w:r>
      <w:r w:rsidR="00C24970" w:rsidRPr="003C6E6A">
        <w:rPr>
          <w:rFonts w:asciiTheme="minorHAnsi" w:hAnsiTheme="minorHAnsi" w:cstheme="minorHAnsi"/>
          <w:sz w:val="22"/>
          <w:szCs w:val="22"/>
          <w:lang w:val="es-ES_tradnl"/>
        </w:rPr>
        <w:t xml:space="preserve"> que obligan</w:t>
      </w:r>
      <w:r w:rsidR="00384DF4" w:rsidRPr="003C6E6A">
        <w:rPr>
          <w:rFonts w:asciiTheme="minorHAnsi" w:hAnsiTheme="minorHAnsi" w:cstheme="minorHAnsi"/>
          <w:sz w:val="22"/>
          <w:szCs w:val="22"/>
          <w:lang w:val="es-ES_tradnl"/>
        </w:rPr>
        <w:t xml:space="preserve"> a usar gran </w:t>
      </w:r>
      <w:r w:rsidR="00384DF4" w:rsidRPr="003C6E6A">
        <w:rPr>
          <w:rFonts w:asciiTheme="minorHAnsi" w:hAnsiTheme="minorHAnsi" w:cstheme="minorHAnsi"/>
          <w:sz w:val="22"/>
          <w:szCs w:val="22"/>
        </w:rPr>
        <w:t xml:space="preserve">cantidad </w:t>
      </w:r>
      <w:r w:rsidR="00384DF4" w:rsidRPr="003C6E6A">
        <w:rPr>
          <w:rFonts w:asciiTheme="minorHAnsi" w:hAnsiTheme="minorHAnsi" w:cstheme="minorHAnsi"/>
          <w:sz w:val="22"/>
          <w:szCs w:val="22"/>
        </w:rPr>
        <w:lastRenderedPageBreak/>
        <w:t xml:space="preserve">de alimento para satisfacer la ración diaria del cultivo. Estudios han demostrado que para poder distribuir el alimento a todo el cultivo se debe utilizar hasta un 50 % más </w:t>
      </w:r>
      <w:r w:rsidR="00D80D43" w:rsidRPr="003C6E6A">
        <w:rPr>
          <w:rFonts w:asciiTheme="minorHAnsi" w:hAnsiTheme="minorHAnsi" w:cstheme="minorHAnsi"/>
          <w:sz w:val="22"/>
          <w:szCs w:val="22"/>
        </w:rPr>
        <w:t xml:space="preserve">del alimento </w:t>
      </w:r>
      <w:r w:rsidR="00384DF4" w:rsidRPr="003C6E6A">
        <w:rPr>
          <w:rFonts w:asciiTheme="minorHAnsi" w:hAnsiTheme="minorHAnsi" w:cstheme="minorHAnsi"/>
          <w:sz w:val="22"/>
          <w:szCs w:val="22"/>
        </w:rPr>
        <w:t>realmente necesario</w:t>
      </w:r>
      <w:r w:rsidR="006C7E8A" w:rsidRPr="003C6E6A">
        <w:rPr>
          <w:rFonts w:asciiTheme="minorHAnsi" w:hAnsiTheme="minorHAnsi" w:cstheme="minorHAnsi"/>
          <w:sz w:val="22"/>
          <w:szCs w:val="22"/>
        </w:rPr>
        <w:t xml:space="preserve"> para el sostenimiento del cultivo. </w:t>
      </w:r>
      <w:r w:rsidR="00384DF4" w:rsidRPr="003C6E6A">
        <w:rPr>
          <w:rFonts w:asciiTheme="minorHAnsi" w:hAnsiTheme="minorHAnsi" w:cstheme="minorHAnsi"/>
          <w:sz w:val="22"/>
          <w:szCs w:val="22"/>
        </w:rPr>
        <w:t xml:space="preserve">Causando un elevado coste económico que </w:t>
      </w:r>
      <w:r w:rsidR="00384DF4" w:rsidRPr="003C6E6A">
        <w:rPr>
          <w:rFonts w:asciiTheme="minorHAnsi" w:hAnsiTheme="minorHAnsi" w:cstheme="minorHAnsi"/>
          <w:sz w:val="22"/>
          <w:szCs w:val="22"/>
          <w:lang w:val="es-ES_tradnl"/>
        </w:rPr>
        <w:t>oscila entre el 40% y 60% del total de producción</w:t>
      </w:r>
      <w:r w:rsidR="006C7E8A" w:rsidRPr="003C6E6A">
        <w:rPr>
          <w:rFonts w:asciiTheme="minorHAnsi" w:hAnsiTheme="minorHAnsi" w:cstheme="minorHAnsi"/>
          <w:sz w:val="22"/>
          <w:szCs w:val="22"/>
          <w:lang w:val="es-ES_tradnl"/>
        </w:rPr>
        <w:t xml:space="preserve"> </w:t>
      </w:r>
      <w:r w:rsidR="00384DF4" w:rsidRPr="003C6E6A">
        <w:rPr>
          <w:rFonts w:asciiTheme="minorHAnsi" w:hAnsiTheme="minorHAnsi" w:cstheme="minorHAnsi"/>
          <w:sz w:val="22"/>
          <w:szCs w:val="22"/>
          <w:lang w:val="es-ES_tradnl"/>
        </w:rPr>
        <w:t xml:space="preserve">y </w:t>
      </w:r>
      <w:r w:rsidR="00196AEF" w:rsidRPr="003C6E6A">
        <w:rPr>
          <w:rFonts w:asciiTheme="minorHAnsi" w:hAnsiTheme="minorHAnsi" w:cstheme="minorHAnsi"/>
          <w:sz w:val="22"/>
          <w:szCs w:val="22"/>
          <w:lang w:val="es-ES_tradnl"/>
        </w:rPr>
        <w:t xml:space="preserve">un </w:t>
      </w:r>
      <w:r w:rsidR="00384DF4" w:rsidRPr="003C6E6A">
        <w:rPr>
          <w:rFonts w:asciiTheme="minorHAnsi" w:hAnsiTheme="minorHAnsi" w:cstheme="minorHAnsi"/>
          <w:sz w:val="22"/>
          <w:szCs w:val="22"/>
          <w:lang w:val="es-ES_tradnl"/>
        </w:rPr>
        <w:t>gran desperdicio</w:t>
      </w:r>
      <w:r w:rsidR="006C7E8A" w:rsidRPr="003C6E6A">
        <w:rPr>
          <w:rFonts w:asciiTheme="minorHAnsi" w:hAnsiTheme="minorHAnsi" w:cstheme="minorHAnsi"/>
          <w:sz w:val="22"/>
          <w:szCs w:val="22"/>
          <w:lang w:val="es-ES_tradnl"/>
        </w:rPr>
        <w:t xml:space="preserve"> </w:t>
      </w:r>
      <w:r w:rsidR="006C7E8A" w:rsidRPr="003C6E6A">
        <w:rPr>
          <w:rFonts w:asciiTheme="minorHAnsi" w:hAnsiTheme="minorHAnsi" w:cstheme="minorHAnsi"/>
          <w:sz w:val="22"/>
          <w:szCs w:val="22"/>
          <w:lang w:val="es-ES_tradnl"/>
        </w:rPr>
        <w:fldChar w:fldCharType="begin">
          <w:fldData xml:space="preserve">PEVuZE5vdGU+PENpdGU+PEF1dGhvcj5TaGltb2RhPC9BdXRob3I+PFllYXI+MjAwNzwvWWVhcj48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</w:fldData>
        </w:fldChar>
      </w:r>
      <w:r w:rsidR="006C7E8A" w:rsidRPr="003C6E6A">
        <w:rPr>
          <w:rFonts w:asciiTheme="minorHAnsi" w:hAnsiTheme="minorHAnsi" w:cstheme="minorHAnsi"/>
          <w:sz w:val="22"/>
          <w:szCs w:val="22"/>
          <w:lang w:val="es-ES_tradnl"/>
        </w:rPr>
        <w:instrText xml:space="preserve"> ADDIN EN.CITE </w:instrText>
      </w:r>
      <w:r w:rsidR="006C7E8A" w:rsidRPr="003C6E6A">
        <w:rPr>
          <w:rFonts w:asciiTheme="minorHAnsi" w:hAnsiTheme="minorHAnsi" w:cstheme="minorHAnsi"/>
          <w:sz w:val="22"/>
          <w:szCs w:val="22"/>
          <w:lang w:val="es-ES_tradnl"/>
        </w:rPr>
        <w:fldChar w:fldCharType="begin">
          <w:fldData xml:space="preserve">PEVuZE5vdGU+PENpdGU+PEF1dGhvcj5TaGltb2RhPC9BdXRob3I+PFllYXI+MjAwNzwvWWVhcj48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</w:fldData>
        </w:fldChar>
      </w:r>
      <w:r w:rsidR="006C7E8A" w:rsidRPr="003C6E6A">
        <w:rPr>
          <w:rFonts w:asciiTheme="minorHAnsi" w:hAnsiTheme="minorHAnsi" w:cstheme="minorHAnsi"/>
          <w:sz w:val="22"/>
          <w:szCs w:val="22"/>
          <w:lang w:val="es-ES_tradnl"/>
        </w:rPr>
        <w:instrText xml:space="preserve"> ADDIN EN.CITE.DATA </w:instrText>
      </w:r>
      <w:r w:rsidR="006C7E8A" w:rsidRPr="003C6E6A">
        <w:rPr>
          <w:rFonts w:asciiTheme="minorHAnsi" w:hAnsiTheme="minorHAnsi" w:cstheme="minorHAnsi"/>
          <w:sz w:val="22"/>
          <w:szCs w:val="22"/>
          <w:lang w:val="es-ES_tradnl"/>
        </w:rPr>
      </w:r>
      <w:r w:rsidR="006C7E8A" w:rsidRPr="003C6E6A">
        <w:rPr>
          <w:rFonts w:asciiTheme="minorHAnsi" w:hAnsiTheme="minorHAnsi" w:cstheme="minorHAnsi"/>
          <w:sz w:val="22"/>
          <w:szCs w:val="22"/>
          <w:lang w:val="es-ES_tradnl"/>
        </w:rPr>
        <w:fldChar w:fldCharType="end"/>
      </w:r>
      <w:r w:rsidR="006C7E8A" w:rsidRPr="003C6E6A">
        <w:rPr>
          <w:rFonts w:asciiTheme="minorHAnsi" w:hAnsiTheme="minorHAnsi" w:cstheme="minorHAnsi"/>
          <w:sz w:val="22"/>
          <w:szCs w:val="22"/>
          <w:lang w:val="es-ES_tradnl"/>
        </w:rPr>
      </w:r>
      <w:r w:rsidR="006C7E8A" w:rsidRPr="003C6E6A">
        <w:rPr>
          <w:rFonts w:asciiTheme="minorHAnsi" w:hAnsiTheme="minorHAnsi" w:cstheme="minorHAnsi"/>
          <w:sz w:val="22"/>
          <w:szCs w:val="22"/>
          <w:lang w:val="es-ES_tradnl"/>
        </w:rPr>
        <w:fldChar w:fldCharType="separate"/>
      </w:r>
      <w:r w:rsidR="006C7E8A" w:rsidRPr="003C6E6A">
        <w:rPr>
          <w:rFonts w:asciiTheme="minorHAnsi" w:hAnsiTheme="minorHAnsi" w:cstheme="minorHAnsi"/>
          <w:noProof/>
          <w:sz w:val="22"/>
          <w:szCs w:val="22"/>
          <w:vertAlign w:val="superscript"/>
          <w:lang w:val="es-ES_tradnl"/>
        </w:rPr>
        <w:t>7, 13</w:t>
      </w:r>
      <w:r w:rsidR="006C7E8A" w:rsidRPr="003C6E6A">
        <w:rPr>
          <w:rFonts w:asciiTheme="minorHAnsi" w:hAnsiTheme="minorHAnsi" w:cstheme="minorHAnsi"/>
          <w:sz w:val="22"/>
          <w:szCs w:val="22"/>
          <w:lang w:val="es-ES_tradnl"/>
        </w:rPr>
        <w:fldChar w:fldCharType="end"/>
      </w:r>
      <w:r w:rsidR="00384DF4" w:rsidRPr="003C6E6A">
        <w:rPr>
          <w:rFonts w:asciiTheme="minorHAnsi" w:hAnsiTheme="minorHAnsi" w:cstheme="minorHAnsi"/>
          <w:sz w:val="22"/>
          <w:szCs w:val="22"/>
          <w:lang w:val="es-ES_tradnl"/>
        </w:rPr>
        <w:t>.</w:t>
      </w:r>
      <w:r w:rsidR="00C738C5" w:rsidRPr="003C6E6A">
        <w:rPr>
          <w:rFonts w:asciiTheme="minorHAnsi" w:hAnsiTheme="minorHAnsi" w:cstheme="minorHAnsi"/>
          <w:sz w:val="22"/>
          <w:szCs w:val="22"/>
          <w:lang w:val="es-ES_tradnl"/>
        </w:rPr>
        <w:t xml:space="preserve"> </w:t>
      </w:r>
    </w:p>
    <w:p w14:paraId="0915F5BA" w14:textId="77777777" w:rsidR="006C7E8A" w:rsidRPr="003C6E6A" w:rsidRDefault="006C7E8A" w:rsidP="006C7E8A">
      <w:pPr>
        <w:spacing w:after="0"/>
        <w:jc w:val="both"/>
        <w:rPr>
          <w:rFonts w:asciiTheme="minorHAnsi" w:hAnsiTheme="minorHAnsi" w:cstheme="minorHAnsi"/>
          <w:sz w:val="22"/>
          <w:szCs w:val="22"/>
        </w:rPr>
      </w:pPr>
    </w:p>
    <w:p w14:paraId="7A6FBAE8" w14:textId="4712BFA2" w:rsidR="005B7517" w:rsidRPr="00DF0508" w:rsidRDefault="00987C7C" w:rsidP="005852C0">
      <w:pPr>
        <w:jc w:val="both"/>
        <w:rPr>
          <w:rFonts w:asciiTheme="minorHAnsi" w:hAnsiTheme="minorHAnsi" w:cstheme="minorHAnsi"/>
          <w:sz w:val="22"/>
          <w:szCs w:val="22"/>
        </w:rPr>
      </w:pPr>
      <w:r w:rsidRPr="003C6E6A">
        <w:rPr>
          <w:rFonts w:asciiTheme="minorHAnsi" w:hAnsiTheme="minorHAnsi" w:cstheme="minorHAnsi"/>
          <w:sz w:val="22"/>
          <w:szCs w:val="22"/>
        </w:rPr>
        <w:t xml:space="preserve">Adicionalmente, </w:t>
      </w:r>
      <w:r w:rsidR="005B7517" w:rsidRPr="003C6E6A">
        <w:rPr>
          <w:rFonts w:asciiTheme="minorHAnsi" w:hAnsiTheme="minorHAnsi" w:cstheme="minorHAnsi"/>
          <w:sz w:val="22"/>
          <w:szCs w:val="22"/>
        </w:rPr>
        <w:t>el alimento suministrado solo logra fijarse en forma de biomasa entre e</w:t>
      </w:r>
      <w:r w:rsidRPr="003C6E6A">
        <w:rPr>
          <w:rFonts w:asciiTheme="minorHAnsi" w:hAnsiTheme="minorHAnsi" w:cstheme="minorHAnsi"/>
          <w:sz w:val="22"/>
          <w:szCs w:val="22"/>
          <w:lang w:val="es-ES_tradnl"/>
        </w:rPr>
        <w:t>l</w:t>
      </w:r>
      <w:r w:rsidR="00F25C36" w:rsidRPr="003C6E6A">
        <w:rPr>
          <w:rFonts w:asciiTheme="minorHAnsi" w:hAnsiTheme="minorHAnsi" w:cstheme="minorHAnsi"/>
          <w:sz w:val="22"/>
          <w:szCs w:val="22"/>
          <w:lang w:val="es-ES_tradnl"/>
        </w:rPr>
        <w:t xml:space="preserve"> </w:t>
      </w:r>
      <w:r w:rsidR="00F25C36" w:rsidRPr="003C6E6A">
        <w:rPr>
          <w:rFonts w:asciiTheme="minorHAnsi" w:hAnsiTheme="minorHAnsi" w:cstheme="minorHAnsi"/>
          <w:sz w:val="22"/>
          <w:szCs w:val="22"/>
          <w:shd w:val="clear" w:color="auto" w:fill="FFFFFF"/>
          <w:lang w:val="es-ES_tradnl"/>
        </w:rPr>
        <w:t>25 y 30% del nitrógeno y fosforo contenido</w:t>
      </w:r>
      <w:r w:rsidR="00886E0A">
        <w:rPr>
          <w:rFonts w:asciiTheme="minorHAnsi" w:hAnsiTheme="minorHAnsi" w:cstheme="minorHAnsi"/>
          <w:sz w:val="22"/>
          <w:szCs w:val="22"/>
          <w:shd w:val="clear" w:color="auto" w:fill="FFFFFF"/>
          <w:lang w:val="es-ES_tradnl"/>
        </w:rPr>
        <w:t>s</w:t>
      </w:r>
      <w:r w:rsidR="00F25C36" w:rsidRPr="003C6E6A">
        <w:rPr>
          <w:rFonts w:asciiTheme="minorHAnsi" w:hAnsiTheme="minorHAnsi" w:cstheme="minorHAnsi"/>
          <w:sz w:val="22"/>
          <w:szCs w:val="22"/>
          <w:shd w:val="clear" w:color="auto" w:fill="FFFFFF"/>
          <w:lang w:val="es-ES_tradnl"/>
        </w:rPr>
        <w:t xml:space="preserve"> </w:t>
      </w:r>
      <w:r w:rsidR="00F25C36" w:rsidRPr="00DF0508">
        <w:rPr>
          <w:rFonts w:asciiTheme="minorHAnsi" w:hAnsiTheme="minorHAnsi" w:cstheme="minorHAnsi"/>
          <w:sz w:val="22"/>
          <w:szCs w:val="22"/>
          <w:shd w:val="clear" w:color="auto" w:fill="FFFFFF"/>
          <w:lang w:val="es-ES_tradnl"/>
        </w:rPr>
        <w:t>en la dieta</w:t>
      </w:r>
      <w:r w:rsidR="00F25C36" w:rsidRPr="00DF0508">
        <w:rPr>
          <w:rFonts w:asciiTheme="minorHAnsi" w:hAnsiTheme="minorHAnsi" w:cstheme="minorHAnsi"/>
          <w:sz w:val="22"/>
          <w:szCs w:val="22"/>
          <w:shd w:val="clear" w:color="auto" w:fill="FFFFFF"/>
          <w:lang w:val="es-ES_tradnl"/>
        </w:rPr>
        <w:fldChar w:fldCharType="begin">
          <w:fldData xml:space="preserve">PEVuZE5vdGU+PENpdGU+PEF1dGhvcj5MdXBhdHNjaDwvQXV0aG9yPjxZZWFyPjE5OTg8L1llYXI+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</w:fldData>
        </w:fldChar>
      </w:r>
      <w:r w:rsidR="00DA383F" w:rsidRPr="00DF0508">
        <w:rPr>
          <w:rFonts w:asciiTheme="minorHAnsi" w:hAnsiTheme="minorHAnsi" w:cstheme="minorHAnsi"/>
          <w:sz w:val="22"/>
          <w:szCs w:val="22"/>
          <w:shd w:val="clear" w:color="auto" w:fill="FFFFFF"/>
          <w:lang w:val="es-ES_tradnl"/>
        </w:rPr>
        <w:instrText xml:space="preserve"> ADDIN EN.CITE </w:instrText>
      </w:r>
      <w:r w:rsidR="00DA383F" w:rsidRPr="00DF0508">
        <w:rPr>
          <w:rFonts w:asciiTheme="minorHAnsi" w:hAnsiTheme="minorHAnsi" w:cstheme="minorHAnsi"/>
          <w:sz w:val="22"/>
          <w:szCs w:val="22"/>
          <w:shd w:val="clear" w:color="auto" w:fill="FFFFFF"/>
          <w:lang w:val="es-ES_tradnl"/>
        </w:rPr>
        <w:fldChar w:fldCharType="begin">
          <w:fldData xml:space="preserve">PEVuZE5vdGU+PENpdGU+PEF1dGhvcj5MdXBhdHNjaDwvQXV0aG9yPjxZZWFyPjE5OTg8L1llYXI+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</w:fldData>
        </w:fldChar>
      </w:r>
      <w:r w:rsidR="00DA383F" w:rsidRPr="00DF0508">
        <w:rPr>
          <w:rFonts w:asciiTheme="minorHAnsi" w:hAnsiTheme="minorHAnsi" w:cstheme="minorHAnsi"/>
          <w:sz w:val="22"/>
          <w:szCs w:val="22"/>
          <w:shd w:val="clear" w:color="auto" w:fill="FFFFFF"/>
          <w:lang w:val="es-ES_tradnl"/>
        </w:rPr>
        <w:instrText xml:space="preserve"> ADDIN EN.CITE.DATA </w:instrText>
      </w:r>
      <w:r w:rsidR="00DA383F" w:rsidRPr="00DF0508">
        <w:rPr>
          <w:rFonts w:asciiTheme="minorHAnsi" w:hAnsiTheme="minorHAnsi" w:cstheme="minorHAnsi"/>
          <w:sz w:val="22"/>
          <w:szCs w:val="22"/>
          <w:shd w:val="clear" w:color="auto" w:fill="FFFFFF"/>
          <w:lang w:val="es-ES_tradnl"/>
        </w:rPr>
      </w:r>
      <w:r w:rsidR="00DA383F" w:rsidRPr="00DF0508">
        <w:rPr>
          <w:rFonts w:asciiTheme="minorHAnsi" w:hAnsiTheme="minorHAnsi" w:cstheme="minorHAnsi"/>
          <w:sz w:val="22"/>
          <w:szCs w:val="22"/>
          <w:shd w:val="clear" w:color="auto" w:fill="FFFFFF"/>
          <w:lang w:val="es-ES_tradnl"/>
        </w:rPr>
        <w:fldChar w:fldCharType="end"/>
      </w:r>
      <w:r w:rsidR="00F25C36" w:rsidRPr="00DF0508">
        <w:rPr>
          <w:rFonts w:asciiTheme="minorHAnsi" w:hAnsiTheme="minorHAnsi" w:cstheme="minorHAnsi"/>
          <w:sz w:val="22"/>
          <w:szCs w:val="22"/>
          <w:shd w:val="clear" w:color="auto" w:fill="FFFFFF"/>
          <w:lang w:val="es-ES_tradnl"/>
        </w:rPr>
      </w:r>
      <w:r w:rsidR="00F25C36" w:rsidRPr="00DF0508">
        <w:rPr>
          <w:rFonts w:asciiTheme="minorHAnsi" w:hAnsiTheme="minorHAnsi" w:cstheme="minorHAnsi"/>
          <w:sz w:val="22"/>
          <w:szCs w:val="22"/>
          <w:shd w:val="clear" w:color="auto" w:fill="FFFFFF"/>
          <w:lang w:val="es-ES_tradnl"/>
        </w:rPr>
        <w:fldChar w:fldCharType="separate"/>
      </w:r>
      <w:r w:rsidR="00DA383F" w:rsidRPr="00DF0508">
        <w:rPr>
          <w:rFonts w:asciiTheme="minorHAnsi" w:hAnsiTheme="minorHAnsi" w:cstheme="minorHAnsi"/>
          <w:noProof/>
          <w:sz w:val="22"/>
          <w:szCs w:val="22"/>
          <w:shd w:val="clear" w:color="auto" w:fill="FFFFFF"/>
          <w:vertAlign w:val="superscript"/>
          <w:lang w:val="es-ES_tradnl"/>
        </w:rPr>
        <w:t>1, 13, 14</w:t>
      </w:r>
      <w:r w:rsidR="00F25C36" w:rsidRPr="00DF0508">
        <w:rPr>
          <w:rFonts w:asciiTheme="minorHAnsi" w:hAnsiTheme="minorHAnsi" w:cstheme="minorHAnsi"/>
          <w:sz w:val="22"/>
          <w:szCs w:val="22"/>
          <w:shd w:val="clear" w:color="auto" w:fill="FFFFFF"/>
          <w:lang w:val="es-ES_tradnl"/>
        </w:rPr>
        <w:fldChar w:fldCharType="end"/>
      </w:r>
      <w:r w:rsidR="00F25C36" w:rsidRPr="00DF0508">
        <w:rPr>
          <w:rFonts w:asciiTheme="minorHAnsi" w:hAnsiTheme="minorHAnsi" w:cstheme="minorHAnsi"/>
          <w:sz w:val="22"/>
          <w:szCs w:val="22"/>
          <w:shd w:val="clear" w:color="auto" w:fill="FFFFFF"/>
          <w:lang w:val="es-ES_tradnl"/>
        </w:rPr>
        <w:t xml:space="preserve">. </w:t>
      </w:r>
      <w:r w:rsidR="00B4069F" w:rsidRPr="00DF0508">
        <w:rPr>
          <w:rFonts w:asciiTheme="minorHAnsi" w:hAnsiTheme="minorHAnsi" w:cstheme="minorHAnsi"/>
          <w:sz w:val="22"/>
          <w:szCs w:val="22"/>
          <w:shd w:val="clear" w:color="auto" w:fill="FFFFFF"/>
          <w:lang w:val="es-ES_tradnl"/>
        </w:rPr>
        <w:t>El resto (</w:t>
      </w:r>
      <w:r w:rsidR="00D80D43" w:rsidRPr="00DF0508">
        <w:rPr>
          <w:rFonts w:asciiTheme="minorHAnsi" w:hAnsiTheme="minorHAnsi" w:cstheme="minorHAnsi"/>
          <w:sz w:val="22"/>
          <w:szCs w:val="22"/>
          <w:shd w:val="clear" w:color="auto" w:fill="FFFFFF"/>
          <w:lang w:val="es-ES_tradnl"/>
        </w:rPr>
        <w:t>cerca del 7</w:t>
      </w:r>
      <w:r w:rsidR="00B4069F" w:rsidRPr="00DF0508">
        <w:rPr>
          <w:rFonts w:asciiTheme="minorHAnsi" w:hAnsiTheme="minorHAnsi" w:cstheme="minorHAnsi"/>
          <w:sz w:val="22"/>
          <w:szCs w:val="22"/>
          <w:shd w:val="clear" w:color="auto" w:fill="FFFFFF"/>
          <w:lang w:val="es-ES_tradnl"/>
        </w:rPr>
        <w:t>0%)</w:t>
      </w:r>
      <w:r w:rsidR="00886E0A" w:rsidRPr="00DF0508">
        <w:rPr>
          <w:rFonts w:asciiTheme="minorHAnsi" w:hAnsiTheme="minorHAnsi" w:cstheme="minorHAnsi"/>
          <w:sz w:val="22"/>
          <w:szCs w:val="22"/>
          <w:shd w:val="clear" w:color="auto" w:fill="FFFFFF"/>
          <w:lang w:val="es-ES_tradnl"/>
        </w:rPr>
        <w:t>,</w:t>
      </w:r>
      <w:r w:rsidR="00B4069F" w:rsidRPr="00DF0508">
        <w:rPr>
          <w:rFonts w:asciiTheme="minorHAnsi" w:hAnsiTheme="minorHAnsi" w:cstheme="minorHAnsi"/>
          <w:sz w:val="22"/>
          <w:szCs w:val="22"/>
          <w:shd w:val="clear" w:color="auto" w:fill="FFFFFF"/>
          <w:lang w:val="es-ES_tradnl"/>
        </w:rPr>
        <w:t xml:space="preserve"> es acumulado en el agua y depositado en el fondo, en forma de compuestos orgánicos (alimento no consumido, heces y otros productos de excreción) y compuestos inorgánicos (nitrógeno inorgánico y fosfatos)</w:t>
      </w:r>
      <w:r w:rsidR="00B4069F" w:rsidRPr="00DF0508">
        <w:rPr>
          <w:rFonts w:asciiTheme="minorHAnsi" w:hAnsiTheme="minorHAnsi" w:cstheme="minorHAnsi"/>
          <w:sz w:val="22"/>
          <w:szCs w:val="22"/>
          <w:lang w:val="es-ES_tradnl"/>
        </w:rPr>
        <w:fldChar w:fldCharType="begin"/>
      </w:r>
      <w:r w:rsidR="00047F75" w:rsidRPr="00DF0508">
        <w:rPr>
          <w:rFonts w:asciiTheme="minorHAnsi" w:hAnsiTheme="minorHAnsi" w:cstheme="minorHAnsi"/>
          <w:sz w:val="22"/>
          <w:szCs w:val="22"/>
          <w:lang w:val="es-ES_tradnl"/>
        </w:rPr>
        <w:instrText xml:space="preserve"> ADDIN EN.CITE &lt;EndNote&gt;&lt;Cite&gt;&lt;Author&gt;Hargreaves&lt;/Author&gt;&lt;Year&gt;1998&lt;/Year&gt;&lt;IDText&gt;Nitrogen biogeochemistry of aquaculture ponds&lt;/IDText&gt;&lt;DisplayText&gt;&lt;style face="superscript"&gt;15&lt;/style&gt;&lt;/DisplayText&gt;&lt;record&gt;&lt;dates&gt;&lt;pub-dates&gt;&lt;date&gt;Jul&lt;/date&gt;&lt;/pub-dates&gt;&lt;year&gt;1998&lt;/year&gt;&lt;/dates&gt;&lt;urls&gt;&lt;related-urls&gt;&lt;url&gt;&amp;lt;Go to ISI&amp;gt;://WOS:000075858200001&lt;/url&gt;&lt;/related-urls&gt;&lt;/urls&gt;&lt;isbn&gt;0044-8486&lt;/isbn&gt;&lt;titles&gt;&lt;title&gt;Nitrogen biogeochemistry of aquaculture ponds&lt;/title&gt;&lt;secondary-title&gt;Aquaculture&lt;/secondary-title&gt;&lt;/titles&gt;&lt;pages&gt;181-212&lt;/pages&gt;&lt;number&gt;3-4&lt;/number&gt;&lt;contributors&gt;&lt;authors&gt;&lt;author&gt;Hargreaves, J. A.&lt;/author&gt;&lt;/authors&gt;&lt;/contributors&gt;&lt;added-date format="utc"&gt;1448748180&lt;/added-date&gt;&lt;ref-type name="Journal Article"&gt;17&lt;/ref-type&gt;&lt;rec-number&gt;27&lt;/rec-number&gt;&lt;last-updated-date format="utc"&gt;1448748180&lt;/last-updated-date&gt;&lt;accession-num&gt;WOS:000075858200001&lt;/accession-num&gt;&lt;electronic-resource-num&gt;10.1016/s0044-8486(98)00298-1&lt;/electronic-resource-num&gt;&lt;volume&gt;166&lt;/volume&gt;&lt;/record&gt;&lt;/Cite&gt;&lt;/EndNote&gt;</w:instrText>
      </w:r>
      <w:r w:rsidR="00B4069F" w:rsidRPr="00DF0508">
        <w:rPr>
          <w:rFonts w:asciiTheme="minorHAnsi" w:hAnsiTheme="minorHAnsi" w:cstheme="minorHAnsi"/>
          <w:sz w:val="22"/>
          <w:szCs w:val="22"/>
          <w:lang w:val="es-ES_tradnl"/>
        </w:rPr>
        <w:fldChar w:fldCharType="separate"/>
      </w:r>
      <w:r w:rsidR="00047F75" w:rsidRPr="00DF0508">
        <w:rPr>
          <w:rFonts w:asciiTheme="minorHAnsi" w:hAnsiTheme="minorHAnsi" w:cstheme="minorHAnsi"/>
          <w:noProof/>
          <w:sz w:val="22"/>
          <w:szCs w:val="22"/>
          <w:vertAlign w:val="superscript"/>
          <w:lang w:val="es-ES_tradnl"/>
        </w:rPr>
        <w:t>15</w:t>
      </w:r>
      <w:r w:rsidR="00B4069F" w:rsidRPr="00DF0508">
        <w:rPr>
          <w:rFonts w:asciiTheme="minorHAnsi" w:hAnsiTheme="minorHAnsi" w:cstheme="minorHAnsi"/>
          <w:sz w:val="22"/>
          <w:szCs w:val="22"/>
          <w:lang w:val="es-ES_tradnl"/>
        </w:rPr>
        <w:fldChar w:fldCharType="end"/>
      </w:r>
      <w:r w:rsidR="00B4069F" w:rsidRPr="00DF0508">
        <w:rPr>
          <w:rFonts w:asciiTheme="minorHAnsi" w:hAnsiTheme="minorHAnsi" w:cstheme="minorHAnsi"/>
          <w:iCs/>
          <w:sz w:val="22"/>
          <w:szCs w:val="22"/>
          <w:lang w:val="es-ES_tradnl"/>
        </w:rPr>
        <w:t>.</w:t>
      </w:r>
      <w:r w:rsidR="00B4069F" w:rsidRPr="00DF0508">
        <w:rPr>
          <w:rFonts w:asciiTheme="minorHAnsi" w:hAnsiTheme="minorHAnsi" w:cstheme="minorHAnsi"/>
          <w:sz w:val="22"/>
          <w:szCs w:val="22"/>
        </w:rPr>
        <w:t xml:space="preserve"> En consecuencia, los efluentes resultan</w:t>
      </w:r>
      <w:r w:rsidR="0060535A" w:rsidRPr="00DF0508">
        <w:rPr>
          <w:rFonts w:asciiTheme="minorHAnsi" w:hAnsiTheme="minorHAnsi" w:cstheme="minorHAnsi"/>
          <w:sz w:val="22"/>
          <w:szCs w:val="22"/>
        </w:rPr>
        <w:t>tes acumulan</w:t>
      </w:r>
      <w:r w:rsidR="00B4069F" w:rsidRPr="00DF0508">
        <w:rPr>
          <w:rFonts w:asciiTheme="minorHAnsi" w:hAnsiTheme="minorHAnsi" w:cstheme="minorHAnsi"/>
          <w:sz w:val="22"/>
          <w:szCs w:val="22"/>
        </w:rPr>
        <w:t xml:space="preserve"> altas concentraciones de desechos </w:t>
      </w:r>
      <w:r w:rsidR="0060535A" w:rsidRPr="00DF0508">
        <w:rPr>
          <w:rFonts w:asciiTheme="minorHAnsi" w:hAnsiTheme="minorHAnsi" w:cstheme="minorHAnsi"/>
          <w:sz w:val="22"/>
          <w:szCs w:val="22"/>
        </w:rPr>
        <w:t>como</w:t>
      </w:r>
      <w:r w:rsidR="00226D3B" w:rsidRPr="00DF0508">
        <w:rPr>
          <w:rFonts w:asciiTheme="minorHAnsi" w:hAnsiTheme="minorHAnsi" w:cstheme="minorHAnsi"/>
          <w:sz w:val="22"/>
          <w:szCs w:val="22"/>
        </w:rPr>
        <w:t xml:space="preserve"> dióxido de carbono</w:t>
      </w:r>
      <w:r w:rsidR="00235A87" w:rsidRPr="00DF0508">
        <w:rPr>
          <w:rFonts w:asciiTheme="minorHAnsi" w:hAnsiTheme="minorHAnsi" w:cstheme="minorHAnsi"/>
          <w:sz w:val="22"/>
          <w:szCs w:val="22"/>
        </w:rPr>
        <w:t xml:space="preserve"> </w:t>
      </w:r>
      <w:r w:rsidR="0060535A" w:rsidRPr="00DF0508">
        <w:rPr>
          <w:rFonts w:asciiTheme="minorHAnsi" w:hAnsiTheme="minorHAnsi" w:cstheme="minorHAnsi"/>
          <w:sz w:val="22"/>
          <w:szCs w:val="22"/>
        </w:rPr>
        <w:t xml:space="preserve">y amoniaco-N, lo </w:t>
      </w:r>
      <w:r w:rsidR="00990D92" w:rsidRPr="00DF0508">
        <w:rPr>
          <w:rFonts w:asciiTheme="minorHAnsi" w:hAnsiTheme="minorHAnsi" w:cstheme="minorHAnsi"/>
          <w:sz w:val="22"/>
          <w:szCs w:val="22"/>
        </w:rPr>
        <w:t xml:space="preserve">que </w:t>
      </w:r>
      <w:r w:rsidR="00235A87" w:rsidRPr="00DF0508">
        <w:rPr>
          <w:rFonts w:asciiTheme="minorHAnsi" w:hAnsiTheme="minorHAnsi" w:cstheme="minorHAnsi"/>
          <w:sz w:val="22"/>
          <w:szCs w:val="22"/>
        </w:rPr>
        <w:t>aumenta el consumo de oxígeno</w:t>
      </w:r>
      <w:r w:rsidR="0060535A" w:rsidRPr="00DF0508">
        <w:rPr>
          <w:rFonts w:asciiTheme="minorHAnsi" w:hAnsiTheme="minorHAnsi" w:cstheme="minorHAnsi"/>
          <w:sz w:val="22"/>
          <w:szCs w:val="22"/>
        </w:rPr>
        <w:t>,</w:t>
      </w:r>
      <w:r w:rsidR="00990D92" w:rsidRPr="00DF0508">
        <w:rPr>
          <w:rFonts w:asciiTheme="minorHAnsi" w:hAnsiTheme="minorHAnsi" w:cstheme="minorHAnsi"/>
          <w:sz w:val="22"/>
          <w:szCs w:val="22"/>
        </w:rPr>
        <w:t xml:space="preserve"> a la vez que </w:t>
      </w:r>
      <w:r w:rsidR="00235A87" w:rsidRPr="00DF0508">
        <w:rPr>
          <w:rFonts w:asciiTheme="minorHAnsi" w:hAnsiTheme="minorHAnsi" w:cstheme="minorHAnsi"/>
          <w:sz w:val="22"/>
          <w:szCs w:val="22"/>
        </w:rPr>
        <w:t>se promueve la descomposición bacteriana</w:t>
      </w:r>
      <w:r w:rsidR="00226D3B" w:rsidRPr="00DF0508">
        <w:rPr>
          <w:rFonts w:asciiTheme="minorHAnsi" w:hAnsiTheme="minorHAnsi" w:cstheme="minorHAnsi"/>
          <w:sz w:val="22"/>
          <w:szCs w:val="22"/>
        </w:rPr>
        <w:t>.</w:t>
      </w:r>
      <w:r w:rsidR="003333A9" w:rsidRPr="00DF0508">
        <w:rPr>
          <w:rFonts w:asciiTheme="minorHAnsi" w:hAnsiTheme="minorHAnsi" w:cstheme="minorHAnsi"/>
          <w:sz w:val="22"/>
          <w:szCs w:val="22"/>
        </w:rPr>
        <w:t xml:space="preserve"> </w:t>
      </w:r>
      <w:r w:rsidR="00886E0A" w:rsidRPr="00DF0508">
        <w:rPr>
          <w:rFonts w:asciiTheme="minorHAnsi" w:hAnsiTheme="minorHAnsi" w:cstheme="minorHAnsi"/>
          <w:sz w:val="22"/>
          <w:szCs w:val="22"/>
        </w:rPr>
        <w:t>En síntesis, c</w:t>
      </w:r>
      <w:r w:rsidR="003333A9" w:rsidRPr="00DF0508">
        <w:rPr>
          <w:rFonts w:asciiTheme="minorHAnsi" w:hAnsiTheme="minorHAnsi" w:cstheme="minorHAnsi"/>
          <w:sz w:val="22"/>
          <w:szCs w:val="22"/>
        </w:rPr>
        <w:t>aracterísticas que resultan altamente perjudiciales para el cultivo de organismos acuáticos.</w:t>
      </w:r>
    </w:p>
    <w:p w14:paraId="1128BB2A" w14:textId="77777777" w:rsidR="003333A9" w:rsidRPr="00DF0508" w:rsidRDefault="003333A9" w:rsidP="0093285D">
      <w:pPr>
        <w:jc w:val="both"/>
        <w:rPr>
          <w:rFonts w:asciiTheme="minorHAnsi" w:hAnsiTheme="minorHAnsi" w:cstheme="minorHAnsi"/>
          <w:sz w:val="22"/>
          <w:szCs w:val="22"/>
          <w:lang w:val="es-ES_tradnl"/>
        </w:rPr>
      </w:pPr>
    </w:p>
    <w:p w14:paraId="74779D6B" w14:textId="2CF4523D" w:rsidR="0093285D" w:rsidRPr="00DF0508" w:rsidRDefault="0093285D" w:rsidP="0093285D">
      <w:pPr>
        <w:jc w:val="both"/>
        <w:rPr>
          <w:rFonts w:asciiTheme="minorHAnsi" w:hAnsiTheme="minorHAnsi" w:cstheme="minorHAnsi"/>
          <w:sz w:val="22"/>
          <w:szCs w:val="22"/>
          <w:lang w:val="es-ES_tradnl"/>
        </w:rPr>
      </w:pPr>
      <w:r w:rsidRPr="00DF0508">
        <w:rPr>
          <w:rFonts w:asciiTheme="minorHAnsi" w:hAnsiTheme="minorHAnsi" w:cstheme="minorHAnsi"/>
          <w:sz w:val="22"/>
          <w:szCs w:val="22"/>
          <w:lang w:val="es-ES_tradnl"/>
        </w:rPr>
        <w:t>Si bien la acumulación de compuestos en los efluentes de acuicultura marina es variable</w:t>
      </w:r>
      <w:r w:rsidRPr="00DF0508">
        <w:rPr>
          <w:rFonts w:asciiTheme="minorHAnsi" w:hAnsiTheme="minorHAnsi" w:cstheme="minorHAnsi"/>
          <w:sz w:val="22"/>
          <w:szCs w:val="22"/>
          <w:lang w:val="es-ES_tradnl"/>
        </w:rPr>
        <w:fldChar w:fldCharType="begin"/>
      </w:r>
      <w:r w:rsidR="00047F75" w:rsidRPr="00DF0508">
        <w:rPr>
          <w:rFonts w:asciiTheme="minorHAnsi" w:hAnsiTheme="minorHAnsi" w:cstheme="minorHAnsi"/>
          <w:sz w:val="22"/>
          <w:szCs w:val="22"/>
          <w:lang w:val="es-ES_tradnl"/>
        </w:rPr>
        <w:instrText xml:space="preserve"> ADDIN EN.CITE &lt;EndNote&gt;&lt;Cite&gt;&lt;Author&gt;Turcios&lt;/Author&gt;&lt;Year&gt;2014&lt;/Year&gt;&lt;IDText&gt;Sustainable Treatment of Aquaculture Effluents-What Can We Learn from the Past for the Future?&lt;/IDText&gt;&lt;DisplayText&gt;&lt;style face="superscript"&gt;16&lt;/style&gt;&lt;/DisplayText&gt;&lt;record&gt;&lt;dates&gt;&lt;pub-dates&gt;&lt;date&gt;Feb&lt;/date&gt;&lt;/pub-dates&gt;&lt;year&gt;2014&lt;/year&gt;&lt;/dates&gt;&lt;urls&gt;&lt;related-urls&gt;&lt;url&gt;&amp;lt;Go to ISI&amp;gt;://WOS:000332123100021&lt;/url&gt;&lt;/related-urls&gt;&lt;/urls&gt;&lt;isbn&gt;2071-1050&lt;/isbn&gt;&lt;titles&gt;&lt;title&gt;Sustainable Treatment of Aquaculture Effluents-What Can We Learn from the Past for the Future?&lt;/title&gt;&lt;secondary-title&gt;Sustainability&lt;/secondary-title&gt;&lt;/titles&gt;&lt;pages&gt;836-856&lt;/pages&gt;&lt;number&gt;2&lt;/number&gt;&lt;contributors&gt;&lt;authors&gt;&lt;author&gt;Turcios, Ariel E.&lt;/author&gt;&lt;author&gt;Papenbrock, Jutta&lt;/author&gt;&lt;/authors&gt;&lt;/contributors&gt;&lt;added-date format="utc"&gt;1448892713&lt;/added-date&gt;&lt;ref-type name="Journal Article"&gt;17&lt;/ref-type&gt;&lt;rec-number&gt;89&lt;/rec-number&gt;&lt;last-updated-date format="utc"&gt;1448892713&lt;/last-updated-date&gt;&lt;accession-num&gt;WOS:000332123100021&lt;/accession-num&gt;&lt;electronic-resource-num&gt;10.3390/su6020836&lt;/electronic-resource-num&gt;&lt;volume&gt;6&lt;/volume&gt;&lt;/record&gt;&lt;/Cite&gt;&lt;/EndNote&gt;</w:instrText>
      </w:r>
      <w:r w:rsidRPr="00DF0508">
        <w:rPr>
          <w:rFonts w:asciiTheme="minorHAnsi" w:hAnsiTheme="minorHAnsi" w:cstheme="minorHAnsi"/>
          <w:sz w:val="22"/>
          <w:szCs w:val="22"/>
          <w:lang w:val="es-ES_tradnl"/>
        </w:rPr>
        <w:fldChar w:fldCharType="separate"/>
      </w:r>
      <w:r w:rsidR="00047F75" w:rsidRPr="00DF0508">
        <w:rPr>
          <w:rFonts w:asciiTheme="minorHAnsi" w:hAnsiTheme="minorHAnsi" w:cstheme="minorHAnsi"/>
          <w:noProof/>
          <w:sz w:val="22"/>
          <w:szCs w:val="22"/>
          <w:vertAlign w:val="superscript"/>
          <w:lang w:val="es-ES_tradnl"/>
        </w:rPr>
        <w:t>16</w:t>
      </w:r>
      <w:r w:rsidRPr="00DF0508">
        <w:rPr>
          <w:rFonts w:asciiTheme="minorHAnsi" w:hAnsiTheme="minorHAnsi" w:cstheme="minorHAnsi"/>
          <w:sz w:val="22"/>
          <w:szCs w:val="22"/>
          <w:lang w:val="es-ES_tradnl"/>
        </w:rPr>
        <w:fldChar w:fldCharType="end"/>
      </w:r>
      <w:r w:rsidRPr="00DF0508">
        <w:rPr>
          <w:rFonts w:asciiTheme="minorHAnsi" w:hAnsiTheme="minorHAnsi" w:cstheme="minorHAnsi"/>
          <w:sz w:val="22"/>
          <w:szCs w:val="22"/>
          <w:lang w:val="es-ES_tradnl"/>
        </w:rPr>
        <w:t xml:space="preserve">, estudios indican que </w:t>
      </w:r>
      <w:r w:rsidRPr="00DF0508">
        <w:rPr>
          <w:rFonts w:asciiTheme="minorHAnsi" w:hAnsiTheme="minorHAnsi" w:cstheme="minorHAnsi"/>
          <w:iCs/>
          <w:sz w:val="22"/>
          <w:szCs w:val="22"/>
          <w:shd w:val="clear" w:color="auto" w:fill="FFFFFF"/>
          <w:lang w:val="es-ES_tradnl"/>
        </w:rPr>
        <w:t xml:space="preserve">por cada tonelada </w:t>
      </w:r>
      <w:r w:rsidRPr="00DF0508">
        <w:rPr>
          <w:rFonts w:asciiTheme="minorHAnsi" w:hAnsiTheme="minorHAnsi" w:cstheme="minorHAnsi"/>
          <w:sz w:val="22"/>
          <w:szCs w:val="22"/>
          <w:shd w:val="clear" w:color="auto" w:fill="FFFFFF"/>
          <w:lang w:val="es-ES_tradnl"/>
        </w:rPr>
        <w:t>de pescado producida, se liberan 133 kg nitrógeno (N) y 25 k</w:t>
      </w:r>
      <w:r w:rsidR="00226D3B" w:rsidRPr="00DF0508">
        <w:rPr>
          <w:rFonts w:asciiTheme="minorHAnsi" w:hAnsiTheme="minorHAnsi" w:cstheme="minorHAnsi"/>
          <w:sz w:val="22"/>
          <w:szCs w:val="22"/>
          <w:shd w:val="clear" w:color="auto" w:fill="FFFFFF"/>
          <w:lang w:val="es-ES_tradnl"/>
        </w:rPr>
        <w:t>g de fó</w:t>
      </w:r>
      <w:r w:rsidRPr="00DF0508">
        <w:rPr>
          <w:rFonts w:asciiTheme="minorHAnsi" w:hAnsiTheme="minorHAnsi" w:cstheme="minorHAnsi"/>
          <w:sz w:val="22"/>
          <w:szCs w:val="22"/>
          <w:shd w:val="clear" w:color="auto" w:fill="FFFFFF"/>
          <w:lang w:val="es-ES_tradnl"/>
        </w:rPr>
        <w:t xml:space="preserve">sforo (P) al medio </w:t>
      </w:r>
      <w:r w:rsidR="00252C97" w:rsidRPr="00DF0508">
        <w:rPr>
          <w:rFonts w:asciiTheme="minorHAnsi" w:hAnsiTheme="minorHAnsi" w:cstheme="minorHAnsi"/>
          <w:sz w:val="22"/>
          <w:szCs w:val="22"/>
          <w:lang w:val="es-ES_tradnl"/>
        </w:rPr>
        <w:t>de cultivo</w:t>
      </w:r>
      <w:r w:rsidRPr="00DF0508">
        <w:rPr>
          <w:rFonts w:asciiTheme="minorHAnsi" w:hAnsiTheme="minorHAnsi" w:cstheme="minorHAnsi"/>
          <w:sz w:val="22"/>
          <w:szCs w:val="22"/>
          <w:lang w:val="es-ES_tradnl"/>
        </w:rPr>
        <w:fldChar w:fldCharType="begin"/>
      </w:r>
      <w:r w:rsidR="00047F75" w:rsidRPr="00DF0508">
        <w:rPr>
          <w:rFonts w:asciiTheme="minorHAnsi" w:hAnsiTheme="minorHAnsi" w:cstheme="minorHAnsi"/>
          <w:sz w:val="22"/>
          <w:szCs w:val="22"/>
          <w:lang w:val="es-ES_tradnl"/>
        </w:rPr>
        <w:instrText xml:space="preserve"> ADDIN EN.CITE &lt;EndNote&gt;&lt;Cite&gt;&lt;Author&gt;Islam&lt;/Author&gt;&lt;Year&gt;2005&lt;/Year&gt;&lt;IDText&gt;Nitrogen and phosphorus budget in coastal and marine cage aquaculture and impacts of effluent loading on ecosystem: review and analysis towards model development&lt;/IDText&gt;&lt;DisplayText&gt;&lt;style face="superscript"&gt;17&lt;/style&gt;&lt;/DisplayText&gt;&lt;record&gt;&lt;dates&gt;&lt;pub-dates&gt;&lt;date&gt;Jan&lt;/date&gt;&lt;/pub-dates&gt;&lt;year&gt;2005&lt;/year&gt;&lt;/dates&gt;&lt;urls&gt;&lt;related-urls&gt;&lt;url&gt;&amp;lt;Go to ISI&amp;gt;://WOS:000226944900016&lt;/url&gt;&lt;/related-urls&gt;&lt;/urls&gt;&lt;isbn&gt;0025-326X&lt;/isbn&gt;&lt;titles&gt;&lt;title&gt;Nitrogen and phosphorus budget in coastal and marine cage aquaculture and impacts of effluent loading on ecosystem: review and analysis towards model development&lt;/title&gt;&lt;secondary-title&gt;Marine Pollution Bulletin&lt;/secondary-title&gt;&lt;/titles&gt;&lt;pages&gt;48-61&lt;/pages&gt;&lt;number&gt;1&lt;/number&gt;&lt;contributors&gt;&lt;authors&gt;&lt;author&gt;Islam, M. S.&lt;/author&gt;&lt;/authors&gt;&lt;/contributors&gt;&lt;added-date format="utc"&gt;1448992560&lt;/added-date&gt;&lt;ref-type name="Journal Article"&gt;17&lt;/ref-type&gt;&lt;rec-number&gt;108&lt;/rec-number&gt;&lt;last-updated-date format="utc"&gt;1448992560&lt;/last-updated-date&gt;&lt;accession-num&gt;WOS:000226944900016&lt;/accession-num&gt;&lt;electronic-resource-num&gt;10.1016/j.marpolbul.2004.08.008&lt;/electronic-resource-num&gt;&lt;volume&gt;50&lt;/volume&gt;&lt;/record&gt;&lt;/Cite&gt;&lt;/EndNote&gt;</w:instrText>
      </w:r>
      <w:r w:rsidRPr="00DF0508">
        <w:rPr>
          <w:rFonts w:asciiTheme="minorHAnsi" w:hAnsiTheme="minorHAnsi" w:cstheme="minorHAnsi"/>
          <w:sz w:val="22"/>
          <w:szCs w:val="22"/>
          <w:lang w:val="es-ES_tradnl"/>
        </w:rPr>
        <w:fldChar w:fldCharType="separate"/>
      </w:r>
      <w:r w:rsidR="00047F75" w:rsidRPr="00DF0508">
        <w:rPr>
          <w:rFonts w:asciiTheme="minorHAnsi" w:hAnsiTheme="minorHAnsi" w:cstheme="minorHAnsi"/>
          <w:noProof/>
          <w:sz w:val="22"/>
          <w:szCs w:val="22"/>
          <w:vertAlign w:val="superscript"/>
          <w:lang w:val="es-ES_tradnl"/>
        </w:rPr>
        <w:t>17</w:t>
      </w:r>
      <w:r w:rsidRPr="00DF0508">
        <w:rPr>
          <w:rFonts w:asciiTheme="minorHAnsi" w:hAnsiTheme="minorHAnsi" w:cstheme="minorHAnsi"/>
          <w:sz w:val="22"/>
          <w:szCs w:val="22"/>
          <w:lang w:val="es-ES_tradnl"/>
        </w:rPr>
        <w:fldChar w:fldCharType="end"/>
      </w:r>
      <w:r w:rsidR="006C1C21" w:rsidRPr="00DF0508">
        <w:rPr>
          <w:rFonts w:asciiTheme="minorHAnsi" w:hAnsiTheme="minorHAnsi" w:cstheme="minorHAnsi"/>
          <w:sz w:val="22"/>
          <w:szCs w:val="22"/>
          <w:lang w:val="es-ES_tradnl"/>
        </w:rPr>
        <w:t>. S</w:t>
      </w:r>
      <w:r w:rsidR="00226D3B" w:rsidRPr="00DF0508">
        <w:rPr>
          <w:rFonts w:asciiTheme="minorHAnsi" w:hAnsiTheme="minorHAnsi" w:cstheme="minorHAnsi"/>
          <w:sz w:val="22"/>
          <w:szCs w:val="22"/>
          <w:lang w:val="es-ES_tradnl"/>
        </w:rPr>
        <w:t xml:space="preserve">olo </w:t>
      </w:r>
      <w:r w:rsidRPr="00DF0508">
        <w:rPr>
          <w:rFonts w:asciiTheme="minorHAnsi" w:hAnsiTheme="minorHAnsi" w:cstheme="minorHAnsi"/>
          <w:sz w:val="22"/>
          <w:szCs w:val="22"/>
          <w:lang w:val="es-ES_tradnl"/>
        </w:rPr>
        <w:t>en el año 2008, la producción acuícola mundial de peces y crustáceos dejó como resultado una carga ambiental de 1,7 millones de toneladas métricas de nitrógeno y 0,46 millone</w:t>
      </w:r>
      <w:r w:rsidR="00252C97" w:rsidRPr="00DF0508">
        <w:rPr>
          <w:rFonts w:asciiTheme="minorHAnsi" w:hAnsiTheme="minorHAnsi" w:cstheme="minorHAnsi"/>
          <w:sz w:val="22"/>
          <w:szCs w:val="22"/>
          <w:lang w:val="es-ES_tradnl"/>
        </w:rPr>
        <w:t>s toneladas métricas de fósforo</w:t>
      </w:r>
      <w:r w:rsidRPr="00DF0508">
        <w:rPr>
          <w:rFonts w:asciiTheme="minorHAnsi" w:hAnsiTheme="minorHAnsi" w:cstheme="minorHAnsi"/>
          <w:sz w:val="22"/>
          <w:szCs w:val="22"/>
          <w:lang w:val="es-ES_tradnl"/>
        </w:rPr>
        <w:fldChar w:fldCharType="begin"/>
      </w:r>
      <w:r w:rsidR="00047F75" w:rsidRPr="00DF0508">
        <w:rPr>
          <w:rFonts w:asciiTheme="minorHAnsi" w:hAnsiTheme="minorHAnsi" w:cstheme="minorHAnsi"/>
          <w:sz w:val="22"/>
          <w:szCs w:val="22"/>
          <w:lang w:val="es-ES_tradnl"/>
        </w:rPr>
        <w:instrText xml:space="preserve"> ADDIN EN.CITE &lt;EndNote&gt;&lt;Cite&gt;&lt;Author&gt;Verdegem&lt;/Author&gt;&lt;Year&gt;2013&lt;/Year&gt;&lt;IDText&gt;Nutrient discharge from aquaculture operations in function of system design and production environment&lt;/IDText&gt;&lt;DisplayText&gt;&lt;style face="superscript"&gt;18&lt;/style&gt;&lt;/DisplayText&gt;&lt;record&gt;&lt;dates&gt;&lt;pub-dates&gt;&lt;date&gt;Sep&lt;/date&gt;&lt;/pub-dates&gt;&lt;year&gt;2013&lt;/year&gt;&lt;/dates&gt;&lt;urls&gt;&lt;related-urls&gt;&lt;url&gt;&amp;lt;Go to ISI&amp;gt;://WOS:000323729000003&lt;/url&gt;&lt;/related-urls&gt;&lt;/urls&gt;&lt;isbn&gt;1753-5123&lt;/isbn&gt;&lt;titles&gt;&lt;title&gt;Nutrient discharge from aquaculture operations in function of system design and production environment&lt;/title&gt;&lt;secondary-title&gt;Reviews in Aquaculture&lt;/secondary-title&gt;&lt;/titles&gt;&lt;pages&gt;158-171&lt;/pages&gt;&lt;number&gt;3&lt;/number&gt;&lt;contributors&gt;&lt;authors&gt;&lt;author&gt;Verdegem, Marc C. J.&lt;/author&gt;&lt;/authors&gt;&lt;/contributors&gt;&lt;added-date format="utc"&gt;1448893109&lt;/added-date&gt;&lt;ref-type name="Journal Article"&gt;17&lt;/ref-type&gt;&lt;rec-number&gt;93&lt;/rec-number&gt;&lt;last-updated-date format="utc"&gt;1448893109&lt;/last-updated-date&gt;&lt;accession-num&gt;WOS:000323729000003&lt;/accession-num&gt;&lt;electronic-resource-num&gt;10.1111/raq.12011&lt;/electronic-resource-num&gt;&lt;volume&gt;5&lt;/volume&gt;&lt;/record&gt;&lt;/Cite&gt;&lt;/EndNote&gt;</w:instrText>
      </w:r>
      <w:r w:rsidRPr="00DF0508">
        <w:rPr>
          <w:rFonts w:asciiTheme="minorHAnsi" w:hAnsiTheme="minorHAnsi" w:cstheme="minorHAnsi"/>
          <w:sz w:val="22"/>
          <w:szCs w:val="22"/>
          <w:lang w:val="es-ES_tradnl"/>
        </w:rPr>
        <w:fldChar w:fldCharType="separate"/>
      </w:r>
      <w:r w:rsidR="00047F75" w:rsidRPr="00DF0508">
        <w:rPr>
          <w:rFonts w:asciiTheme="minorHAnsi" w:hAnsiTheme="minorHAnsi" w:cstheme="minorHAnsi"/>
          <w:noProof/>
          <w:sz w:val="22"/>
          <w:szCs w:val="22"/>
          <w:vertAlign w:val="superscript"/>
          <w:lang w:val="es-ES_tradnl"/>
        </w:rPr>
        <w:t>18</w:t>
      </w:r>
      <w:r w:rsidRPr="00DF0508">
        <w:rPr>
          <w:rFonts w:asciiTheme="minorHAnsi" w:hAnsiTheme="minorHAnsi" w:cstheme="minorHAnsi"/>
          <w:sz w:val="22"/>
          <w:szCs w:val="22"/>
          <w:lang w:val="es-ES_tradnl"/>
        </w:rPr>
        <w:fldChar w:fldCharType="end"/>
      </w:r>
      <w:r w:rsidRPr="00DF0508">
        <w:rPr>
          <w:rFonts w:asciiTheme="minorHAnsi" w:hAnsiTheme="minorHAnsi" w:cstheme="minorHAnsi"/>
          <w:sz w:val="22"/>
          <w:szCs w:val="22"/>
          <w:lang w:val="es-ES_tradnl"/>
        </w:rPr>
        <w:t>. En soluciones acuosas, el nitrógeno amoniacal total (</w:t>
      </w:r>
      <w:r w:rsidR="002D345F" w:rsidRPr="00DF0508">
        <w:rPr>
          <w:rFonts w:asciiTheme="minorHAnsi" w:hAnsiTheme="minorHAnsi" w:cstheme="minorHAnsi"/>
          <w:sz w:val="22"/>
          <w:szCs w:val="22"/>
          <w:lang w:val="es-ES_tradnl"/>
        </w:rPr>
        <w:t>NAT</w:t>
      </w:r>
      <w:r w:rsidRPr="00DF0508">
        <w:rPr>
          <w:rFonts w:asciiTheme="minorHAnsi" w:hAnsiTheme="minorHAnsi" w:cstheme="minorHAnsi"/>
          <w:sz w:val="22"/>
          <w:szCs w:val="22"/>
          <w:lang w:val="es-ES_tradnl"/>
        </w:rPr>
        <w:t>) está presente como amoniaco no ionizado (NH</w:t>
      </w:r>
      <w:r w:rsidRPr="00DF0508">
        <w:rPr>
          <w:rFonts w:asciiTheme="minorHAnsi" w:hAnsiTheme="minorHAnsi" w:cstheme="minorHAnsi"/>
          <w:sz w:val="22"/>
          <w:szCs w:val="22"/>
          <w:vertAlign w:val="subscript"/>
          <w:lang w:val="es-ES_tradnl"/>
        </w:rPr>
        <w:t>3</w:t>
      </w:r>
      <w:r w:rsidRPr="00DF0508">
        <w:rPr>
          <w:rFonts w:asciiTheme="minorHAnsi" w:hAnsiTheme="minorHAnsi" w:cstheme="minorHAnsi"/>
          <w:sz w:val="22"/>
          <w:szCs w:val="22"/>
          <w:lang w:val="es-ES_tradnl"/>
        </w:rPr>
        <w:t>) y amonio ionizado (NH</w:t>
      </w:r>
      <w:r w:rsidRPr="00DF0508">
        <w:rPr>
          <w:rFonts w:asciiTheme="minorHAnsi" w:hAnsiTheme="minorHAnsi" w:cstheme="minorHAnsi"/>
          <w:sz w:val="22"/>
          <w:szCs w:val="22"/>
          <w:vertAlign w:val="subscript"/>
          <w:lang w:val="es-ES_tradnl"/>
        </w:rPr>
        <w:t>4</w:t>
      </w:r>
      <w:r w:rsidRPr="00DF0508">
        <w:rPr>
          <w:rFonts w:asciiTheme="minorHAnsi" w:hAnsiTheme="minorHAnsi" w:cstheme="minorHAnsi"/>
          <w:sz w:val="22"/>
          <w:szCs w:val="22"/>
          <w:vertAlign w:val="superscript"/>
          <w:lang w:val="es-ES_tradnl"/>
        </w:rPr>
        <w:t>+</w:t>
      </w:r>
      <w:r w:rsidRPr="00DF0508">
        <w:rPr>
          <w:rFonts w:asciiTheme="minorHAnsi" w:hAnsiTheme="minorHAnsi" w:cstheme="minorHAnsi"/>
          <w:sz w:val="22"/>
          <w:szCs w:val="22"/>
          <w:lang w:val="es-ES_tradnl"/>
        </w:rPr>
        <w:t>), y su equilibrio depende del pH</w:t>
      </w:r>
      <w:r w:rsidR="00252C97" w:rsidRPr="00DF0508">
        <w:rPr>
          <w:rFonts w:asciiTheme="minorHAnsi" w:hAnsiTheme="minorHAnsi" w:cstheme="minorHAnsi"/>
          <w:sz w:val="22"/>
          <w:szCs w:val="22"/>
          <w:lang w:val="es-ES_tradnl"/>
        </w:rPr>
        <w:t>, la temperatura y la salinidad</w:t>
      </w:r>
      <w:r w:rsidRPr="00DF0508">
        <w:rPr>
          <w:rFonts w:asciiTheme="minorHAnsi" w:hAnsiTheme="minorHAnsi" w:cstheme="minorHAnsi"/>
          <w:sz w:val="22"/>
          <w:szCs w:val="22"/>
          <w:lang w:val="es-ES_tradnl"/>
        </w:rPr>
        <w:fldChar w:fldCharType="begin">
          <w:fldData xml:space="preserve">PEVuZE5vdGU+PENpdGU+PEF1dGhvcj5Tb2RlcmJlcmc8L0F1dGhvcj48WWVhcj4xOTkxPC9ZZWFy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</w:fldData>
        </w:fldChar>
      </w:r>
      <w:r w:rsidR="00DA383F" w:rsidRPr="00DF0508">
        <w:rPr>
          <w:rFonts w:asciiTheme="minorHAnsi" w:hAnsiTheme="minorHAnsi" w:cstheme="minorHAnsi"/>
          <w:sz w:val="22"/>
          <w:szCs w:val="22"/>
          <w:lang w:val="es-ES_tradnl"/>
        </w:rPr>
        <w:instrText xml:space="preserve"> ADDIN EN.CITE </w:instrText>
      </w:r>
      <w:r w:rsidR="00DA383F" w:rsidRPr="00DF0508">
        <w:rPr>
          <w:rFonts w:asciiTheme="minorHAnsi" w:hAnsiTheme="minorHAnsi" w:cstheme="minorHAnsi"/>
          <w:sz w:val="22"/>
          <w:szCs w:val="22"/>
          <w:lang w:val="es-ES_tradnl"/>
        </w:rPr>
        <w:fldChar w:fldCharType="begin">
          <w:fldData xml:space="preserve">PEVuZE5vdGU+PENpdGU+PEF1dGhvcj5Tb2RlcmJlcmc8L0F1dGhvcj48WWVhcj4xOTkxPC9ZZWFy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</w:fldData>
        </w:fldChar>
      </w:r>
      <w:r w:rsidR="00DA383F" w:rsidRPr="00DF0508">
        <w:rPr>
          <w:rFonts w:asciiTheme="minorHAnsi" w:hAnsiTheme="minorHAnsi" w:cstheme="minorHAnsi"/>
          <w:sz w:val="22"/>
          <w:szCs w:val="22"/>
          <w:lang w:val="es-ES_tradnl"/>
        </w:rPr>
        <w:instrText xml:space="preserve"> ADDIN EN.CITE.DATA </w:instrText>
      </w:r>
      <w:r w:rsidR="00DA383F" w:rsidRPr="00DF0508">
        <w:rPr>
          <w:rFonts w:asciiTheme="minorHAnsi" w:hAnsiTheme="minorHAnsi" w:cstheme="minorHAnsi"/>
          <w:sz w:val="22"/>
          <w:szCs w:val="22"/>
          <w:lang w:val="es-ES_tradnl"/>
        </w:rPr>
      </w:r>
      <w:r w:rsidR="00DA383F" w:rsidRPr="00DF0508">
        <w:rPr>
          <w:rFonts w:asciiTheme="minorHAnsi" w:hAnsiTheme="minorHAnsi" w:cstheme="minorHAnsi"/>
          <w:sz w:val="22"/>
          <w:szCs w:val="22"/>
          <w:lang w:val="es-ES_tradnl"/>
        </w:rPr>
        <w:fldChar w:fldCharType="end"/>
      </w:r>
      <w:r w:rsidRPr="00DF0508">
        <w:rPr>
          <w:rFonts w:asciiTheme="minorHAnsi" w:hAnsiTheme="minorHAnsi" w:cstheme="minorHAnsi"/>
          <w:sz w:val="22"/>
          <w:szCs w:val="22"/>
          <w:lang w:val="es-ES_tradnl"/>
        </w:rPr>
      </w:r>
      <w:r w:rsidRPr="00DF0508">
        <w:rPr>
          <w:rFonts w:asciiTheme="minorHAnsi" w:hAnsiTheme="minorHAnsi" w:cstheme="minorHAnsi"/>
          <w:sz w:val="22"/>
          <w:szCs w:val="22"/>
          <w:lang w:val="es-ES_tradnl"/>
        </w:rPr>
        <w:fldChar w:fldCharType="separate"/>
      </w:r>
      <w:r w:rsidR="00DA383F" w:rsidRPr="00DF0508">
        <w:rPr>
          <w:rFonts w:asciiTheme="minorHAnsi" w:hAnsiTheme="minorHAnsi" w:cstheme="minorHAnsi"/>
          <w:noProof/>
          <w:sz w:val="22"/>
          <w:szCs w:val="22"/>
          <w:vertAlign w:val="superscript"/>
          <w:lang w:val="es-ES_tradnl"/>
        </w:rPr>
        <w:t>19, 20</w:t>
      </w:r>
      <w:r w:rsidRPr="00DF0508">
        <w:rPr>
          <w:rFonts w:asciiTheme="minorHAnsi" w:hAnsiTheme="minorHAnsi" w:cstheme="minorHAnsi"/>
          <w:sz w:val="22"/>
          <w:szCs w:val="22"/>
          <w:lang w:val="es-ES_tradnl"/>
        </w:rPr>
        <w:fldChar w:fldCharType="end"/>
      </w:r>
      <w:r w:rsidRPr="00DF0508">
        <w:rPr>
          <w:rFonts w:asciiTheme="minorHAnsi" w:hAnsiTheme="minorHAnsi" w:cstheme="minorHAnsi"/>
          <w:sz w:val="22"/>
          <w:szCs w:val="22"/>
          <w:lang w:val="es-ES_tradnl"/>
        </w:rPr>
        <w:t xml:space="preserve">. Un pH cercano a 7.0 solo el </w:t>
      </w:r>
      <w:r w:rsidRPr="00DF0508">
        <w:rPr>
          <w:rFonts w:ascii="Cambria Math" w:hAnsi="Cambria Math" w:cs="Cambria Math"/>
          <w:sz w:val="22"/>
          <w:szCs w:val="22"/>
        </w:rPr>
        <w:t>∼</w:t>
      </w:r>
      <w:r w:rsidRPr="00DF0508">
        <w:rPr>
          <w:rFonts w:asciiTheme="minorHAnsi" w:hAnsiTheme="minorHAnsi" w:cstheme="minorHAnsi"/>
          <w:sz w:val="22"/>
          <w:szCs w:val="22"/>
        </w:rPr>
        <w:t>1%</w:t>
      </w:r>
      <w:r w:rsidR="00226D3B" w:rsidRPr="00DF0508">
        <w:rPr>
          <w:rFonts w:asciiTheme="minorHAnsi" w:hAnsiTheme="minorHAnsi" w:cstheme="minorHAnsi"/>
          <w:sz w:val="22"/>
          <w:szCs w:val="22"/>
        </w:rPr>
        <w:t xml:space="preserve"> </w:t>
      </w:r>
      <w:r w:rsidR="00436472" w:rsidRPr="00DF0508">
        <w:rPr>
          <w:rFonts w:asciiTheme="minorHAnsi" w:hAnsiTheme="minorHAnsi" w:cstheme="minorHAnsi"/>
          <w:sz w:val="22"/>
          <w:szCs w:val="22"/>
        </w:rPr>
        <w:t xml:space="preserve">se encuentra </w:t>
      </w:r>
      <w:r w:rsidRPr="00DF0508">
        <w:rPr>
          <w:rFonts w:asciiTheme="minorHAnsi" w:hAnsiTheme="minorHAnsi" w:cstheme="minorHAnsi"/>
          <w:sz w:val="22"/>
          <w:szCs w:val="22"/>
        </w:rPr>
        <w:t xml:space="preserve">en forma de </w:t>
      </w:r>
      <w:r w:rsidRPr="00DF0508">
        <w:rPr>
          <w:rFonts w:asciiTheme="minorHAnsi" w:hAnsiTheme="minorHAnsi" w:cstheme="minorHAnsi"/>
          <w:sz w:val="22"/>
          <w:szCs w:val="22"/>
          <w:lang w:val="es-ES_tradnl"/>
        </w:rPr>
        <w:t>NH</w:t>
      </w:r>
      <w:r w:rsidRPr="00DF0508">
        <w:rPr>
          <w:rFonts w:asciiTheme="minorHAnsi" w:hAnsiTheme="minorHAnsi" w:cstheme="minorHAnsi"/>
          <w:sz w:val="22"/>
          <w:szCs w:val="22"/>
          <w:vertAlign w:val="subscript"/>
          <w:lang w:val="es-ES_tradnl"/>
        </w:rPr>
        <w:t>3</w:t>
      </w:r>
      <w:r w:rsidRPr="00DF0508">
        <w:rPr>
          <w:rFonts w:asciiTheme="minorHAnsi" w:hAnsiTheme="minorHAnsi" w:cstheme="minorHAnsi"/>
          <w:sz w:val="22"/>
          <w:szCs w:val="22"/>
          <w:lang w:val="es-ES_tradnl"/>
        </w:rPr>
        <w:t xml:space="preserve">, </w:t>
      </w:r>
      <w:r w:rsidR="00436472" w:rsidRPr="00DF0508">
        <w:rPr>
          <w:rFonts w:asciiTheme="minorHAnsi" w:hAnsiTheme="minorHAnsi" w:cstheme="minorHAnsi"/>
          <w:sz w:val="22"/>
          <w:szCs w:val="22"/>
          <w:lang w:val="es-ES_tradnl"/>
        </w:rPr>
        <w:t xml:space="preserve">mientras que </w:t>
      </w:r>
      <w:r w:rsidRPr="00DF0508">
        <w:rPr>
          <w:rFonts w:asciiTheme="minorHAnsi" w:hAnsiTheme="minorHAnsi" w:cstheme="minorHAnsi"/>
          <w:sz w:val="22"/>
          <w:szCs w:val="22"/>
          <w:lang w:val="es-ES_tradnl"/>
        </w:rPr>
        <w:t>el resto está presente principalmente como NH</w:t>
      </w:r>
      <w:r w:rsidRPr="00DF0508">
        <w:rPr>
          <w:rFonts w:asciiTheme="minorHAnsi" w:hAnsiTheme="minorHAnsi" w:cstheme="minorHAnsi"/>
          <w:sz w:val="22"/>
          <w:szCs w:val="22"/>
          <w:vertAlign w:val="subscript"/>
          <w:lang w:val="es-ES_tradnl"/>
        </w:rPr>
        <w:t>4</w:t>
      </w:r>
      <w:r w:rsidR="00252C97" w:rsidRPr="00DF0508">
        <w:rPr>
          <w:rFonts w:asciiTheme="minorHAnsi" w:hAnsiTheme="minorHAnsi" w:cstheme="minorHAnsi"/>
          <w:sz w:val="22"/>
          <w:szCs w:val="22"/>
          <w:vertAlign w:val="superscript"/>
          <w:lang w:val="es-ES_tradnl"/>
        </w:rPr>
        <w:t>+</w:t>
      </w:r>
      <w:r w:rsidRPr="00DF0508">
        <w:rPr>
          <w:rFonts w:asciiTheme="minorHAnsi" w:hAnsiTheme="minorHAnsi" w:cstheme="minorHAnsi"/>
          <w:sz w:val="22"/>
          <w:szCs w:val="22"/>
          <w:lang w:val="es-ES_tradnl"/>
        </w:rPr>
        <w:fldChar w:fldCharType="begin"/>
      </w:r>
      <w:r w:rsidR="00047F75" w:rsidRPr="00DF0508">
        <w:rPr>
          <w:rFonts w:asciiTheme="minorHAnsi" w:hAnsiTheme="minorHAnsi" w:cstheme="minorHAnsi"/>
          <w:sz w:val="22"/>
          <w:szCs w:val="22"/>
          <w:lang w:val="es-ES_tradnl"/>
        </w:rPr>
        <w:instrText xml:space="preserve"> ADDIN EN.CITE &lt;EndNote&gt;&lt;Cite&gt;&lt;Author&gt;Miller&lt;/Author&gt;&lt;Year&gt;2005&lt;/Year&gt;&lt;IDText&gt;Root nitrogen acquisition and assimilation&lt;/IDText&gt;&lt;DisplayText&gt;&lt;style face="superscript"&gt;21&lt;/style&gt;&lt;/DisplayText&gt;&lt;record&gt;&lt;dates&gt;&lt;pub-dates&gt;&lt;date&gt;Jul&lt;/date&gt;&lt;/pub-dates&gt;&lt;year&gt;2005&lt;/year&gt;&lt;/dates&gt;&lt;urls&gt;&lt;related-urls&gt;&lt;url&gt;&amp;lt;Go to ISI&amp;gt;://WOS:000233876000002&lt;/url&gt;&lt;/related-urls&gt;&lt;/urls&gt;&lt;isbn&gt;0032-079X&lt;/isbn&gt;&lt;titles&gt;&lt;title&gt;Root nitrogen acquisition and assimilation&lt;/title&gt;&lt;secondary-title&gt;Plant and Soil&lt;/secondary-title&gt;&lt;/titles&gt;&lt;pages&gt;1-36&lt;/pages&gt;&lt;number&gt;1-2&lt;/number&gt;&lt;contributors&gt;&lt;authors&gt;&lt;author&gt;Miller, A. J.&lt;/author&gt;&lt;author&gt;Cramer, M. D.&lt;/author&gt;&lt;/authors&gt;&lt;/contributors&gt;&lt;added-date format="utc"&gt;1611291088&lt;/added-date&gt;&lt;ref-type name="Journal Article"&gt;17&lt;/ref-type&gt;&lt;rec-number&gt;429&lt;/rec-number&gt;&lt;last-updated-date format="utc"&gt;1611291088&lt;/last-updated-date&gt;&lt;accession-num&gt;WOS:000233876000002&lt;/accession-num&gt;&lt;electronic-resource-num&gt;10.1007/s11104-004-0965-1&lt;/electronic-resource-num&gt;&lt;volume&gt;274&lt;/volume&gt;&lt;/record&gt;&lt;/Cite&gt;&lt;/EndNote&gt;</w:instrText>
      </w:r>
      <w:r w:rsidRPr="00DF0508">
        <w:rPr>
          <w:rFonts w:asciiTheme="minorHAnsi" w:hAnsiTheme="minorHAnsi" w:cstheme="minorHAnsi"/>
          <w:sz w:val="22"/>
          <w:szCs w:val="22"/>
          <w:lang w:val="es-ES_tradnl"/>
        </w:rPr>
        <w:fldChar w:fldCharType="separate"/>
      </w:r>
      <w:r w:rsidR="00047F75" w:rsidRPr="00DF0508">
        <w:rPr>
          <w:rFonts w:asciiTheme="minorHAnsi" w:hAnsiTheme="minorHAnsi" w:cstheme="minorHAnsi"/>
          <w:noProof/>
          <w:sz w:val="22"/>
          <w:szCs w:val="22"/>
          <w:vertAlign w:val="superscript"/>
          <w:lang w:val="es-ES_tradnl"/>
        </w:rPr>
        <w:t>21</w:t>
      </w:r>
      <w:r w:rsidRPr="00DF0508">
        <w:rPr>
          <w:rFonts w:asciiTheme="minorHAnsi" w:hAnsiTheme="minorHAnsi" w:cstheme="minorHAnsi"/>
          <w:sz w:val="22"/>
          <w:szCs w:val="22"/>
          <w:lang w:val="es-ES_tradnl"/>
        </w:rPr>
        <w:fldChar w:fldCharType="end"/>
      </w:r>
      <w:r w:rsidRPr="00DF0508">
        <w:rPr>
          <w:rFonts w:asciiTheme="minorHAnsi" w:hAnsiTheme="minorHAnsi" w:cstheme="minorHAnsi"/>
          <w:sz w:val="22"/>
          <w:szCs w:val="22"/>
          <w:lang w:val="es-ES_tradnl"/>
        </w:rPr>
        <w:t xml:space="preserve">. </w:t>
      </w:r>
      <w:r w:rsidR="00436472" w:rsidRPr="00DF0508">
        <w:rPr>
          <w:rFonts w:asciiTheme="minorHAnsi" w:hAnsiTheme="minorHAnsi" w:cstheme="minorHAnsi"/>
          <w:sz w:val="22"/>
          <w:szCs w:val="22"/>
          <w:lang w:val="es-ES_tradnl"/>
        </w:rPr>
        <w:t>No obstante, p</w:t>
      </w:r>
      <w:r w:rsidRPr="00DF0508">
        <w:rPr>
          <w:rFonts w:asciiTheme="minorHAnsi" w:hAnsiTheme="minorHAnsi" w:cstheme="minorHAnsi"/>
          <w:sz w:val="22"/>
          <w:szCs w:val="22"/>
          <w:lang w:val="es-ES_tradnl"/>
        </w:rPr>
        <w:t>equeños cambios en el pH dan como resultado aumentos drásticos de la fracción de NH</w:t>
      </w:r>
      <w:r w:rsidRPr="00DF0508">
        <w:rPr>
          <w:rFonts w:asciiTheme="minorHAnsi" w:hAnsiTheme="minorHAnsi" w:cstheme="minorHAnsi"/>
          <w:sz w:val="22"/>
          <w:szCs w:val="22"/>
          <w:vertAlign w:val="subscript"/>
          <w:lang w:val="es-ES_tradnl"/>
        </w:rPr>
        <w:t>3</w:t>
      </w:r>
      <w:r w:rsidRPr="00DF0508">
        <w:rPr>
          <w:rFonts w:asciiTheme="minorHAnsi" w:hAnsiTheme="minorHAnsi" w:cstheme="minorHAnsi"/>
          <w:sz w:val="22"/>
          <w:szCs w:val="22"/>
          <w:lang w:val="es-ES_tradnl"/>
        </w:rPr>
        <w:fldChar w:fldCharType="begin"/>
      </w:r>
      <w:r w:rsidR="00047F75" w:rsidRPr="00DF0508">
        <w:rPr>
          <w:rFonts w:asciiTheme="minorHAnsi" w:hAnsiTheme="minorHAnsi" w:cstheme="minorHAnsi"/>
          <w:sz w:val="22"/>
          <w:szCs w:val="22"/>
          <w:lang w:val="es-ES_tradnl"/>
        </w:rPr>
        <w:instrText xml:space="preserve"> ADDIN EN.CITE &lt;EndNote&gt;&lt;Cite&gt;&lt;Author&gt;van der Meeren&lt;/Author&gt;&lt;Year&gt;2020&lt;/Year&gt;&lt;IDText&gt;Tolerance of Atlantic cod (Gadus morhua L.) larvae to acute ammonia exposure&lt;/IDText&gt;&lt;DisplayText&gt;&lt;style face="superscript"&gt;22&lt;/style&gt;&lt;/DisplayText&gt;&lt;record&gt;&lt;dates&gt;&lt;pub-dates&gt;&lt;date&gt;Aug&lt;/date&gt;&lt;/pub-dates&gt;&lt;year&gt;2020&lt;/year&gt;&lt;/dates&gt;&lt;urls&gt;&lt;related-urls&gt;&lt;url&gt;&amp;lt;Go to ISI&amp;gt;://WOS:000530797000001&lt;/url&gt;&lt;/related-urls&gt;&lt;/urls&gt;&lt;isbn&gt;0967-6120&lt;/isbn&gt;&lt;titles&gt;&lt;title&gt;Tolerance of Atlantic cod (Gadus morhua L.) larvae to acute ammonia exposure&lt;/title&gt;&lt;secondary-title&gt;Aquaculture International&lt;/secondary-title&gt;&lt;/titles&gt;&lt;pages&gt;1753-1769&lt;/pages&gt;&lt;number&gt;4&lt;/number&gt;&lt;contributors&gt;&lt;authors&gt;&lt;author&gt;van der Meeren, T.&lt;/author&gt;&lt;author&gt;Mangor-Jensen, A.&lt;/author&gt;&lt;/authors&gt;&lt;/contributors&gt;&lt;added-date format="utc"&gt;1611157142&lt;/added-date&gt;&lt;ref-type name="Journal Article"&gt;17&lt;/ref-type&gt;&lt;rec-number&gt;426&lt;/rec-number&gt;&lt;last-updated-date format="utc"&gt;1611157142&lt;/last-updated-date&gt;&lt;accession-num&gt;WOS:000530797000001&lt;/accession-num&gt;&lt;electronic-resource-num&gt;10.1007/s10499-020-00555-8&lt;/electronic-resource-num&gt;&lt;volume&gt;28&lt;/volume&gt;&lt;/record&gt;&lt;/Cite&gt;&lt;/EndNote&gt;</w:instrText>
      </w:r>
      <w:r w:rsidRPr="00DF0508">
        <w:rPr>
          <w:rFonts w:asciiTheme="minorHAnsi" w:hAnsiTheme="minorHAnsi" w:cstheme="minorHAnsi"/>
          <w:sz w:val="22"/>
          <w:szCs w:val="22"/>
          <w:lang w:val="es-ES_tradnl"/>
        </w:rPr>
        <w:fldChar w:fldCharType="separate"/>
      </w:r>
      <w:r w:rsidR="00047F75" w:rsidRPr="00DF0508">
        <w:rPr>
          <w:rFonts w:asciiTheme="minorHAnsi" w:hAnsiTheme="minorHAnsi" w:cstheme="minorHAnsi"/>
          <w:noProof/>
          <w:sz w:val="22"/>
          <w:szCs w:val="22"/>
          <w:vertAlign w:val="superscript"/>
          <w:lang w:val="es-ES_tradnl"/>
        </w:rPr>
        <w:t>22</w:t>
      </w:r>
      <w:r w:rsidRPr="00DF0508">
        <w:rPr>
          <w:rFonts w:asciiTheme="minorHAnsi" w:hAnsiTheme="minorHAnsi" w:cstheme="minorHAnsi"/>
          <w:sz w:val="22"/>
          <w:szCs w:val="22"/>
          <w:lang w:val="es-ES_tradnl"/>
        </w:rPr>
        <w:fldChar w:fldCharType="end"/>
      </w:r>
      <w:r w:rsidR="00252C97" w:rsidRPr="00DF0508">
        <w:rPr>
          <w:rFonts w:asciiTheme="minorHAnsi" w:hAnsiTheme="minorHAnsi" w:cstheme="minorHAnsi"/>
          <w:sz w:val="22"/>
          <w:szCs w:val="22"/>
          <w:lang w:val="es-ES_tradnl"/>
        </w:rPr>
        <w:t xml:space="preserve">, </w:t>
      </w:r>
      <w:r w:rsidR="00436472" w:rsidRPr="00DF0508">
        <w:rPr>
          <w:rFonts w:asciiTheme="minorHAnsi" w:hAnsiTheme="minorHAnsi" w:cstheme="minorHAnsi"/>
          <w:sz w:val="22"/>
          <w:szCs w:val="22"/>
          <w:lang w:val="es-ES_tradnl"/>
        </w:rPr>
        <w:t xml:space="preserve">siendo este el más perjudicial para los organismos acuáticos. </w:t>
      </w:r>
    </w:p>
    <w:p w14:paraId="2BDEFF1E" w14:textId="77777777" w:rsidR="008C5B41" w:rsidRPr="00DF0508" w:rsidRDefault="008C5B41" w:rsidP="0093285D">
      <w:pPr>
        <w:jc w:val="both"/>
        <w:rPr>
          <w:rFonts w:asciiTheme="minorHAnsi" w:hAnsiTheme="minorHAnsi" w:cstheme="minorHAnsi"/>
          <w:sz w:val="22"/>
          <w:szCs w:val="22"/>
          <w:lang w:val="es-ES_tradnl"/>
        </w:rPr>
      </w:pPr>
    </w:p>
    <w:p w14:paraId="24EDF572" w14:textId="45AC434E" w:rsidR="00844346" w:rsidRPr="00DF0508" w:rsidRDefault="00D84613" w:rsidP="00E77D1D">
      <w:pPr>
        <w:spacing w:after="0"/>
        <w:jc w:val="both"/>
        <w:rPr>
          <w:rFonts w:asciiTheme="minorHAnsi" w:hAnsiTheme="minorHAnsi" w:cstheme="minorHAnsi"/>
          <w:sz w:val="22"/>
          <w:szCs w:val="22"/>
        </w:rPr>
      </w:pPr>
      <w:r w:rsidRPr="00DF0508">
        <w:rPr>
          <w:rFonts w:asciiTheme="minorHAnsi" w:hAnsiTheme="minorHAnsi" w:cstheme="minorHAnsi"/>
          <w:sz w:val="22"/>
          <w:szCs w:val="22"/>
          <w:lang w:val="es-ES_tradnl"/>
        </w:rPr>
        <w:t>Cerca de</w:t>
      </w:r>
      <w:r w:rsidR="00AD6EFB" w:rsidRPr="00DF0508">
        <w:rPr>
          <w:rFonts w:asciiTheme="minorHAnsi" w:hAnsiTheme="minorHAnsi" w:cstheme="minorHAnsi"/>
          <w:sz w:val="22"/>
          <w:szCs w:val="22"/>
          <w:lang w:val="es-ES_tradnl"/>
        </w:rPr>
        <w:t>l 85% del nitrógeno acumulado en los efluentes</w:t>
      </w:r>
      <w:r w:rsidRPr="00DF0508">
        <w:rPr>
          <w:rFonts w:asciiTheme="minorHAnsi" w:hAnsiTheme="minorHAnsi" w:cstheme="minorHAnsi"/>
          <w:sz w:val="22"/>
          <w:szCs w:val="22"/>
          <w:lang w:val="es-ES_tradnl"/>
        </w:rPr>
        <w:t xml:space="preserve"> de la acuicultura marina corresponde</w:t>
      </w:r>
      <w:r w:rsidR="00AD6EFB" w:rsidRPr="00DF0508">
        <w:rPr>
          <w:rFonts w:asciiTheme="minorHAnsi" w:hAnsiTheme="minorHAnsi" w:cstheme="minorHAnsi"/>
          <w:sz w:val="22"/>
          <w:szCs w:val="22"/>
          <w:lang w:val="es-ES_tradnl"/>
        </w:rPr>
        <w:t xml:space="preserve"> a</w:t>
      </w:r>
      <w:r w:rsidR="002C74C1" w:rsidRPr="00DF0508">
        <w:rPr>
          <w:rFonts w:asciiTheme="minorHAnsi" w:hAnsiTheme="minorHAnsi" w:cstheme="minorHAnsi"/>
          <w:sz w:val="22"/>
          <w:szCs w:val="22"/>
          <w:lang w:val="es-ES_tradnl"/>
        </w:rPr>
        <w:t>l</w:t>
      </w:r>
      <w:r w:rsidR="00AD6EFB" w:rsidRPr="00DF0508">
        <w:rPr>
          <w:rFonts w:asciiTheme="minorHAnsi" w:hAnsiTheme="minorHAnsi" w:cstheme="minorHAnsi"/>
          <w:sz w:val="22"/>
          <w:szCs w:val="22"/>
          <w:lang w:val="es-ES_tradnl"/>
        </w:rPr>
        <w:t xml:space="preserve"> </w:t>
      </w:r>
      <w:r w:rsidR="002C74C1" w:rsidRPr="00DF0508">
        <w:rPr>
          <w:rFonts w:asciiTheme="minorHAnsi" w:hAnsiTheme="minorHAnsi" w:cstheme="minorHAnsi"/>
          <w:sz w:val="22"/>
          <w:szCs w:val="22"/>
          <w:lang w:val="es-ES_tradnl"/>
        </w:rPr>
        <w:t>alimento suministrado, que como se mencion</w:t>
      </w:r>
      <w:r w:rsidR="000A044C" w:rsidRPr="00DF0508">
        <w:rPr>
          <w:rFonts w:asciiTheme="minorHAnsi" w:hAnsiTheme="minorHAnsi" w:cstheme="minorHAnsi"/>
          <w:sz w:val="22"/>
          <w:szCs w:val="22"/>
          <w:lang w:val="es-ES_tradnl"/>
        </w:rPr>
        <w:t>ó anteriormente</w:t>
      </w:r>
      <w:r w:rsidR="002C74C1" w:rsidRPr="00DF0508">
        <w:rPr>
          <w:rFonts w:asciiTheme="minorHAnsi" w:hAnsiTheme="minorHAnsi" w:cstheme="minorHAnsi"/>
          <w:sz w:val="22"/>
          <w:szCs w:val="22"/>
          <w:lang w:val="es-ES_tradnl"/>
        </w:rPr>
        <w:t xml:space="preserve"> no es aprovechado en su totalidad</w:t>
      </w:r>
      <w:r w:rsidR="000A044C" w:rsidRPr="00DF0508">
        <w:rPr>
          <w:rFonts w:asciiTheme="minorHAnsi" w:hAnsiTheme="minorHAnsi" w:cstheme="minorHAnsi"/>
          <w:sz w:val="22"/>
          <w:szCs w:val="22"/>
          <w:lang w:val="es-ES_tradnl"/>
        </w:rPr>
        <w:t xml:space="preserve"> por los peces del cultivo</w:t>
      </w:r>
      <w:r w:rsidRPr="00DF0508">
        <w:rPr>
          <w:rFonts w:asciiTheme="minorHAnsi" w:hAnsiTheme="minorHAnsi" w:cstheme="minorHAnsi"/>
          <w:sz w:val="22"/>
          <w:szCs w:val="22"/>
          <w:lang w:val="es-ES_tradnl"/>
        </w:rPr>
        <w:t>.</w:t>
      </w:r>
      <w:r w:rsidR="00A96FC2" w:rsidRPr="00DF0508">
        <w:rPr>
          <w:rFonts w:asciiTheme="minorHAnsi" w:hAnsiTheme="minorHAnsi" w:cstheme="minorHAnsi"/>
          <w:sz w:val="22"/>
          <w:szCs w:val="22"/>
          <w:lang w:val="es-ES_tradnl"/>
        </w:rPr>
        <w:t xml:space="preserve"> Interesantemente</w:t>
      </w:r>
      <w:r w:rsidR="000A044C" w:rsidRPr="00DF0508">
        <w:rPr>
          <w:rFonts w:asciiTheme="minorHAnsi" w:hAnsiTheme="minorHAnsi" w:cstheme="minorHAnsi"/>
          <w:sz w:val="22"/>
          <w:szCs w:val="22"/>
          <w:lang w:val="es-ES_tradnl"/>
        </w:rPr>
        <w:t xml:space="preserve">, si esos efluentes ricos en N se hacen </w:t>
      </w:r>
      <w:r w:rsidR="00EA2219" w:rsidRPr="00DF0508">
        <w:rPr>
          <w:rFonts w:asciiTheme="minorHAnsi" w:hAnsiTheme="minorHAnsi" w:cstheme="minorHAnsi"/>
          <w:sz w:val="22"/>
          <w:szCs w:val="22"/>
          <w:lang w:val="es-ES_tradnl"/>
        </w:rPr>
        <w:t>pasar a través</w:t>
      </w:r>
      <w:r w:rsidR="000A044C" w:rsidRPr="00DF0508">
        <w:rPr>
          <w:rFonts w:asciiTheme="minorHAnsi" w:hAnsiTheme="minorHAnsi" w:cstheme="minorHAnsi"/>
          <w:sz w:val="22"/>
          <w:szCs w:val="22"/>
          <w:lang w:val="es-ES_tradnl"/>
        </w:rPr>
        <w:t xml:space="preserve"> </w:t>
      </w:r>
      <w:r w:rsidR="00EA2219" w:rsidRPr="00DF0508">
        <w:rPr>
          <w:rFonts w:asciiTheme="minorHAnsi" w:hAnsiTheme="minorHAnsi" w:cstheme="minorHAnsi"/>
          <w:sz w:val="22"/>
          <w:szCs w:val="22"/>
          <w:lang w:val="es-ES_tradnl"/>
        </w:rPr>
        <w:t>un sistema</w:t>
      </w:r>
      <w:r w:rsidR="000A044C" w:rsidRPr="00DF0508">
        <w:rPr>
          <w:rFonts w:asciiTheme="minorHAnsi" w:hAnsiTheme="minorHAnsi" w:cstheme="minorHAnsi"/>
          <w:sz w:val="22"/>
          <w:szCs w:val="22"/>
          <w:lang w:val="es-ES_tradnl"/>
        </w:rPr>
        <w:t xml:space="preserve"> de humedales es posible remover </w:t>
      </w:r>
      <w:r w:rsidR="00A96FC2" w:rsidRPr="00DF0508">
        <w:rPr>
          <w:rFonts w:asciiTheme="minorHAnsi" w:hAnsiTheme="minorHAnsi" w:cstheme="minorHAnsi"/>
          <w:sz w:val="22"/>
          <w:szCs w:val="22"/>
          <w:lang w:val="es-ES_tradnl"/>
        </w:rPr>
        <w:t xml:space="preserve">de los efluentes </w:t>
      </w:r>
      <w:r w:rsidR="000A044C" w:rsidRPr="00DF0508">
        <w:rPr>
          <w:rFonts w:asciiTheme="minorHAnsi" w:hAnsiTheme="minorHAnsi" w:cstheme="minorHAnsi"/>
          <w:sz w:val="22"/>
          <w:szCs w:val="22"/>
          <w:lang w:val="es-ES_tradnl"/>
        </w:rPr>
        <w:t xml:space="preserve">hasta un </w:t>
      </w:r>
      <w:r w:rsidR="00EA2219" w:rsidRPr="00DF0508">
        <w:rPr>
          <w:rFonts w:asciiTheme="minorHAnsi" w:hAnsiTheme="minorHAnsi" w:cstheme="minorHAnsi"/>
          <w:sz w:val="22"/>
          <w:szCs w:val="22"/>
          <w:lang w:val="es-ES_tradnl"/>
        </w:rPr>
        <w:t xml:space="preserve">90% de los compuestos nitrogenados gracias a las interacciones </w:t>
      </w:r>
      <w:r w:rsidR="00EA2219" w:rsidRPr="00DF0508">
        <w:rPr>
          <w:rFonts w:asciiTheme="minorHAnsi" w:hAnsiTheme="minorHAnsi" w:cstheme="minorHAnsi"/>
          <w:sz w:val="22"/>
          <w:szCs w:val="22"/>
          <w:lang w:val="es-ES_tradnl"/>
        </w:rPr>
        <w:lastRenderedPageBreak/>
        <w:t>biológic</w:t>
      </w:r>
      <w:r w:rsidR="00A15695" w:rsidRPr="00DF0508">
        <w:rPr>
          <w:rFonts w:asciiTheme="minorHAnsi" w:hAnsiTheme="minorHAnsi" w:cstheme="minorHAnsi"/>
          <w:sz w:val="22"/>
          <w:szCs w:val="22"/>
          <w:lang w:val="es-ES_tradnl"/>
        </w:rPr>
        <w:t>as que se promueven en estos sistemas</w:t>
      </w:r>
      <w:r w:rsidR="00EA2219" w:rsidRPr="00DF0508">
        <w:rPr>
          <w:rFonts w:asciiTheme="minorHAnsi" w:hAnsiTheme="minorHAnsi" w:cstheme="minorHAnsi"/>
          <w:sz w:val="22"/>
          <w:szCs w:val="22"/>
          <w:lang w:val="es-ES_tradnl"/>
        </w:rPr>
        <w:t xml:space="preserve">. </w:t>
      </w:r>
      <w:r w:rsidR="00A96FC2" w:rsidRPr="00DF0508">
        <w:rPr>
          <w:rFonts w:asciiTheme="minorHAnsi" w:hAnsiTheme="minorHAnsi" w:cstheme="minorHAnsi"/>
          <w:sz w:val="22"/>
          <w:szCs w:val="22"/>
          <w:lang w:val="es-ES_tradnl"/>
        </w:rPr>
        <w:t xml:space="preserve">Considerando esto, </w:t>
      </w:r>
      <w:r w:rsidR="00EA2219" w:rsidRPr="00DF0508">
        <w:rPr>
          <w:rFonts w:asciiTheme="minorHAnsi" w:hAnsiTheme="minorHAnsi" w:cstheme="minorHAnsi"/>
          <w:sz w:val="22"/>
          <w:szCs w:val="22"/>
          <w:lang w:val="es-ES_tradnl"/>
        </w:rPr>
        <w:t xml:space="preserve">si se integran </w:t>
      </w:r>
      <w:r w:rsidR="0060535A" w:rsidRPr="00DF0508">
        <w:rPr>
          <w:rFonts w:asciiTheme="minorHAnsi" w:hAnsiTheme="minorHAnsi" w:cstheme="minorHAnsi"/>
          <w:sz w:val="22"/>
          <w:szCs w:val="22"/>
          <w:lang w:val="es-ES_tradnl"/>
        </w:rPr>
        <w:t>HA</w:t>
      </w:r>
      <w:r w:rsidR="00EA2219" w:rsidRPr="00DF0508">
        <w:rPr>
          <w:rFonts w:asciiTheme="minorHAnsi" w:hAnsiTheme="minorHAnsi" w:cstheme="minorHAnsi"/>
          <w:sz w:val="22"/>
          <w:szCs w:val="22"/>
          <w:lang w:val="es-ES_tradnl"/>
        </w:rPr>
        <w:t xml:space="preserve"> a los </w:t>
      </w:r>
      <w:r w:rsidR="00EA2219" w:rsidRPr="00DF0508">
        <w:rPr>
          <w:rFonts w:asciiTheme="minorHAnsi" w:hAnsiTheme="minorHAnsi" w:cstheme="minorHAnsi"/>
          <w:sz w:val="22"/>
          <w:szCs w:val="22"/>
        </w:rPr>
        <w:t>sistemas</w:t>
      </w:r>
      <w:r w:rsidR="00844346" w:rsidRPr="00DF0508">
        <w:rPr>
          <w:rFonts w:asciiTheme="minorHAnsi" w:hAnsiTheme="minorHAnsi" w:cstheme="minorHAnsi"/>
          <w:sz w:val="22"/>
          <w:szCs w:val="22"/>
        </w:rPr>
        <w:t xml:space="preserve"> de acui</w:t>
      </w:r>
      <w:r w:rsidR="00EA2219" w:rsidRPr="00DF0508">
        <w:rPr>
          <w:rFonts w:asciiTheme="minorHAnsi" w:hAnsiTheme="minorHAnsi" w:cstheme="minorHAnsi"/>
          <w:sz w:val="22"/>
          <w:szCs w:val="22"/>
        </w:rPr>
        <w:t xml:space="preserve">cultura </w:t>
      </w:r>
      <w:r w:rsidR="00A15695" w:rsidRPr="00DF0508">
        <w:rPr>
          <w:rFonts w:asciiTheme="minorHAnsi" w:hAnsiTheme="minorHAnsi" w:cstheme="minorHAnsi"/>
          <w:sz w:val="22"/>
          <w:szCs w:val="22"/>
        </w:rPr>
        <w:t xml:space="preserve">marina en tierra </w:t>
      </w:r>
      <w:r w:rsidR="00EA2219" w:rsidRPr="00DF0508">
        <w:rPr>
          <w:rFonts w:asciiTheme="minorHAnsi" w:hAnsiTheme="minorHAnsi" w:cstheme="minorHAnsi"/>
          <w:sz w:val="22"/>
          <w:szCs w:val="22"/>
        </w:rPr>
        <w:t>la remoci</w:t>
      </w:r>
      <w:r w:rsidR="00A96FC2" w:rsidRPr="00DF0508">
        <w:rPr>
          <w:rFonts w:asciiTheme="minorHAnsi" w:hAnsiTheme="minorHAnsi" w:cstheme="minorHAnsi"/>
          <w:sz w:val="22"/>
          <w:szCs w:val="22"/>
        </w:rPr>
        <w:t>ón de tales</w:t>
      </w:r>
      <w:r w:rsidR="00A15695" w:rsidRPr="00DF0508">
        <w:rPr>
          <w:rFonts w:asciiTheme="minorHAnsi" w:hAnsiTheme="minorHAnsi" w:cstheme="minorHAnsi"/>
          <w:sz w:val="22"/>
          <w:szCs w:val="22"/>
        </w:rPr>
        <w:t xml:space="preserve"> compuestos podría</w:t>
      </w:r>
      <w:r w:rsidR="00EA2219" w:rsidRPr="00DF0508">
        <w:rPr>
          <w:rFonts w:asciiTheme="minorHAnsi" w:hAnsiTheme="minorHAnsi" w:cstheme="minorHAnsi"/>
          <w:sz w:val="22"/>
          <w:szCs w:val="22"/>
        </w:rPr>
        <w:t xml:space="preserve"> llevarse a cabo de </w:t>
      </w:r>
      <w:r w:rsidR="00844346" w:rsidRPr="00DF0508">
        <w:rPr>
          <w:rFonts w:asciiTheme="minorHAnsi" w:hAnsiTheme="minorHAnsi" w:cstheme="minorHAnsi"/>
          <w:sz w:val="22"/>
          <w:szCs w:val="22"/>
        </w:rPr>
        <w:t xml:space="preserve">un modo </w:t>
      </w:r>
      <w:r w:rsidR="00A96FC2" w:rsidRPr="00DF0508">
        <w:rPr>
          <w:rFonts w:asciiTheme="minorHAnsi" w:hAnsiTheme="minorHAnsi" w:cstheme="minorHAnsi"/>
          <w:sz w:val="22"/>
          <w:szCs w:val="22"/>
        </w:rPr>
        <w:t xml:space="preserve">económico y </w:t>
      </w:r>
      <w:r w:rsidR="00EA2219" w:rsidRPr="00DF0508">
        <w:rPr>
          <w:rFonts w:asciiTheme="minorHAnsi" w:hAnsiTheme="minorHAnsi" w:cstheme="minorHAnsi"/>
          <w:sz w:val="22"/>
          <w:szCs w:val="22"/>
        </w:rPr>
        <w:t>sostenible en el tiempo</w:t>
      </w:r>
      <w:r w:rsidR="00A96FC2" w:rsidRPr="00DF0508">
        <w:rPr>
          <w:rFonts w:asciiTheme="minorHAnsi" w:hAnsiTheme="minorHAnsi" w:cstheme="minorHAnsi"/>
          <w:sz w:val="22"/>
          <w:szCs w:val="22"/>
        </w:rPr>
        <w:t>.</w:t>
      </w:r>
    </w:p>
    <w:p w14:paraId="7C9EE24C" w14:textId="77777777" w:rsidR="00D516E9" w:rsidRPr="00DF0508" w:rsidRDefault="00D516E9" w:rsidP="00E77D1D">
      <w:pPr>
        <w:spacing w:after="0"/>
        <w:jc w:val="both"/>
        <w:rPr>
          <w:rFonts w:asciiTheme="minorHAnsi" w:hAnsiTheme="minorHAnsi" w:cstheme="minorHAnsi"/>
          <w:sz w:val="22"/>
          <w:szCs w:val="22"/>
        </w:rPr>
      </w:pPr>
    </w:p>
    <w:p w14:paraId="5B71FE74" w14:textId="288DC930" w:rsidR="00915EA6" w:rsidRPr="00DF0508" w:rsidRDefault="00915EA6" w:rsidP="001E27F2">
      <w:pPr>
        <w:pStyle w:val="Ttulo3"/>
        <w:numPr>
          <w:ilvl w:val="2"/>
          <w:numId w:val="5"/>
        </w:numPr>
        <w:spacing w:after="0"/>
        <w:rPr>
          <w:b/>
          <w:lang w:val="es-ES_tradnl"/>
        </w:rPr>
      </w:pPr>
      <w:bookmarkStart w:id="14" w:name="_Toc79959297"/>
      <w:r w:rsidRPr="00DF0508">
        <w:rPr>
          <w:b/>
          <w:lang w:val="es-ES_tradnl"/>
        </w:rPr>
        <w:t>Impacto</w:t>
      </w:r>
      <w:r w:rsidR="00623336" w:rsidRPr="00DF0508">
        <w:rPr>
          <w:b/>
          <w:lang w:val="es-ES_tradnl"/>
        </w:rPr>
        <w:t xml:space="preserve"> de los efluentes</w:t>
      </w:r>
      <w:r w:rsidR="00A15695" w:rsidRPr="00DF0508">
        <w:rPr>
          <w:b/>
          <w:lang w:val="es-ES_tradnl"/>
        </w:rPr>
        <w:t xml:space="preserve"> contaminados en los organismos acuáticos</w:t>
      </w:r>
      <w:bookmarkEnd w:id="14"/>
    </w:p>
    <w:p w14:paraId="3F3B7D42" w14:textId="354E911B" w:rsidR="00DA4490" w:rsidRPr="00DF0508" w:rsidRDefault="00E0596F" w:rsidP="00E77D1D">
      <w:pPr>
        <w:spacing w:after="0"/>
        <w:jc w:val="both"/>
        <w:rPr>
          <w:rFonts w:asciiTheme="minorHAnsi" w:hAnsiTheme="minorHAnsi" w:cstheme="minorHAnsi"/>
          <w:color w:val="000000"/>
          <w:sz w:val="22"/>
          <w:szCs w:val="22"/>
          <w:shd w:val="clear" w:color="auto" w:fill="FFFFFF"/>
        </w:rPr>
      </w:pPr>
      <w:r w:rsidRPr="00DF0508">
        <w:rPr>
          <w:rFonts w:asciiTheme="minorHAnsi" w:hAnsiTheme="minorHAnsi" w:cstheme="minorHAnsi"/>
          <w:sz w:val="22"/>
          <w:szCs w:val="22"/>
          <w:lang w:val="es-ES_tradnl"/>
        </w:rPr>
        <w:t xml:space="preserve">En la actualidad existe gran preocupación por la contaminación que genera la liberación sin tratamiento de efluentes con altas cargas de nutrientes inorgánicos a cuerpos de aguas receptores. </w:t>
      </w:r>
      <w:r w:rsidR="007F4A0F" w:rsidRPr="00DF0508">
        <w:rPr>
          <w:rFonts w:asciiTheme="minorHAnsi" w:hAnsiTheme="minorHAnsi" w:cstheme="minorHAnsi"/>
          <w:sz w:val="22"/>
          <w:szCs w:val="22"/>
          <w:lang w:val="es-ES_tradnl"/>
        </w:rPr>
        <w:t>Debido a que</w:t>
      </w:r>
      <w:r w:rsidRPr="00DF0508">
        <w:rPr>
          <w:rFonts w:asciiTheme="minorHAnsi" w:hAnsiTheme="minorHAnsi" w:cstheme="minorHAnsi"/>
          <w:sz w:val="22"/>
          <w:szCs w:val="22"/>
          <w:lang w:val="es-ES_tradnl"/>
        </w:rPr>
        <w:t xml:space="preserve"> afectan negativamente la</w:t>
      </w:r>
      <w:r w:rsidR="00226D3B" w:rsidRPr="00DF0508">
        <w:rPr>
          <w:rFonts w:asciiTheme="minorHAnsi" w:hAnsiTheme="minorHAnsi" w:cstheme="minorHAnsi"/>
          <w:sz w:val="22"/>
          <w:szCs w:val="22"/>
          <w:lang w:val="es-ES_tradnl"/>
        </w:rPr>
        <w:t xml:space="preserve"> </w:t>
      </w:r>
      <w:r w:rsidR="007F4A0F" w:rsidRPr="00DF0508">
        <w:rPr>
          <w:rFonts w:asciiTheme="minorHAnsi" w:hAnsiTheme="minorHAnsi" w:cstheme="minorHAnsi"/>
          <w:color w:val="000000"/>
          <w:sz w:val="22"/>
          <w:szCs w:val="22"/>
          <w:shd w:val="clear" w:color="auto" w:fill="FFFFFF"/>
        </w:rPr>
        <w:t xml:space="preserve">capacidad de </w:t>
      </w:r>
      <w:r w:rsidR="007F4A0F" w:rsidRPr="00DF0508">
        <w:rPr>
          <w:rFonts w:asciiTheme="minorHAnsi" w:hAnsiTheme="minorHAnsi" w:cstheme="minorHAnsi"/>
          <w:sz w:val="22"/>
          <w:szCs w:val="22"/>
          <w:lang w:val="es-ES_tradnl"/>
        </w:rPr>
        <w:t xml:space="preserve">los organismos acuáticos </w:t>
      </w:r>
      <w:r w:rsidR="007F4A0F" w:rsidRPr="00DF0508">
        <w:rPr>
          <w:rFonts w:asciiTheme="minorHAnsi" w:hAnsiTheme="minorHAnsi" w:cstheme="minorHAnsi"/>
          <w:color w:val="000000"/>
          <w:sz w:val="22"/>
          <w:szCs w:val="22"/>
          <w:shd w:val="clear" w:color="auto" w:fill="FFFFFF"/>
        </w:rPr>
        <w:t>para sobrevivir, crecer y reproducirse; y porque la fácil disponibilidad de nutrientes aumenta severamente la producción primaria</w:t>
      </w:r>
      <w:r w:rsidR="00886E0A" w:rsidRPr="00DF0508">
        <w:rPr>
          <w:rFonts w:asciiTheme="minorHAnsi" w:hAnsiTheme="minorHAnsi" w:cstheme="minorHAnsi"/>
          <w:color w:val="000000"/>
          <w:sz w:val="22"/>
          <w:szCs w:val="22"/>
          <w:shd w:val="clear" w:color="auto" w:fill="FFFFFF"/>
        </w:rPr>
        <w:t>,</w:t>
      </w:r>
      <w:r w:rsidR="007F4A0F" w:rsidRPr="00DF0508">
        <w:rPr>
          <w:rFonts w:asciiTheme="minorHAnsi" w:hAnsiTheme="minorHAnsi" w:cstheme="minorHAnsi"/>
          <w:color w:val="000000"/>
          <w:sz w:val="22"/>
          <w:szCs w:val="22"/>
          <w:shd w:val="clear" w:color="auto" w:fill="FFFFFF"/>
        </w:rPr>
        <w:t xml:space="preserve"> conduciendo a procesos de eutrofización </w:t>
      </w:r>
      <w:r w:rsidR="00B97DC5" w:rsidRPr="00DF0508">
        <w:rPr>
          <w:rFonts w:asciiTheme="minorHAnsi" w:hAnsiTheme="minorHAnsi" w:cstheme="minorHAnsi"/>
          <w:color w:val="000000"/>
          <w:sz w:val="22"/>
          <w:szCs w:val="22"/>
          <w:shd w:val="clear" w:color="auto" w:fill="FFFFFF"/>
        </w:rPr>
        <w:t>que afectan el nivel de oxígeno disuelto en el agua receptora</w:t>
      </w:r>
      <w:r w:rsidR="007F4A0F" w:rsidRPr="00DF0508">
        <w:rPr>
          <w:rFonts w:ascii="Arial" w:hAnsi="Arial" w:cs="Arial"/>
          <w:sz w:val="22"/>
          <w:szCs w:val="22"/>
          <w:lang w:val="es-ES_tradnl"/>
        </w:rPr>
        <w:fldChar w:fldCharType="begin"/>
      </w:r>
      <w:r w:rsidR="00047F75" w:rsidRPr="00DF0508">
        <w:rPr>
          <w:rFonts w:ascii="Arial" w:hAnsi="Arial" w:cs="Arial"/>
          <w:sz w:val="22"/>
          <w:szCs w:val="22"/>
          <w:lang w:val="es-ES_tradnl"/>
        </w:rPr>
        <w:instrText xml:space="preserve"> ADDIN EN.CITE &lt;EndNote&gt;&lt;Cite&gt;&lt;Author&gt;Seitzinger&lt;/Author&gt;&lt;Year&gt;2002&lt;/Year&gt;&lt;IDText&gt;Bioavailability of DON from natural and anthropogenic sources to estuarine plankton&lt;/IDText&gt;&lt;DisplayText&gt;&lt;style face="superscript"&gt;23&lt;/style&gt;&lt;/DisplayText&gt;&lt;record&gt;&lt;dates&gt;&lt;pub-dates&gt;&lt;date&gt;Mar&lt;/date&gt;&lt;/pub-dates&gt;&lt;year&gt;2002&lt;/year&gt;&lt;/dates&gt;&lt;urls&gt;&lt;related-urls&gt;&lt;url&gt;&amp;lt;Go to ISI&amp;gt;://WOS:000174751100003&lt;/url&gt;&lt;/related-urls&gt;&lt;/urls&gt;&lt;isbn&gt;0024-3590&lt;/isbn&gt;&lt;titles&gt;&lt;title&gt;Bioavailability of DON from natural and anthropogenic sources to estuarine plankton&lt;/title&gt;&lt;secondary-title&gt;Limnology and Oceanography&lt;/secondary-title&gt;&lt;/titles&gt;&lt;pages&gt;353-366&lt;/pages&gt;&lt;number&gt;2&lt;/number&gt;&lt;contributors&gt;&lt;authors&gt;&lt;author&gt;Seitzinger, S. P.&lt;/author&gt;&lt;author&gt;Sanders, R. W.&lt;/author&gt;&lt;author&gt;Styles, R.&lt;/author&gt;&lt;/authors&gt;&lt;/contributors&gt;&lt;added-date format="utc"&gt;1619566130&lt;/added-date&gt;&lt;ref-type name="Journal Article"&gt;17&lt;/ref-type&gt;&lt;rec-number&gt;486&lt;/rec-number&gt;&lt;last-updated-date format="utc"&gt;1619566130&lt;/last-updated-date&gt;&lt;accession-num&gt;WOS:000174751100003&lt;/accession-num&gt;&lt;electronic-resource-num&gt;10.4319/lo.2002.47.2.0353&lt;/electronic-resource-num&gt;&lt;volume&gt;47&lt;/volume&gt;&lt;/record&gt;&lt;/Cite&gt;&lt;/EndNote&gt;</w:instrText>
      </w:r>
      <w:r w:rsidR="007F4A0F" w:rsidRPr="00DF0508">
        <w:rPr>
          <w:rFonts w:ascii="Arial" w:hAnsi="Arial" w:cs="Arial"/>
          <w:sz w:val="22"/>
          <w:szCs w:val="22"/>
          <w:lang w:val="es-ES_tradnl"/>
        </w:rPr>
        <w:fldChar w:fldCharType="separate"/>
      </w:r>
      <w:r w:rsidR="00047F75" w:rsidRPr="00DF0508">
        <w:rPr>
          <w:rFonts w:ascii="Arial" w:hAnsi="Arial" w:cs="Arial"/>
          <w:noProof/>
          <w:sz w:val="22"/>
          <w:szCs w:val="22"/>
          <w:vertAlign w:val="superscript"/>
          <w:lang w:val="es-ES_tradnl"/>
        </w:rPr>
        <w:t>23</w:t>
      </w:r>
      <w:r w:rsidR="007F4A0F" w:rsidRPr="00DF0508">
        <w:rPr>
          <w:rFonts w:ascii="Arial" w:hAnsi="Arial" w:cs="Arial"/>
          <w:sz w:val="22"/>
          <w:szCs w:val="22"/>
          <w:lang w:val="es-ES_tradnl"/>
        </w:rPr>
        <w:fldChar w:fldCharType="end"/>
      </w:r>
      <w:r w:rsidR="007F4A0F" w:rsidRPr="00DF0508">
        <w:rPr>
          <w:rFonts w:asciiTheme="minorHAnsi" w:hAnsiTheme="minorHAnsi" w:cstheme="minorHAnsi"/>
          <w:color w:val="000000"/>
          <w:sz w:val="22"/>
          <w:szCs w:val="22"/>
          <w:shd w:val="clear" w:color="auto" w:fill="FFFFFF"/>
        </w:rPr>
        <w:t>.</w:t>
      </w:r>
      <w:r w:rsidR="000F7D4D" w:rsidRPr="00DF0508">
        <w:rPr>
          <w:rFonts w:asciiTheme="minorHAnsi" w:hAnsiTheme="minorHAnsi" w:cstheme="minorHAnsi"/>
          <w:color w:val="000000"/>
          <w:sz w:val="22"/>
          <w:szCs w:val="22"/>
          <w:shd w:val="clear" w:color="auto" w:fill="FFFFFF"/>
        </w:rPr>
        <w:t xml:space="preserve"> </w:t>
      </w:r>
    </w:p>
    <w:p w14:paraId="68413400" w14:textId="77777777" w:rsidR="00DA4490" w:rsidRPr="00DF0508" w:rsidRDefault="00DA4490" w:rsidP="00E77D1D">
      <w:pPr>
        <w:spacing w:after="0"/>
        <w:jc w:val="both"/>
        <w:rPr>
          <w:rFonts w:asciiTheme="minorHAnsi" w:hAnsiTheme="minorHAnsi" w:cstheme="minorHAnsi"/>
          <w:color w:val="000000"/>
          <w:sz w:val="22"/>
          <w:szCs w:val="22"/>
          <w:shd w:val="clear" w:color="auto" w:fill="FFFFFF"/>
        </w:rPr>
      </w:pPr>
    </w:p>
    <w:p w14:paraId="2874DAD7" w14:textId="7DEC47D5" w:rsidR="00A32C6F" w:rsidRPr="00DF0508" w:rsidRDefault="00DA4490" w:rsidP="00E77D1D">
      <w:pPr>
        <w:spacing w:after="0"/>
        <w:jc w:val="both"/>
        <w:rPr>
          <w:rFonts w:ascii="Arial" w:hAnsi="Arial" w:cs="Arial"/>
          <w:sz w:val="22"/>
          <w:szCs w:val="22"/>
          <w:lang w:val="es-ES_tradnl"/>
        </w:rPr>
      </w:pPr>
      <w:r w:rsidRPr="00DF0508">
        <w:rPr>
          <w:rFonts w:asciiTheme="minorHAnsi" w:hAnsiTheme="minorHAnsi" w:cstheme="minorHAnsi"/>
          <w:color w:val="000000"/>
          <w:sz w:val="22"/>
          <w:szCs w:val="22"/>
          <w:shd w:val="clear" w:color="auto" w:fill="FFFFFF"/>
        </w:rPr>
        <w:t>El amonio y el</w:t>
      </w:r>
      <w:r w:rsidR="000F7D4D" w:rsidRPr="00DF0508">
        <w:rPr>
          <w:rFonts w:asciiTheme="minorHAnsi" w:hAnsiTheme="minorHAnsi" w:cstheme="minorHAnsi"/>
          <w:color w:val="000000"/>
          <w:sz w:val="22"/>
          <w:szCs w:val="22"/>
          <w:shd w:val="clear" w:color="auto" w:fill="FFFFFF"/>
        </w:rPr>
        <w:t xml:space="preserve"> </w:t>
      </w:r>
      <w:r w:rsidR="00792381" w:rsidRPr="00DF0508">
        <w:rPr>
          <w:rFonts w:asciiTheme="minorHAnsi" w:hAnsiTheme="minorHAnsi" w:cstheme="minorHAnsi"/>
          <w:color w:val="000000"/>
          <w:sz w:val="22"/>
          <w:szCs w:val="22"/>
          <w:shd w:val="clear" w:color="auto" w:fill="FFFFFF"/>
        </w:rPr>
        <w:t>nitrito</w:t>
      </w:r>
      <w:r w:rsidRPr="00DF0508">
        <w:rPr>
          <w:rFonts w:asciiTheme="minorHAnsi" w:hAnsiTheme="minorHAnsi" w:cstheme="minorHAnsi"/>
          <w:color w:val="000000"/>
          <w:sz w:val="22"/>
          <w:szCs w:val="22"/>
          <w:shd w:val="clear" w:color="auto" w:fill="FFFFFF"/>
        </w:rPr>
        <w:t xml:space="preserve"> en los efluentes contaminados genera la mayoría de efectos t</w:t>
      </w:r>
      <w:r w:rsidR="00252C97" w:rsidRPr="00DF0508">
        <w:rPr>
          <w:rFonts w:asciiTheme="minorHAnsi" w:hAnsiTheme="minorHAnsi" w:cstheme="minorHAnsi"/>
          <w:color w:val="000000"/>
          <w:sz w:val="22"/>
          <w:szCs w:val="22"/>
          <w:shd w:val="clear" w:color="auto" w:fill="FFFFFF"/>
        </w:rPr>
        <w:t>óxicos sobre especies acuáticas</w:t>
      </w:r>
      <w:r w:rsidRPr="00DF0508">
        <w:rPr>
          <w:rFonts w:asciiTheme="minorHAnsi" w:hAnsiTheme="minorHAnsi" w:cstheme="minorHAnsi"/>
          <w:color w:val="000000"/>
          <w:sz w:val="22"/>
          <w:szCs w:val="22"/>
          <w:shd w:val="clear" w:color="auto" w:fill="FFFFFF"/>
        </w:rPr>
        <w:fldChar w:fldCharType="begin"/>
      </w:r>
      <w:r w:rsidR="00047F75" w:rsidRPr="00DF0508">
        <w:rPr>
          <w:rFonts w:asciiTheme="minorHAnsi" w:hAnsiTheme="minorHAnsi" w:cstheme="minorHAnsi"/>
          <w:color w:val="000000"/>
          <w:sz w:val="22"/>
          <w:szCs w:val="22"/>
          <w:shd w:val="clear" w:color="auto" w:fill="FFFFFF"/>
        </w:rPr>
        <w:instrText xml:space="preserve"> ADDIN EN.CITE &lt;EndNote&gt;&lt;Cite&gt;&lt;Author&gt;Vanrijn&lt;/Author&gt;&lt;Year&gt;1995&lt;/Year&gt;&lt;IDText&gt;ANAEROBIC TREATMENT OF INTENSIVE FISH CULTURE EFFLUENTS - DIGESTION OF FISH FEED AND RELEASE OF VOLATILE FATTY-ACIDS&lt;/IDText&gt;&lt;DisplayText&gt;&lt;style face="superscript"&gt;24&lt;/style&gt;&lt;/DisplayText&gt;&lt;record&gt;&lt;dates&gt;&lt;pub-dates&gt;&lt;date&gt;May&lt;/date&gt;&lt;/pub-dates&gt;&lt;year&gt;1995&lt;/year&gt;&lt;/dates&gt;&lt;urls&gt;&lt;related-urls&gt;&lt;url&gt;&amp;lt;Go to ISI&amp;gt;://WOS:A1995RD83700002&lt;/url&gt;&lt;/related-urls&gt;&lt;/urls&gt;&lt;isbn&gt;0044-8486&lt;/isbn&gt;&lt;titles&gt;&lt;title&gt;ANAEROBIC TREATMENT OF INTENSIVE FISH CULTURE EFFLUENTS - DIGESTION OF FISH FEED AND RELEASE OF VOLATILE FATTY-ACIDS&lt;/title&gt;&lt;secondary-title&gt;Aquaculture&lt;/secondary-title&gt;&lt;/titles&gt;&lt;pages&gt;9-20&lt;/pages&gt;&lt;number&gt;1&lt;/number&gt;&lt;contributors&gt;&lt;authors&gt;&lt;author&gt;Vanrijn, J.&lt;/author&gt;&lt;author&gt;Fonarev, N.&lt;/author&gt;&lt;author&gt;Berkowitz, B.&lt;/author&gt;&lt;/authors&gt;&lt;/contributors&gt;&lt;added-date format="utc"&gt;1619573009&lt;/added-date&gt;&lt;ref-type name="Journal Article"&gt;17&lt;/ref-type&gt;&lt;rec-number&gt;487&lt;/rec-number&gt;&lt;last-updated-date format="utc"&gt;1619573009&lt;/last-updated-date&gt;&lt;accession-num&gt;WOS:A1995RD83700002&lt;/accession-num&gt;&lt;electronic-resource-num&gt;10.1016/0044-8486(94)00386-3&lt;/electronic-resource-num&gt;&lt;volume&gt;133&lt;/volume&gt;&lt;/record&gt;&lt;/Cite&gt;&lt;/EndNote&gt;</w:instrText>
      </w:r>
      <w:r w:rsidRPr="00DF0508">
        <w:rPr>
          <w:rFonts w:asciiTheme="minorHAnsi" w:hAnsiTheme="minorHAnsi" w:cstheme="minorHAnsi"/>
          <w:color w:val="000000"/>
          <w:sz w:val="22"/>
          <w:szCs w:val="22"/>
          <w:shd w:val="clear" w:color="auto" w:fill="FFFFFF"/>
        </w:rPr>
        <w:fldChar w:fldCharType="separate"/>
      </w:r>
      <w:r w:rsidR="00047F75" w:rsidRPr="00DF0508">
        <w:rPr>
          <w:rFonts w:asciiTheme="minorHAnsi" w:hAnsiTheme="minorHAnsi" w:cstheme="minorHAnsi"/>
          <w:noProof/>
          <w:color w:val="000000"/>
          <w:sz w:val="22"/>
          <w:szCs w:val="22"/>
          <w:shd w:val="clear" w:color="auto" w:fill="FFFFFF"/>
          <w:vertAlign w:val="superscript"/>
        </w:rPr>
        <w:t>24</w:t>
      </w:r>
      <w:r w:rsidRPr="00DF0508">
        <w:rPr>
          <w:rFonts w:asciiTheme="minorHAnsi" w:hAnsiTheme="minorHAnsi" w:cstheme="minorHAnsi"/>
          <w:color w:val="000000"/>
          <w:sz w:val="22"/>
          <w:szCs w:val="22"/>
          <w:shd w:val="clear" w:color="auto" w:fill="FFFFFF"/>
        </w:rPr>
        <w:fldChar w:fldCharType="end"/>
      </w:r>
      <w:r w:rsidRPr="00DF0508">
        <w:rPr>
          <w:rFonts w:asciiTheme="minorHAnsi" w:hAnsiTheme="minorHAnsi" w:cstheme="minorHAnsi"/>
          <w:color w:val="000000"/>
          <w:sz w:val="22"/>
          <w:szCs w:val="22"/>
          <w:shd w:val="clear" w:color="auto" w:fill="FFFFFF"/>
        </w:rPr>
        <w:t xml:space="preserve">. </w:t>
      </w:r>
      <w:r w:rsidR="00DB01A0" w:rsidRPr="00DF0508">
        <w:rPr>
          <w:rFonts w:asciiTheme="minorHAnsi" w:hAnsiTheme="minorHAnsi" w:cstheme="minorHAnsi"/>
          <w:color w:val="000000"/>
          <w:sz w:val="22"/>
          <w:szCs w:val="22"/>
          <w:shd w:val="clear" w:color="auto" w:fill="FFFFFF"/>
        </w:rPr>
        <w:t>E</w:t>
      </w:r>
      <w:r w:rsidR="001943A3" w:rsidRPr="00DF0508">
        <w:rPr>
          <w:rFonts w:asciiTheme="minorHAnsi" w:hAnsiTheme="minorHAnsi" w:cstheme="minorHAnsi"/>
          <w:sz w:val="22"/>
          <w:szCs w:val="22"/>
          <w:lang w:val="es-ES_tradnl"/>
        </w:rPr>
        <w:t xml:space="preserve">l </w:t>
      </w:r>
      <w:r w:rsidR="007C5260" w:rsidRPr="00DF0508">
        <w:rPr>
          <w:rFonts w:asciiTheme="minorHAnsi" w:hAnsiTheme="minorHAnsi" w:cstheme="minorHAnsi"/>
          <w:sz w:val="22"/>
          <w:szCs w:val="22"/>
          <w:lang w:val="es-ES_tradnl"/>
        </w:rPr>
        <w:t>NH</w:t>
      </w:r>
      <w:r w:rsidR="007C5260" w:rsidRPr="00DF0508">
        <w:rPr>
          <w:rFonts w:asciiTheme="minorHAnsi" w:hAnsiTheme="minorHAnsi" w:cstheme="minorHAnsi"/>
          <w:sz w:val="22"/>
          <w:szCs w:val="22"/>
          <w:vertAlign w:val="subscript"/>
          <w:lang w:val="es-ES_tradnl"/>
        </w:rPr>
        <w:t>3</w:t>
      </w:r>
      <w:r w:rsidR="00226D3B" w:rsidRPr="00DF0508">
        <w:rPr>
          <w:rFonts w:asciiTheme="minorHAnsi" w:hAnsiTheme="minorHAnsi" w:cstheme="minorHAnsi"/>
          <w:sz w:val="22"/>
          <w:szCs w:val="22"/>
          <w:lang w:val="es-ES_tradnl"/>
        </w:rPr>
        <w:t xml:space="preserve"> </w:t>
      </w:r>
      <w:r w:rsidR="00DB01A0" w:rsidRPr="00DF0508">
        <w:rPr>
          <w:rFonts w:asciiTheme="minorHAnsi" w:hAnsiTheme="minorHAnsi" w:cstheme="minorHAnsi"/>
          <w:color w:val="000000"/>
          <w:sz w:val="22"/>
          <w:szCs w:val="22"/>
          <w:shd w:val="clear" w:color="auto" w:fill="FFFFFF"/>
        </w:rPr>
        <w:t>tiene una elevada solubilidad en lípidos lo que facilita su paso a través de las membranas biológicas, causando daños en las superficies respiratorias</w:t>
      </w:r>
      <w:r w:rsidR="00DB01A0" w:rsidRPr="00DF0508">
        <w:rPr>
          <w:rFonts w:asciiTheme="minorHAnsi" w:hAnsiTheme="minorHAnsi" w:cstheme="minorHAnsi"/>
          <w:sz w:val="22"/>
          <w:szCs w:val="22"/>
          <w:lang w:val="es-ES_tradnl"/>
        </w:rPr>
        <w:t xml:space="preserve"> mientras que el NH</w:t>
      </w:r>
      <w:r w:rsidR="00DB01A0" w:rsidRPr="00DF0508">
        <w:rPr>
          <w:rFonts w:asciiTheme="minorHAnsi" w:hAnsiTheme="minorHAnsi" w:cstheme="minorHAnsi"/>
          <w:sz w:val="22"/>
          <w:szCs w:val="22"/>
          <w:vertAlign w:val="subscript"/>
          <w:lang w:val="es-ES_tradnl"/>
        </w:rPr>
        <w:t>4</w:t>
      </w:r>
      <w:r w:rsidR="00DB01A0" w:rsidRPr="00DF0508">
        <w:rPr>
          <w:rFonts w:asciiTheme="minorHAnsi" w:hAnsiTheme="minorHAnsi" w:cstheme="minorHAnsi"/>
          <w:sz w:val="22"/>
          <w:szCs w:val="22"/>
          <w:vertAlign w:val="superscript"/>
          <w:lang w:val="es-ES_tradnl"/>
        </w:rPr>
        <w:t>+</w:t>
      </w:r>
      <w:r w:rsidR="00252C97" w:rsidRPr="00DF0508">
        <w:rPr>
          <w:rFonts w:asciiTheme="minorHAnsi" w:hAnsiTheme="minorHAnsi" w:cstheme="minorHAnsi"/>
          <w:sz w:val="22"/>
          <w:szCs w:val="22"/>
          <w:lang w:val="es-ES_tradnl"/>
        </w:rPr>
        <w:t>, es menos permeable</w:t>
      </w:r>
      <w:r w:rsidR="00DB01A0" w:rsidRPr="00DF0508">
        <w:rPr>
          <w:rFonts w:asciiTheme="minorHAnsi" w:hAnsiTheme="minorHAnsi" w:cstheme="minorHAnsi"/>
          <w:sz w:val="22"/>
          <w:szCs w:val="22"/>
          <w:lang w:val="es-ES_tradnl"/>
        </w:rPr>
        <w:fldChar w:fldCharType="begin"/>
      </w:r>
      <w:r w:rsidR="00DA383F" w:rsidRPr="00DF0508">
        <w:rPr>
          <w:rFonts w:asciiTheme="minorHAnsi" w:hAnsiTheme="minorHAnsi" w:cstheme="minorHAnsi"/>
          <w:sz w:val="22"/>
          <w:szCs w:val="22"/>
          <w:lang w:val="es-ES_tradnl"/>
        </w:rPr>
        <w:instrText xml:space="preserve"> ADDIN EN.CITE &lt;EndNote&gt;&lt;Cite&gt;&lt;Author&gt;Eddy&lt;/Author&gt;&lt;Year&gt;2005&lt;/Year&gt;&lt;IDText&gt;Ammonia in estuaries and effects on fish&lt;/IDText&gt;&lt;DisplayText&gt;&lt;style face="superscript"&gt;20, 21&lt;/style&gt;&lt;/DisplayText&gt;&lt;record&gt;&lt;dates&gt;&lt;pub-dates&gt;&lt;date&gt;Dec&lt;/date&gt;&lt;/pub-dates&gt;&lt;year&gt;2005&lt;/year&gt;&lt;/dates&gt;&lt;urls&gt;&lt;related-urls&gt;&lt;url&gt;&amp;lt;Go to ISI&amp;gt;://WOS:000236609600001&lt;/url&gt;&lt;/related-urls&gt;&lt;/urls&gt;&lt;isbn&gt;0022-1112&lt;/isbn&gt;&lt;titles&gt;&lt;title&gt;Ammonia in estuaries and effects on fish&lt;/title&gt;&lt;secondary-title&gt;Journal of Fish Biology&lt;/secondary-title&gt;&lt;/titles&gt;&lt;pages&gt;1495-1513&lt;/pages&gt;&lt;number&gt;6&lt;/number&gt;&lt;contributors&gt;&lt;authors&gt;&lt;author&gt;Eddy, F. B.&lt;/author&gt;&lt;/authors&gt;&lt;/contributors&gt;&lt;added-date format="utc"&gt;1611155414&lt;/added-date&gt;&lt;ref-type name="Journal Article"&gt;17&lt;/ref-type&gt;&lt;rec-number&gt;425&lt;/rec-number&gt;&lt;last-updated-date format="utc"&gt;1611155414&lt;/last-updated-date&gt;&lt;accession-num&gt;WOS:000236609600001&lt;/accession-num&gt;&lt;electronic-resource-num&gt;10.1111/j.1095-8649.2005.00930.x&lt;/electronic-resource-num&gt;&lt;volume&gt;67&lt;/volume&gt;&lt;/record&gt;&lt;/Cite&gt;&lt;Cite&gt;&lt;Author&gt;Miller&lt;/Author&gt;&lt;Year&gt;2005&lt;/Year&gt;&lt;IDText&gt;Root nitrogen acquisition and assimilation&lt;/IDText&gt;&lt;record&gt;&lt;dates&gt;&lt;pub-dates&gt;&lt;date&gt;Jul&lt;/date&gt;&lt;/pub-dates&gt;&lt;year&gt;2005&lt;/year&gt;&lt;/dates&gt;&lt;urls&gt;&lt;related-urls&gt;&lt;url&gt;&amp;lt;Go to ISI&amp;gt;://WOS:000233876000002&lt;/url&gt;&lt;/related-urls&gt;&lt;/urls&gt;&lt;isbn&gt;0032-079X&lt;/isbn&gt;&lt;titles&gt;&lt;title&gt;Root nitrogen acquisition and assimilation&lt;/title&gt;&lt;secondary-title&gt;Plant and Soil&lt;/secondary-title&gt;&lt;/titles&gt;&lt;pages&gt;1-36&lt;/pages&gt;&lt;number&gt;1-2&lt;/number&gt;&lt;contributors&gt;&lt;authors&gt;&lt;author&gt;Miller, A. J.&lt;/author&gt;&lt;author&gt;Cramer, M. D.&lt;/author&gt;&lt;/authors&gt;&lt;/contributors&gt;&lt;added-date format="utc"&gt;1611291088&lt;/added-date&gt;&lt;ref-type name="Journal Article"&gt;17&lt;/ref-type&gt;&lt;rec-number&gt;429&lt;/rec-number&gt;&lt;last-updated-date format="utc"&gt;1611291088&lt;/last-updated-date&gt;&lt;accession-num&gt;WOS:000233876000002&lt;/accession-num&gt;&lt;electronic-resource-num&gt;10.1007/s11104-004-0965-1&lt;/electronic-resource-num&gt;&lt;volume&gt;274&lt;/volume&gt;&lt;/record&gt;&lt;/Cite&gt;&lt;/EndNote&gt;</w:instrText>
      </w:r>
      <w:r w:rsidR="00DB01A0" w:rsidRPr="00DF0508">
        <w:rPr>
          <w:rFonts w:asciiTheme="minorHAnsi" w:hAnsiTheme="minorHAnsi" w:cstheme="minorHAnsi"/>
          <w:sz w:val="22"/>
          <w:szCs w:val="22"/>
          <w:lang w:val="es-ES_tradnl"/>
        </w:rPr>
        <w:fldChar w:fldCharType="separate"/>
      </w:r>
      <w:r w:rsidR="00DA383F" w:rsidRPr="00DF0508">
        <w:rPr>
          <w:rFonts w:asciiTheme="minorHAnsi" w:hAnsiTheme="minorHAnsi" w:cstheme="minorHAnsi"/>
          <w:noProof/>
          <w:sz w:val="22"/>
          <w:szCs w:val="22"/>
          <w:vertAlign w:val="superscript"/>
          <w:lang w:val="es-ES_tradnl"/>
        </w:rPr>
        <w:t>20, 21</w:t>
      </w:r>
      <w:r w:rsidR="00DB01A0" w:rsidRPr="00DF0508">
        <w:rPr>
          <w:rFonts w:asciiTheme="minorHAnsi" w:hAnsiTheme="minorHAnsi" w:cstheme="minorHAnsi"/>
          <w:sz w:val="22"/>
          <w:szCs w:val="22"/>
          <w:lang w:val="es-ES_tradnl"/>
        </w:rPr>
        <w:fldChar w:fldCharType="end"/>
      </w:r>
      <w:r w:rsidR="00DB01A0" w:rsidRPr="00DF0508">
        <w:rPr>
          <w:rFonts w:asciiTheme="minorHAnsi" w:hAnsiTheme="minorHAnsi" w:cstheme="minorHAnsi"/>
          <w:sz w:val="22"/>
          <w:szCs w:val="22"/>
          <w:lang w:val="es-ES_tradnl"/>
        </w:rPr>
        <w:t xml:space="preserve">. </w:t>
      </w:r>
      <w:r w:rsidRPr="00DF0508">
        <w:rPr>
          <w:rFonts w:asciiTheme="minorHAnsi" w:hAnsiTheme="minorHAnsi" w:cstheme="minorHAnsi"/>
          <w:color w:val="000000"/>
          <w:sz w:val="22"/>
          <w:szCs w:val="22"/>
          <w:shd w:val="clear" w:color="auto" w:fill="FFFFFF"/>
        </w:rPr>
        <w:t>Diversos autores han realizado estudios para identificar los efectos producidos en peces por diferentes concentraciones de NH</w:t>
      </w:r>
      <w:r w:rsidRPr="00DF0508">
        <w:rPr>
          <w:rFonts w:asciiTheme="minorHAnsi" w:hAnsiTheme="minorHAnsi" w:cstheme="minorHAnsi"/>
          <w:color w:val="000000"/>
          <w:sz w:val="22"/>
          <w:szCs w:val="22"/>
          <w:shd w:val="clear" w:color="auto" w:fill="FFFFFF"/>
          <w:vertAlign w:val="subscript"/>
        </w:rPr>
        <w:t>3</w:t>
      </w:r>
      <w:r w:rsidR="00101FB1" w:rsidRPr="00DF0508">
        <w:rPr>
          <w:rFonts w:asciiTheme="minorHAnsi" w:hAnsiTheme="minorHAnsi" w:cstheme="minorHAnsi"/>
          <w:color w:val="000000"/>
          <w:sz w:val="22"/>
          <w:szCs w:val="22"/>
          <w:shd w:val="clear" w:color="auto" w:fill="FFFFFF"/>
        </w:rPr>
        <w:t xml:space="preserve">. </w:t>
      </w:r>
      <w:r w:rsidR="00886E0A" w:rsidRPr="00DF0508">
        <w:rPr>
          <w:rFonts w:asciiTheme="minorHAnsi" w:hAnsiTheme="minorHAnsi" w:cstheme="minorHAnsi"/>
          <w:color w:val="000000"/>
          <w:sz w:val="22"/>
          <w:szCs w:val="22"/>
          <w:shd w:val="clear" w:color="auto" w:fill="FFFFFF"/>
        </w:rPr>
        <w:t>Estos s</w:t>
      </w:r>
      <w:r w:rsidR="00101FB1" w:rsidRPr="00DF0508">
        <w:rPr>
          <w:rFonts w:asciiTheme="minorHAnsi" w:hAnsiTheme="minorHAnsi" w:cstheme="minorHAnsi"/>
          <w:color w:val="000000"/>
          <w:sz w:val="22"/>
          <w:szCs w:val="22"/>
          <w:shd w:val="clear" w:color="auto" w:fill="FFFFFF"/>
        </w:rPr>
        <w:t xml:space="preserve">eñalan que la toxicidad </w:t>
      </w:r>
      <w:r w:rsidR="00101FB1" w:rsidRPr="00DF0508">
        <w:rPr>
          <w:rFonts w:asciiTheme="minorHAnsi" w:hAnsiTheme="minorHAnsi" w:cstheme="minorHAnsi"/>
          <w:sz w:val="22"/>
          <w:szCs w:val="22"/>
          <w:lang w:val="es-ES_tradnl"/>
        </w:rPr>
        <w:t>está particularmente relacionada con la concentración de NH</w:t>
      </w:r>
      <w:r w:rsidR="00101FB1" w:rsidRPr="00DF0508">
        <w:rPr>
          <w:rFonts w:asciiTheme="minorHAnsi" w:hAnsiTheme="minorHAnsi" w:cstheme="minorHAnsi"/>
          <w:sz w:val="22"/>
          <w:szCs w:val="22"/>
          <w:vertAlign w:val="subscript"/>
          <w:lang w:val="es-ES_tradnl"/>
        </w:rPr>
        <w:t>3</w:t>
      </w:r>
      <w:r w:rsidR="00101FB1" w:rsidRPr="00DF0508">
        <w:rPr>
          <w:rFonts w:asciiTheme="minorHAnsi" w:hAnsiTheme="minorHAnsi" w:cstheme="minorHAnsi"/>
          <w:sz w:val="22"/>
          <w:szCs w:val="22"/>
          <w:lang w:val="es-ES_tradnl"/>
        </w:rPr>
        <w:t xml:space="preserve">, siendo aguda </w:t>
      </w:r>
      <w:r w:rsidR="00CD2ABF" w:rsidRPr="00DF0508">
        <w:rPr>
          <w:rFonts w:asciiTheme="minorHAnsi" w:hAnsiTheme="minorHAnsi" w:cstheme="minorHAnsi"/>
          <w:sz w:val="22"/>
          <w:szCs w:val="22"/>
          <w:lang w:val="es-ES_tradnl"/>
        </w:rPr>
        <w:t xml:space="preserve">para peces y organismos acuáticos </w:t>
      </w:r>
      <w:r w:rsidR="00101FB1" w:rsidRPr="00DF0508">
        <w:rPr>
          <w:rFonts w:asciiTheme="minorHAnsi" w:hAnsiTheme="minorHAnsi" w:cstheme="minorHAnsi"/>
          <w:sz w:val="22"/>
          <w:szCs w:val="22"/>
          <w:lang w:val="es-ES_tradnl"/>
        </w:rPr>
        <w:t>cuando se eleva al rango de 0.09–3.35 mg/L de NH</w:t>
      </w:r>
      <w:r w:rsidR="00101FB1" w:rsidRPr="00DF0508">
        <w:rPr>
          <w:rFonts w:asciiTheme="minorHAnsi" w:hAnsiTheme="minorHAnsi" w:cstheme="minorHAnsi"/>
          <w:sz w:val="22"/>
          <w:szCs w:val="22"/>
          <w:vertAlign w:val="subscript"/>
          <w:lang w:val="es-ES_tradnl"/>
        </w:rPr>
        <w:t>3</w:t>
      </w:r>
      <w:r w:rsidR="00252C97" w:rsidRPr="00DF0508">
        <w:rPr>
          <w:rFonts w:asciiTheme="minorHAnsi" w:hAnsiTheme="minorHAnsi" w:cstheme="minorHAnsi"/>
          <w:sz w:val="22"/>
          <w:szCs w:val="22"/>
          <w:lang w:val="es-ES_tradnl"/>
        </w:rPr>
        <w:t>-N</w:t>
      </w:r>
      <w:r w:rsidR="00101FB1" w:rsidRPr="00DF0508">
        <w:rPr>
          <w:rFonts w:asciiTheme="minorHAnsi" w:hAnsiTheme="minorHAnsi" w:cstheme="minorHAnsi"/>
          <w:sz w:val="22"/>
          <w:szCs w:val="22"/>
          <w:lang w:val="es-ES_tradnl"/>
        </w:rPr>
        <w:fldChar w:fldCharType="begin">
          <w:fldData xml:space="preserve">PEVuZE5vdGU+PENpdGU+PEF1dGhvcj5IYW5keTwvQXV0aG9yPjxZZWFyPjE5OTM8L1llYXI+PElE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</w:fldData>
        </w:fldChar>
      </w:r>
      <w:r w:rsidR="00DA383F" w:rsidRPr="00DF0508">
        <w:rPr>
          <w:rFonts w:asciiTheme="minorHAnsi" w:hAnsiTheme="minorHAnsi" w:cstheme="minorHAnsi"/>
          <w:sz w:val="22"/>
          <w:szCs w:val="22"/>
          <w:lang w:val="es-ES_tradnl"/>
        </w:rPr>
        <w:instrText xml:space="preserve"> ADDIN EN.CITE </w:instrText>
      </w:r>
      <w:r w:rsidR="00DA383F" w:rsidRPr="00DF0508">
        <w:rPr>
          <w:rFonts w:asciiTheme="minorHAnsi" w:hAnsiTheme="minorHAnsi" w:cstheme="minorHAnsi"/>
          <w:sz w:val="22"/>
          <w:szCs w:val="22"/>
          <w:lang w:val="es-ES_tradnl"/>
        </w:rPr>
        <w:fldChar w:fldCharType="begin">
          <w:fldData xml:space="preserve">PEVuZE5vdGU+PENpdGU+PEF1dGhvcj5IYW5keTwvQXV0aG9yPjxZZWFyPjE5OTM8L1llYXI+PElE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</w:fldData>
        </w:fldChar>
      </w:r>
      <w:r w:rsidR="00DA383F" w:rsidRPr="00DF0508">
        <w:rPr>
          <w:rFonts w:asciiTheme="minorHAnsi" w:hAnsiTheme="minorHAnsi" w:cstheme="minorHAnsi"/>
          <w:sz w:val="22"/>
          <w:szCs w:val="22"/>
          <w:lang w:val="es-ES_tradnl"/>
        </w:rPr>
        <w:instrText xml:space="preserve"> ADDIN EN.CITE.DATA </w:instrText>
      </w:r>
      <w:r w:rsidR="00DA383F" w:rsidRPr="00DF0508">
        <w:rPr>
          <w:rFonts w:asciiTheme="minorHAnsi" w:hAnsiTheme="minorHAnsi" w:cstheme="minorHAnsi"/>
          <w:sz w:val="22"/>
          <w:szCs w:val="22"/>
          <w:lang w:val="es-ES_tradnl"/>
        </w:rPr>
      </w:r>
      <w:r w:rsidR="00DA383F" w:rsidRPr="00DF0508">
        <w:rPr>
          <w:rFonts w:asciiTheme="minorHAnsi" w:hAnsiTheme="minorHAnsi" w:cstheme="minorHAnsi"/>
          <w:sz w:val="22"/>
          <w:szCs w:val="22"/>
          <w:lang w:val="es-ES_tradnl"/>
        </w:rPr>
        <w:fldChar w:fldCharType="end"/>
      </w:r>
      <w:r w:rsidR="00101FB1" w:rsidRPr="00DF0508">
        <w:rPr>
          <w:rFonts w:asciiTheme="minorHAnsi" w:hAnsiTheme="minorHAnsi" w:cstheme="minorHAnsi"/>
          <w:sz w:val="22"/>
          <w:szCs w:val="22"/>
          <w:lang w:val="es-ES_tradnl"/>
        </w:rPr>
      </w:r>
      <w:r w:rsidR="00101FB1" w:rsidRPr="00DF0508">
        <w:rPr>
          <w:rFonts w:asciiTheme="minorHAnsi" w:hAnsiTheme="minorHAnsi" w:cstheme="minorHAnsi"/>
          <w:sz w:val="22"/>
          <w:szCs w:val="22"/>
          <w:lang w:val="es-ES_tradnl"/>
        </w:rPr>
        <w:fldChar w:fldCharType="separate"/>
      </w:r>
      <w:r w:rsidR="00DA383F" w:rsidRPr="00DF0508">
        <w:rPr>
          <w:rFonts w:asciiTheme="minorHAnsi" w:hAnsiTheme="minorHAnsi" w:cstheme="minorHAnsi"/>
          <w:noProof/>
          <w:sz w:val="22"/>
          <w:szCs w:val="22"/>
          <w:vertAlign w:val="superscript"/>
          <w:lang w:val="es-ES_tradnl"/>
        </w:rPr>
        <w:t>25, 26</w:t>
      </w:r>
      <w:r w:rsidR="00101FB1" w:rsidRPr="00DF0508">
        <w:rPr>
          <w:rFonts w:asciiTheme="minorHAnsi" w:hAnsiTheme="minorHAnsi" w:cstheme="minorHAnsi"/>
          <w:sz w:val="22"/>
          <w:szCs w:val="22"/>
          <w:lang w:val="es-ES_tradnl"/>
        </w:rPr>
        <w:fldChar w:fldCharType="end"/>
      </w:r>
      <w:r w:rsidR="00101FB1" w:rsidRPr="00DF0508">
        <w:rPr>
          <w:rFonts w:asciiTheme="minorHAnsi" w:hAnsiTheme="minorHAnsi" w:cstheme="minorHAnsi"/>
          <w:sz w:val="22"/>
          <w:szCs w:val="22"/>
          <w:lang w:val="es-ES_tradnl"/>
        </w:rPr>
        <w:t>.</w:t>
      </w:r>
      <w:r w:rsidR="00CD2ABF" w:rsidRPr="00DF0508">
        <w:rPr>
          <w:rFonts w:asciiTheme="minorHAnsi" w:hAnsiTheme="minorHAnsi" w:cstheme="minorHAnsi"/>
          <w:sz w:val="22"/>
          <w:szCs w:val="22"/>
          <w:lang w:val="es-ES_tradnl"/>
        </w:rPr>
        <w:t xml:space="preserve"> </w:t>
      </w:r>
      <w:r w:rsidR="007C5260" w:rsidRPr="00DF0508">
        <w:rPr>
          <w:rFonts w:asciiTheme="minorHAnsi" w:hAnsiTheme="minorHAnsi" w:cstheme="minorHAnsi"/>
          <w:sz w:val="22"/>
          <w:szCs w:val="22"/>
          <w:lang w:val="es-ES_tradnl"/>
        </w:rPr>
        <w:t>La toxicidad de la exposición crónica ocurre a concentraciones más bajas de NH</w:t>
      </w:r>
      <w:r w:rsidR="007C5260" w:rsidRPr="00DF0508">
        <w:rPr>
          <w:rFonts w:asciiTheme="minorHAnsi" w:hAnsiTheme="minorHAnsi" w:cstheme="minorHAnsi"/>
          <w:sz w:val="22"/>
          <w:szCs w:val="22"/>
          <w:vertAlign w:val="subscript"/>
          <w:lang w:val="es-ES_tradnl"/>
        </w:rPr>
        <w:t>3</w:t>
      </w:r>
      <w:r w:rsidR="007C5260" w:rsidRPr="00DF0508">
        <w:rPr>
          <w:rFonts w:asciiTheme="minorHAnsi" w:hAnsiTheme="minorHAnsi" w:cstheme="minorHAnsi"/>
          <w:sz w:val="22"/>
          <w:szCs w:val="22"/>
          <w:lang w:val="es-ES_tradnl"/>
        </w:rPr>
        <w:t>, en el rango</w:t>
      </w:r>
      <w:r w:rsidR="00252C97" w:rsidRPr="00DF0508">
        <w:rPr>
          <w:rFonts w:asciiTheme="minorHAnsi" w:hAnsiTheme="minorHAnsi" w:cstheme="minorHAnsi"/>
          <w:sz w:val="22"/>
          <w:szCs w:val="22"/>
          <w:lang w:val="es-ES_tradnl"/>
        </w:rPr>
        <w:t xml:space="preserve"> de 5 a 10% de tolerancia aguda</w:t>
      </w:r>
      <w:r w:rsidR="007C5260" w:rsidRPr="00DF0508">
        <w:rPr>
          <w:rFonts w:asciiTheme="minorHAnsi" w:hAnsiTheme="minorHAnsi" w:cstheme="minorHAnsi"/>
          <w:sz w:val="22"/>
          <w:szCs w:val="22"/>
          <w:lang w:val="es-ES_tradnl"/>
        </w:rPr>
        <w:fldChar w:fldCharType="begin"/>
      </w:r>
      <w:r w:rsidR="00047F75" w:rsidRPr="00DF0508">
        <w:rPr>
          <w:rFonts w:asciiTheme="minorHAnsi" w:hAnsiTheme="minorHAnsi" w:cstheme="minorHAnsi"/>
          <w:sz w:val="22"/>
          <w:szCs w:val="22"/>
          <w:lang w:val="es-ES_tradnl"/>
        </w:rPr>
        <w:instrText xml:space="preserve"> ADDIN EN.CITE &lt;EndNote&gt;&lt;Cite&gt;&lt;Author&gt;Eddy&lt;/Author&gt;&lt;Year&gt;2005&lt;/Year&gt;&lt;IDText&gt;Ammonia in estuaries and effects on fish&lt;/IDText&gt;&lt;DisplayText&gt;&lt;style face="superscript"&gt;20&lt;/style&gt;&lt;/DisplayText&gt;&lt;record&gt;&lt;dates&gt;&lt;pub-dates&gt;&lt;date&gt;Dec&lt;/date&gt;&lt;/pub-dates&gt;&lt;year&gt;2005&lt;/year&gt;&lt;/dates&gt;&lt;urls&gt;&lt;related-urls&gt;&lt;url&gt;&amp;lt;Go to ISI&amp;gt;://WOS:000236609600001&lt;/url&gt;&lt;/related-urls&gt;&lt;/urls&gt;&lt;isbn&gt;0022-1112&lt;/isbn&gt;&lt;titles&gt;&lt;title&gt;Ammonia in estuaries and effects on fish&lt;/title&gt;&lt;secondary-title&gt;Journal of Fish Biology&lt;/secondary-title&gt;&lt;/titles&gt;&lt;pages&gt;1495-1513&lt;/pages&gt;&lt;number&gt;6&lt;/number&gt;&lt;contributors&gt;&lt;authors&gt;&lt;author&gt;Eddy, F. B.&lt;/author&gt;&lt;/authors&gt;&lt;/contributors&gt;&lt;added-date format="utc"&gt;1611155414&lt;/added-date&gt;&lt;ref-type name="Journal Article"&gt;17&lt;/ref-type&gt;&lt;rec-number&gt;425&lt;/rec-number&gt;&lt;last-updated-date format="utc"&gt;1611155414&lt;/last-updated-date&gt;&lt;accession-num&gt;WOS:000236609600001&lt;/accession-num&gt;&lt;electronic-resource-num&gt;10.1111/j.1095-8649.2005.00930.x&lt;/electronic-resource-num&gt;&lt;volume&gt;67&lt;/volume&gt;&lt;/record&gt;&lt;/Cite&gt;&lt;/EndNote&gt;</w:instrText>
      </w:r>
      <w:r w:rsidR="007C5260" w:rsidRPr="00DF0508">
        <w:rPr>
          <w:rFonts w:asciiTheme="minorHAnsi" w:hAnsiTheme="minorHAnsi" w:cstheme="minorHAnsi"/>
          <w:sz w:val="22"/>
          <w:szCs w:val="22"/>
          <w:lang w:val="es-ES_tradnl"/>
        </w:rPr>
        <w:fldChar w:fldCharType="separate"/>
      </w:r>
      <w:r w:rsidR="00047F75" w:rsidRPr="00DF0508">
        <w:rPr>
          <w:rFonts w:asciiTheme="minorHAnsi" w:hAnsiTheme="minorHAnsi" w:cstheme="minorHAnsi"/>
          <w:noProof/>
          <w:sz w:val="22"/>
          <w:szCs w:val="22"/>
          <w:vertAlign w:val="superscript"/>
          <w:lang w:val="es-ES_tradnl"/>
        </w:rPr>
        <w:t>20</w:t>
      </w:r>
      <w:r w:rsidR="007C5260" w:rsidRPr="00DF0508">
        <w:rPr>
          <w:rFonts w:asciiTheme="minorHAnsi" w:hAnsiTheme="minorHAnsi" w:cstheme="minorHAnsi"/>
          <w:sz w:val="22"/>
          <w:szCs w:val="22"/>
          <w:lang w:val="es-ES_tradnl"/>
        </w:rPr>
        <w:fldChar w:fldCharType="end"/>
      </w:r>
      <w:r w:rsidR="00A32C6F" w:rsidRPr="00DF0508">
        <w:rPr>
          <w:rFonts w:asciiTheme="minorHAnsi" w:hAnsiTheme="minorHAnsi" w:cstheme="minorHAnsi"/>
          <w:sz w:val="22"/>
          <w:szCs w:val="22"/>
          <w:lang w:val="es-ES_tradnl"/>
        </w:rPr>
        <w:t>. Por otro lado, las concentraciones superiores 1.000 mg/L NO</w:t>
      </w:r>
      <w:r w:rsidR="00A32C6F" w:rsidRPr="00DF0508">
        <w:rPr>
          <w:rFonts w:asciiTheme="minorHAnsi" w:hAnsiTheme="minorHAnsi" w:cstheme="minorHAnsi"/>
          <w:sz w:val="22"/>
          <w:szCs w:val="22"/>
          <w:vertAlign w:val="subscript"/>
          <w:lang w:val="es-ES_tradnl"/>
        </w:rPr>
        <w:t>3</w:t>
      </w:r>
      <w:r w:rsidR="00A32C6F" w:rsidRPr="00DF0508">
        <w:rPr>
          <w:rFonts w:asciiTheme="minorHAnsi" w:hAnsiTheme="minorHAnsi" w:cstheme="minorHAnsi"/>
          <w:sz w:val="22"/>
          <w:szCs w:val="22"/>
          <w:lang w:val="es-ES_tradnl"/>
        </w:rPr>
        <w:t>-N en el agua parecen no imponer una amenaza directa a la vida de la mayor</w:t>
      </w:r>
      <w:r w:rsidR="00252C97" w:rsidRPr="00DF0508">
        <w:rPr>
          <w:rFonts w:asciiTheme="minorHAnsi" w:hAnsiTheme="minorHAnsi" w:cstheme="minorHAnsi"/>
          <w:sz w:val="22"/>
          <w:szCs w:val="22"/>
          <w:lang w:val="es-ES_tradnl"/>
        </w:rPr>
        <w:t>ía de los organismos cultivados</w:t>
      </w:r>
      <w:r w:rsidR="00A32C6F" w:rsidRPr="00DF0508">
        <w:rPr>
          <w:rFonts w:asciiTheme="minorHAnsi" w:hAnsiTheme="minorHAnsi" w:cstheme="minorHAnsi"/>
          <w:sz w:val="22"/>
          <w:szCs w:val="22"/>
          <w:lang w:val="es-ES_tradnl"/>
        </w:rPr>
        <w:fldChar w:fldCharType="begin">
          <w:fldData xml:space="preserve">PEVuZE5vdGU+PENpdGU+PEF1dGhvcj5LYWppbXVyYTwvQXV0aG9yPjxZZWFyPjIwMDQ8L1llYXI+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</w:fldData>
        </w:fldChar>
      </w:r>
      <w:r w:rsidR="00047F75" w:rsidRPr="00DF0508">
        <w:rPr>
          <w:rFonts w:asciiTheme="minorHAnsi" w:hAnsiTheme="minorHAnsi" w:cstheme="minorHAnsi"/>
          <w:sz w:val="22"/>
          <w:szCs w:val="22"/>
          <w:lang w:val="es-ES_tradnl"/>
        </w:rPr>
        <w:instrText xml:space="preserve"> ADDIN EN.CITE </w:instrText>
      </w:r>
      <w:r w:rsidR="00047F75" w:rsidRPr="00DF0508">
        <w:rPr>
          <w:rFonts w:asciiTheme="minorHAnsi" w:hAnsiTheme="minorHAnsi" w:cstheme="minorHAnsi"/>
          <w:sz w:val="22"/>
          <w:szCs w:val="22"/>
          <w:lang w:val="es-ES_tradnl"/>
        </w:rPr>
        <w:fldChar w:fldCharType="begin">
          <w:fldData xml:space="preserve">PEVuZE5vdGU+PENpdGU+PEF1dGhvcj5LYWppbXVyYTwvQXV0aG9yPjxZZWFyPjIwMDQ8L1llYXI+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</w:fldData>
        </w:fldChar>
      </w:r>
      <w:r w:rsidR="00047F75" w:rsidRPr="00DF0508">
        <w:rPr>
          <w:rFonts w:asciiTheme="minorHAnsi" w:hAnsiTheme="minorHAnsi" w:cstheme="minorHAnsi"/>
          <w:sz w:val="22"/>
          <w:szCs w:val="22"/>
          <w:lang w:val="es-ES_tradnl"/>
        </w:rPr>
        <w:instrText xml:space="preserve"> ADDIN EN.CITE.DATA </w:instrText>
      </w:r>
      <w:r w:rsidR="00047F75" w:rsidRPr="00DF0508">
        <w:rPr>
          <w:rFonts w:asciiTheme="minorHAnsi" w:hAnsiTheme="minorHAnsi" w:cstheme="minorHAnsi"/>
          <w:sz w:val="22"/>
          <w:szCs w:val="22"/>
          <w:lang w:val="es-ES_tradnl"/>
        </w:rPr>
      </w:r>
      <w:r w:rsidR="00047F75" w:rsidRPr="00DF0508">
        <w:rPr>
          <w:rFonts w:asciiTheme="minorHAnsi" w:hAnsiTheme="minorHAnsi" w:cstheme="minorHAnsi"/>
          <w:sz w:val="22"/>
          <w:szCs w:val="22"/>
          <w:lang w:val="es-ES_tradnl"/>
        </w:rPr>
        <w:fldChar w:fldCharType="end"/>
      </w:r>
      <w:r w:rsidR="00A32C6F" w:rsidRPr="00DF0508">
        <w:rPr>
          <w:rFonts w:asciiTheme="minorHAnsi" w:hAnsiTheme="minorHAnsi" w:cstheme="minorHAnsi"/>
          <w:sz w:val="22"/>
          <w:szCs w:val="22"/>
          <w:lang w:val="es-ES_tradnl"/>
        </w:rPr>
      </w:r>
      <w:r w:rsidR="00A32C6F" w:rsidRPr="00DF0508">
        <w:rPr>
          <w:rFonts w:asciiTheme="minorHAnsi" w:hAnsiTheme="minorHAnsi" w:cstheme="minorHAnsi"/>
          <w:sz w:val="22"/>
          <w:szCs w:val="22"/>
          <w:lang w:val="es-ES_tradnl"/>
        </w:rPr>
        <w:fldChar w:fldCharType="separate"/>
      </w:r>
      <w:r w:rsidR="00047F75" w:rsidRPr="00DF0508">
        <w:rPr>
          <w:rFonts w:asciiTheme="minorHAnsi" w:hAnsiTheme="minorHAnsi" w:cstheme="minorHAnsi"/>
          <w:noProof/>
          <w:sz w:val="22"/>
          <w:szCs w:val="22"/>
          <w:vertAlign w:val="superscript"/>
          <w:lang w:val="es-ES_tradnl"/>
        </w:rPr>
        <w:t>26-28</w:t>
      </w:r>
      <w:r w:rsidR="00A32C6F" w:rsidRPr="00DF0508">
        <w:rPr>
          <w:rFonts w:asciiTheme="minorHAnsi" w:hAnsiTheme="minorHAnsi" w:cstheme="minorHAnsi"/>
          <w:sz w:val="22"/>
          <w:szCs w:val="22"/>
          <w:lang w:val="es-ES_tradnl"/>
        </w:rPr>
        <w:fldChar w:fldCharType="end"/>
      </w:r>
      <w:r w:rsidR="00A32C6F" w:rsidRPr="00DF0508">
        <w:rPr>
          <w:rFonts w:ascii="Arial" w:hAnsi="Arial" w:cs="Arial"/>
          <w:sz w:val="22"/>
          <w:szCs w:val="22"/>
          <w:lang w:val="es-ES_tradnl"/>
        </w:rPr>
        <w:t>. Sin embargo, se ha reportado que ciertas especies de importancia acuícola han mostrado tener menos tolerancia a altas concentrac</w:t>
      </w:r>
      <w:r w:rsidR="00D252CA" w:rsidRPr="00DF0508">
        <w:rPr>
          <w:rFonts w:ascii="Arial" w:hAnsi="Arial" w:cs="Arial"/>
          <w:sz w:val="22"/>
          <w:szCs w:val="22"/>
          <w:lang w:val="es-ES_tradnl"/>
        </w:rPr>
        <w:t xml:space="preserve">iones de nitrato. Pierce </w:t>
      </w:r>
      <w:r w:rsidR="007B6283" w:rsidRPr="00DF0508">
        <w:rPr>
          <w:rFonts w:ascii="Arial" w:hAnsi="Arial" w:cs="Arial"/>
          <w:sz w:val="22"/>
          <w:szCs w:val="22"/>
          <w:lang w:val="es-ES_tradnl"/>
        </w:rPr>
        <w:t>et al.</w:t>
      </w:r>
      <w:r w:rsidR="00B279E1" w:rsidRPr="00DF0508">
        <w:rPr>
          <w:rFonts w:ascii="Arial" w:hAnsi="Arial" w:cs="Arial"/>
          <w:sz w:val="22"/>
          <w:szCs w:val="22"/>
          <w:lang w:val="es-ES_tradnl"/>
        </w:rPr>
        <w:fldChar w:fldCharType="begin"/>
      </w:r>
      <w:r w:rsidR="00B279E1" w:rsidRPr="00DF0508">
        <w:rPr>
          <w:rFonts w:ascii="Arial" w:hAnsi="Arial" w:cs="Arial"/>
          <w:sz w:val="22"/>
          <w:szCs w:val="22"/>
          <w:lang w:val="es-ES_tradnl"/>
        </w:rPr>
        <w:instrText xml:space="preserve"> ADDIN EN.CITE &lt;EndNote&gt;&lt;Cite ExcludeAuth="1"&gt;&lt;Author&gt;Pierce&lt;/Author&gt;&lt;Year&gt;1993&lt;/Year&gt;&lt;IDText&gt;Nitrate toxicity to five species of marine fish&lt;/IDText&gt;&lt;DisplayText&gt;&lt;style face="superscript"&gt;29&lt;/style&gt;&lt;/DisplayText&gt;&lt;record&gt;&lt;titles&gt;&lt;title&gt;Nitrate toxicity to five species of marine fish&lt;/title&gt;&lt;secondary-title&gt;Journal of the World Aquaculture Society&lt;/secondary-title&gt;&lt;/titles&gt;&lt;pages&gt;105 - 107&lt;/pages&gt;&lt;number&gt;Wiley Online Library&lt;/number&gt;&lt;contributors&gt;&lt;authors&gt;&lt;author&gt;Pierce, Richard H&lt;/author&gt;&lt;author&gt;Weeks, Jason M&lt;/author&gt;&lt;author&gt;Prappas, James M&lt;/author&gt;&lt;/authors&gt;&lt;/contributors&gt;&lt;added-date format="utc"&gt;1449257039&lt;/added-date&gt;&lt;ref-type name="Journal Article"&gt;17&lt;/ref-type&gt;&lt;dates&gt;&lt;year&gt;1993&lt;/year&gt;&lt;/dates&gt;&lt;rec-number&gt;128&lt;/rec-number&gt;&lt;last-updated-date format="utc"&gt;1449257121&lt;/last-updated-date&gt;&lt;volume&gt;24&amp;#xA; &lt;/volume&gt;&lt;/record&gt;&lt;/Cite&gt;&lt;/EndNote&gt;</w:instrText>
      </w:r>
      <w:r w:rsidR="00B279E1" w:rsidRPr="00DF0508">
        <w:rPr>
          <w:rFonts w:ascii="Arial" w:hAnsi="Arial" w:cs="Arial"/>
          <w:sz w:val="22"/>
          <w:szCs w:val="22"/>
          <w:lang w:val="es-ES_tradnl"/>
        </w:rPr>
        <w:fldChar w:fldCharType="separate"/>
      </w:r>
      <w:r w:rsidR="00B279E1" w:rsidRPr="00DF0508">
        <w:rPr>
          <w:rFonts w:ascii="Arial" w:hAnsi="Arial" w:cs="Arial"/>
          <w:noProof/>
          <w:sz w:val="22"/>
          <w:szCs w:val="22"/>
          <w:vertAlign w:val="superscript"/>
          <w:lang w:val="es-ES_tradnl"/>
        </w:rPr>
        <w:t>29</w:t>
      </w:r>
      <w:r w:rsidR="00B279E1" w:rsidRPr="00DF0508">
        <w:rPr>
          <w:rFonts w:ascii="Arial" w:hAnsi="Arial" w:cs="Arial"/>
          <w:sz w:val="22"/>
          <w:szCs w:val="22"/>
          <w:lang w:val="es-ES_tradnl"/>
        </w:rPr>
        <w:fldChar w:fldCharType="end"/>
      </w:r>
      <w:r w:rsidR="007B6283" w:rsidRPr="00DF0508">
        <w:rPr>
          <w:rFonts w:ascii="Arial" w:hAnsi="Arial" w:cs="Arial"/>
          <w:sz w:val="22"/>
          <w:szCs w:val="22"/>
          <w:lang w:val="es-ES_tradnl"/>
        </w:rPr>
        <w:t>,</w:t>
      </w:r>
      <w:r w:rsidR="0076056C" w:rsidRPr="00DF0508">
        <w:rPr>
          <w:rFonts w:ascii="Arial" w:hAnsi="Arial" w:cs="Arial"/>
          <w:sz w:val="22"/>
          <w:szCs w:val="22"/>
          <w:lang w:val="es-ES_tradnl"/>
        </w:rPr>
        <w:t xml:space="preserve"> reportaron</w:t>
      </w:r>
      <w:r w:rsidR="00A32C6F" w:rsidRPr="00DF0508">
        <w:rPr>
          <w:rFonts w:ascii="Arial" w:hAnsi="Arial" w:cs="Arial"/>
          <w:sz w:val="22"/>
          <w:szCs w:val="22"/>
          <w:lang w:val="es-ES_tradnl"/>
        </w:rPr>
        <w:t xml:space="preserve"> concentraciones tolerables para peces acuáticos cercanas a 500 mg/L</w:t>
      </w:r>
      <w:r w:rsidR="00047F75" w:rsidRPr="00DF0508">
        <w:rPr>
          <w:rFonts w:ascii="Arial" w:hAnsi="Arial" w:cs="Arial"/>
          <w:sz w:val="22"/>
          <w:szCs w:val="22"/>
          <w:lang w:val="es-ES_tradnl"/>
        </w:rPr>
        <w:t xml:space="preserve">, mientras Orellana </w:t>
      </w:r>
      <w:r w:rsidR="007B6283" w:rsidRPr="00DF0508">
        <w:rPr>
          <w:rFonts w:ascii="Arial" w:hAnsi="Arial" w:cs="Arial"/>
          <w:sz w:val="22"/>
          <w:szCs w:val="22"/>
          <w:lang w:val="es-ES_tradnl"/>
        </w:rPr>
        <w:t>et al.</w:t>
      </w:r>
      <w:r w:rsidR="00B279E1" w:rsidRPr="00DF0508">
        <w:rPr>
          <w:rFonts w:ascii="Arial" w:hAnsi="Arial" w:cs="Arial"/>
          <w:sz w:val="22"/>
          <w:szCs w:val="22"/>
          <w:lang w:val="es-ES_tradnl"/>
        </w:rPr>
        <w:fldChar w:fldCharType="begin"/>
      </w:r>
      <w:r w:rsidR="00DA383F" w:rsidRPr="00DF0508">
        <w:rPr>
          <w:rFonts w:ascii="Arial" w:hAnsi="Arial" w:cs="Arial"/>
          <w:sz w:val="22"/>
          <w:szCs w:val="22"/>
          <w:lang w:val="es-ES_tradnl"/>
        </w:rPr>
        <w:instrText xml:space="preserve"> ADDIN EN.CITE &lt;EndNote&gt;&lt;Cite ExcludeAuth="1"&gt;&lt;Author&gt;Orellana&lt;/Author&gt;&lt;Year&gt;2014&lt;/Year&gt;&lt;IDText&gt;Culture of yellowtail kingfish (Seriola lalandi) in a marine recirculating aquaculture system (RAS) with artificial seawater&lt;/IDText&gt;&lt;DisplayText&gt;&lt;style face="superscript"&gt;10&lt;/style&gt;&lt;/DisplayText&gt;&lt;record&gt;&lt;dates&gt;&lt;pub-dates&gt;&lt;date&gt;Jan&lt;/date&gt;&lt;/pub-dates&gt;&lt;year&gt;2014&lt;/year&gt;&lt;/dates&gt;&lt;urls&gt;&lt;related-urls&gt;&lt;url&gt;&amp;lt;Go to ISI&amp;gt;://WOS:000333000200003&lt;/url&gt;&lt;/related-urls&gt;&lt;/urls&gt;&lt;isbn&gt;0144-8609&lt;/isbn&gt;&lt;titles&gt;&lt;title&gt;Culture of yellowtail kingfish (Seriola lalandi) in a marine recirculating aquaculture system (RAS) with artificial seawater&lt;/title&gt;&lt;secondary-title&gt;Aquacultural Engineering&lt;/secondary-title&gt;&lt;/titles&gt;&lt;pages&gt;20-28&lt;/pages&gt;&lt;contributors&gt;&lt;authors&gt;&lt;author&gt;Orellana, F.&lt;/author&gt;&lt;author&gt;Waller, U.&lt;/author&gt;&lt;author&gt;Wecker, B.&lt;/author&gt;&lt;/authors&gt;&lt;/contributors&gt;&lt;added-date format="utc"&gt;1449253092&lt;/added-date&gt;&lt;ref-type name="Journal Article"&gt;17&lt;/ref-type&gt;&lt;rec-number&gt;127&lt;/rec-number&gt;&lt;last-updated-date format="utc"&gt;1449253092&lt;/last-updated-date&gt;&lt;accession-num&gt;WOS:000333000200003&lt;/accession-num&gt;&lt;electronic-resource-num&gt;10.1016/j.aquaeng.2013.09.004&lt;/electronic-resource-num&gt;&lt;volume&gt;58&lt;/volume&gt;&lt;/record&gt;&lt;/Cite&gt;&lt;/EndNote&gt;</w:instrText>
      </w:r>
      <w:r w:rsidR="00B279E1" w:rsidRPr="00DF0508">
        <w:rPr>
          <w:rFonts w:ascii="Arial" w:hAnsi="Arial" w:cs="Arial"/>
          <w:sz w:val="22"/>
          <w:szCs w:val="22"/>
          <w:lang w:val="es-ES_tradnl"/>
        </w:rPr>
        <w:fldChar w:fldCharType="separate"/>
      </w:r>
      <w:r w:rsidR="00DA383F" w:rsidRPr="00DF0508">
        <w:rPr>
          <w:rFonts w:ascii="Arial" w:hAnsi="Arial" w:cs="Arial"/>
          <w:noProof/>
          <w:sz w:val="22"/>
          <w:szCs w:val="22"/>
          <w:vertAlign w:val="superscript"/>
          <w:lang w:val="es-ES_tradnl"/>
        </w:rPr>
        <w:t>10</w:t>
      </w:r>
      <w:r w:rsidR="00B279E1" w:rsidRPr="00DF0508">
        <w:rPr>
          <w:rFonts w:ascii="Arial" w:hAnsi="Arial" w:cs="Arial"/>
          <w:sz w:val="22"/>
          <w:szCs w:val="22"/>
          <w:lang w:val="es-ES_tradnl"/>
        </w:rPr>
        <w:fldChar w:fldCharType="end"/>
      </w:r>
      <w:r w:rsidR="007B6283" w:rsidRPr="00DF0508">
        <w:rPr>
          <w:rFonts w:ascii="Arial" w:hAnsi="Arial" w:cs="Arial"/>
          <w:sz w:val="22"/>
          <w:szCs w:val="22"/>
          <w:lang w:val="es-ES_tradnl"/>
        </w:rPr>
        <w:t>,</w:t>
      </w:r>
      <w:r w:rsidR="00047F75" w:rsidRPr="00DF0508">
        <w:rPr>
          <w:rFonts w:ascii="Arial" w:hAnsi="Arial" w:cs="Arial"/>
          <w:sz w:val="22"/>
          <w:szCs w:val="22"/>
          <w:lang w:val="es-ES_tradnl"/>
        </w:rPr>
        <w:t xml:space="preserve"> </w:t>
      </w:r>
      <w:r w:rsidR="00886E0A" w:rsidRPr="00DF0508">
        <w:rPr>
          <w:rFonts w:ascii="Arial" w:hAnsi="Arial" w:cs="Arial"/>
          <w:sz w:val="22"/>
          <w:szCs w:val="22"/>
          <w:lang w:val="es-ES_tradnl"/>
        </w:rPr>
        <w:t xml:space="preserve">identificaron </w:t>
      </w:r>
      <w:r w:rsidR="00A32C6F" w:rsidRPr="00DF0508">
        <w:rPr>
          <w:rFonts w:ascii="Arial" w:hAnsi="Arial" w:cs="Arial"/>
          <w:sz w:val="22"/>
          <w:szCs w:val="22"/>
          <w:lang w:val="es-ES_tradnl"/>
        </w:rPr>
        <w:t>concentraciones tolerables para</w:t>
      </w:r>
      <w:r w:rsidR="00226D3B" w:rsidRPr="00DF0508">
        <w:rPr>
          <w:rFonts w:ascii="Arial" w:hAnsi="Arial" w:cs="Arial"/>
          <w:sz w:val="22"/>
          <w:szCs w:val="22"/>
          <w:lang w:val="es-ES_tradnl"/>
        </w:rPr>
        <w:t xml:space="preserve"> </w:t>
      </w:r>
      <w:r w:rsidR="00A32C6F" w:rsidRPr="00DF0508">
        <w:rPr>
          <w:rFonts w:ascii="Arial" w:hAnsi="Arial" w:cs="Arial"/>
          <w:i/>
          <w:sz w:val="22"/>
          <w:szCs w:val="22"/>
          <w:lang w:val="es-ES_tradnl"/>
        </w:rPr>
        <w:t>Seriola lalandi</w:t>
      </w:r>
      <w:r w:rsidR="00A32C6F" w:rsidRPr="00DF0508">
        <w:rPr>
          <w:rFonts w:ascii="Arial" w:hAnsi="Arial" w:cs="Arial"/>
          <w:sz w:val="22"/>
          <w:szCs w:val="22"/>
          <w:lang w:val="es-ES_tradnl"/>
        </w:rPr>
        <w:t xml:space="preserve"> de tan solo 160 mg/L</w:t>
      </w:r>
      <w:r w:rsidR="00B279E1" w:rsidRPr="00DF0508">
        <w:rPr>
          <w:rFonts w:ascii="Arial" w:hAnsi="Arial" w:cs="Arial"/>
          <w:sz w:val="22"/>
          <w:szCs w:val="22"/>
          <w:vertAlign w:val="superscript"/>
          <w:lang w:val="es-ES_tradnl"/>
        </w:rPr>
        <w:t>.</w:t>
      </w:r>
    </w:p>
    <w:p w14:paraId="25FC20BB" w14:textId="77777777" w:rsidR="008C5B41" w:rsidRPr="00DF0508" w:rsidRDefault="008C5B41" w:rsidP="00E77D1D">
      <w:pPr>
        <w:spacing w:after="0"/>
        <w:jc w:val="both"/>
        <w:rPr>
          <w:rFonts w:ascii="Arial" w:hAnsi="Arial" w:cs="Arial"/>
          <w:sz w:val="22"/>
          <w:szCs w:val="22"/>
          <w:lang w:val="es-ES_tradnl"/>
        </w:rPr>
      </w:pPr>
    </w:p>
    <w:p w14:paraId="5480695E" w14:textId="77777777" w:rsidR="00915EA6" w:rsidRPr="003C6E6A" w:rsidRDefault="00915EA6" w:rsidP="001E27F2">
      <w:pPr>
        <w:pStyle w:val="Ttulo3"/>
        <w:numPr>
          <w:ilvl w:val="2"/>
          <w:numId w:val="5"/>
        </w:numPr>
        <w:spacing w:after="0"/>
        <w:rPr>
          <w:b/>
          <w:lang w:val="es-ES_tradnl"/>
        </w:rPr>
      </w:pPr>
      <w:bookmarkStart w:id="15" w:name="_Toc79959298"/>
      <w:r w:rsidRPr="00DF0508">
        <w:rPr>
          <w:b/>
          <w:lang w:val="es-ES_tradnl"/>
        </w:rPr>
        <w:t>Normativa de descarga de efluentes</w:t>
      </w:r>
      <w:bookmarkEnd w:id="15"/>
    </w:p>
    <w:p w14:paraId="5D572745" w14:textId="4908E71D" w:rsidR="008015D2" w:rsidRPr="003C6E6A" w:rsidRDefault="003376F8" w:rsidP="00E77D1D">
      <w:pPr>
        <w:spacing w:after="0"/>
        <w:jc w:val="both"/>
        <w:rPr>
          <w:rFonts w:asciiTheme="minorHAnsi" w:hAnsiTheme="minorHAnsi" w:cstheme="minorHAnsi"/>
          <w:sz w:val="22"/>
          <w:szCs w:val="22"/>
        </w:rPr>
      </w:pPr>
      <w:r w:rsidRPr="003C6E6A">
        <w:rPr>
          <w:rFonts w:asciiTheme="minorHAnsi" w:hAnsiTheme="minorHAnsi" w:cstheme="minorHAnsi"/>
          <w:sz w:val="22"/>
          <w:szCs w:val="22"/>
        </w:rPr>
        <w:t>En C</w:t>
      </w:r>
      <w:r w:rsidR="0094202D" w:rsidRPr="003C6E6A">
        <w:rPr>
          <w:rFonts w:asciiTheme="minorHAnsi" w:hAnsiTheme="minorHAnsi" w:cstheme="minorHAnsi"/>
          <w:sz w:val="22"/>
          <w:szCs w:val="22"/>
        </w:rPr>
        <w:t xml:space="preserve">hile, la </w:t>
      </w:r>
      <w:r w:rsidRPr="003C6E6A">
        <w:rPr>
          <w:rFonts w:asciiTheme="minorHAnsi" w:hAnsiTheme="minorHAnsi" w:cstheme="minorHAnsi"/>
          <w:sz w:val="22"/>
          <w:szCs w:val="22"/>
        </w:rPr>
        <w:t xml:space="preserve">normativa sanitaria para actividades </w:t>
      </w:r>
      <w:r w:rsidR="0076056C" w:rsidRPr="003C6E6A">
        <w:rPr>
          <w:rFonts w:asciiTheme="minorHAnsi" w:hAnsiTheme="minorHAnsi" w:cstheme="minorHAnsi"/>
          <w:sz w:val="22"/>
          <w:szCs w:val="22"/>
        </w:rPr>
        <w:t>acuícolas es regida</w:t>
      </w:r>
      <w:r w:rsidR="00915EA6" w:rsidRPr="003C6E6A">
        <w:rPr>
          <w:rFonts w:asciiTheme="minorHAnsi" w:hAnsiTheme="minorHAnsi" w:cstheme="minorHAnsi"/>
          <w:sz w:val="22"/>
          <w:szCs w:val="22"/>
        </w:rPr>
        <w:t xml:space="preserve"> por</w:t>
      </w:r>
      <w:r w:rsidR="00573256" w:rsidRPr="003C6E6A">
        <w:rPr>
          <w:rFonts w:asciiTheme="minorHAnsi" w:hAnsiTheme="minorHAnsi" w:cstheme="minorHAnsi"/>
          <w:sz w:val="22"/>
          <w:szCs w:val="22"/>
        </w:rPr>
        <w:t xml:space="preserve"> el artículo nº 23 del Decreto </w:t>
      </w:r>
      <w:r w:rsidR="0094202D" w:rsidRPr="003C6E6A">
        <w:rPr>
          <w:rFonts w:asciiTheme="minorHAnsi" w:hAnsiTheme="minorHAnsi" w:cstheme="minorHAnsi"/>
          <w:sz w:val="22"/>
          <w:szCs w:val="22"/>
        </w:rPr>
        <w:t>nº 319/2001 que establece las medidas de protección y control para evitar la introducción de enfermedades de alto riesgo que afectan a las especies hidrobiológicas</w:t>
      </w:r>
      <w:r w:rsidR="00172E5E" w:rsidRPr="003C6E6A">
        <w:rPr>
          <w:rFonts w:asciiTheme="minorHAnsi" w:hAnsiTheme="minorHAnsi" w:cstheme="minorHAnsi"/>
          <w:sz w:val="22"/>
          <w:szCs w:val="22"/>
        </w:rPr>
        <w:t>.</w:t>
      </w:r>
      <w:r w:rsidR="00915EA6" w:rsidRPr="003C6E6A">
        <w:rPr>
          <w:rFonts w:asciiTheme="minorHAnsi" w:hAnsiTheme="minorHAnsi" w:cstheme="minorHAnsi"/>
          <w:sz w:val="22"/>
          <w:szCs w:val="22"/>
        </w:rPr>
        <w:t xml:space="preserve"> El </w:t>
      </w:r>
      <w:r w:rsidR="00915EA6" w:rsidRPr="003C6E6A">
        <w:rPr>
          <w:rFonts w:asciiTheme="minorHAnsi" w:hAnsiTheme="minorHAnsi" w:cstheme="minorHAnsi"/>
          <w:sz w:val="22"/>
          <w:szCs w:val="22"/>
        </w:rPr>
        <w:lastRenderedPageBreak/>
        <w:t>De</w:t>
      </w:r>
      <w:r w:rsidR="0094202D" w:rsidRPr="003C6E6A">
        <w:rPr>
          <w:rFonts w:asciiTheme="minorHAnsi" w:hAnsiTheme="minorHAnsi" w:cstheme="minorHAnsi"/>
          <w:sz w:val="22"/>
          <w:szCs w:val="22"/>
        </w:rPr>
        <w:t xml:space="preserve">creto </w:t>
      </w:r>
      <w:r w:rsidR="00915EA6" w:rsidRPr="003C6E6A">
        <w:rPr>
          <w:rFonts w:asciiTheme="minorHAnsi" w:hAnsiTheme="minorHAnsi" w:cstheme="minorHAnsi"/>
          <w:sz w:val="22"/>
          <w:szCs w:val="22"/>
        </w:rPr>
        <w:t>90</w:t>
      </w:r>
      <w:r w:rsidR="003B1274" w:rsidRPr="003C6E6A">
        <w:rPr>
          <w:rFonts w:asciiTheme="minorHAnsi" w:hAnsiTheme="minorHAnsi" w:cstheme="minorHAnsi"/>
          <w:sz w:val="22"/>
          <w:szCs w:val="22"/>
        </w:rPr>
        <w:t>/2000</w:t>
      </w:r>
      <w:r w:rsidR="00915EA6" w:rsidRPr="003C6E6A">
        <w:rPr>
          <w:rFonts w:asciiTheme="minorHAnsi" w:hAnsiTheme="minorHAnsi" w:cstheme="minorHAnsi"/>
          <w:sz w:val="22"/>
          <w:szCs w:val="22"/>
        </w:rPr>
        <w:t xml:space="preserve"> de</w:t>
      </w:r>
      <w:r w:rsidR="0094202D" w:rsidRPr="003C6E6A">
        <w:rPr>
          <w:rFonts w:asciiTheme="minorHAnsi" w:hAnsiTheme="minorHAnsi" w:cstheme="minorHAnsi"/>
          <w:sz w:val="22"/>
          <w:szCs w:val="22"/>
        </w:rPr>
        <w:t xml:space="preserve">l Ministerio de Medio Ambiente </w:t>
      </w:r>
      <w:r w:rsidR="003B1274" w:rsidRPr="003C6E6A">
        <w:rPr>
          <w:rFonts w:asciiTheme="minorHAnsi" w:hAnsiTheme="minorHAnsi" w:cstheme="minorHAnsi"/>
          <w:sz w:val="22"/>
          <w:szCs w:val="22"/>
        </w:rPr>
        <w:t xml:space="preserve">que </w:t>
      </w:r>
      <w:r w:rsidR="0094202D" w:rsidRPr="003C6E6A">
        <w:rPr>
          <w:rFonts w:asciiTheme="minorHAnsi" w:hAnsiTheme="minorHAnsi" w:cstheme="minorHAnsi"/>
          <w:sz w:val="22"/>
          <w:szCs w:val="22"/>
        </w:rPr>
        <w:t>establece la norma de emisión para la regulación de contaminantes asociados a las descargas de residuos líquidos a aguas marinas y continentales superficiales</w:t>
      </w:r>
      <w:r w:rsidR="00915EA6" w:rsidRPr="003C6E6A">
        <w:rPr>
          <w:rFonts w:asciiTheme="minorHAnsi" w:hAnsiTheme="minorHAnsi" w:cstheme="minorHAnsi"/>
          <w:sz w:val="22"/>
          <w:szCs w:val="22"/>
        </w:rPr>
        <w:t>; y el artículo nº 8 del Reglamento Ambien</w:t>
      </w:r>
      <w:r w:rsidR="00172E5E" w:rsidRPr="003C6E6A">
        <w:rPr>
          <w:rFonts w:asciiTheme="minorHAnsi" w:hAnsiTheme="minorHAnsi" w:cstheme="minorHAnsi"/>
          <w:sz w:val="22"/>
          <w:szCs w:val="22"/>
        </w:rPr>
        <w:t>tal para la Acuicultura (RAMA)</w:t>
      </w:r>
      <w:r w:rsidR="003B1274" w:rsidRPr="003C6E6A">
        <w:rPr>
          <w:rFonts w:asciiTheme="minorHAnsi" w:hAnsiTheme="minorHAnsi" w:cstheme="minorHAnsi"/>
          <w:sz w:val="22"/>
          <w:szCs w:val="22"/>
        </w:rPr>
        <w:t xml:space="preserve"> del 2001</w:t>
      </w:r>
      <w:r w:rsidR="00172E5E" w:rsidRPr="003C6E6A">
        <w:rPr>
          <w:rFonts w:asciiTheme="minorHAnsi" w:hAnsiTheme="minorHAnsi" w:cstheme="minorHAnsi"/>
          <w:sz w:val="22"/>
          <w:szCs w:val="22"/>
        </w:rPr>
        <w:t xml:space="preserve">, </w:t>
      </w:r>
      <w:r w:rsidR="003333A9" w:rsidRPr="003C6E6A">
        <w:rPr>
          <w:rFonts w:asciiTheme="minorHAnsi" w:hAnsiTheme="minorHAnsi" w:cstheme="minorHAnsi"/>
          <w:sz w:val="22"/>
          <w:szCs w:val="22"/>
        </w:rPr>
        <w:t xml:space="preserve">que </w:t>
      </w:r>
      <w:r w:rsidR="00172E5E" w:rsidRPr="003C6E6A">
        <w:rPr>
          <w:rFonts w:asciiTheme="minorHAnsi" w:hAnsiTheme="minorHAnsi" w:cstheme="minorHAnsi"/>
          <w:sz w:val="22"/>
          <w:szCs w:val="22"/>
        </w:rPr>
        <w:t>determina el</w:t>
      </w:r>
      <w:r w:rsidR="00915EA6" w:rsidRPr="003C6E6A">
        <w:rPr>
          <w:rFonts w:asciiTheme="minorHAnsi" w:hAnsiTheme="minorHAnsi" w:cstheme="minorHAnsi"/>
          <w:sz w:val="22"/>
          <w:szCs w:val="22"/>
        </w:rPr>
        <w:t xml:space="preserve"> modo específico</w:t>
      </w:r>
      <w:r w:rsidR="00172E5E" w:rsidRPr="003C6E6A">
        <w:rPr>
          <w:rFonts w:asciiTheme="minorHAnsi" w:hAnsiTheme="minorHAnsi" w:cstheme="minorHAnsi"/>
          <w:sz w:val="22"/>
          <w:szCs w:val="22"/>
        </w:rPr>
        <w:t xml:space="preserve"> de</w:t>
      </w:r>
      <w:r w:rsidR="00915EA6" w:rsidRPr="003C6E6A">
        <w:rPr>
          <w:rFonts w:asciiTheme="minorHAnsi" w:hAnsiTheme="minorHAnsi" w:cstheme="minorHAnsi"/>
          <w:sz w:val="22"/>
          <w:szCs w:val="22"/>
        </w:rPr>
        <w:t xml:space="preserve"> las descargas máximas permitidas para instalaciones acuícolas en tierra.</w:t>
      </w:r>
    </w:p>
    <w:p w14:paraId="62C56036" w14:textId="77777777" w:rsidR="003333A9" w:rsidRPr="003C6E6A" w:rsidRDefault="003333A9" w:rsidP="00E77D1D">
      <w:pPr>
        <w:spacing w:after="0"/>
        <w:jc w:val="both"/>
        <w:rPr>
          <w:rFonts w:asciiTheme="minorHAnsi" w:hAnsiTheme="minorHAnsi" w:cstheme="minorHAnsi"/>
          <w:sz w:val="22"/>
          <w:szCs w:val="22"/>
        </w:rPr>
      </w:pPr>
    </w:p>
    <w:p w14:paraId="1E92BDD8" w14:textId="49E7DEA9" w:rsidR="00F16707" w:rsidRPr="003C6E6A" w:rsidRDefault="005D1406" w:rsidP="00E525CD">
      <w:pPr>
        <w:jc w:val="both"/>
        <w:rPr>
          <w:rFonts w:asciiTheme="minorHAnsi" w:hAnsiTheme="minorHAnsi" w:cstheme="minorHAnsi"/>
          <w:sz w:val="22"/>
          <w:lang w:val="es-ES_tradnl"/>
        </w:rPr>
      </w:pPr>
      <w:r w:rsidRPr="003C6E6A">
        <w:rPr>
          <w:rFonts w:asciiTheme="minorHAnsi" w:hAnsiTheme="minorHAnsi" w:cstheme="minorHAnsi"/>
          <w:noProof/>
          <w:sz w:val="22"/>
          <w:lang w:val="es-ES"/>
        </w:rPr>
        <w:drawing>
          <wp:anchor distT="0" distB="0" distL="114300" distR="114300" simplePos="0" relativeHeight="251670528" behindDoc="0" locked="0" layoutInCell="1" allowOverlap="1" wp14:anchorId="6220524F" wp14:editId="117FAB08">
            <wp:simplePos x="0" y="0"/>
            <wp:positionH relativeFrom="column">
              <wp:posOffset>-272415</wp:posOffset>
            </wp:positionH>
            <wp:positionV relativeFrom="paragraph">
              <wp:posOffset>2292350</wp:posOffset>
            </wp:positionV>
            <wp:extent cx="5546725" cy="3891280"/>
            <wp:effectExtent l="0" t="0" r="0" b="0"/>
            <wp:wrapTopAndBottom/>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tland.tif"/>
                    <pic:cNvPicPr/>
                  </pic:nvPicPr>
                  <pic:blipFill>
                    <a:blip r:embed="rId12">
                      <a:extLst>
                        <a:ext uri="{28A0092B-C50C-407E-A947-70E740481C1C}">
                          <a14:useLocalDpi xmlns:a14="http://schemas.microsoft.com/office/drawing/2010/main" val="0"/>
                        </a:ext>
                      </a:extLst>
                    </a:blip>
                    <a:stretch>
                      <a:fillRect/>
                    </a:stretch>
                  </pic:blipFill>
                  <pic:spPr>
                    <a:xfrm>
                      <a:off x="0" y="0"/>
                      <a:ext cx="5546725" cy="3891280"/>
                    </a:xfrm>
                    <a:prstGeom prst="rect">
                      <a:avLst/>
                    </a:prstGeom>
                  </pic:spPr>
                </pic:pic>
              </a:graphicData>
            </a:graphic>
            <wp14:sizeRelH relativeFrom="page">
              <wp14:pctWidth>0</wp14:pctWidth>
            </wp14:sizeRelH>
            <wp14:sizeRelV relativeFrom="page">
              <wp14:pctHeight>0</wp14:pctHeight>
            </wp14:sizeRelV>
          </wp:anchor>
        </w:drawing>
      </w:r>
      <w:r w:rsidR="001E0CAE" w:rsidRPr="003C6E6A">
        <w:rPr>
          <w:rFonts w:asciiTheme="minorHAnsi" w:hAnsiTheme="minorHAnsi" w:cstheme="minorHAnsi"/>
          <w:sz w:val="22"/>
        </w:rPr>
        <w:t>En la actualidad, las regulaciones ambientales cada vez más estrictas obligan a las pisciculturas a realizar un manejo adecuado de los efluentes</w:t>
      </w:r>
      <w:r w:rsidR="007A6920">
        <w:rPr>
          <w:rFonts w:asciiTheme="minorHAnsi" w:hAnsiTheme="minorHAnsi" w:cstheme="minorHAnsi"/>
          <w:sz w:val="22"/>
        </w:rPr>
        <w:t>,</w:t>
      </w:r>
      <w:r w:rsidR="001E0CAE" w:rsidRPr="003C6E6A">
        <w:rPr>
          <w:rFonts w:asciiTheme="minorHAnsi" w:hAnsiTheme="minorHAnsi" w:cstheme="minorHAnsi"/>
          <w:sz w:val="22"/>
        </w:rPr>
        <w:t xml:space="preserve"> antes de su descarga </w:t>
      </w:r>
      <w:r w:rsidR="007A6920">
        <w:rPr>
          <w:rFonts w:asciiTheme="minorHAnsi" w:hAnsiTheme="minorHAnsi" w:cstheme="minorHAnsi"/>
          <w:sz w:val="22"/>
        </w:rPr>
        <w:t>en</w:t>
      </w:r>
      <w:r w:rsidR="001E0CAE" w:rsidRPr="003C6E6A">
        <w:rPr>
          <w:rFonts w:asciiTheme="minorHAnsi" w:hAnsiTheme="minorHAnsi" w:cstheme="minorHAnsi"/>
          <w:sz w:val="22"/>
        </w:rPr>
        <w:t xml:space="preserve"> los ecosistemas receptores. </w:t>
      </w:r>
      <w:r w:rsidR="00A15695" w:rsidRPr="003C6E6A">
        <w:rPr>
          <w:rFonts w:asciiTheme="minorHAnsi" w:hAnsiTheme="minorHAnsi" w:cstheme="minorHAnsi"/>
          <w:sz w:val="22"/>
        </w:rPr>
        <w:t>Existen diversos sistemas de trata</w:t>
      </w:r>
      <w:r w:rsidR="007A6920">
        <w:rPr>
          <w:rFonts w:asciiTheme="minorHAnsi" w:hAnsiTheme="minorHAnsi" w:cstheme="minorHAnsi"/>
          <w:sz w:val="22"/>
        </w:rPr>
        <w:t>m</w:t>
      </w:r>
      <w:r w:rsidR="00A15695" w:rsidRPr="003C6E6A">
        <w:rPr>
          <w:rFonts w:asciiTheme="minorHAnsi" w:hAnsiTheme="minorHAnsi" w:cstheme="minorHAnsi"/>
          <w:sz w:val="22"/>
        </w:rPr>
        <w:t>ientos de efluentes, pero uno de los menos utilizados a la fecha son los</w:t>
      </w:r>
      <w:r w:rsidR="001E0CAE" w:rsidRPr="003C6E6A">
        <w:rPr>
          <w:rFonts w:asciiTheme="minorHAnsi" w:hAnsiTheme="minorHAnsi" w:cstheme="minorHAnsi"/>
          <w:sz w:val="22"/>
        </w:rPr>
        <w:t xml:space="preserve"> sistemas </w:t>
      </w:r>
      <w:r w:rsidR="00B26B51" w:rsidRPr="003C6E6A">
        <w:rPr>
          <w:rFonts w:asciiTheme="minorHAnsi" w:hAnsiTheme="minorHAnsi" w:cstheme="minorHAnsi"/>
          <w:sz w:val="22"/>
        </w:rPr>
        <w:t>de humedales artificiales</w:t>
      </w:r>
      <w:r w:rsidR="00A15695" w:rsidRPr="003C6E6A">
        <w:rPr>
          <w:rFonts w:asciiTheme="minorHAnsi" w:hAnsiTheme="minorHAnsi" w:cstheme="minorHAnsi"/>
          <w:sz w:val="22"/>
        </w:rPr>
        <w:t>. Como se explicó anteriormente</w:t>
      </w:r>
      <w:r w:rsidR="007A6920">
        <w:rPr>
          <w:rFonts w:asciiTheme="minorHAnsi" w:hAnsiTheme="minorHAnsi" w:cstheme="minorHAnsi"/>
          <w:sz w:val="22"/>
        </w:rPr>
        <w:t>,</w:t>
      </w:r>
      <w:r w:rsidR="00A15695" w:rsidRPr="003C6E6A">
        <w:rPr>
          <w:rFonts w:asciiTheme="minorHAnsi" w:hAnsiTheme="minorHAnsi" w:cstheme="minorHAnsi"/>
          <w:sz w:val="22"/>
        </w:rPr>
        <w:t xml:space="preserve"> estos promueven</w:t>
      </w:r>
      <w:r w:rsidR="001E0CAE" w:rsidRPr="003C6E6A">
        <w:rPr>
          <w:rFonts w:asciiTheme="minorHAnsi" w:hAnsiTheme="minorHAnsi" w:cstheme="minorHAnsi"/>
          <w:sz w:val="22"/>
        </w:rPr>
        <w:t xml:space="preserve"> la eliminación </w:t>
      </w:r>
      <w:r w:rsidR="00F16707" w:rsidRPr="003C6E6A">
        <w:rPr>
          <w:rFonts w:asciiTheme="minorHAnsi" w:hAnsiTheme="minorHAnsi" w:cstheme="minorHAnsi"/>
          <w:sz w:val="22"/>
          <w:lang w:val="es-ES_tradnl"/>
        </w:rPr>
        <w:t>de contaminantes nitrogenados, protegen el medio acuático receptor, permiten la recuperación y la reutilización efectiva del agua de desecho</w:t>
      </w:r>
      <w:r w:rsidR="008C5B41" w:rsidRPr="003C6E6A">
        <w:rPr>
          <w:rFonts w:asciiTheme="minorHAnsi" w:hAnsiTheme="minorHAnsi" w:cstheme="minorHAnsi"/>
          <w:sz w:val="22"/>
          <w:lang w:val="es-ES_tradnl"/>
        </w:rPr>
        <w:t xml:space="preserve">. </w:t>
      </w:r>
      <w:r w:rsidR="00F16707" w:rsidRPr="003C6E6A">
        <w:rPr>
          <w:rFonts w:asciiTheme="minorHAnsi" w:hAnsiTheme="minorHAnsi" w:cstheme="minorHAnsi"/>
          <w:sz w:val="22"/>
        </w:rPr>
        <w:t>En la figura 2.1 se muestra la conformación de un sistema de humedales artificiales</w:t>
      </w:r>
      <w:r w:rsidR="007A6920">
        <w:rPr>
          <w:rFonts w:asciiTheme="minorHAnsi" w:hAnsiTheme="minorHAnsi" w:cstheme="minorHAnsi"/>
          <w:sz w:val="22"/>
        </w:rPr>
        <w:t>,</w:t>
      </w:r>
      <w:r w:rsidR="00F16707" w:rsidRPr="003C6E6A">
        <w:rPr>
          <w:rFonts w:asciiTheme="minorHAnsi" w:hAnsiTheme="minorHAnsi" w:cstheme="minorHAnsi"/>
          <w:sz w:val="22"/>
        </w:rPr>
        <w:t xml:space="preserve"> instalados para capturar el nitrógeno inorgánico disuelto en las aguas de descarga</w:t>
      </w:r>
      <w:r w:rsidR="00A15695" w:rsidRPr="003C6E6A">
        <w:rPr>
          <w:rFonts w:asciiTheme="minorHAnsi" w:hAnsiTheme="minorHAnsi" w:cstheme="minorHAnsi"/>
          <w:sz w:val="22"/>
        </w:rPr>
        <w:t xml:space="preserve"> de un sistema de recirculación de acuicultura</w:t>
      </w:r>
      <w:r w:rsidR="003B1274" w:rsidRPr="003C6E6A">
        <w:rPr>
          <w:rFonts w:asciiTheme="minorHAnsi" w:hAnsiTheme="minorHAnsi" w:cstheme="minorHAnsi"/>
          <w:sz w:val="22"/>
        </w:rPr>
        <w:t>.</w:t>
      </w:r>
    </w:p>
    <w:p w14:paraId="2B185E4B" w14:textId="32A808C6" w:rsidR="00301E70" w:rsidRPr="003C6E6A" w:rsidRDefault="002660D7" w:rsidP="00CC7863">
      <w:pPr>
        <w:spacing w:after="0"/>
        <w:jc w:val="both"/>
        <w:rPr>
          <w:rFonts w:asciiTheme="minorHAnsi" w:hAnsiTheme="minorHAnsi" w:cstheme="minorHAnsi"/>
          <w:b/>
        </w:rPr>
      </w:pPr>
      <w:r w:rsidRPr="003C6E6A">
        <w:rPr>
          <w:rFonts w:asciiTheme="minorHAnsi" w:hAnsiTheme="minorHAnsi" w:cstheme="minorHAnsi"/>
          <w:b/>
          <w:color w:val="FFFFFF" w:themeColor="background1"/>
          <w:sz w:val="2"/>
          <w:szCs w:val="2"/>
          <w:shd w:val="clear" w:color="auto" w:fill="FFFFFF" w:themeFill="background1"/>
        </w:rPr>
        <w:fldChar w:fldCharType="begin"/>
      </w:r>
      <w:r w:rsidRPr="003C6E6A">
        <w:rPr>
          <w:rFonts w:asciiTheme="minorHAnsi" w:hAnsiTheme="minorHAnsi" w:cstheme="minorHAnsi"/>
          <w:color w:val="FFFFFF" w:themeColor="background1"/>
          <w:sz w:val="2"/>
          <w:szCs w:val="2"/>
          <w:shd w:val="clear" w:color="auto" w:fill="FFFFFF" w:themeFill="background1"/>
        </w:rPr>
        <w:instrText xml:space="preserve"> SEQ Figura \* ARABIC </w:instrText>
      </w:r>
      <w:r w:rsidRPr="003C6E6A">
        <w:rPr>
          <w:rFonts w:asciiTheme="minorHAnsi" w:hAnsiTheme="minorHAnsi" w:cstheme="minorHAnsi"/>
          <w:b/>
          <w:color w:val="FFFFFF" w:themeColor="background1"/>
          <w:sz w:val="2"/>
          <w:szCs w:val="2"/>
          <w:shd w:val="clear" w:color="auto" w:fill="FFFFFF" w:themeFill="background1"/>
        </w:rPr>
        <w:fldChar w:fldCharType="separate"/>
      </w:r>
      <w:bookmarkStart w:id="16" w:name="_Toc79694888"/>
      <w:r w:rsidR="005776AE" w:rsidRPr="003C6E6A">
        <w:rPr>
          <w:rFonts w:asciiTheme="minorHAnsi" w:hAnsiTheme="minorHAnsi" w:cstheme="minorHAnsi"/>
          <w:noProof/>
          <w:color w:val="FFFFFF" w:themeColor="background1"/>
          <w:sz w:val="2"/>
          <w:szCs w:val="2"/>
          <w:shd w:val="clear" w:color="auto" w:fill="FFFFFF" w:themeFill="background1"/>
        </w:rPr>
        <w:t>1</w:t>
      </w:r>
      <w:r w:rsidRPr="003C6E6A">
        <w:rPr>
          <w:rFonts w:asciiTheme="minorHAnsi" w:hAnsiTheme="minorHAnsi" w:cstheme="minorHAnsi"/>
          <w:b/>
          <w:noProof/>
          <w:color w:val="FFFFFF" w:themeColor="background1"/>
          <w:sz w:val="2"/>
          <w:szCs w:val="2"/>
          <w:shd w:val="clear" w:color="auto" w:fill="FFFFFF" w:themeFill="background1"/>
        </w:rPr>
        <w:fldChar w:fldCharType="end"/>
      </w:r>
      <w:r w:rsidR="00D5519D" w:rsidRPr="003C6E6A">
        <w:rPr>
          <w:rFonts w:asciiTheme="minorHAnsi" w:hAnsiTheme="minorHAnsi" w:cstheme="minorHAnsi"/>
        </w:rPr>
        <w:t xml:space="preserve">Figura 2.1 Representación esquemática de un sistema de recirculación de </w:t>
      </w:r>
      <w:r w:rsidR="00D5519D" w:rsidRPr="003C6E6A">
        <w:rPr>
          <w:rFonts w:asciiTheme="minorHAnsi" w:hAnsiTheme="minorHAnsi" w:cstheme="minorHAnsi"/>
        </w:rPr>
        <w:lastRenderedPageBreak/>
        <w:t>acuicul</w:t>
      </w:r>
      <w:r w:rsidR="00252C97" w:rsidRPr="003C6E6A">
        <w:rPr>
          <w:rFonts w:asciiTheme="minorHAnsi" w:hAnsiTheme="minorHAnsi" w:cstheme="minorHAnsi"/>
        </w:rPr>
        <w:t>tura (Adaptado de Zhong et al.</w:t>
      </w:r>
      <w:r w:rsidR="00D5519D" w:rsidRPr="003C6E6A">
        <w:rPr>
          <w:rFonts w:asciiTheme="minorHAnsi" w:hAnsiTheme="minorHAnsi" w:cstheme="minorHAnsi"/>
        </w:rPr>
        <w:t>)</w:t>
      </w:r>
      <w:r w:rsidR="00252C97" w:rsidRPr="003C6E6A">
        <w:rPr>
          <w:rFonts w:asciiTheme="minorHAnsi" w:hAnsiTheme="minorHAnsi" w:cstheme="minorHAnsi"/>
          <w:b/>
        </w:rPr>
        <w:fldChar w:fldCharType="begin"/>
      </w:r>
      <w:r w:rsidR="00047F75" w:rsidRPr="003C6E6A">
        <w:rPr>
          <w:rFonts w:asciiTheme="minorHAnsi" w:hAnsiTheme="minorHAnsi" w:cstheme="minorHAnsi"/>
        </w:rPr>
        <w:instrText xml:space="preserve"> ADDIN EN.CITE &lt;EndNote&gt;&lt;Cite&gt;&lt;Author&gt;Zhong&lt;/Author&gt;&lt;Year&gt;2011&lt;/Year&gt;&lt;IDText&gt;Removal efficiency and balance of nitrogen in a recirculating aquaculture system integrated with constructed wetlands&lt;/IDText&gt;&lt;DisplayText&gt;&lt;style face="superscript"&gt;30&lt;/style&gt;&lt;/DisplayText&gt;&lt;record&gt;&lt;urls&gt;&lt;related-urls&gt;&lt;url&gt;&amp;lt;Go to ISI&amp;gt;://WOS:000291276000016&lt;/url&gt;&lt;/related-urls&gt;&lt;/urls&gt;&lt;isbn&gt;1093-4529&lt;/isbn&gt;&lt;titles&gt;&lt;title&gt;Removal efficiency and balance of nitrogen in a recirculating aquaculture system integrated with constructed wetlands&lt;/title&gt;&lt;secondary-title&gt;Journal of Environmental Science and Health Part a-Toxic/Hazardous Substances &amp;amp; Environmental Engineering&lt;/secondary-title&gt;&lt;/titles&gt;&lt;pages&gt;789-794&lt;/pages&gt;&lt;number&gt;7&lt;/number&gt;&lt;contributors&gt;&lt;authors&gt;&lt;author&gt;Zhong, F.&lt;/author&gt;&lt;author&gt;Liang, W.&lt;/author&gt;&lt;author&gt;Yu, T.&lt;/author&gt;&lt;author&gt;Cheng, S. P.&lt;/author&gt;&lt;author&gt;He, F.&lt;/author&gt;&lt;author&gt;Wu, Z. B.&lt;/author&gt;&lt;/authors&gt;&lt;/contributors&gt;&lt;custom7&gt;Pii 938287787&lt;/custom7&gt;&lt;added-date format="utc"&gt;1612382831&lt;/added-date&gt;&lt;ref-type name="Journal Article"&gt;17&lt;/ref-type&gt;&lt;dates&gt;&lt;year&gt;2011&lt;/year&gt;&lt;/dates&gt;&lt;rec-number&gt;453&lt;/rec-number&gt;&lt;last-updated-date format="utc"&gt;1612382831&lt;/last-updated-date&gt;&lt;accession-num&gt;WOS:000291276000016&lt;/accession-num&gt;&lt;electronic-resource-num&gt;10.1080/10934529.2011.571974&lt;/electronic-resource-num&gt;&lt;volume&gt;46&lt;/volume&gt;&lt;/record&gt;&lt;/Cite&gt;&lt;/EndNote&gt;</w:instrText>
      </w:r>
      <w:r w:rsidR="00252C97" w:rsidRPr="003C6E6A">
        <w:rPr>
          <w:rFonts w:asciiTheme="minorHAnsi" w:hAnsiTheme="minorHAnsi" w:cstheme="minorHAnsi"/>
          <w:b/>
        </w:rPr>
        <w:fldChar w:fldCharType="separate"/>
      </w:r>
      <w:r w:rsidR="00047F75" w:rsidRPr="003C6E6A">
        <w:rPr>
          <w:rFonts w:asciiTheme="minorHAnsi" w:hAnsiTheme="minorHAnsi" w:cstheme="minorHAnsi"/>
          <w:noProof/>
          <w:vertAlign w:val="superscript"/>
        </w:rPr>
        <w:t>30</w:t>
      </w:r>
      <w:r w:rsidR="00252C97" w:rsidRPr="003C6E6A">
        <w:rPr>
          <w:rFonts w:asciiTheme="minorHAnsi" w:hAnsiTheme="minorHAnsi" w:cstheme="minorHAnsi"/>
          <w:b/>
        </w:rPr>
        <w:fldChar w:fldCharType="end"/>
      </w:r>
      <w:r w:rsidR="00252C97" w:rsidRPr="003C6E6A">
        <w:rPr>
          <w:rFonts w:asciiTheme="minorHAnsi" w:hAnsiTheme="minorHAnsi" w:cstheme="minorHAnsi"/>
        </w:rPr>
        <w:t>.</w:t>
      </w:r>
      <w:bookmarkEnd w:id="16"/>
    </w:p>
    <w:p w14:paraId="76A0A1C3" w14:textId="4900D3B9" w:rsidR="00687559" w:rsidRPr="003C6E6A" w:rsidRDefault="0066323F" w:rsidP="001E27F2">
      <w:pPr>
        <w:pStyle w:val="Ttulo1"/>
        <w:numPr>
          <w:ilvl w:val="1"/>
          <w:numId w:val="6"/>
        </w:numPr>
        <w:spacing w:before="0" w:after="0"/>
        <w:jc w:val="both"/>
        <w:rPr>
          <w:b w:val="0"/>
          <w:sz w:val="24"/>
          <w:szCs w:val="24"/>
        </w:rPr>
      </w:pPr>
      <w:bookmarkStart w:id="17" w:name="_Toc79959299"/>
      <w:r w:rsidRPr="003C6E6A">
        <w:rPr>
          <w:sz w:val="24"/>
          <w:szCs w:val="24"/>
        </w:rPr>
        <w:t>Halófitas</w:t>
      </w:r>
      <w:r w:rsidR="00741F01" w:rsidRPr="003C6E6A">
        <w:rPr>
          <w:sz w:val="24"/>
          <w:szCs w:val="24"/>
        </w:rPr>
        <w:t xml:space="preserve">: </w:t>
      </w:r>
      <w:r w:rsidR="00741F01" w:rsidRPr="003C6E6A">
        <w:rPr>
          <w:i/>
          <w:iCs/>
          <w:sz w:val="24"/>
          <w:szCs w:val="24"/>
        </w:rPr>
        <w:t>S</w:t>
      </w:r>
      <w:r w:rsidRPr="003C6E6A">
        <w:rPr>
          <w:i/>
          <w:iCs/>
          <w:sz w:val="24"/>
          <w:szCs w:val="24"/>
        </w:rPr>
        <w:t>a</w:t>
      </w:r>
      <w:r w:rsidRPr="003C6E6A">
        <w:rPr>
          <w:i/>
          <w:sz w:val="24"/>
          <w:szCs w:val="24"/>
        </w:rPr>
        <w:t>licornia neei</w:t>
      </w:r>
      <w:r w:rsidRPr="003C6E6A">
        <w:rPr>
          <w:sz w:val="24"/>
          <w:szCs w:val="24"/>
        </w:rPr>
        <w:t xml:space="preserve"> y humedales artificiales</w:t>
      </w:r>
      <w:bookmarkEnd w:id="17"/>
      <w:r w:rsidRPr="003C6E6A">
        <w:rPr>
          <w:b w:val="0"/>
          <w:sz w:val="24"/>
          <w:szCs w:val="24"/>
        </w:rPr>
        <w:t xml:space="preserve"> </w:t>
      </w:r>
    </w:p>
    <w:p w14:paraId="29BDF2B4" w14:textId="77777777" w:rsidR="00CC7863" w:rsidRPr="003C6E6A" w:rsidRDefault="00CC7863" w:rsidP="00A43E9A">
      <w:pPr>
        <w:rPr>
          <w:rFonts w:asciiTheme="minorHAnsi" w:hAnsiTheme="minorHAnsi" w:cstheme="minorHAnsi"/>
          <w:sz w:val="22"/>
          <w:lang w:val="es-ES_tradnl"/>
        </w:rPr>
      </w:pPr>
    </w:p>
    <w:p w14:paraId="184C705E" w14:textId="3903CF90" w:rsidR="00091B7E" w:rsidRPr="003C6E6A" w:rsidRDefault="0054236C" w:rsidP="00642106">
      <w:pPr>
        <w:jc w:val="both"/>
        <w:rPr>
          <w:rFonts w:ascii="Arial" w:hAnsi="Arial" w:cs="Arial"/>
          <w:noProof/>
          <w:sz w:val="22"/>
          <w:lang w:val="es-ES_tradnl" w:eastAsia="es-CO"/>
        </w:rPr>
      </w:pPr>
      <w:r w:rsidRPr="003C6E6A">
        <w:rPr>
          <w:rFonts w:asciiTheme="minorHAnsi" w:hAnsiTheme="minorHAnsi" w:cstheme="minorHAnsi"/>
          <w:sz w:val="22"/>
          <w:lang w:val="es-ES_tradnl"/>
        </w:rPr>
        <w:t xml:space="preserve">La integración </w:t>
      </w:r>
      <w:r w:rsidR="0059743C" w:rsidRPr="003C6E6A">
        <w:rPr>
          <w:rFonts w:asciiTheme="minorHAnsi" w:hAnsiTheme="minorHAnsi" w:cstheme="minorHAnsi"/>
          <w:sz w:val="22"/>
          <w:lang w:val="es-ES_tradnl"/>
        </w:rPr>
        <w:t xml:space="preserve">de </w:t>
      </w:r>
      <w:r w:rsidR="0059743C" w:rsidRPr="003C6E6A">
        <w:rPr>
          <w:rFonts w:asciiTheme="minorHAnsi" w:hAnsiTheme="minorHAnsi" w:cstheme="minorHAnsi"/>
          <w:sz w:val="22"/>
        </w:rPr>
        <w:t>humedales artificiales</w:t>
      </w:r>
      <w:r w:rsidR="00D40AF0" w:rsidRPr="003C6E6A">
        <w:rPr>
          <w:rFonts w:asciiTheme="minorHAnsi" w:hAnsiTheme="minorHAnsi" w:cstheme="minorHAnsi"/>
          <w:sz w:val="22"/>
        </w:rPr>
        <w:t xml:space="preserve"> </w:t>
      </w:r>
      <w:r w:rsidR="0059743C" w:rsidRPr="003C6E6A">
        <w:rPr>
          <w:rFonts w:ascii="Arial" w:hAnsi="Arial" w:cs="Arial"/>
          <w:sz w:val="22"/>
          <w:lang w:val="es-ES_tradnl"/>
        </w:rPr>
        <w:t xml:space="preserve">a los </w:t>
      </w:r>
      <w:r w:rsidRPr="003C6E6A">
        <w:rPr>
          <w:rFonts w:asciiTheme="minorHAnsi" w:hAnsiTheme="minorHAnsi" w:cstheme="minorHAnsi"/>
          <w:sz w:val="22"/>
        </w:rPr>
        <w:t xml:space="preserve">SRA </w:t>
      </w:r>
      <w:r w:rsidR="00A15695" w:rsidRPr="003C6E6A">
        <w:rPr>
          <w:rFonts w:asciiTheme="minorHAnsi" w:hAnsiTheme="minorHAnsi" w:cstheme="minorHAnsi"/>
          <w:sz w:val="22"/>
        </w:rPr>
        <w:t xml:space="preserve">marinos </w:t>
      </w:r>
      <w:r w:rsidR="0059743C" w:rsidRPr="003C6E6A">
        <w:rPr>
          <w:rFonts w:asciiTheme="minorHAnsi" w:hAnsiTheme="minorHAnsi" w:cstheme="minorHAnsi"/>
          <w:sz w:val="22"/>
        </w:rPr>
        <w:t>se h</w:t>
      </w:r>
      <w:r w:rsidR="0048394A" w:rsidRPr="003C6E6A">
        <w:rPr>
          <w:rFonts w:asciiTheme="minorHAnsi" w:hAnsiTheme="minorHAnsi" w:cstheme="minorHAnsi"/>
          <w:sz w:val="22"/>
        </w:rPr>
        <w:t>a</w:t>
      </w:r>
      <w:r w:rsidR="0059743C" w:rsidRPr="003C6E6A">
        <w:rPr>
          <w:rFonts w:asciiTheme="minorHAnsi" w:hAnsiTheme="minorHAnsi" w:cstheme="minorHAnsi"/>
          <w:sz w:val="22"/>
        </w:rPr>
        <w:t xml:space="preserve"> convertido en una </w:t>
      </w:r>
      <w:r w:rsidR="00A15695" w:rsidRPr="003C6E6A">
        <w:rPr>
          <w:rFonts w:asciiTheme="minorHAnsi" w:hAnsiTheme="minorHAnsi" w:cstheme="minorHAnsi"/>
          <w:sz w:val="22"/>
        </w:rPr>
        <w:t>interesante propuesta</w:t>
      </w:r>
      <w:r w:rsidR="001F7DB9" w:rsidRPr="003C6E6A">
        <w:rPr>
          <w:rFonts w:asciiTheme="minorHAnsi" w:hAnsiTheme="minorHAnsi" w:cstheme="minorHAnsi"/>
          <w:sz w:val="22"/>
        </w:rPr>
        <w:t xml:space="preserve"> para el desarrollo sostenible de la acuicultura</w:t>
      </w:r>
      <w:r w:rsidR="0054253F" w:rsidRPr="003C6E6A">
        <w:rPr>
          <w:rFonts w:asciiTheme="minorHAnsi" w:hAnsiTheme="minorHAnsi" w:cstheme="minorHAnsi"/>
          <w:sz w:val="22"/>
        </w:rPr>
        <w:t>,</w:t>
      </w:r>
      <w:r w:rsidR="0059743C" w:rsidRPr="003C6E6A">
        <w:rPr>
          <w:rFonts w:asciiTheme="minorHAnsi" w:hAnsiTheme="minorHAnsi" w:cstheme="minorHAnsi"/>
          <w:sz w:val="22"/>
        </w:rPr>
        <w:t xml:space="preserve"> </w:t>
      </w:r>
      <w:r w:rsidR="0054253F" w:rsidRPr="003C6E6A">
        <w:rPr>
          <w:rFonts w:asciiTheme="minorHAnsi" w:hAnsiTheme="minorHAnsi" w:cstheme="minorHAnsi"/>
          <w:sz w:val="22"/>
        </w:rPr>
        <w:t>p</w:t>
      </w:r>
      <w:r w:rsidR="0048394A" w:rsidRPr="003C6E6A">
        <w:rPr>
          <w:rFonts w:asciiTheme="minorHAnsi" w:hAnsiTheme="minorHAnsi" w:cstheme="minorHAnsi"/>
          <w:sz w:val="22"/>
        </w:rPr>
        <w:t>ues</w:t>
      </w:r>
      <w:r w:rsidR="00E77F23" w:rsidRPr="003C6E6A">
        <w:rPr>
          <w:rFonts w:asciiTheme="minorHAnsi" w:hAnsiTheme="minorHAnsi" w:cstheme="minorHAnsi"/>
          <w:sz w:val="22"/>
        </w:rPr>
        <w:t xml:space="preserve"> </w:t>
      </w:r>
      <w:r w:rsidR="003C0491" w:rsidRPr="003C6E6A">
        <w:rPr>
          <w:rFonts w:ascii="Arial" w:hAnsi="Arial" w:cs="Arial"/>
          <w:sz w:val="22"/>
          <w:lang w:val="es-ES_tradnl"/>
        </w:rPr>
        <w:t xml:space="preserve">permite </w:t>
      </w:r>
      <w:r w:rsidR="005E3DAB" w:rsidRPr="003C6E6A">
        <w:rPr>
          <w:rFonts w:ascii="Arial" w:hAnsi="Arial" w:cs="Arial"/>
          <w:sz w:val="22"/>
          <w:lang w:val="es-ES_tradnl"/>
        </w:rPr>
        <w:t xml:space="preserve">el tratamiento de </w:t>
      </w:r>
      <w:r w:rsidR="00D34C7B" w:rsidRPr="003C6E6A">
        <w:rPr>
          <w:rFonts w:ascii="Arial" w:hAnsi="Arial" w:cs="Arial"/>
          <w:sz w:val="22"/>
          <w:lang w:val="es-ES_tradnl"/>
        </w:rPr>
        <w:t xml:space="preserve">sus </w:t>
      </w:r>
      <w:r w:rsidR="005E3DAB" w:rsidRPr="003C6E6A">
        <w:rPr>
          <w:rFonts w:ascii="Arial" w:hAnsi="Arial" w:cs="Arial"/>
          <w:sz w:val="22"/>
          <w:lang w:val="es-ES_tradnl"/>
        </w:rPr>
        <w:t>efluentes salinos ricos en compuestos nitrogenados</w:t>
      </w:r>
      <w:r w:rsidR="00D34C7B" w:rsidRPr="003C6E6A">
        <w:rPr>
          <w:rFonts w:ascii="Arial" w:hAnsi="Arial" w:cs="Arial"/>
          <w:sz w:val="22"/>
          <w:lang w:val="es-ES_tradnl"/>
        </w:rPr>
        <w:t xml:space="preserve"> de forma </w:t>
      </w:r>
      <w:r w:rsidR="00D34C7B" w:rsidRPr="003C6E6A">
        <w:rPr>
          <w:rFonts w:ascii="Arial" w:hAnsi="Arial" w:cs="Arial"/>
          <w:noProof/>
          <w:sz w:val="22"/>
          <w:lang w:val="es-ES_tradnl" w:eastAsia="es-CO"/>
        </w:rPr>
        <w:t>rentable, energéticamente eficiente y r</w:t>
      </w:r>
      <w:r w:rsidR="00252C97" w:rsidRPr="003C6E6A">
        <w:rPr>
          <w:rFonts w:ascii="Arial" w:hAnsi="Arial" w:cs="Arial"/>
          <w:noProof/>
          <w:sz w:val="22"/>
          <w:lang w:val="es-ES_tradnl" w:eastAsia="es-CO"/>
        </w:rPr>
        <w:t>espetuosa con el medio ambiente</w:t>
      </w:r>
      <w:r w:rsidR="00D34C7B" w:rsidRPr="003C6E6A">
        <w:rPr>
          <w:rFonts w:ascii="Arial" w:hAnsi="Arial" w:cs="Arial"/>
          <w:noProof/>
          <w:sz w:val="22"/>
          <w:lang w:val="es-ES_tradnl" w:eastAsia="es-CO"/>
        </w:rPr>
        <w:fldChar w:fldCharType="begin">
          <w:fldData xml:space="preserve">PEVuZE5vdGU+PENpdGU+PEF1dGhvcj5Ccm93bjwvQXV0aG9yPjxZZWFyPjE5OTk8L1llYXI+PElE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</w:fldData>
        </w:fldChar>
      </w:r>
      <w:r w:rsidR="00DA383F" w:rsidRPr="003C6E6A">
        <w:rPr>
          <w:rFonts w:ascii="Arial" w:hAnsi="Arial" w:cs="Arial"/>
          <w:noProof/>
          <w:sz w:val="22"/>
          <w:lang w:val="es-ES_tradnl" w:eastAsia="es-CO"/>
        </w:rPr>
        <w:instrText xml:space="preserve"> ADDIN EN.CITE </w:instrText>
      </w:r>
      <w:r w:rsidR="00DA383F" w:rsidRPr="003C6E6A">
        <w:rPr>
          <w:rFonts w:ascii="Arial" w:hAnsi="Arial" w:cs="Arial"/>
          <w:noProof/>
          <w:sz w:val="22"/>
          <w:lang w:val="es-ES_tradnl" w:eastAsia="es-CO"/>
        </w:rPr>
        <w:fldChar w:fldCharType="begin">
          <w:fldData xml:space="preserve">PEVuZE5vdGU+PENpdGU+PEF1dGhvcj5Ccm93bjwvQXV0aG9yPjxZZWFyPjE5OTk8L1llYXI+PElE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</w:fldData>
        </w:fldChar>
      </w:r>
      <w:r w:rsidR="00DA383F" w:rsidRPr="003C6E6A">
        <w:rPr>
          <w:rFonts w:ascii="Arial" w:hAnsi="Arial" w:cs="Arial"/>
          <w:noProof/>
          <w:sz w:val="22"/>
          <w:lang w:val="es-ES_tradnl" w:eastAsia="es-CO"/>
        </w:rPr>
        <w:instrText xml:space="preserve"> ADDIN EN.CITE.DATA </w:instrText>
      </w:r>
      <w:r w:rsidR="00DA383F" w:rsidRPr="003C6E6A">
        <w:rPr>
          <w:rFonts w:ascii="Arial" w:hAnsi="Arial" w:cs="Arial"/>
          <w:noProof/>
          <w:sz w:val="22"/>
          <w:lang w:val="es-ES_tradnl" w:eastAsia="es-CO"/>
        </w:rPr>
      </w:r>
      <w:r w:rsidR="00DA383F" w:rsidRPr="003C6E6A">
        <w:rPr>
          <w:rFonts w:ascii="Arial" w:hAnsi="Arial" w:cs="Arial"/>
          <w:noProof/>
          <w:sz w:val="22"/>
          <w:lang w:val="es-ES_tradnl" w:eastAsia="es-CO"/>
        </w:rPr>
        <w:fldChar w:fldCharType="end"/>
      </w:r>
      <w:r w:rsidR="00D34C7B" w:rsidRPr="003C6E6A">
        <w:rPr>
          <w:rFonts w:ascii="Arial" w:hAnsi="Arial" w:cs="Arial"/>
          <w:noProof/>
          <w:sz w:val="22"/>
          <w:lang w:val="es-ES_tradnl" w:eastAsia="es-CO"/>
        </w:rPr>
      </w:r>
      <w:r w:rsidR="00D34C7B" w:rsidRPr="003C6E6A">
        <w:rPr>
          <w:rFonts w:ascii="Arial" w:hAnsi="Arial" w:cs="Arial"/>
          <w:noProof/>
          <w:sz w:val="22"/>
          <w:lang w:val="es-ES_tradnl" w:eastAsia="es-CO"/>
        </w:rPr>
        <w:fldChar w:fldCharType="separate"/>
      </w:r>
      <w:r w:rsidR="00DA383F" w:rsidRPr="003C6E6A">
        <w:rPr>
          <w:rFonts w:ascii="Arial" w:hAnsi="Arial" w:cs="Arial"/>
          <w:noProof/>
          <w:sz w:val="22"/>
          <w:vertAlign w:val="superscript"/>
          <w:lang w:val="es-ES_tradnl" w:eastAsia="es-CO"/>
        </w:rPr>
        <w:t>10, 31-33</w:t>
      </w:r>
      <w:r w:rsidR="00D34C7B" w:rsidRPr="003C6E6A">
        <w:rPr>
          <w:rFonts w:ascii="Arial" w:hAnsi="Arial" w:cs="Arial"/>
          <w:noProof/>
          <w:sz w:val="22"/>
          <w:lang w:val="es-ES_tradnl" w:eastAsia="es-CO"/>
        </w:rPr>
        <w:fldChar w:fldCharType="end"/>
      </w:r>
      <w:r w:rsidR="00D34C7B" w:rsidRPr="003C6E6A">
        <w:rPr>
          <w:rFonts w:ascii="Arial" w:hAnsi="Arial" w:cs="Arial"/>
          <w:noProof/>
          <w:sz w:val="22"/>
          <w:lang w:val="es-ES_tradnl" w:eastAsia="es-CO"/>
        </w:rPr>
        <w:t>.</w:t>
      </w:r>
      <w:r w:rsidR="00091B7E" w:rsidRPr="003C6E6A">
        <w:rPr>
          <w:rFonts w:ascii="Arial" w:hAnsi="Arial" w:cs="Arial"/>
          <w:noProof/>
          <w:sz w:val="22"/>
          <w:lang w:val="es-ES_tradnl" w:eastAsia="es-CO"/>
        </w:rPr>
        <w:t xml:space="preserve"> Los </w:t>
      </w:r>
      <w:r w:rsidR="0060535A" w:rsidRPr="003C6E6A">
        <w:rPr>
          <w:rFonts w:ascii="Arial" w:hAnsi="Arial" w:cs="Arial"/>
          <w:noProof/>
          <w:sz w:val="22"/>
          <w:lang w:val="es-ES_tradnl" w:eastAsia="es-CO"/>
        </w:rPr>
        <w:t>HA</w:t>
      </w:r>
      <w:r w:rsidR="00091B7E" w:rsidRPr="003C6E6A">
        <w:rPr>
          <w:rFonts w:ascii="Arial" w:hAnsi="Arial" w:cs="Arial"/>
          <w:noProof/>
          <w:sz w:val="22"/>
          <w:lang w:val="es-ES_tradnl" w:eastAsia="es-CO"/>
        </w:rPr>
        <w:t xml:space="preserve"> </w:t>
      </w:r>
      <w:r w:rsidR="005B5018" w:rsidRPr="003C6E6A">
        <w:rPr>
          <w:rFonts w:ascii="Arial" w:hAnsi="Arial" w:cs="Arial"/>
          <w:noProof/>
          <w:sz w:val="22"/>
          <w:lang w:val="es-ES_tradnl" w:eastAsia="es-CO"/>
        </w:rPr>
        <w:t>son sistemas biológicos robustos que se pueden aplicar para el tratamiento de varios tipos de agua contaminada</w:t>
      </w:r>
      <w:r w:rsidR="005B5018" w:rsidRPr="003C6E6A">
        <w:rPr>
          <w:rFonts w:ascii="Arial" w:hAnsi="Arial" w:cs="Arial"/>
          <w:noProof/>
          <w:sz w:val="22"/>
          <w:lang w:val="es-ES_tradnl" w:eastAsia="es-CO"/>
        </w:rPr>
        <w:fldChar w:fldCharType="begin"/>
      </w:r>
      <w:r w:rsidR="00047F75" w:rsidRPr="003C6E6A">
        <w:rPr>
          <w:rFonts w:ascii="Arial" w:hAnsi="Arial" w:cs="Arial"/>
          <w:noProof/>
          <w:sz w:val="22"/>
          <w:lang w:val="es-ES_tradnl" w:eastAsia="es-CO"/>
        </w:rPr>
        <w:instrText xml:space="preserve"> ADDIN EN.CITE &lt;EndNote&gt;&lt;Cite&gt;&lt;Author&gt;Vymazal&lt;/Author&gt;&lt;Year&gt;2007&lt;/Year&gt;&lt;IDText&gt;Removal of nutrients in various types of constructed wetlands&lt;/IDText&gt;&lt;DisplayText&gt;&lt;style face="superscript"&gt;34&lt;/style&gt;&lt;/DisplayText&gt;&lt;record&gt;&lt;dates&gt;&lt;pub-dates&gt;&lt;date&gt;Jul&lt;/date&gt;&lt;/pub-dates&gt;&lt;year&gt;2007&lt;/year&gt;&lt;/dates&gt;&lt;keywords&gt;&lt;keyword&gt;constructed wetlands&lt;/keyword&gt;&lt;keyword&gt;nitrogen&lt;/keyword&gt;&lt;keyword&gt;phosphorus&lt;/keyword&gt;&lt;keyword&gt;standing stock&lt;/keyword&gt;&lt;keyword&gt;wastewater&lt;/keyword&gt;&lt;keyword&gt;anaerobic ammonium oxidation&lt;/keyword&gt;&lt;keyword&gt;horizontal subsurface flow&lt;/keyword&gt;&lt;keyword&gt;fresh-water&lt;/keyword&gt;&lt;keyword&gt;wetlands&lt;/keyword&gt;&lt;keyword&gt;waste-water&lt;/keyword&gt;&lt;keyword&gt;flooded soils&lt;/keyword&gt;&lt;keyword&gt;nitrogen transformations&lt;/keyword&gt;&lt;keyword&gt;&lt;/keyword&gt;&lt;keyword&gt;phosphorus retention&lt;/keyword&gt;&lt;keyword&gt;treatment system&lt;/keyword&gt;&lt;keyword&gt;sediments&lt;/keyword&gt;&lt;keyword&gt;denitrification&lt;/keyword&gt;&lt;keyword&gt;Environmental Sciences &amp;amp; Ecology&lt;/keyword&gt;&lt;/keywords&gt;&lt;urls&gt;&lt;related-urls&gt;&lt;url&gt;&amp;lt;Go to ISI&amp;gt;://WOS:000247737700007&lt;/url&gt;&lt;/related-urls&gt;&lt;/urls&gt;&lt;isbn&gt;0048-9697&lt;/isbn&gt;&lt;work-type&gt;Article&lt;/work-type&gt;&lt;titles&gt;&lt;title&gt;Removal of nutrients in various types of constructed wetlands&lt;/title&gt;&lt;secondary-title&gt;Science of the Total Environment&lt;/secondary-title&gt;&lt;alt-title&gt;Sci. Total Environ.&lt;/alt-title&gt;&lt;/titles&gt;&lt;pages&gt;48-65&lt;/pages&gt;&lt;number&gt;1-3&lt;/number&gt;&lt;contributors&gt;&lt;authors&gt;&lt;author&gt;Vymazal, J.&lt;/author&gt;&lt;/authors&gt;&lt;/contributors&gt;&lt;language&gt;English&lt;/language&gt;&lt;added-date format="utc"&gt;1619441013&lt;/added-date&gt;&lt;ref-type name="Journal Article"&gt;17&lt;/ref-type&gt;&lt;auth-address&gt;ENKI Ops, Prague 16900 6, Czech Republic. Duke Univ, Wetland Ctr, Nicholas Sch Environm &amp;amp; Earth Sci, Durham, NC 27708 USA.&amp;#xD;Vymazal, J (corresponding author), ENKI Ops, Ricanova 40, Prague 16900 6, Czech Republic.&amp;#xD;vymazal@yahoo.com&lt;/auth-address&gt;&lt;rec-number&gt;479&lt;/rec-number&gt;&lt;last-updated-date format="utc"&gt;1619441013&lt;/last-updated-date&gt;&lt;accession-num&gt;WOS:000247737700007&lt;/accession-num&gt;&lt;electronic-resource-num&gt;10.1016/j.scitotenv.2006.09.014&lt;/electronic-resource-num&gt;&lt;volume&gt;380&lt;/volume&gt;&lt;/record&gt;&lt;/Cite&gt;&lt;/EndNote&gt;</w:instrText>
      </w:r>
      <w:r w:rsidR="005B5018"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34</w:t>
      </w:r>
      <w:r w:rsidR="005B5018" w:rsidRPr="003C6E6A">
        <w:rPr>
          <w:rFonts w:ascii="Arial" w:hAnsi="Arial" w:cs="Arial"/>
          <w:noProof/>
          <w:sz w:val="22"/>
          <w:lang w:val="es-ES_tradnl" w:eastAsia="es-CO"/>
        </w:rPr>
        <w:fldChar w:fldCharType="end"/>
      </w:r>
      <w:r w:rsidR="005B5018" w:rsidRPr="003C6E6A">
        <w:rPr>
          <w:rFonts w:ascii="Arial" w:hAnsi="Arial" w:cs="Arial"/>
          <w:noProof/>
          <w:sz w:val="22"/>
          <w:lang w:val="es-ES_tradnl" w:eastAsia="es-CO"/>
        </w:rPr>
        <w:t xml:space="preserve">. Estas construcciones </w:t>
      </w:r>
      <w:r w:rsidR="00697C19" w:rsidRPr="003C6E6A">
        <w:rPr>
          <w:rFonts w:ascii="Arial" w:hAnsi="Arial" w:cs="Arial"/>
          <w:noProof/>
          <w:sz w:val="22"/>
          <w:lang w:val="es-ES_tradnl" w:eastAsia="es-CO"/>
        </w:rPr>
        <w:t>recrean de manera artificial las interacciones entre vegetación, sedimentos y conjuntos microbianos que</w:t>
      </w:r>
      <w:r w:rsidR="00252C97" w:rsidRPr="003C6E6A">
        <w:rPr>
          <w:rFonts w:ascii="Arial" w:hAnsi="Arial" w:cs="Arial"/>
          <w:noProof/>
          <w:sz w:val="22"/>
          <w:lang w:val="es-ES_tradnl" w:eastAsia="es-CO"/>
        </w:rPr>
        <w:t xml:space="preserve"> se presentan en la naturaleza</w:t>
      </w:r>
      <w:r w:rsidR="00697C19" w:rsidRPr="003C6E6A">
        <w:rPr>
          <w:rFonts w:ascii="Arial" w:hAnsi="Arial" w:cs="Arial"/>
          <w:noProof/>
          <w:sz w:val="22"/>
          <w:lang w:val="es-ES_tradnl" w:eastAsia="es-CO"/>
        </w:rPr>
        <w:fldChar w:fldCharType="begin">
          <w:fldData xml:space="preserve">PEVuZE5vdGU+PENpdGU+PEF1dGhvcj5WeW1hemFsPC9BdXRob3I+PFllYXI+MjAwNTwvWWVhcj48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=
</w:fldData>
        </w:fldChar>
      </w:r>
      <w:r w:rsidR="00DA383F" w:rsidRPr="003C6E6A">
        <w:rPr>
          <w:rFonts w:ascii="Arial" w:hAnsi="Arial" w:cs="Arial"/>
          <w:noProof/>
          <w:sz w:val="22"/>
          <w:lang w:val="es-ES_tradnl" w:eastAsia="es-CO"/>
        </w:rPr>
        <w:instrText xml:space="preserve"> ADDIN EN.CITE </w:instrText>
      </w:r>
      <w:r w:rsidR="00DA383F" w:rsidRPr="003C6E6A">
        <w:rPr>
          <w:rFonts w:ascii="Arial" w:hAnsi="Arial" w:cs="Arial"/>
          <w:noProof/>
          <w:sz w:val="22"/>
          <w:lang w:val="es-ES_tradnl" w:eastAsia="es-CO"/>
        </w:rPr>
        <w:fldChar w:fldCharType="begin">
          <w:fldData xml:space="preserve">PEVuZE5vdGU+PENpdGU+PEF1dGhvcj5WeW1hemFsPC9BdXRob3I+PFllYXI+MjAwNTwvWWVhcj48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=
</w:fldData>
        </w:fldChar>
      </w:r>
      <w:r w:rsidR="00DA383F" w:rsidRPr="003C6E6A">
        <w:rPr>
          <w:rFonts w:ascii="Arial" w:hAnsi="Arial" w:cs="Arial"/>
          <w:noProof/>
          <w:sz w:val="22"/>
          <w:lang w:val="es-ES_tradnl" w:eastAsia="es-CO"/>
        </w:rPr>
        <w:instrText xml:space="preserve"> ADDIN EN.CITE.DATA </w:instrText>
      </w:r>
      <w:r w:rsidR="00DA383F" w:rsidRPr="003C6E6A">
        <w:rPr>
          <w:rFonts w:ascii="Arial" w:hAnsi="Arial" w:cs="Arial"/>
          <w:noProof/>
          <w:sz w:val="22"/>
          <w:lang w:val="es-ES_tradnl" w:eastAsia="es-CO"/>
        </w:rPr>
      </w:r>
      <w:r w:rsidR="00DA383F" w:rsidRPr="003C6E6A">
        <w:rPr>
          <w:rFonts w:ascii="Arial" w:hAnsi="Arial" w:cs="Arial"/>
          <w:noProof/>
          <w:sz w:val="22"/>
          <w:lang w:val="es-ES_tradnl" w:eastAsia="es-CO"/>
        </w:rPr>
        <w:fldChar w:fldCharType="end"/>
      </w:r>
      <w:r w:rsidR="00697C19" w:rsidRPr="003C6E6A">
        <w:rPr>
          <w:rFonts w:ascii="Arial" w:hAnsi="Arial" w:cs="Arial"/>
          <w:noProof/>
          <w:sz w:val="22"/>
          <w:lang w:val="es-ES_tradnl" w:eastAsia="es-CO"/>
        </w:rPr>
      </w:r>
      <w:r w:rsidR="00697C19" w:rsidRPr="003C6E6A">
        <w:rPr>
          <w:rFonts w:ascii="Arial" w:hAnsi="Arial" w:cs="Arial"/>
          <w:noProof/>
          <w:sz w:val="22"/>
          <w:lang w:val="es-ES_tradnl" w:eastAsia="es-CO"/>
        </w:rPr>
        <w:fldChar w:fldCharType="separate"/>
      </w:r>
      <w:r w:rsidR="00DA383F" w:rsidRPr="003C6E6A">
        <w:rPr>
          <w:rFonts w:ascii="Arial" w:hAnsi="Arial" w:cs="Arial"/>
          <w:noProof/>
          <w:sz w:val="22"/>
          <w:vertAlign w:val="superscript"/>
          <w:lang w:val="es-ES_tradnl" w:eastAsia="es-CO"/>
        </w:rPr>
        <w:t>32, 35</w:t>
      </w:r>
      <w:r w:rsidR="00697C19" w:rsidRPr="003C6E6A">
        <w:rPr>
          <w:rFonts w:ascii="Arial" w:hAnsi="Arial" w:cs="Arial"/>
          <w:noProof/>
          <w:sz w:val="22"/>
          <w:lang w:val="es-ES_tradnl" w:eastAsia="es-CO"/>
        </w:rPr>
        <w:fldChar w:fldCharType="end"/>
      </w:r>
      <w:r w:rsidR="00697C19" w:rsidRPr="003C6E6A">
        <w:rPr>
          <w:rFonts w:ascii="Arial" w:hAnsi="Arial" w:cs="Arial"/>
          <w:noProof/>
          <w:sz w:val="22"/>
          <w:lang w:val="es-ES_tradnl" w:eastAsia="es-CO"/>
        </w:rPr>
        <w:t xml:space="preserve">. </w:t>
      </w:r>
      <w:r w:rsidR="005B5018" w:rsidRPr="003C6E6A">
        <w:rPr>
          <w:rFonts w:ascii="Arial" w:hAnsi="Arial" w:cs="Arial"/>
          <w:noProof/>
          <w:sz w:val="22"/>
          <w:lang w:val="es-ES_tradnl" w:eastAsia="es-CO"/>
        </w:rPr>
        <w:t>U</w:t>
      </w:r>
      <w:r w:rsidR="00091B7E" w:rsidRPr="003C6E6A">
        <w:rPr>
          <w:rFonts w:ascii="Arial" w:hAnsi="Arial" w:cs="Arial"/>
          <w:noProof/>
          <w:sz w:val="22"/>
          <w:lang w:val="es-ES_tradnl" w:eastAsia="es-CO"/>
        </w:rPr>
        <w:t>n flujo de agua residual</w:t>
      </w:r>
      <w:r w:rsidR="00226D3B" w:rsidRPr="003C6E6A">
        <w:rPr>
          <w:rFonts w:ascii="Arial" w:hAnsi="Arial" w:cs="Arial"/>
          <w:noProof/>
          <w:sz w:val="22"/>
          <w:lang w:val="es-ES_tradnl" w:eastAsia="es-CO"/>
        </w:rPr>
        <w:t xml:space="preserve"> </w:t>
      </w:r>
      <w:r w:rsidR="005B5018" w:rsidRPr="003C6E6A">
        <w:rPr>
          <w:rFonts w:ascii="Arial" w:hAnsi="Arial" w:cs="Arial"/>
          <w:noProof/>
          <w:sz w:val="22"/>
          <w:lang w:val="es-ES_tradnl" w:eastAsia="es-CO"/>
        </w:rPr>
        <w:t>se hace recorrer lentamente a trav</w:t>
      </w:r>
      <w:r w:rsidR="00463FC7">
        <w:rPr>
          <w:rFonts w:ascii="Arial" w:hAnsi="Arial" w:cs="Arial"/>
          <w:noProof/>
          <w:sz w:val="22"/>
          <w:lang w:val="es-ES_tradnl" w:eastAsia="es-CO"/>
        </w:rPr>
        <w:t>é</w:t>
      </w:r>
      <w:r w:rsidR="005B5018" w:rsidRPr="003C6E6A">
        <w:rPr>
          <w:rFonts w:ascii="Arial" w:hAnsi="Arial" w:cs="Arial"/>
          <w:noProof/>
          <w:sz w:val="22"/>
          <w:lang w:val="es-ES_tradnl" w:eastAsia="es-CO"/>
        </w:rPr>
        <w:t>s de estas estructuras</w:t>
      </w:r>
      <w:r w:rsidR="00091B7E" w:rsidRPr="003C6E6A">
        <w:rPr>
          <w:rFonts w:ascii="Arial" w:hAnsi="Arial" w:cs="Arial"/>
          <w:noProof/>
          <w:sz w:val="22"/>
          <w:lang w:val="es-ES_tradnl" w:eastAsia="es-CO"/>
        </w:rPr>
        <w:t xml:space="preserve">, de forma de capturar la mayor cantidad de compuestos </w:t>
      </w:r>
      <w:r w:rsidR="00226D3B" w:rsidRPr="003C6E6A">
        <w:rPr>
          <w:rFonts w:ascii="Arial" w:hAnsi="Arial" w:cs="Arial"/>
          <w:noProof/>
          <w:sz w:val="22"/>
          <w:lang w:val="es-ES_tradnl" w:eastAsia="es-CO"/>
        </w:rPr>
        <w:t>inorgánicos</w:t>
      </w:r>
      <w:r w:rsidR="00091B7E" w:rsidRPr="003C6E6A">
        <w:rPr>
          <w:rFonts w:ascii="Arial" w:hAnsi="Arial" w:cs="Arial"/>
          <w:noProof/>
          <w:sz w:val="22"/>
          <w:lang w:val="es-ES_tradnl" w:eastAsia="es-CO"/>
        </w:rPr>
        <w:t xml:space="preserve"> disuelto</w:t>
      </w:r>
      <w:r w:rsidR="00252C97" w:rsidRPr="003C6E6A">
        <w:rPr>
          <w:rFonts w:ascii="Arial" w:hAnsi="Arial" w:cs="Arial"/>
          <w:noProof/>
          <w:sz w:val="22"/>
          <w:lang w:val="es-ES_tradnl" w:eastAsia="es-CO"/>
        </w:rPr>
        <w:t>s para la produccion de biomasa</w:t>
      </w:r>
      <w:r w:rsidR="00091B7E" w:rsidRPr="003C6E6A">
        <w:rPr>
          <w:rFonts w:ascii="Arial" w:hAnsi="Arial" w:cs="Arial"/>
          <w:noProof/>
          <w:sz w:val="22"/>
          <w:lang w:val="es-ES_tradnl" w:eastAsia="es-CO"/>
        </w:rPr>
        <w:fldChar w:fldCharType="begin">
          <w:fldData xml:space="preserve">PEVuZE5vdGU+PENpdGU+PEF1dGhvcj5XZWJiPC9BdXRob3I+PFllYXI+MjAxMzwvWWVhcj48SURU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</w:fldData>
        </w:fldChar>
      </w:r>
      <w:r w:rsidR="00047F75" w:rsidRPr="003C6E6A">
        <w:rPr>
          <w:rFonts w:ascii="Arial" w:hAnsi="Arial" w:cs="Arial"/>
          <w:noProof/>
          <w:sz w:val="22"/>
          <w:lang w:val="es-ES_tradnl" w:eastAsia="es-CO"/>
        </w:rPr>
        <w:instrText xml:space="preserve"> ADDIN EN.CITE </w:instrText>
      </w:r>
      <w:r w:rsidR="00047F75" w:rsidRPr="003C6E6A">
        <w:rPr>
          <w:rFonts w:ascii="Arial" w:hAnsi="Arial" w:cs="Arial"/>
          <w:noProof/>
          <w:sz w:val="22"/>
          <w:lang w:val="es-ES_tradnl" w:eastAsia="es-CO"/>
        </w:rPr>
        <w:fldChar w:fldCharType="begin">
          <w:fldData xml:space="preserve">PEVuZE5vdGU+PENpdGU+PEF1dGhvcj5XZWJiPC9BdXRob3I+PFllYXI+MjAxMzwvWWVhcj48SURU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</w:fldData>
        </w:fldChar>
      </w:r>
      <w:r w:rsidR="00047F75" w:rsidRPr="003C6E6A">
        <w:rPr>
          <w:rFonts w:ascii="Arial" w:hAnsi="Arial" w:cs="Arial"/>
          <w:noProof/>
          <w:sz w:val="22"/>
          <w:lang w:val="es-ES_tradnl" w:eastAsia="es-CO"/>
        </w:rPr>
        <w:instrText xml:space="preserve"> ADDIN EN.CITE.DATA </w:instrText>
      </w:r>
      <w:r w:rsidR="00047F75" w:rsidRPr="003C6E6A">
        <w:rPr>
          <w:rFonts w:ascii="Arial" w:hAnsi="Arial" w:cs="Arial"/>
          <w:noProof/>
          <w:sz w:val="22"/>
          <w:lang w:val="es-ES_tradnl" w:eastAsia="es-CO"/>
        </w:rPr>
      </w:r>
      <w:r w:rsidR="00047F75" w:rsidRPr="003C6E6A">
        <w:rPr>
          <w:rFonts w:ascii="Arial" w:hAnsi="Arial" w:cs="Arial"/>
          <w:noProof/>
          <w:sz w:val="22"/>
          <w:lang w:val="es-ES_tradnl" w:eastAsia="es-CO"/>
        </w:rPr>
        <w:fldChar w:fldCharType="end"/>
      </w:r>
      <w:r w:rsidR="00091B7E" w:rsidRPr="003C6E6A">
        <w:rPr>
          <w:rFonts w:ascii="Arial" w:hAnsi="Arial" w:cs="Arial"/>
          <w:noProof/>
          <w:sz w:val="22"/>
          <w:lang w:val="es-ES_tradnl" w:eastAsia="es-CO"/>
        </w:rPr>
      </w:r>
      <w:r w:rsidR="00091B7E"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36</w:t>
      </w:r>
      <w:r w:rsidR="00091B7E" w:rsidRPr="003C6E6A">
        <w:rPr>
          <w:rFonts w:ascii="Arial" w:hAnsi="Arial" w:cs="Arial"/>
          <w:noProof/>
          <w:sz w:val="22"/>
          <w:lang w:val="es-ES_tradnl" w:eastAsia="es-CO"/>
        </w:rPr>
        <w:fldChar w:fldCharType="end"/>
      </w:r>
      <w:r w:rsidR="005B5018" w:rsidRPr="003C6E6A">
        <w:rPr>
          <w:rFonts w:ascii="Arial" w:hAnsi="Arial" w:cs="Arial"/>
          <w:noProof/>
          <w:sz w:val="22"/>
          <w:lang w:val="es-ES_tradnl" w:eastAsia="es-CO"/>
        </w:rPr>
        <w:t xml:space="preserve">. Los </w:t>
      </w:r>
      <w:r w:rsidR="0060535A" w:rsidRPr="003C6E6A">
        <w:rPr>
          <w:rFonts w:ascii="Arial" w:hAnsi="Arial" w:cs="Arial"/>
          <w:noProof/>
          <w:sz w:val="22"/>
          <w:lang w:val="es-ES_tradnl" w:eastAsia="es-CO"/>
        </w:rPr>
        <w:t>HA</w:t>
      </w:r>
      <w:r w:rsidR="00091B7E" w:rsidRPr="003C6E6A">
        <w:rPr>
          <w:rFonts w:ascii="Arial" w:hAnsi="Arial" w:cs="Arial"/>
          <w:noProof/>
          <w:sz w:val="22"/>
          <w:lang w:val="es-ES_tradnl" w:eastAsia="es-CO"/>
        </w:rPr>
        <w:t xml:space="preserve"> integran procesos físicos, químicos y biológicos, </w:t>
      </w:r>
      <w:r w:rsidR="005B5018" w:rsidRPr="003C6E6A">
        <w:rPr>
          <w:rFonts w:ascii="Arial" w:hAnsi="Arial" w:cs="Arial"/>
          <w:noProof/>
          <w:sz w:val="22"/>
          <w:lang w:val="es-ES_tradnl" w:eastAsia="es-CO"/>
        </w:rPr>
        <w:t>y c</w:t>
      </w:r>
      <w:r w:rsidR="00091B7E" w:rsidRPr="003C6E6A">
        <w:rPr>
          <w:rFonts w:ascii="Arial" w:hAnsi="Arial" w:cs="Arial"/>
          <w:noProof/>
          <w:sz w:val="22"/>
          <w:lang w:val="es-ES_tradnl" w:eastAsia="es-CO"/>
        </w:rPr>
        <w:t>uentan con ventajas sustanciales como eficacia de funcionamiento estable, menores costos de operación, facíl operación, características ecológicas importantes y altos valores estéticos</w:t>
      </w:r>
      <w:r w:rsidR="00091B7E" w:rsidRPr="003C6E6A">
        <w:rPr>
          <w:rFonts w:ascii="Arial" w:hAnsi="Arial" w:cs="Arial"/>
          <w:noProof/>
          <w:sz w:val="22"/>
          <w:lang w:val="es-ES_tradnl" w:eastAsia="es-CO"/>
        </w:rPr>
        <w:fldChar w:fldCharType="begin"/>
      </w:r>
      <w:r w:rsidR="00047F75" w:rsidRPr="003C6E6A">
        <w:rPr>
          <w:rFonts w:ascii="Arial" w:hAnsi="Arial" w:cs="Arial"/>
          <w:noProof/>
          <w:sz w:val="22"/>
          <w:lang w:val="es-ES_tradnl" w:eastAsia="es-CO"/>
        </w:rPr>
        <w:instrText xml:space="preserve"> ADDIN EN.CITE &lt;EndNote&gt;&lt;Cite&gt;&lt;Author&gt;Zhu&lt;/Author&gt;&lt;Year&gt;2014&lt;/Year&gt;&lt;IDText&gt;Removal of nitrogen and COD in horizontal subsurface flow constructed wetlands under different influent C/N ratios&lt;/IDText&gt;&lt;DisplayText&gt;&lt;style face="superscript"&gt;37&lt;/style&gt;&lt;/DisplayText&gt;&lt;record&gt;&lt;dates&gt;&lt;pub-dates&gt;&lt;date&gt;Feb&lt;/date&gt;&lt;/pub-dates&gt;&lt;year&gt;2014&lt;/year&gt;&lt;/dates&gt;&lt;urls&gt;&lt;related-urls&gt;&lt;url&gt;&amp;lt;Go to ISI&amp;gt;://WOS:000330578600007&lt;/url&gt;&lt;/related-urls&gt;&lt;/urls&gt;&lt;isbn&gt;0925-8574&lt;/isbn&gt;&lt;titles&gt;&lt;title&gt;Removal of nitrogen and COD in horizontal subsurface flow constructed wetlands under different influent C/N ratios&lt;/title&gt;&lt;secondary-title&gt;Ecological Engineering&lt;/secondary-title&gt;&lt;/titles&gt;&lt;pages&gt;58-63&lt;/pages&gt;&lt;contributors&gt;&lt;authors&gt;&lt;author&gt;Zhu, H.&lt;/author&gt;&lt;author&gt;Yan, B. X.&lt;/author&gt;&lt;author&gt;Xu, Y. Y.&lt;/author&gt;&lt;author&gt;Guan, J. N.&lt;/author&gt;&lt;author&gt;Liu, S. Y.&lt;/author&gt;&lt;/authors&gt;&lt;/contributors&gt;&lt;added-date format="utc"&gt;1615920131&lt;/added-date&gt;&lt;ref-type name="Journal Article"&gt;17&lt;/ref-type&gt;&lt;rec-number&gt;466&lt;/rec-number&gt;&lt;last-updated-date format="utc"&gt;1615920131&lt;/last-updated-date&gt;&lt;accession-num&gt;WOS:000330578600007&lt;/accession-num&gt;&lt;electronic-resource-num&gt;10.1016/j.ecoleng.2013.12.018&lt;/electronic-resource-num&gt;&lt;volume&gt;63&lt;/volume&gt;&lt;/record&gt;&lt;/Cite&gt;&lt;/EndNote&gt;</w:instrText>
      </w:r>
      <w:r w:rsidR="00091B7E"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37</w:t>
      </w:r>
      <w:r w:rsidR="00091B7E" w:rsidRPr="003C6E6A">
        <w:rPr>
          <w:rFonts w:ascii="Arial" w:hAnsi="Arial" w:cs="Arial"/>
          <w:noProof/>
          <w:sz w:val="22"/>
          <w:lang w:val="es-ES_tradnl" w:eastAsia="es-CO"/>
        </w:rPr>
        <w:fldChar w:fldCharType="end"/>
      </w:r>
      <w:r w:rsidR="00091B7E" w:rsidRPr="003C6E6A">
        <w:rPr>
          <w:rFonts w:ascii="Arial" w:hAnsi="Arial" w:cs="Arial"/>
          <w:noProof/>
          <w:sz w:val="22"/>
          <w:lang w:val="es-ES_tradnl" w:eastAsia="es-CO"/>
        </w:rPr>
        <w:t xml:space="preserve">. </w:t>
      </w:r>
    </w:p>
    <w:p w14:paraId="477F9007" w14:textId="77777777" w:rsidR="00091B7E" w:rsidRPr="003C6E6A" w:rsidRDefault="00091B7E" w:rsidP="00642106">
      <w:pPr>
        <w:jc w:val="both"/>
        <w:rPr>
          <w:rFonts w:ascii="Arial" w:hAnsi="Arial" w:cs="Arial"/>
          <w:noProof/>
          <w:sz w:val="22"/>
          <w:lang w:val="es-ES_tradnl" w:eastAsia="es-CO"/>
        </w:rPr>
      </w:pPr>
    </w:p>
    <w:p w14:paraId="03C53A22" w14:textId="457F3B01" w:rsidR="00B55B3B" w:rsidRPr="003C6E6A" w:rsidRDefault="00B2429F" w:rsidP="00642106">
      <w:pPr>
        <w:jc w:val="both"/>
        <w:rPr>
          <w:rFonts w:ascii="Arial" w:hAnsi="Arial" w:cs="Arial"/>
          <w:noProof/>
          <w:sz w:val="22"/>
          <w:lang w:val="es-ES_tradnl" w:eastAsia="es-CO"/>
        </w:rPr>
      </w:pPr>
      <w:r w:rsidRPr="003C6E6A">
        <w:rPr>
          <w:rFonts w:ascii="Arial" w:hAnsi="Arial" w:cs="Arial"/>
          <w:noProof/>
          <w:sz w:val="22"/>
          <w:lang w:val="es-ES_tradnl" w:eastAsia="es-CO"/>
        </w:rPr>
        <w:t>La selección de las plantas es crucial en el establecimiento de un humedal artificial exitoso, y</w:t>
      </w:r>
      <w:r w:rsidR="00352ACF" w:rsidRPr="003C6E6A">
        <w:rPr>
          <w:rFonts w:ascii="Arial" w:hAnsi="Arial" w:cs="Arial"/>
          <w:noProof/>
          <w:sz w:val="22"/>
          <w:lang w:val="es-ES_tradnl" w:eastAsia="es-CO"/>
        </w:rPr>
        <w:t xml:space="preserve"> </w:t>
      </w:r>
      <w:r w:rsidRPr="003C6E6A">
        <w:rPr>
          <w:rFonts w:ascii="Arial" w:hAnsi="Arial" w:cs="Arial"/>
          <w:noProof/>
          <w:sz w:val="22"/>
          <w:lang w:val="es-ES_tradnl" w:eastAsia="es-CO"/>
        </w:rPr>
        <w:t>depende</w:t>
      </w:r>
      <w:r w:rsidR="00A57D5C" w:rsidRPr="003C6E6A">
        <w:rPr>
          <w:rFonts w:ascii="Arial" w:hAnsi="Arial" w:cs="Arial"/>
          <w:noProof/>
          <w:sz w:val="22"/>
          <w:lang w:val="es-ES_tradnl" w:eastAsia="es-CO"/>
        </w:rPr>
        <w:t xml:space="preserve"> del origen y </w:t>
      </w:r>
      <w:r w:rsidRPr="003C6E6A">
        <w:rPr>
          <w:rFonts w:ascii="Arial" w:hAnsi="Arial" w:cs="Arial"/>
          <w:noProof/>
          <w:sz w:val="22"/>
          <w:lang w:val="es-ES_tradnl" w:eastAsia="es-CO"/>
        </w:rPr>
        <w:t xml:space="preserve">de </w:t>
      </w:r>
      <w:r w:rsidR="00A57D5C" w:rsidRPr="003C6E6A">
        <w:rPr>
          <w:rFonts w:ascii="Arial" w:hAnsi="Arial" w:cs="Arial"/>
          <w:noProof/>
          <w:sz w:val="22"/>
          <w:lang w:val="es-ES_tradnl" w:eastAsia="es-CO"/>
        </w:rPr>
        <w:t xml:space="preserve">las características de las aguas residuales y </w:t>
      </w:r>
      <w:r w:rsidR="007A4EE4" w:rsidRPr="003C6E6A">
        <w:rPr>
          <w:rFonts w:ascii="Arial" w:hAnsi="Arial" w:cs="Arial"/>
          <w:noProof/>
          <w:sz w:val="22"/>
          <w:lang w:val="es-ES_tradnl" w:eastAsia="es-CO"/>
        </w:rPr>
        <w:t xml:space="preserve">sus necesidades de tratamiento. Las características deseables de una planta utilizada </w:t>
      </w:r>
      <w:r w:rsidR="005F76B6" w:rsidRPr="003C6E6A">
        <w:rPr>
          <w:rFonts w:ascii="Arial" w:hAnsi="Arial" w:cs="Arial"/>
          <w:noProof/>
          <w:sz w:val="22"/>
          <w:lang w:val="es-ES_tradnl" w:eastAsia="es-CO"/>
        </w:rPr>
        <w:t xml:space="preserve">en </w:t>
      </w:r>
      <w:r w:rsidR="0060535A" w:rsidRPr="003C6E6A">
        <w:rPr>
          <w:rFonts w:ascii="Arial" w:hAnsi="Arial" w:cs="Arial"/>
          <w:noProof/>
          <w:sz w:val="22"/>
          <w:lang w:val="es-ES_tradnl" w:eastAsia="es-CO"/>
        </w:rPr>
        <w:t>HA</w:t>
      </w:r>
      <w:r w:rsidR="005F76B6" w:rsidRPr="003C6E6A">
        <w:rPr>
          <w:rFonts w:ascii="Arial" w:hAnsi="Arial" w:cs="Arial"/>
          <w:noProof/>
          <w:sz w:val="22"/>
          <w:lang w:val="es-ES_tradnl" w:eastAsia="es-CO"/>
        </w:rPr>
        <w:t xml:space="preserve"> </w:t>
      </w:r>
      <w:r w:rsidR="007A4EE4" w:rsidRPr="003C6E6A">
        <w:rPr>
          <w:rFonts w:ascii="Arial" w:hAnsi="Arial" w:cs="Arial"/>
          <w:noProof/>
          <w:sz w:val="22"/>
          <w:lang w:val="es-ES_tradnl" w:eastAsia="es-CO"/>
        </w:rPr>
        <w:t>para la asimilación y el almacenam</w:t>
      </w:r>
      <w:r w:rsidR="005F76B6" w:rsidRPr="003C6E6A">
        <w:rPr>
          <w:rFonts w:ascii="Arial" w:hAnsi="Arial" w:cs="Arial"/>
          <w:noProof/>
          <w:sz w:val="22"/>
          <w:lang w:val="es-ES_tradnl" w:eastAsia="es-CO"/>
        </w:rPr>
        <w:t>iento de nutrientes</w:t>
      </w:r>
      <w:r w:rsidR="00463FC7">
        <w:rPr>
          <w:rFonts w:ascii="Arial" w:hAnsi="Arial" w:cs="Arial"/>
          <w:noProof/>
          <w:sz w:val="22"/>
          <w:lang w:val="es-ES_tradnl" w:eastAsia="es-CO"/>
        </w:rPr>
        <w:t>,</w:t>
      </w:r>
      <w:r w:rsidR="005F76B6" w:rsidRPr="003C6E6A">
        <w:rPr>
          <w:rFonts w:ascii="Arial" w:hAnsi="Arial" w:cs="Arial"/>
          <w:noProof/>
          <w:sz w:val="22"/>
          <w:lang w:val="es-ES_tradnl" w:eastAsia="es-CO"/>
        </w:rPr>
        <w:t xml:space="preserve"> incluyen </w:t>
      </w:r>
      <w:r w:rsidR="007A4EE4" w:rsidRPr="003C6E6A">
        <w:rPr>
          <w:rFonts w:ascii="Arial" w:hAnsi="Arial" w:cs="Arial"/>
          <w:noProof/>
          <w:sz w:val="22"/>
          <w:lang w:val="es-ES_tradnl" w:eastAsia="es-CO"/>
        </w:rPr>
        <w:t xml:space="preserve">crecimiento rápido, </w:t>
      </w:r>
      <w:r w:rsidR="00E25F25" w:rsidRPr="003C6E6A">
        <w:rPr>
          <w:rFonts w:ascii="Arial" w:hAnsi="Arial" w:cs="Arial"/>
          <w:noProof/>
          <w:sz w:val="22"/>
          <w:lang w:val="es-ES_tradnl" w:eastAsia="es-CO"/>
        </w:rPr>
        <w:t xml:space="preserve">fuerte desarrollo radicular, </w:t>
      </w:r>
      <w:r w:rsidR="007A4EE4" w:rsidRPr="003C6E6A">
        <w:rPr>
          <w:rFonts w:ascii="Arial" w:hAnsi="Arial" w:cs="Arial"/>
          <w:noProof/>
          <w:sz w:val="22"/>
          <w:lang w:val="es-ES_tradnl" w:eastAsia="es-CO"/>
        </w:rPr>
        <w:t>alto contenido</w:t>
      </w:r>
      <w:r w:rsidR="005F76B6" w:rsidRPr="003C6E6A">
        <w:rPr>
          <w:rFonts w:ascii="Arial" w:hAnsi="Arial" w:cs="Arial"/>
          <w:noProof/>
          <w:sz w:val="22"/>
          <w:lang w:val="es-ES_tradnl" w:eastAsia="es-CO"/>
        </w:rPr>
        <w:t xml:space="preserve"> de nutrientes en los tejidos,</w:t>
      </w:r>
      <w:r w:rsidR="007A4EE4" w:rsidRPr="003C6E6A">
        <w:rPr>
          <w:rFonts w:ascii="Arial" w:hAnsi="Arial" w:cs="Arial"/>
          <w:noProof/>
          <w:sz w:val="22"/>
          <w:lang w:val="es-ES_tradnl" w:eastAsia="es-CO"/>
        </w:rPr>
        <w:t xml:space="preserve"> capacidad de obtener una cosecha de alto rendimiento</w:t>
      </w:r>
      <w:r w:rsidR="00E25F25" w:rsidRPr="003C6E6A">
        <w:rPr>
          <w:rFonts w:ascii="Arial" w:hAnsi="Arial" w:cs="Arial"/>
          <w:noProof/>
          <w:sz w:val="22"/>
          <w:lang w:val="es-ES_tradnl" w:eastAsia="es-CO"/>
        </w:rPr>
        <w:t xml:space="preserve"> y </w:t>
      </w:r>
      <w:r w:rsidR="005F76B6" w:rsidRPr="003C6E6A">
        <w:rPr>
          <w:rFonts w:ascii="Arial" w:hAnsi="Arial" w:cs="Arial"/>
          <w:noProof/>
          <w:sz w:val="22"/>
          <w:lang w:val="es-ES_tradnl" w:eastAsia="es-CO"/>
        </w:rPr>
        <w:t xml:space="preserve">alto </w:t>
      </w:r>
      <w:r w:rsidR="00E25F25" w:rsidRPr="003C6E6A">
        <w:rPr>
          <w:rFonts w:ascii="Arial" w:hAnsi="Arial" w:cs="Arial"/>
          <w:noProof/>
          <w:sz w:val="22"/>
          <w:lang w:val="es-ES_tradnl" w:eastAsia="es-CO"/>
        </w:rPr>
        <w:t>valor económico</w:t>
      </w:r>
      <w:r w:rsidR="007A4EE4" w:rsidRPr="003C6E6A">
        <w:rPr>
          <w:rFonts w:ascii="Arial" w:hAnsi="Arial" w:cs="Arial"/>
          <w:noProof/>
          <w:sz w:val="22"/>
          <w:lang w:val="es-ES_tradnl" w:eastAsia="es-CO"/>
        </w:rPr>
        <w:fldChar w:fldCharType="begin"/>
      </w:r>
      <w:r w:rsidR="00047F75" w:rsidRPr="003C6E6A">
        <w:rPr>
          <w:rFonts w:ascii="Arial" w:hAnsi="Arial" w:cs="Arial"/>
          <w:noProof/>
          <w:sz w:val="22"/>
          <w:lang w:val="es-ES_tradnl" w:eastAsia="es-CO"/>
        </w:rPr>
        <w:instrText xml:space="preserve"> ADDIN EN.CITE &lt;EndNote&gt;&lt;Cite&gt;&lt;Author&gt;Vymazal&lt;/Author&gt;&lt;Year&gt;2007&lt;/Year&gt;&lt;IDText&gt;Removal of nutrients in various types of constructed wetlands&lt;/IDText&gt;&lt;DisplayText&gt;&lt;style face="superscript"&gt;34&lt;/style&gt;&lt;/DisplayText&gt;&lt;record&gt;&lt;dates&gt;&lt;pub-dates&gt;&lt;date&gt;Jul&lt;/date&gt;&lt;/pub-dates&gt;&lt;year&gt;2007&lt;/year&gt;&lt;/dates&gt;&lt;keywords&gt;&lt;keyword&gt;constructed wetlands&lt;/keyword&gt;&lt;keyword&gt;nitrogen&lt;/keyword&gt;&lt;keyword&gt;phosphorus&lt;/keyword&gt;&lt;keyword&gt;standing stock&lt;/keyword&gt;&lt;keyword&gt;wastewater&lt;/keyword&gt;&lt;keyword&gt;anaerobic ammonium oxidation&lt;/keyword&gt;&lt;keyword&gt;horizontal subsurface flow&lt;/keyword&gt;&lt;keyword&gt;fresh-water&lt;/keyword&gt;&lt;keyword&gt;wetlands&lt;/keyword&gt;&lt;keyword&gt;waste-water&lt;/keyword&gt;&lt;keyword&gt;flooded soils&lt;/keyword&gt;&lt;keyword&gt;nitrogen transformations&lt;/keyword&gt;&lt;keyword&gt;&lt;/keyword&gt;&lt;keyword&gt;phosphorus retention&lt;/keyword&gt;&lt;keyword&gt;treatment system&lt;/keyword&gt;&lt;keyword&gt;sediments&lt;/keyword&gt;&lt;keyword&gt;denitrification&lt;/keyword&gt;&lt;keyword&gt;Environmental Sciences &amp;amp; Ecology&lt;/keyword&gt;&lt;/keywords&gt;&lt;urls&gt;&lt;related-urls&gt;&lt;url&gt;&amp;lt;Go to ISI&amp;gt;://WOS:000247737700007&lt;/url&gt;&lt;/related-urls&gt;&lt;/urls&gt;&lt;isbn&gt;0048-9697&lt;/isbn&gt;&lt;work-type&gt;Article&lt;/work-type&gt;&lt;titles&gt;&lt;title&gt;Removal of nutrients in various types of constructed wetlands&lt;/title&gt;&lt;secondary-title&gt;Science of the Total Environment&lt;/secondary-title&gt;&lt;alt-title&gt;Sci. Total Environ.&lt;/alt-title&gt;&lt;/titles&gt;&lt;pages&gt;48-65&lt;/pages&gt;&lt;number&gt;1-3&lt;/number&gt;&lt;contributors&gt;&lt;authors&gt;&lt;author&gt;Vymazal, J.&lt;/author&gt;&lt;/authors&gt;&lt;/contributors&gt;&lt;language&gt;English&lt;/language&gt;&lt;added-date format="utc"&gt;1619441013&lt;/added-date&gt;&lt;ref-type name="Journal Article"&gt;17&lt;/ref-type&gt;&lt;auth-address&gt;ENKI Ops, Prague 16900 6, Czech Republic. Duke Univ, Wetland Ctr, Nicholas Sch Environm &amp;amp; Earth Sci, Durham, NC 27708 USA.&amp;#xD;Vymazal, J (corresponding author), ENKI Ops, Ricanova 40, Prague 16900 6, Czech Republic.&amp;#xD;vymazal@yahoo.com&lt;/auth-address&gt;&lt;rec-number&gt;479&lt;/rec-number&gt;&lt;last-updated-date format="utc"&gt;1619441013&lt;/last-updated-date&gt;&lt;accession-num&gt;WOS:000247737700007&lt;/accession-num&gt;&lt;electronic-resource-num&gt;10.1016/j.scitotenv.2006.09.014&lt;/electronic-resource-num&gt;&lt;volume&gt;380&lt;/volume&gt;&lt;/record&gt;&lt;/Cite&gt;&lt;/EndNote&gt;</w:instrText>
      </w:r>
      <w:r w:rsidR="007A4EE4"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34</w:t>
      </w:r>
      <w:r w:rsidR="007A4EE4" w:rsidRPr="003C6E6A">
        <w:rPr>
          <w:rFonts w:ascii="Arial" w:hAnsi="Arial" w:cs="Arial"/>
          <w:noProof/>
          <w:sz w:val="22"/>
          <w:lang w:val="es-ES_tradnl" w:eastAsia="es-CO"/>
        </w:rPr>
        <w:fldChar w:fldCharType="end"/>
      </w:r>
      <w:r w:rsidR="007A4EE4" w:rsidRPr="003C6E6A">
        <w:rPr>
          <w:rFonts w:ascii="Arial" w:hAnsi="Arial" w:cs="Arial"/>
          <w:noProof/>
          <w:sz w:val="22"/>
          <w:lang w:val="es-ES_tradnl" w:eastAsia="es-CO"/>
        </w:rPr>
        <w:t>. P</w:t>
      </w:r>
      <w:r w:rsidR="00B65F22" w:rsidRPr="003C6E6A">
        <w:rPr>
          <w:rFonts w:ascii="Arial" w:hAnsi="Arial" w:cs="Arial"/>
          <w:noProof/>
          <w:sz w:val="22"/>
          <w:lang w:val="es-ES_tradnl" w:eastAsia="es-CO"/>
        </w:rPr>
        <w:t>or ejemplo, para tratar efluentes de acuicultura marina se debe elegir vegetaci</w:t>
      </w:r>
      <w:r w:rsidR="00463FC7">
        <w:rPr>
          <w:rFonts w:ascii="Arial" w:hAnsi="Arial" w:cs="Arial"/>
          <w:noProof/>
          <w:sz w:val="22"/>
          <w:lang w:val="es-ES_tradnl" w:eastAsia="es-CO"/>
        </w:rPr>
        <w:t>ó</w:t>
      </w:r>
      <w:r w:rsidR="00B65F22" w:rsidRPr="003C6E6A">
        <w:rPr>
          <w:rFonts w:ascii="Arial" w:hAnsi="Arial" w:cs="Arial"/>
          <w:noProof/>
          <w:sz w:val="22"/>
          <w:lang w:val="es-ES_tradnl" w:eastAsia="es-CO"/>
        </w:rPr>
        <w:t>n halofita capaz de crecer con gradientes de salinidad variables, además de considerar</w:t>
      </w:r>
      <w:r w:rsidR="00445ABB" w:rsidRPr="003C6E6A">
        <w:rPr>
          <w:rFonts w:ascii="Arial" w:hAnsi="Arial" w:cs="Arial"/>
          <w:noProof/>
          <w:sz w:val="22"/>
          <w:lang w:val="es-ES_tradnl" w:eastAsia="es-CO"/>
        </w:rPr>
        <w:t xml:space="preserve"> la capacidad</w:t>
      </w:r>
      <w:r w:rsidR="00230010" w:rsidRPr="003C6E6A">
        <w:rPr>
          <w:rFonts w:ascii="Arial" w:hAnsi="Arial" w:cs="Arial"/>
          <w:noProof/>
          <w:sz w:val="22"/>
          <w:lang w:val="es-ES_tradnl" w:eastAsia="es-CO"/>
        </w:rPr>
        <w:t xml:space="preserve"> </w:t>
      </w:r>
      <w:r w:rsidR="00445ABB" w:rsidRPr="003C6E6A">
        <w:rPr>
          <w:rFonts w:ascii="Arial" w:hAnsi="Arial" w:cs="Arial"/>
          <w:noProof/>
          <w:sz w:val="22"/>
          <w:lang w:val="es-ES_tradnl" w:eastAsia="es-CO"/>
        </w:rPr>
        <w:t>extractiva de la</w:t>
      </w:r>
      <w:r w:rsidR="00B65F22" w:rsidRPr="003C6E6A">
        <w:rPr>
          <w:rFonts w:ascii="Arial" w:hAnsi="Arial" w:cs="Arial"/>
          <w:noProof/>
          <w:sz w:val="22"/>
          <w:lang w:val="es-ES_tradnl" w:eastAsia="es-CO"/>
        </w:rPr>
        <w:t xml:space="preserve"> planta para hacer </w:t>
      </w:r>
      <w:r w:rsidR="00445ABB" w:rsidRPr="003C6E6A">
        <w:rPr>
          <w:rFonts w:ascii="Arial" w:hAnsi="Arial" w:cs="Arial"/>
          <w:noProof/>
          <w:sz w:val="22"/>
          <w:lang w:val="es-ES_tradnl" w:eastAsia="es-CO"/>
        </w:rPr>
        <w:t xml:space="preserve">captura y posterior </w:t>
      </w:r>
      <w:r w:rsidR="00B65F22" w:rsidRPr="003C6E6A">
        <w:rPr>
          <w:rFonts w:ascii="Arial" w:hAnsi="Arial" w:cs="Arial"/>
          <w:noProof/>
          <w:sz w:val="22"/>
          <w:lang w:val="es-ES_tradnl" w:eastAsia="es-CO"/>
        </w:rPr>
        <w:t>uso eficiente de los nutrientes disponibles</w:t>
      </w:r>
      <w:r w:rsidR="00DE17B9" w:rsidRPr="003C6E6A">
        <w:rPr>
          <w:rFonts w:ascii="Arial" w:hAnsi="Arial" w:cs="Arial"/>
          <w:noProof/>
          <w:sz w:val="22"/>
          <w:lang w:val="es-ES_tradnl" w:eastAsia="es-CO"/>
        </w:rPr>
        <w:t xml:space="preserve"> </w:t>
      </w:r>
      <w:r w:rsidR="00DE17B9" w:rsidRPr="003C6E6A">
        <w:rPr>
          <w:rFonts w:ascii="Arial" w:hAnsi="Arial" w:cs="Arial"/>
          <w:noProof/>
          <w:sz w:val="22"/>
          <w:lang w:val="es-ES_tradnl" w:eastAsia="es-CO"/>
        </w:rPr>
        <w:fldChar w:fldCharType="begin"/>
      </w:r>
      <w:r w:rsidR="00DE17B9" w:rsidRPr="003C6E6A">
        <w:rPr>
          <w:rFonts w:ascii="Arial" w:hAnsi="Arial" w:cs="Arial"/>
          <w:noProof/>
          <w:sz w:val="22"/>
          <w:lang w:val="es-ES_tradnl" w:eastAsia="es-CO"/>
        </w:rPr>
        <w:instrText xml:space="preserve"> ADDIN EN.CITE &lt;EndNote&gt;&lt;Cite&gt;&lt;Author&gt;Shpigel&lt;/Author&gt;&lt;Year&gt;2013&lt;/Year&gt;&lt;IDText&gt;Constructed wetland with Salicornia as a biofilter for mariculture effluents&lt;/IDText&gt;&lt;DisplayText&gt;&lt;style face="superscript"&gt;7&lt;/style&gt;&lt;/DisplayText&gt;&lt;record&gt;&lt;dates&gt;&lt;pub-dates&gt;&lt;date&gt;Nov&lt;/date&gt;&lt;/pub-dates&gt;&lt;year&gt;2013&lt;/year&gt;&lt;/dates&gt;&lt;urls&gt;&lt;related-urls&gt;&lt;url&gt;&amp;lt;Go to ISI&amp;gt;://WOS:000326163000008&lt;/url&gt;&lt;/related-urls&gt;&lt;/urls&gt;&lt;isbn&gt;0044-8486&lt;/isbn&gt;&lt;titles&gt;&lt;title&gt;Constructed wetland with Salicornia as a biofilter for mariculture effluents&lt;/title&gt;&lt;secondary-title&gt;Aquaculture&lt;/secondary-title&gt;&lt;/titles&gt;&lt;pages&gt;52-63&lt;/pages&gt;&lt;contributors&gt;&lt;authors&gt;&lt;author&gt;Shpigel, M.&lt;/author&gt;&lt;author&gt;Ben-Ezra, D.&lt;/author&gt;&lt;author&gt;Shauli, L.&lt;/author&gt;&lt;author&gt;Sagi, M.&lt;/author&gt;&lt;author&gt;Ventura, Y.&lt;/author&gt;&lt;author&gt;Samocha, T.&lt;/author&gt;&lt;author&gt;Lee, J. J.&lt;/author&gt;&lt;/authors&gt;&lt;/contributors&gt;&lt;added-date format="utc"&gt;1577124612&lt;/added-date&gt;&lt;ref-type name="Journal Article"&gt;17&lt;/ref-type&gt;&lt;rec-number&gt;253&lt;/rec-number&gt;&lt;last-updated-date format="utc"&gt;1577124612&lt;/last-updated-date&gt;&lt;accession-num&gt;WOS:000326163000008&lt;/accession-num&gt;&lt;electronic-resource-num&gt;10.1016/j.aquaculture.2013.06.038&lt;/electronic-resource-num&gt;&lt;volume&gt;412&lt;/volume&gt;&lt;/record&gt;&lt;/Cite&gt;&lt;/EndNote&gt;</w:instrText>
      </w:r>
      <w:r w:rsidR="00DE17B9" w:rsidRPr="003C6E6A">
        <w:rPr>
          <w:rFonts w:ascii="Arial" w:hAnsi="Arial" w:cs="Arial"/>
          <w:noProof/>
          <w:sz w:val="22"/>
          <w:lang w:val="es-ES_tradnl" w:eastAsia="es-CO"/>
        </w:rPr>
        <w:fldChar w:fldCharType="separate"/>
      </w:r>
      <w:r w:rsidR="00DE17B9" w:rsidRPr="003C6E6A">
        <w:rPr>
          <w:rFonts w:ascii="Arial" w:hAnsi="Arial" w:cs="Arial"/>
          <w:noProof/>
          <w:sz w:val="22"/>
          <w:vertAlign w:val="superscript"/>
          <w:lang w:val="es-ES_tradnl" w:eastAsia="es-CO"/>
        </w:rPr>
        <w:t>7</w:t>
      </w:r>
      <w:r w:rsidR="00DE17B9" w:rsidRPr="003C6E6A">
        <w:rPr>
          <w:rFonts w:ascii="Arial" w:hAnsi="Arial" w:cs="Arial"/>
          <w:noProof/>
          <w:sz w:val="22"/>
          <w:lang w:val="es-ES_tradnl" w:eastAsia="es-CO"/>
        </w:rPr>
        <w:fldChar w:fldCharType="end"/>
      </w:r>
      <w:r w:rsidR="00B65F22" w:rsidRPr="003C6E6A">
        <w:rPr>
          <w:rFonts w:ascii="Arial" w:hAnsi="Arial" w:cs="Arial"/>
          <w:noProof/>
          <w:sz w:val="22"/>
          <w:lang w:val="es-ES_tradnl" w:eastAsia="es-CO"/>
        </w:rPr>
        <w:t xml:space="preserve">. </w:t>
      </w:r>
      <w:r w:rsidR="00B55B3B" w:rsidRPr="003C6E6A">
        <w:rPr>
          <w:rFonts w:ascii="Arial" w:hAnsi="Arial" w:cs="Arial"/>
          <w:noProof/>
          <w:sz w:val="22"/>
          <w:lang w:val="es-ES_tradnl" w:eastAsia="es-CO"/>
        </w:rPr>
        <w:t xml:space="preserve">Varios investigadores han sugerido </w:t>
      </w:r>
      <w:r w:rsidR="00A15695" w:rsidRPr="003C6E6A">
        <w:rPr>
          <w:rFonts w:ascii="Arial" w:hAnsi="Arial" w:cs="Arial"/>
          <w:noProof/>
          <w:sz w:val="22"/>
          <w:lang w:val="es-ES_tradnl" w:eastAsia="es-CO"/>
        </w:rPr>
        <w:t xml:space="preserve">a diferentes </w:t>
      </w:r>
      <w:r w:rsidR="00B55B3B" w:rsidRPr="003C6E6A">
        <w:rPr>
          <w:rFonts w:ascii="Arial" w:hAnsi="Arial" w:cs="Arial"/>
          <w:noProof/>
          <w:sz w:val="22"/>
          <w:lang w:val="es-ES_tradnl" w:eastAsia="es-CO"/>
        </w:rPr>
        <w:t>especies halófitas para tratar aguas residuales d</w:t>
      </w:r>
      <w:r w:rsidR="00252C97" w:rsidRPr="003C6E6A">
        <w:rPr>
          <w:rFonts w:ascii="Arial" w:hAnsi="Arial" w:cs="Arial"/>
          <w:noProof/>
          <w:sz w:val="22"/>
          <w:lang w:val="es-ES_tradnl" w:eastAsia="es-CO"/>
        </w:rPr>
        <w:t xml:space="preserve">e cultivos marinos, </w:t>
      </w:r>
      <w:r w:rsidR="00463FC7">
        <w:rPr>
          <w:rFonts w:ascii="Arial" w:hAnsi="Arial" w:cs="Arial"/>
          <w:noProof/>
          <w:sz w:val="22"/>
          <w:lang w:val="es-ES_tradnl" w:eastAsia="es-CO"/>
        </w:rPr>
        <w:t xml:space="preserve">como </w:t>
      </w:r>
      <w:r w:rsidR="00252C97" w:rsidRPr="003C6E6A">
        <w:rPr>
          <w:rFonts w:ascii="Arial" w:hAnsi="Arial" w:cs="Arial"/>
          <w:noProof/>
          <w:sz w:val="22"/>
          <w:lang w:val="es-ES_tradnl" w:eastAsia="es-CO"/>
        </w:rPr>
        <w:t>Brown et al.</w:t>
      </w:r>
      <w:r w:rsidR="005E101C" w:rsidRPr="003C6E6A">
        <w:rPr>
          <w:rFonts w:ascii="Arial" w:hAnsi="Arial" w:cs="Arial"/>
          <w:noProof/>
          <w:sz w:val="22"/>
          <w:lang w:val="es-ES_tradnl" w:eastAsia="es-CO"/>
        </w:rPr>
        <w:t xml:space="preserve">, </w:t>
      </w:r>
      <w:r w:rsidR="00463FC7">
        <w:rPr>
          <w:rFonts w:ascii="Arial" w:hAnsi="Arial" w:cs="Arial"/>
          <w:noProof/>
          <w:sz w:val="22"/>
          <w:lang w:val="es-ES_tradnl" w:eastAsia="es-CO"/>
        </w:rPr>
        <w:t xml:space="preserve">quienes </w:t>
      </w:r>
      <w:r w:rsidR="00A15695" w:rsidRPr="003C6E6A">
        <w:rPr>
          <w:rFonts w:ascii="Arial" w:hAnsi="Arial" w:cs="Arial"/>
          <w:noProof/>
          <w:sz w:val="22"/>
          <w:lang w:val="es-ES_tradnl" w:eastAsia="es-CO"/>
        </w:rPr>
        <w:t>investigaron la utilización de</w:t>
      </w:r>
      <w:r w:rsidR="00B55B3B" w:rsidRPr="003C6E6A">
        <w:rPr>
          <w:rFonts w:ascii="Arial" w:hAnsi="Arial" w:cs="Arial"/>
          <w:noProof/>
          <w:sz w:val="22"/>
          <w:lang w:val="es-ES_tradnl" w:eastAsia="es-CO"/>
        </w:rPr>
        <w:t xml:space="preserve"> las especies halófitas </w:t>
      </w:r>
      <w:r w:rsidR="00B55B3B" w:rsidRPr="003C6E6A">
        <w:rPr>
          <w:rFonts w:ascii="Arial" w:hAnsi="Arial" w:cs="Arial"/>
          <w:i/>
          <w:noProof/>
          <w:sz w:val="22"/>
          <w:lang w:val="es-ES_tradnl" w:eastAsia="es-CO"/>
        </w:rPr>
        <w:t xml:space="preserve">Suaeda esteroa, Salicornia bigelovii </w:t>
      </w:r>
      <w:r w:rsidR="00B55B3B" w:rsidRPr="003C6E6A">
        <w:rPr>
          <w:rFonts w:ascii="Arial" w:hAnsi="Arial" w:cs="Arial"/>
          <w:noProof/>
          <w:sz w:val="22"/>
          <w:lang w:val="es-ES_tradnl" w:eastAsia="es-CO"/>
        </w:rPr>
        <w:t>y</w:t>
      </w:r>
      <w:r w:rsidR="00B55B3B" w:rsidRPr="003C6E6A">
        <w:rPr>
          <w:rFonts w:ascii="Arial" w:hAnsi="Arial" w:cs="Arial"/>
          <w:i/>
          <w:noProof/>
          <w:sz w:val="22"/>
          <w:lang w:val="es-ES_tradnl" w:eastAsia="es-CO"/>
        </w:rPr>
        <w:t xml:space="preserve"> Atriplex barclayana</w:t>
      </w:r>
      <w:r w:rsidR="00B55B3B" w:rsidRPr="003C6E6A">
        <w:rPr>
          <w:rFonts w:ascii="Arial" w:hAnsi="Arial" w:cs="Arial"/>
          <w:noProof/>
          <w:sz w:val="22"/>
          <w:lang w:val="es-ES_tradnl" w:eastAsia="es-CO"/>
        </w:rPr>
        <w:t xml:space="preserve"> como biofiltros para eliminar los nutrientes de las aguas residuales salinas del cultivo de camarón marino</w:t>
      </w:r>
      <w:r w:rsidR="00252C97" w:rsidRPr="003C6E6A">
        <w:rPr>
          <w:rFonts w:ascii="Arial" w:hAnsi="Arial" w:cs="Arial"/>
          <w:noProof/>
          <w:sz w:val="22"/>
          <w:lang w:val="es-ES_tradnl" w:eastAsia="es-CO"/>
        </w:rPr>
        <w:fldChar w:fldCharType="begin"/>
      </w:r>
      <w:r w:rsidR="00047F75" w:rsidRPr="003C6E6A">
        <w:rPr>
          <w:rFonts w:ascii="Arial" w:hAnsi="Arial" w:cs="Arial"/>
          <w:noProof/>
          <w:sz w:val="22"/>
          <w:lang w:val="es-ES_tradnl" w:eastAsia="es-CO"/>
        </w:rPr>
        <w:instrText xml:space="preserve"> ADDIN EN.CITE &lt;EndNote&gt;&lt;Cite&gt;&lt;Author&gt;Brown&lt;/Author&gt;&lt;Year&gt;1999&lt;/Year&gt;&lt;IDText&gt;Halophytes for the treatment of saline aquaculture effluent&lt;/IDText&gt;&lt;DisplayText&gt;&lt;style face="superscript"&gt;31&lt;/style&gt;&lt;/DisplayText&gt;&lt;record&gt;&lt;dates&gt;&lt;pub-dates&gt;&lt;date&gt;May 15&lt;/date&gt;&lt;/pub-dates&gt;&lt;year&gt;1999&lt;/year&gt;&lt;/dates&gt;&lt;urls&gt;&lt;related-urls&gt;&lt;url&gt;&amp;lt;Go to ISI&amp;gt;://WOS:000080556400006&lt;/url&gt;&lt;/related-urls&gt;&lt;/urls&gt;&lt;isbn&gt;0044-8486&lt;/isbn&gt;&lt;titles&gt;&lt;title&gt;Halophytes for the treatment of saline aquaculture effluent&lt;/title&gt;&lt;secondary-title&gt;Aquaculture&lt;/secondary-title&gt;&lt;/titles&gt;&lt;pages&gt;255-268&lt;/pages&gt;&lt;number&gt;3-4&lt;/number&gt;&lt;contributors&gt;&lt;authors&gt;&lt;author&gt;Brown, J. J.&lt;/author&gt;&lt;author&gt;Glenn, E. P.&lt;/author&gt;&lt;author&gt;Fitzsimmons, K. M.&lt;/author&gt;&lt;author&gt;Smith, S. E.&lt;/author&gt;&lt;/authors&gt;&lt;/contributors&gt;&lt;added-date format="utc"&gt;1448762730&lt;/added-date&gt;&lt;ref-type name="Journal Article"&gt;17&lt;/ref-type&gt;&lt;rec-number&gt;6&lt;/rec-number&gt;&lt;last-updated-date format="utc"&gt;1448762730&lt;/last-updated-date&gt;&lt;accession-num&gt;WOS:000080556400006&lt;/accession-num&gt;&lt;electronic-resource-num&gt;10.1016/s0044-8486(99)00084-8&lt;/electronic-resource-num&gt;&lt;volume&gt;175&lt;/volume&gt;&lt;/record&gt;&lt;/Cite&gt;&lt;/EndNote&gt;</w:instrText>
      </w:r>
      <w:r w:rsidR="00252C97"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31</w:t>
      </w:r>
      <w:r w:rsidR="00252C97" w:rsidRPr="003C6E6A">
        <w:rPr>
          <w:rFonts w:ascii="Arial" w:hAnsi="Arial" w:cs="Arial"/>
          <w:noProof/>
          <w:sz w:val="22"/>
          <w:lang w:val="es-ES_tradnl" w:eastAsia="es-CO"/>
        </w:rPr>
        <w:fldChar w:fldCharType="end"/>
      </w:r>
      <w:r w:rsidR="00B55B3B" w:rsidRPr="003C6E6A">
        <w:rPr>
          <w:rFonts w:ascii="Arial" w:hAnsi="Arial" w:cs="Arial"/>
          <w:noProof/>
          <w:sz w:val="22"/>
          <w:lang w:val="es-ES_tradnl" w:eastAsia="es-CO"/>
        </w:rPr>
        <w:t>. Buhmann y Papenbrock revisaron los conceptos básicos, las aplicaciones actuales y perspectivas futuras de plantas halófitas para biofiltrar efluentes de acuicult</w:t>
      </w:r>
      <w:r w:rsidR="009D5E0B" w:rsidRPr="003C6E6A">
        <w:rPr>
          <w:rFonts w:ascii="Arial" w:hAnsi="Arial" w:cs="Arial"/>
          <w:noProof/>
          <w:sz w:val="22"/>
          <w:lang w:val="es-ES_tradnl" w:eastAsia="es-CO"/>
        </w:rPr>
        <w:t>ura</w:t>
      </w:r>
      <w:r w:rsidR="00252C97" w:rsidRPr="003C6E6A">
        <w:rPr>
          <w:rFonts w:ascii="Arial" w:hAnsi="Arial" w:cs="Arial"/>
          <w:noProof/>
          <w:sz w:val="22"/>
          <w:lang w:val="es-ES_tradnl" w:eastAsia="es-CO"/>
        </w:rPr>
        <w:fldChar w:fldCharType="begin"/>
      </w:r>
      <w:r w:rsidR="00047F75" w:rsidRPr="003C6E6A">
        <w:rPr>
          <w:rFonts w:ascii="Arial" w:hAnsi="Arial" w:cs="Arial"/>
          <w:noProof/>
          <w:sz w:val="22"/>
          <w:lang w:val="es-ES_tradnl" w:eastAsia="es-CO"/>
        </w:rPr>
        <w:instrText xml:space="preserve"> ADDIN EN.CITE &lt;EndNote&gt;&lt;Cite&gt;&lt;Author&gt;Buhmann&lt;/Author&gt;&lt;Year&gt;2013&lt;/Year&gt;&lt;IDText&gt;Biofiltering of aquaculture effluents by halophytic plants: Basic principles, current uses and future perspectives&lt;/IDText&gt;&lt;DisplayText&gt;&lt;style face="superscript"&gt;33&lt;/style&gt;&lt;/DisplayText&gt;&lt;record&gt;&lt;dates&gt;&lt;pub-dates&gt;&lt;date&gt;Aug&lt;/date&gt;&lt;/pub-dates&gt;&lt;year&gt;2013&lt;/year&gt;&lt;/dates&gt;&lt;urls&gt;&lt;related-urls&gt;&lt;url&gt;&amp;lt;Go to ISI&amp;gt;://WOS:000320678600012&lt;/url&gt;&lt;/related-urls&gt;&lt;/urls&gt;&lt;isbn&gt;0098-8472&lt;/isbn&gt;&lt;titles&gt;&lt;title&gt;Biofiltering of aquaculture effluents by halophytic plants: Basic principles, current uses and future perspectives&lt;/title&gt;&lt;secondary-title&gt;Environmental and Experimental Botany&lt;/secondary-title&gt;&lt;/titles&gt;&lt;pages&gt;122-133&lt;/pages&gt;&lt;contributors&gt;&lt;authors&gt;&lt;author&gt;Buhmann, Anne&lt;/author&gt;&lt;author&gt;Papenbrock, Jutta&lt;/author&gt;&lt;/authors&gt;&lt;/contributors&gt;&lt;added-date format="utc"&gt;1448762783&lt;/added-date&gt;&lt;ref-type name="Journal Article"&gt;17&lt;/ref-type&gt;&lt;rec-number&gt;7&lt;/rec-number&gt;&lt;last-updated-date format="utc"&gt;1448762783&lt;/last-updated-date&gt;&lt;accession-num&gt;WOS:000320678600012&lt;/accession-num&gt;&lt;electronic-resource-num&gt;10.1016/j.envexpbot.2012.07.005&lt;/electronic-resource-num&gt;&lt;volume&gt;92&lt;/volume&gt;&lt;/record&gt;&lt;/Cite&gt;&lt;/EndNote&gt;</w:instrText>
      </w:r>
      <w:r w:rsidR="00252C97"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33</w:t>
      </w:r>
      <w:r w:rsidR="00252C97" w:rsidRPr="003C6E6A">
        <w:rPr>
          <w:rFonts w:ascii="Arial" w:hAnsi="Arial" w:cs="Arial"/>
          <w:noProof/>
          <w:sz w:val="22"/>
          <w:lang w:val="es-ES_tradnl" w:eastAsia="es-CO"/>
        </w:rPr>
        <w:fldChar w:fldCharType="end"/>
      </w:r>
      <w:r w:rsidR="009D5E0B" w:rsidRPr="003C6E6A">
        <w:rPr>
          <w:rFonts w:ascii="Arial" w:hAnsi="Arial" w:cs="Arial"/>
          <w:noProof/>
          <w:sz w:val="22"/>
          <w:lang w:val="es-ES_tradnl" w:eastAsia="es-CO"/>
        </w:rPr>
        <w:t xml:space="preserve">. Mientras que Buhmann </w:t>
      </w:r>
      <w:r w:rsidR="005E101C" w:rsidRPr="003C6E6A">
        <w:rPr>
          <w:rFonts w:ascii="Arial" w:hAnsi="Arial" w:cs="Arial"/>
          <w:noProof/>
          <w:sz w:val="22"/>
          <w:lang w:val="es-ES_tradnl" w:eastAsia="es-CO"/>
        </w:rPr>
        <w:t>et al.</w:t>
      </w:r>
      <w:r w:rsidR="00BD1674" w:rsidRPr="003C6E6A">
        <w:rPr>
          <w:rFonts w:ascii="Arial" w:hAnsi="Arial" w:cs="Arial"/>
          <w:noProof/>
          <w:sz w:val="22"/>
          <w:lang w:val="es-ES_tradnl" w:eastAsia="es-CO"/>
        </w:rPr>
        <w:fldChar w:fldCharType="begin"/>
      </w:r>
      <w:r w:rsidR="00BD1674" w:rsidRPr="003C6E6A">
        <w:rPr>
          <w:rFonts w:ascii="Arial" w:hAnsi="Arial" w:cs="Arial"/>
          <w:noProof/>
          <w:sz w:val="22"/>
          <w:lang w:val="es-ES_tradnl" w:eastAsia="es-CO"/>
        </w:rPr>
        <w:instrText xml:space="preserve"> ADDIN EN.CITE &lt;EndNote&gt;&lt;Cite&gt;&lt;Author&gt;Buhmann&lt;/Author&gt;&lt;Year&gt;2015&lt;/Year&gt;&lt;IDText&gt;Optimization of culturing conditions and selection of species for the use of halophytes as biofilter for nutrient-rich saline water&lt;/IDText&gt;&lt;DisplayText&gt;&lt;style face="superscript"&gt;38&lt;/style&gt;&lt;/DisplayText&gt;&lt;record&gt;&lt;dates&gt;&lt;pub-dates&gt;&lt;date&gt;Feb&lt;/date&gt;&lt;/pub-dates&gt;&lt;year&gt;2015&lt;/year&gt;&lt;/dates&gt;&lt;urls&gt;&lt;related-urls&gt;&lt;url&gt;&amp;lt;Go to ISI&amp;gt;://WOS:000348893900009&lt;/url&gt;&lt;/related-urls&gt;&lt;/urls&gt;&lt;isbn&gt;0378-3774&lt;/isbn&gt;&lt;titles&gt;&lt;title&gt;Optimization of culturing conditions and selection of species for the use of halophytes as biofilter for nutrient-rich saline water&lt;/title&gt;&lt;secondary-title&gt;Agricultural Water Management&lt;/secondary-title&gt;&lt;/titles&gt;&lt;pages&gt;102-114&lt;/pages&gt;&lt;contributors&gt;&lt;authors&gt;&lt;author&gt;Buhmann, Anne K.&lt;/author&gt;&lt;author&gt;Waller, Uwe&lt;/author&gt;&lt;author&gt;Wecker, Bert&lt;/author&gt;&lt;author&gt;Papenbrock, Jutta&lt;/author&gt;&lt;/authors&gt;&lt;/contributors&gt;&lt;added-date format="utc"&gt;1448763057&lt;/added-date&gt;&lt;ref-type name="Journal Article"&gt;17&lt;/ref-type&gt;&lt;rec-number&gt;8&lt;/rec-number&gt;&lt;last-updated-date format="utc"&gt;1448763057&lt;/last-updated-date&gt;&lt;accession-num&gt;WOS:000348893900009&lt;/accession-num&gt;&lt;electronic-resource-num&gt;10.1016/j.agwat.2014.11.001&lt;/electronic-resource-num&gt;&lt;volume&gt;149&lt;/volume&gt;&lt;/record&gt;&lt;/Cite&gt;&lt;/EndNote&gt;</w:instrText>
      </w:r>
      <w:r w:rsidR="00BD1674" w:rsidRPr="003C6E6A">
        <w:rPr>
          <w:rFonts w:ascii="Arial" w:hAnsi="Arial" w:cs="Arial"/>
          <w:noProof/>
          <w:sz w:val="22"/>
          <w:lang w:val="es-ES_tradnl" w:eastAsia="es-CO"/>
        </w:rPr>
        <w:fldChar w:fldCharType="separate"/>
      </w:r>
      <w:r w:rsidR="00BD1674" w:rsidRPr="003C6E6A">
        <w:rPr>
          <w:rFonts w:ascii="Arial" w:hAnsi="Arial" w:cs="Arial"/>
          <w:noProof/>
          <w:sz w:val="22"/>
          <w:vertAlign w:val="superscript"/>
          <w:lang w:val="es-ES_tradnl" w:eastAsia="es-CO"/>
        </w:rPr>
        <w:t>38</w:t>
      </w:r>
      <w:r w:rsidR="00BD1674" w:rsidRPr="003C6E6A">
        <w:rPr>
          <w:rFonts w:ascii="Arial" w:hAnsi="Arial" w:cs="Arial"/>
          <w:noProof/>
          <w:sz w:val="22"/>
          <w:lang w:val="es-ES_tradnl" w:eastAsia="es-CO"/>
        </w:rPr>
        <w:fldChar w:fldCharType="end"/>
      </w:r>
      <w:r w:rsidR="005E101C" w:rsidRPr="003C6E6A">
        <w:rPr>
          <w:rFonts w:ascii="Arial" w:hAnsi="Arial" w:cs="Arial"/>
          <w:noProof/>
          <w:sz w:val="22"/>
          <w:lang w:val="es-ES_tradnl" w:eastAsia="es-CO"/>
        </w:rPr>
        <w:t>,</w:t>
      </w:r>
      <w:r w:rsidR="00DE17B9" w:rsidRPr="003C6E6A">
        <w:rPr>
          <w:rFonts w:ascii="Arial" w:hAnsi="Arial" w:cs="Arial"/>
          <w:noProof/>
          <w:sz w:val="22"/>
          <w:lang w:val="es-ES_tradnl" w:eastAsia="es-CO"/>
        </w:rPr>
        <w:t xml:space="preserve"> </w:t>
      </w:r>
      <w:r w:rsidR="00B55B3B" w:rsidRPr="003C6E6A">
        <w:rPr>
          <w:rFonts w:ascii="Arial" w:hAnsi="Arial" w:cs="Arial"/>
          <w:noProof/>
          <w:sz w:val="22"/>
          <w:lang w:val="es-ES_tradnl" w:eastAsia="es-CO"/>
        </w:rPr>
        <w:t>estudiaron la optimización de las condiciones de cul</w:t>
      </w:r>
      <w:r w:rsidR="00AD0A95" w:rsidRPr="003C6E6A">
        <w:rPr>
          <w:rFonts w:ascii="Arial" w:hAnsi="Arial" w:cs="Arial"/>
          <w:noProof/>
          <w:sz w:val="22"/>
          <w:lang w:val="es-ES_tradnl" w:eastAsia="es-CO"/>
        </w:rPr>
        <w:t>tivo y la selección de especies</w:t>
      </w:r>
      <w:r w:rsidR="00B55B3B" w:rsidRPr="003C6E6A">
        <w:rPr>
          <w:rFonts w:ascii="Arial" w:hAnsi="Arial" w:cs="Arial"/>
          <w:noProof/>
          <w:sz w:val="22"/>
          <w:lang w:val="es-ES_tradnl" w:eastAsia="es-CO"/>
        </w:rPr>
        <w:t xml:space="preserve"> y el uso de halófitas como biofiltros para </w:t>
      </w:r>
      <w:r w:rsidR="00B55B3B" w:rsidRPr="003C6E6A">
        <w:rPr>
          <w:rFonts w:ascii="Arial" w:hAnsi="Arial" w:cs="Arial"/>
          <w:noProof/>
          <w:sz w:val="22"/>
          <w:lang w:val="es-ES_tradnl" w:eastAsia="es-CO"/>
        </w:rPr>
        <w:lastRenderedPageBreak/>
        <w:t>agua salina</w:t>
      </w:r>
      <w:r w:rsidR="002E1D28" w:rsidRPr="003C6E6A">
        <w:rPr>
          <w:rFonts w:ascii="Arial" w:hAnsi="Arial" w:cs="Arial"/>
          <w:noProof/>
          <w:sz w:val="22"/>
          <w:lang w:val="es-ES_tradnl" w:eastAsia="es-CO"/>
        </w:rPr>
        <w:t xml:space="preserve"> rica en nutrientes. Webb </w:t>
      </w:r>
      <w:r w:rsidR="007B6283" w:rsidRPr="003C6E6A">
        <w:rPr>
          <w:rFonts w:ascii="Arial" w:hAnsi="Arial" w:cs="Arial"/>
          <w:noProof/>
          <w:sz w:val="22"/>
          <w:lang w:val="es-ES_tradnl" w:eastAsia="es-CO"/>
        </w:rPr>
        <w:t>et al.</w:t>
      </w:r>
      <w:r w:rsidR="00BD1674" w:rsidRPr="003C6E6A">
        <w:rPr>
          <w:rFonts w:ascii="Arial" w:hAnsi="Arial" w:cs="Arial"/>
          <w:noProof/>
          <w:sz w:val="22"/>
          <w:lang w:val="es-ES_tradnl" w:eastAsia="es-CO"/>
        </w:rPr>
        <w:fldChar w:fldCharType="begin">
          <w:fldData xml:space="preserve">PEVuZE5vdGU+PENpdGU+PEF1dGhvcj5XZWJiPC9BdXRob3I+PFllYXI+MjAxMzwvWWVhcj48SURU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</w:fldData>
        </w:fldChar>
      </w:r>
      <w:r w:rsidR="00BD1674" w:rsidRPr="003C6E6A">
        <w:rPr>
          <w:rFonts w:ascii="Arial" w:hAnsi="Arial" w:cs="Arial"/>
          <w:noProof/>
          <w:sz w:val="22"/>
          <w:lang w:val="es-ES_tradnl" w:eastAsia="es-CO"/>
        </w:rPr>
        <w:instrText xml:space="preserve"> ADDIN EN.CITE </w:instrText>
      </w:r>
      <w:r w:rsidR="00BD1674" w:rsidRPr="003C6E6A">
        <w:rPr>
          <w:rFonts w:ascii="Arial" w:hAnsi="Arial" w:cs="Arial"/>
          <w:noProof/>
          <w:sz w:val="22"/>
          <w:lang w:val="es-ES_tradnl" w:eastAsia="es-CO"/>
        </w:rPr>
        <w:fldChar w:fldCharType="begin">
          <w:fldData xml:space="preserve">PEVuZE5vdGU+PENpdGU+PEF1dGhvcj5XZWJiPC9BdXRob3I+PFllYXI+MjAxMzwvWWVhcj48SURU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</w:fldData>
        </w:fldChar>
      </w:r>
      <w:r w:rsidR="00BD1674" w:rsidRPr="003C6E6A">
        <w:rPr>
          <w:rFonts w:ascii="Arial" w:hAnsi="Arial" w:cs="Arial"/>
          <w:noProof/>
          <w:sz w:val="22"/>
          <w:lang w:val="es-ES_tradnl" w:eastAsia="es-CO"/>
        </w:rPr>
        <w:instrText xml:space="preserve"> ADDIN EN.CITE.DATA </w:instrText>
      </w:r>
      <w:r w:rsidR="00BD1674" w:rsidRPr="003C6E6A">
        <w:rPr>
          <w:rFonts w:ascii="Arial" w:hAnsi="Arial" w:cs="Arial"/>
          <w:noProof/>
          <w:sz w:val="22"/>
          <w:lang w:val="es-ES_tradnl" w:eastAsia="es-CO"/>
        </w:rPr>
      </w:r>
      <w:r w:rsidR="00BD1674" w:rsidRPr="003C6E6A">
        <w:rPr>
          <w:rFonts w:ascii="Arial" w:hAnsi="Arial" w:cs="Arial"/>
          <w:noProof/>
          <w:sz w:val="22"/>
          <w:lang w:val="es-ES_tradnl" w:eastAsia="es-CO"/>
        </w:rPr>
        <w:fldChar w:fldCharType="end"/>
      </w:r>
      <w:r w:rsidR="00BD1674" w:rsidRPr="003C6E6A">
        <w:rPr>
          <w:rFonts w:ascii="Arial" w:hAnsi="Arial" w:cs="Arial"/>
          <w:noProof/>
          <w:sz w:val="22"/>
          <w:lang w:val="es-ES_tradnl" w:eastAsia="es-CO"/>
        </w:rPr>
      </w:r>
      <w:r w:rsidR="00BD1674" w:rsidRPr="003C6E6A">
        <w:rPr>
          <w:rFonts w:ascii="Arial" w:hAnsi="Arial" w:cs="Arial"/>
          <w:noProof/>
          <w:sz w:val="22"/>
          <w:lang w:val="es-ES_tradnl" w:eastAsia="es-CO"/>
        </w:rPr>
        <w:fldChar w:fldCharType="separate"/>
      </w:r>
      <w:r w:rsidR="00BD1674" w:rsidRPr="003C6E6A">
        <w:rPr>
          <w:rFonts w:ascii="Arial" w:hAnsi="Arial" w:cs="Arial"/>
          <w:noProof/>
          <w:sz w:val="22"/>
          <w:vertAlign w:val="superscript"/>
          <w:lang w:val="es-ES_tradnl" w:eastAsia="es-CO"/>
        </w:rPr>
        <w:t>36</w:t>
      </w:r>
      <w:r w:rsidR="00BD1674" w:rsidRPr="003C6E6A">
        <w:rPr>
          <w:rFonts w:ascii="Arial" w:hAnsi="Arial" w:cs="Arial"/>
          <w:noProof/>
          <w:sz w:val="22"/>
          <w:lang w:val="es-ES_tradnl" w:eastAsia="es-CO"/>
        </w:rPr>
        <w:fldChar w:fldCharType="end"/>
      </w:r>
      <w:r w:rsidR="007B6283" w:rsidRPr="003C6E6A">
        <w:rPr>
          <w:rFonts w:ascii="Arial" w:hAnsi="Arial" w:cs="Arial"/>
          <w:noProof/>
          <w:sz w:val="22"/>
          <w:lang w:val="es-ES_tradnl" w:eastAsia="es-CO"/>
        </w:rPr>
        <w:t>,</w:t>
      </w:r>
      <w:r w:rsidR="002E1D28" w:rsidRPr="003C6E6A">
        <w:rPr>
          <w:rFonts w:ascii="Arial" w:hAnsi="Arial" w:cs="Arial"/>
          <w:noProof/>
          <w:sz w:val="22"/>
          <w:lang w:val="es-ES_tradnl" w:eastAsia="es-CO"/>
        </w:rPr>
        <w:t xml:space="preserve"> </w:t>
      </w:r>
      <w:r w:rsidR="00B55B3B" w:rsidRPr="003C6E6A">
        <w:rPr>
          <w:rFonts w:ascii="Arial" w:hAnsi="Arial" w:cs="Arial"/>
          <w:noProof/>
          <w:sz w:val="22"/>
          <w:lang w:val="es-ES_tradnl" w:eastAsia="es-CO"/>
        </w:rPr>
        <w:t xml:space="preserve">también utilizaron </w:t>
      </w:r>
      <w:r w:rsidR="00B55B3B" w:rsidRPr="003C6E6A">
        <w:rPr>
          <w:rFonts w:ascii="Arial" w:hAnsi="Arial" w:cs="Arial"/>
          <w:i/>
          <w:noProof/>
          <w:sz w:val="22"/>
          <w:lang w:val="es-ES_tradnl" w:eastAsia="es-CO"/>
        </w:rPr>
        <w:t>Salicornia europaea</w:t>
      </w:r>
      <w:r w:rsidR="00B55B3B" w:rsidRPr="003C6E6A">
        <w:rPr>
          <w:rFonts w:ascii="Arial" w:hAnsi="Arial" w:cs="Arial"/>
          <w:noProof/>
          <w:sz w:val="22"/>
          <w:lang w:val="es-ES_tradnl" w:eastAsia="es-CO"/>
        </w:rPr>
        <w:t xml:space="preserve"> como biofiltros para eliminar nutrientes de aguas residuales salinas en granjas de acuicultura marina.</w:t>
      </w:r>
    </w:p>
    <w:p w14:paraId="4053D8CF" w14:textId="77777777" w:rsidR="00263B5C" w:rsidRPr="003C6E6A" w:rsidRDefault="00263B5C" w:rsidP="00642106">
      <w:pPr>
        <w:jc w:val="both"/>
        <w:rPr>
          <w:rFonts w:ascii="Arial" w:hAnsi="Arial" w:cs="Arial"/>
          <w:noProof/>
          <w:sz w:val="22"/>
          <w:lang w:val="es-ES_tradnl" w:eastAsia="es-CO"/>
        </w:rPr>
      </w:pPr>
    </w:p>
    <w:p w14:paraId="6BB1485A" w14:textId="6B8E27FB" w:rsidR="00B65F22" w:rsidRPr="003C6E6A" w:rsidRDefault="00B65F22" w:rsidP="00642106">
      <w:pPr>
        <w:jc w:val="both"/>
        <w:rPr>
          <w:rFonts w:ascii="Arial" w:hAnsi="Arial" w:cs="Arial"/>
          <w:noProof/>
          <w:sz w:val="22"/>
          <w:lang w:val="es-ES_tradnl" w:eastAsia="es-CO"/>
        </w:rPr>
      </w:pPr>
      <w:r w:rsidRPr="003C6E6A">
        <w:rPr>
          <w:rFonts w:asciiTheme="minorHAnsi" w:hAnsiTheme="minorHAnsi" w:cstheme="minorHAnsi"/>
          <w:sz w:val="22"/>
          <w:lang w:val="es-ES_tradnl"/>
        </w:rPr>
        <w:t xml:space="preserve">Las halófitas son un grupo muy versátil de plantas, que ha desarrollado especiales ventajas competitivas que les permite crecer en tierras afectadas por la salinidad y donde las </w:t>
      </w:r>
      <w:r w:rsidR="003A3054" w:rsidRPr="003C6E6A">
        <w:rPr>
          <w:rFonts w:asciiTheme="minorHAnsi" w:hAnsiTheme="minorHAnsi" w:cstheme="minorHAnsi"/>
          <w:sz w:val="22"/>
          <w:lang w:val="es-ES_tradnl"/>
        </w:rPr>
        <w:t>glicófitas</w:t>
      </w:r>
      <w:r w:rsidRPr="003C6E6A">
        <w:rPr>
          <w:rFonts w:asciiTheme="minorHAnsi" w:hAnsiTheme="minorHAnsi" w:cstheme="minorHAnsi"/>
          <w:sz w:val="22"/>
          <w:lang w:val="es-ES_tradnl"/>
        </w:rPr>
        <w:t xml:space="preserve"> no pueden prosperar</w:t>
      </w:r>
      <w:r w:rsidRPr="003C6E6A">
        <w:rPr>
          <w:rFonts w:ascii="Arial" w:hAnsi="Arial" w:cs="Arial"/>
          <w:sz w:val="22"/>
          <w:shd w:val="clear" w:color="auto" w:fill="FFFFFF"/>
          <w:lang w:val="es-ES_tradnl"/>
        </w:rPr>
        <w:fldChar w:fldCharType="begin"/>
      </w:r>
      <w:r w:rsidR="00047F75" w:rsidRPr="003C6E6A">
        <w:rPr>
          <w:rFonts w:ascii="Arial" w:hAnsi="Arial" w:cs="Arial"/>
          <w:sz w:val="22"/>
          <w:shd w:val="clear" w:color="auto" w:fill="FFFFFF"/>
          <w:lang w:val="es-ES_tradnl"/>
        </w:rPr>
        <w:instrText xml:space="preserve"> ADDIN EN.CITE &lt;EndNote&gt;&lt;Cite&gt;&lt;Author&gt;Hasegawa&lt;/Author&gt;&lt;Year&gt;2000&lt;/Year&gt;&lt;IDText&gt;Plant cellular and molecular responses to high salinity&lt;/IDText&gt;&lt;DisplayText&gt;&lt;style face="superscript"&gt;39&lt;/style&gt;&lt;/DisplayText&gt;&lt;record&gt;&lt;dates&gt;&lt;pub-dates&gt;&lt;date&gt;2000&lt;/date&gt;&lt;/pub-dates&gt;&lt;year&gt;2000&lt;/year&gt;&lt;/dates&gt;&lt;urls&gt;&lt;related-urls&gt;&lt;url&gt;&amp;lt;Go to ISI&amp;gt;://WOS:000088492700017&lt;/url&gt;&lt;/related-urls&gt;&lt;/urls&gt;&lt;isbn&gt;1040-2519&lt;/isbn&gt;&lt;titles&gt;&lt;title&gt;Plant cellular and molecular responses to high salinity&lt;/title&gt;&lt;secondary-title&gt;Annual Review of Plant Physiology and Plant Molecular Biology&lt;/secondary-title&gt;&lt;/titles&gt;&lt;pages&gt;463-499&lt;/pages&gt;&lt;contributors&gt;&lt;authors&gt;&lt;author&gt;Hasegawa, P. M.&lt;/author&gt;&lt;author&gt;Bressan, R. A.&lt;/author&gt;&lt;author&gt;Zhu, J. K.&lt;/author&gt;&lt;author&gt;Bohnert, H. J.&lt;/author&gt;&lt;/authors&gt;&lt;/contributors&gt;&lt;added-date format="utc"&gt;1448748420&lt;/added-date&gt;&lt;ref-type name="Journal Article"&gt;17&lt;/ref-type&gt;&lt;rec-number&gt;28&lt;/rec-number&gt;&lt;last-updated-date format="utc"&gt;1448748420&lt;/last-updated-date&gt;&lt;accession-num&gt;WOS:000088492700017&lt;/accession-num&gt;&lt;electronic-resource-num&gt;10.1146/annurev.arplant.51.1.463&lt;/electronic-resource-num&gt;&lt;volume&gt;51&lt;/volume&gt;&lt;/record&gt;&lt;/Cite&gt;&lt;/EndNote&gt;</w:instrText>
      </w:r>
      <w:r w:rsidRPr="003C6E6A">
        <w:rPr>
          <w:rFonts w:ascii="Arial" w:hAnsi="Arial" w:cs="Arial"/>
          <w:sz w:val="22"/>
          <w:shd w:val="clear" w:color="auto" w:fill="FFFFFF"/>
          <w:lang w:val="es-ES_tradnl"/>
        </w:rPr>
        <w:fldChar w:fldCharType="separate"/>
      </w:r>
      <w:r w:rsidR="00047F75" w:rsidRPr="003C6E6A">
        <w:rPr>
          <w:rFonts w:ascii="Arial" w:hAnsi="Arial" w:cs="Arial"/>
          <w:noProof/>
          <w:sz w:val="22"/>
          <w:shd w:val="clear" w:color="auto" w:fill="FFFFFF"/>
          <w:vertAlign w:val="superscript"/>
          <w:lang w:val="es-ES_tradnl"/>
        </w:rPr>
        <w:t>39</w:t>
      </w:r>
      <w:r w:rsidRPr="003C6E6A">
        <w:rPr>
          <w:rFonts w:ascii="Arial" w:hAnsi="Arial" w:cs="Arial"/>
          <w:sz w:val="22"/>
          <w:shd w:val="clear" w:color="auto" w:fill="FFFFFF"/>
          <w:lang w:val="es-ES_tradnl"/>
        </w:rPr>
        <w:fldChar w:fldCharType="end"/>
      </w:r>
      <w:r w:rsidRPr="003C6E6A">
        <w:rPr>
          <w:rFonts w:ascii="Arial" w:hAnsi="Arial" w:cs="Arial"/>
          <w:sz w:val="22"/>
          <w:shd w:val="clear" w:color="auto" w:fill="FFFFFF"/>
          <w:lang w:val="es-ES_tradnl"/>
        </w:rPr>
        <w:t xml:space="preserve">. Esta adaptación incluye diversos </w:t>
      </w:r>
      <w:r w:rsidRPr="003C6E6A">
        <w:rPr>
          <w:rFonts w:ascii="Arial" w:hAnsi="Arial" w:cs="Arial"/>
          <w:sz w:val="22"/>
          <w:lang w:val="es-ES_tradnl"/>
        </w:rPr>
        <w:t>mecanismos morfológicos, fisiológicos, bioquímicos y moleculares</w:t>
      </w:r>
      <w:r w:rsidRPr="003C6E6A">
        <w:rPr>
          <w:rFonts w:ascii="Arial" w:hAnsi="Arial" w:cs="Arial"/>
          <w:sz w:val="22"/>
          <w:lang w:val="es-ES_tradnl"/>
        </w:rPr>
        <w:fldChar w:fldCharType="begin"/>
      </w:r>
      <w:r w:rsidR="00047F75" w:rsidRPr="003C6E6A">
        <w:rPr>
          <w:rFonts w:ascii="Arial" w:hAnsi="Arial" w:cs="Arial"/>
          <w:sz w:val="22"/>
          <w:lang w:val="es-ES_tradnl"/>
        </w:rPr>
        <w:instrText xml:space="preserve"> ADDIN EN.CITE &lt;EndNote&gt;&lt;Cite&gt;&lt;Author&gt;Shabala&lt;/Author&gt;&lt;Year&gt;2011&lt;/Year&gt;&lt;IDText&gt;Ion Transport in Halophytes&lt;/IDText&gt;&lt;DisplayText&gt;&lt;style face="superscript"&gt;40&lt;/style&gt;&lt;/DisplayText&gt;&lt;record&gt;&lt;dates&gt;&lt;pub-dates&gt;&lt;date&gt;2011&lt;/date&gt;&lt;/pub-dates&gt;&lt;year&gt;2011&lt;/year&gt;&lt;/dates&gt;&lt;urls&gt;&lt;related-urls&gt;&lt;url&gt;&amp;lt;Go to ISI&amp;gt;://WOS:000292220200005&lt;/url&gt;&lt;/related-urls&gt;&lt;/urls&gt;&lt;isbn&gt;0065-2296&lt;/isbn&gt;&lt;titles&gt;&lt;title&gt;Ion Transport in Halophytes&lt;/title&gt;&lt;secondary-title&gt;Plant Responses to Drought and Salinity Stress: Developments in a Post-Genomic Era&lt;/secondary-title&gt;&lt;/titles&gt;&lt;pages&gt;151-199&lt;/pages&gt;&lt;contributors&gt;&lt;authors&gt;&lt;author&gt;Shabala, Sergey&lt;/author&gt;&lt;author&gt;Mackay, Alex&lt;/author&gt;&lt;/authors&gt;&lt;/contributors&gt;&lt;added-date format="utc"&gt;1448885791&lt;/added-date&gt;&lt;ref-type name="Journal Article"&gt;17&lt;/ref-type&gt;&lt;rec-number&gt;72&lt;/rec-number&gt;&lt;last-updated-date format="utc"&gt;1448885791&lt;/last-updated-date&gt;&lt;accession-num&gt;WOS:000292220200005&lt;/accession-num&gt;&lt;electronic-resource-num&gt;10.1016/b978-0-12-387692-8.00005-9&lt;/electronic-resource-num&gt;&lt;volume&gt;57&lt;/volume&gt;&lt;/record&gt;&lt;/Cite&gt;&lt;/EndNote&gt;</w:instrText>
      </w:r>
      <w:r w:rsidRPr="003C6E6A">
        <w:rPr>
          <w:rFonts w:ascii="Arial" w:hAnsi="Arial" w:cs="Arial"/>
          <w:sz w:val="22"/>
          <w:lang w:val="es-ES_tradnl"/>
        </w:rPr>
        <w:fldChar w:fldCharType="separate"/>
      </w:r>
      <w:r w:rsidR="00047F75" w:rsidRPr="003C6E6A">
        <w:rPr>
          <w:rFonts w:ascii="Arial" w:hAnsi="Arial" w:cs="Arial"/>
          <w:noProof/>
          <w:sz w:val="22"/>
          <w:vertAlign w:val="superscript"/>
          <w:lang w:val="es-ES_tradnl"/>
        </w:rPr>
        <w:t>40</w:t>
      </w:r>
      <w:r w:rsidRPr="003C6E6A">
        <w:rPr>
          <w:rFonts w:ascii="Arial" w:hAnsi="Arial" w:cs="Arial"/>
          <w:sz w:val="22"/>
          <w:lang w:val="es-ES_tradnl"/>
        </w:rPr>
        <w:fldChar w:fldCharType="end"/>
      </w:r>
      <w:r w:rsidRPr="003C6E6A">
        <w:rPr>
          <w:rFonts w:ascii="Arial" w:hAnsi="Arial" w:cs="Arial"/>
          <w:sz w:val="22"/>
          <w:lang w:val="es-ES_tradnl"/>
        </w:rPr>
        <w:t>, que permiten hacer frente a daños estructurales y funcionales causados por el estrés salino</w:t>
      </w:r>
      <w:r w:rsidRPr="003C6E6A">
        <w:rPr>
          <w:rFonts w:ascii="Arial" w:hAnsi="Arial" w:cs="Arial"/>
          <w:sz w:val="22"/>
          <w:lang w:val="es-ES_tradnl"/>
        </w:rPr>
        <w:fldChar w:fldCharType="begin">
          <w:fldData xml:space="preserve">PEVuZE5vdGU+PENpdGU+PEF1dGhvcj5QYXJpZGE8L0F1dGhvcj48WWVhcj4yMDA1PC9ZZWFyPjxJ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=
</w:fldData>
        </w:fldChar>
      </w:r>
      <w:r w:rsidR="00047F75" w:rsidRPr="003C6E6A">
        <w:rPr>
          <w:rFonts w:ascii="Arial" w:hAnsi="Arial" w:cs="Arial"/>
          <w:sz w:val="22"/>
          <w:lang w:val="es-ES_tradnl"/>
        </w:rPr>
        <w:instrText xml:space="preserve"> ADDIN EN.CITE </w:instrText>
      </w:r>
      <w:r w:rsidR="00047F75" w:rsidRPr="003C6E6A">
        <w:rPr>
          <w:rFonts w:ascii="Arial" w:hAnsi="Arial" w:cs="Arial"/>
          <w:sz w:val="22"/>
          <w:lang w:val="es-ES_tradnl"/>
        </w:rPr>
        <w:fldChar w:fldCharType="begin">
          <w:fldData xml:space="preserve">PEVuZE5vdGU+PENpdGU+PEF1dGhvcj5QYXJpZGE8L0F1dGhvcj48WWVhcj4yMDA1PC9ZZWFyPjxJ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=
</w:fldData>
        </w:fldChar>
      </w:r>
      <w:r w:rsidR="00047F75" w:rsidRPr="003C6E6A">
        <w:rPr>
          <w:rFonts w:ascii="Arial" w:hAnsi="Arial" w:cs="Arial"/>
          <w:sz w:val="22"/>
          <w:lang w:val="es-ES_tradnl"/>
        </w:rPr>
        <w:instrText xml:space="preserve"> ADDIN EN.CITE.DATA </w:instrText>
      </w:r>
      <w:r w:rsidR="00047F75" w:rsidRPr="003C6E6A">
        <w:rPr>
          <w:rFonts w:ascii="Arial" w:hAnsi="Arial" w:cs="Arial"/>
          <w:sz w:val="22"/>
          <w:lang w:val="es-ES_tradnl"/>
        </w:rPr>
      </w:r>
      <w:r w:rsidR="00047F75" w:rsidRPr="003C6E6A">
        <w:rPr>
          <w:rFonts w:ascii="Arial" w:hAnsi="Arial" w:cs="Arial"/>
          <w:sz w:val="22"/>
          <w:lang w:val="es-ES_tradnl"/>
        </w:rPr>
        <w:fldChar w:fldCharType="end"/>
      </w:r>
      <w:r w:rsidRPr="003C6E6A">
        <w:rPr>
          <w:rFonts w:ascii="Arial" w:hAnsi="Arial" w:cs="Arial"/>
          <w:sz w:val="22"/>
          <w:lang w:val="es-ES_tradnl"/>
        </w:rPr>
      </w:r>
      <w:r w:rsidRPr="003C6E6A">
        <w:rPr>
          <w:rFonts w:ascii="Arial" w:hAnsi="Arial" w:cs="Arial"/>
          <w:sz w:val="22"/>
          <w:lang w:val="es-ES_tradnl"/>
        </w:rPr>
        <w:fldChar w:fldCharType="separate"/>
      </w:r>
      <w:r w:rsidR="00047F75" w:rsidRPr="003C6E6A">
        <w:rPr>
          <w:rFonts w:ascii="Arial" w:hAnsi="Arial" w:cs="Arial"/>
          <w:noProof/>
          <w:sz w:val="22"/>
          <w:vertAlign w:val="superscript"/>
          <w:lang w:val="es-ES_tradnl"/>
        </w:rPr>
        <w:t>41-44</w:t>
      </w:r>
      <w:r w:rsidRPr="003C6E6A">
        <w:rPr>
          <w:rFonts w:ascii="Arial" w:hAnsi="Arial" w:cs="Arial"/>
          <w:sz w:val="22"/>
          <w:lang w:val="es-ES_tradnl"/>
        </w:rPr>
        <w:fldChar w:fldCharType="end"/>
      </w:r>
      <w:r w:rsidRPr="003C6E6A">
        <w:rPr>
          <w:rFonts w:ascii="Arial" w:hAnsi="Arial" w:cs="Arial"/>
          <w:sz w:val="22"/>
          <w:lang w:val="es-ES_tradnl"/>
        </w:rPr>
        <w:t xml:space="preserve">. Las halófitas </w:t>
      </w:r>
      <w:r w:rsidRPr="003C6E6A">
        <w:rPr>
          <w:rFonts w:ascii="Arial" w:hAnsi="Arial" w:cs="Arial"/>
          <w:sz w:val="22"/>
          <w:shd w:val="clear" w:color="auto" w:fill="FFFFFF"/>
          <w:lang w:val="es-ES_tradnl"/>
        </w:rPr>
        <w:t>s</w:t>
      </w:r>
      <w:r w:rsidRPr="003C6E6A">
        <w:rPr>
          <w:rFonts w:ascii="Arial" w:hAnsi="Arial" w:cs="Arial"/>
          <w:sz w:val="22"/>
          <w:lang w:val="es-ES_tradnl"/>
        </w:rPr>
        <w:t xml:space="preserve">on capaces de completar su ciclo de vida en concentraciones que oscilan entre 5 g/L y 25 g/L de NaCl, </w:t>
      </w:r>
      <w:r w:rsidR="00463FC7" w:rsidRPr="00463FC7">
        <w:rPr>
          <w:rFonts w:ascii="Arial" w:hAnsi="Arial" w:cs="Arial"/>
          <w:sz w:val="22"/>
          <w:lang w:val="es-ES_tradnl"/>
        </w:rPr>
        <w:t>a diferencia de otras que</w:t>
      </w:r>
      <w:r w:rsidRPr="003C6E6A">
        <w:rPr>
          <w:rFonts w:ascii="Arial" w:hAnsi="Arial" w:cs="Arial"/>
          <w:sz w:val="22"/>
          <w:lang w:val="es-ES_tradnl"/>
        </w:rPr>
        <w:t xml:space="preserve"> puede</w:t>
      </w:r>
      <w:r w:rsidR="000F7528" w:rsidRPr="003C6E6A">
        <w:rPr>
          <w:rFonts w:ascii="Arial" w:hAnsi="Arial" w:cs="Arial"/>
          <w:sz w:val="22"/>
          <w:lang w:val="es-ES_tradnl"/>
        </w:rPr>
        <w:t>n llegar a tolerar hasta 35 g/L</w:t>
      </w:r>
      <w:r w:rsidRPr="003C6E6A">
        <w:rPr>
          <w:rFonts w:ascii="Arial" w:hAnsi="Arial" w:cs="Arial"/>
          <w:sz w:val="22"/>
          <w:lang w:val="es-ES_tradnl"/>
        </w:rPr>
        <w:fldChar w:fldCharType="begin"/>
      </w:r>
      <w:r w:rsidR="00047F75" w:rsidRPr="003C6E6A">
        <w:rPr>
          <w:rFonts w:ascii="Arial" w:hAnsi="Arial" w:cs="Arial"/>
          <w:sz w:val="22"/>
          <w:lang w:val="es-ES_tradnl"/>
        </w:rPr>
        <w:instrText xml:space="preserve"> ADDIN EN.CITE &lt;EndNote&gt;&lt;Cite&gt;&lt;Author&gt;Flowers&lt;/Author&gt;&lt;Year&gt;1977&lt;/Year&gt;&lt;IDText&gt;MECHANISM OF SALT TOLERANCE IN HALOPHYTES&lt;/IDText&gt;&lt;DisplayText&gt;&lt;style face="superscript"&gt;45&lt;/style&gt;&lt;/DisplayText&gt;&lt;record&gt;&lt;dates&gt;&lt;pub-dates&gt;&lt;date&gt;1977&lt;/date&gt;&lt;/pub-dates&gt;&lt;year&gt;1977&lt;/year&gt;&lt;/dates&gt;&lt;urls&gt;&lt;related-urls&gt;&lt;url&gt;&amp;lt;Go to ISI&amp;gt;://WOS:A1977DH67600005&lt;/url&gt;&lt;/related-urls&gt;&lt;/urls&gt;&lt;isbn&gt;0066-4294&lt;/isbn&gt;&lt;titles&gt;&lt;title&gt;MECHANISM OF SALT TOLERANCE IN HALOPHYTES&lt;/title&gt;&lt;secondary-title&gt;Annual Review of Plant Physiology and Plant Molecular Biology&lt;/secondary-title&gt;&lt;/titles&gt;&lt;pages&gt;89-121&lt;/pages&gt;&lt;contributors&gt;&lt;authors&gt;&lt;author&gt;Flowers, T. J.&lt;/author&gt;&lt;author&gt;Troke, P. F.&lt;/author&gt;&lt;author&gt;Yeo, A. R.&lt;/author&gt;&lt;/authors&gt;&lt;/contributors&gt;&lt;added-date format="utc"&gt;1448747668&lt;/added-date&gt;&lt;ref-type name="Journal Article"&gt;17&lt;/ref-type&gt;&lt;rec-number&gt;21&lt;/rec-number&gt;&lt;last-updated-date format="utc"&gt;1448747668&lt;/last-updated-date&gt;&lt;accession-num&gt;WOS:A1977DH67600005&lt;/accession-num&gt;&lt;electronic-resource-num&gt;10.1146/annurev.pp.28.060177.000513&lt;/electronic-resource-num&gt;&lt;volume&gt;28&lt;/volume&gt;&lt;/record&gt;&lt;/Cite&gt;&lt;/EndNote&gt;</w:instrText>
      </w:r>
      <w:r w:rsidRPr="003C6E6A">
        <w:rPr>
          <w:rFonts w:ascii="Arial" w:hAnsi="Arial" w:cs="Arial"/>
          <w:sz w:val="22"/>
          <w:lang w:val="es-ES_tradnl"/>
        </w:rPr>
        <w:fldChar w:fldCharType="separate"/>
      </w:r>
      <w:r w:rsidR="00047F75" w:rsidRPr="003C6E6A">
        <w:rPr>
          <w:rFonts w:ascii="Arial" w:hAnsi="Arial" w:cs="Arial"/>
          <w:noProof/>
          <w:sz w:val="22"/>
          <w:vertAlign w:val="superscript"/>
          <w:lang w:val="es-ES_tradnl"/>
        </w:rPr>
        <w:t>45</w:t>
      </w:r>
      <w:r w:rsidRPr="003C6E6A">
        <w:rPr>
          <w:rFonts w:ascii="Arial" w:hAnsi="Arial" w:cs="Arial"/>
          <w:sz w:val="22"/>
          <w:lang w:val="es-ES_tradnl"/>
        </w:rPr>
        <w:fldChar w:fldCharType="end"/>
      </w:r>
      <w:r w:rsidRPr="003C6E6A">
        <w:rPr>
          <w:rFonts w:ascii="Arial" w:hAnsi="Arial" w:cs="Arial"/>
          <w:sz w:val="22"/>
          <w:lang w:val="es-ES_tradnl"/>
        </w:rPr>
        <w:t>. Así hay especies halófitas muy tolerantes y</w:t>
      </w:r>
      <w:r w:rsidR="000F7528" w:rsidRPr="003C6E6A">
        <w:rPr>
          <w:rFonts w:ascii="Arial" w:hAnsi="Arial" w:cs="Arial"/>
          <w:sz w:val="22"/>
          <w:lang w:val="es-ES_tradnl"/>
        </w:rPr>
        <w:t xml:space="preserve"> otras moderadamente tolerantes</w:t>
      </w:r>
      <w:r w:rsidRPr="003C6E6A">
        <w:rPr>
          <w:rFonts w:ascii="Arial" w:hAnsi="Arial" w:cs="Arial"/>
          <w:sz w:val="22"/>
          <w:lang w:val="es-ES_tradnl"/>
        </w:rPr>
        <w:fldChar w:fldCharType="begin"/>
      </w:r>
      <w:r w:rsidR="00DA383F" w:rsidRPr="003C6E6A">
        <w:rPr>
          <w:rFonts w:ascii="Arial" w:hAnsi="Arial" w:cs="Arial"/>
          <w:sz w:val="22"/>
          <w:lang w:val="es-ES_tradnl"/>
        </w:rPr>
        <w:instrText xml:space="preserve"> ADDIN EN.CITE &lt;EndNote&gt;&lt;Cite&gt;&lt;Author&gt;Flowers&lt;/Author&gt;&lt;Year&gt;1977&lt;/Year&gt;&lt;IDText&gt;MECHANISM OF SALT TOLERANCE IN HALOPHYTES&lt;/IDText&gt;&lt;DisplayText&gt;&lt;style face="superscript"&gt;45, 46&lt;/style&gt;&lt;/DisplayText&gt;&lt;record&gt;&lt;dates&gt;&lt;pub-dates&gt;&lt;date&gt;1977&lt;/date&gt;&lt;/pub-dates&gt;&lt;year&gt;1977&lt;/year&gt;&lt;/dates&gt;&lt;urls&gt;&lt;related-urls&gt;&lt;url&gt;&amp;lt;Go to ISI&amp;gt;://WOS:A1977DH67600005&lt;/url&gt;&lt;/related-urls&gt;&lt;/urls&gt;&lt;isbn&gt;0066-4294&lt;/isbn&gt;&lt;titles&gt;&lt;title&gt;MECHANISM OF SALT TOLERANCE IN HALOPHYTES&lt;/title&gt;&lt;secondary-title&gt;Annual Review of Plant Physiology and Plant Molecular Biology&lt;/secondary-title&gt;&lt;/titles&gt;&lt;pages&gt;89-121&lt;/pages&gt;&lt;contributors&gt;&lt;authors&gt;&lt;author&gt;Flowers, T. J.&lt;/author&gt;&lt;author&gt;Troke, P. F.&lt;/author&gt;&lt;author&gt;Yeo, A. R.&lt;/author&gt;&lt;/authors&gt;&lt;/contributors&gt;&lt;added-date format="utc"&gt;1448747668&lt;/added-date&gt;&lt;ref-type name="Journal Article"&gt;17&lt;/ref-type&gt;&lt;rec-number&gt;21&lt;/rec-number&gt;&lt;last-updated-date format="utc"&gt;1448747668&lt;/last-updated-date&gt;&lt;accession-num&gt;WOS:A1977DH67600005&lt;/accession-num&gt;&lt;electronic-resource-num&gt;10.1146/annurev.pp.28.060177.000513&lt;/electronic-resource-num&gt;&lt;volume&gt;28&lt;/volume&gt;&lt;/record&gt;&lt;/Cite&gt;&lt;Cite&gt;&lt;Author&gt;Flowers&lt;/Author&gt;&lt;Year&gt;2008&lt;/Year&gt;&lt;IDText&gt;Salinity tolerance in halophytes&lt;/IDText&gt;&lt;record&gt;&lt;dates&gt;&lt;pub-dates&gt;&lt;date&gt;2008&lt;/date&gt;&lt;/pub-dates&gt;&lt;year&gt;2008&lt;/year&gt;&lt;/dates&gt;&lt;urls&gt;&lt;related-urls&gt;&lt;url&gt;&amp;lt;Go to ISI&amp;gt;://WOS:000258266200007&lt;/url&gt;&lt;/related-urls&gt;&lt;/urls&gt;&lt;isbn&gt;0028-646X&lt;/isbn&gt;&lt;titles&gt;&lt;title&gt;Salinity tolerance in halophytes&lt;/title&gt;&lt;secondary-title&gt;New Phytologist&lt;/secondary-title&gt;&lt;/titles&gt;&lt;pages&gt;945-963&lt;/pages&gt;&lt;number&gt;4&lt;/number&gt;&lt;contributors&gt;&lt;authors&gt;&lt;author&gt;Flowers, Timothy J.&lt;/author&gt;&lt;author&gt;Colmer, Timothy D.&lt;/author&gt;&lt;/authors&gt;&lt;/contributors&gt;&lt;added-date format="utc"&gt;1448747592&lt;/added-date&gt;&lt;ref-type name="Journal Article"&gt;17&lt;/ref-type&gt;&lt;rec-number&gt;20&lt;/rec-number&gt;&lt;last-updated-date format="utc"&gt;1448747592&lt;/last-updated-date&gt;&lt;accession-num&gt;WOS:000258266200007&lt;/accession-num&gt;&lt;electronic-resource-num&gt;10.1111/j.1469-8137.2008.02531.x&lt;/electronic-resource-num&gt;&lt;volume&gt;179&lt;/volume&gt;&lt;/record&gt;&lt;/Cite&gt;&lt;/EndNote&gt;</w:instrText>
      </w:r>
      <w:r w:rsidRPr="003C6E6A">
        <w:rPr>
          <w:rFonts w:ascii="Arial" w:hAnsi="Arial" w:cs="Arial"/>
          <w:sz w:val="22"/>
          <w:lang w:val="es-ES_tradnl"/>
        </w:rPr>
        <w:fldChar w:fldCharType="separate"/>
      </w:r>
      <w:r w:rsidR="00DA383F" w:rsidRPr="003C6E6A">
        <w:rPr>
          <w:rFonts w:ascii="Arial" w:hAnsi="Arial" w:cs="Arial"/>
          <w:noProof/>
          <w:sz w:val="22"/>
          <w:vertAlign w:val="superscript"/>
          <w:lang w:val="es-ES_tradnl"/>
        </w:rPr>
        <w:t>45, 46</w:t>
      </w:r>
      <w:r w:rsidRPr="003C6E6A">
        <w:rPr>
          <w:rFonts w:ascii="Arial" w:hAnsi="Arial" w:cs="Arial"/>
          <w:sz w:val="22"/>
          <w:lang w:val="es-ES_tradnl"/>
        </w:rPr>
        <w:fldChar w:fldCharType="end"/>
      </w:r>
      <w:r w:rsidRPr="003C6E6A">
        <w:rPr>
          <w:rFonts w:ascii="Arial" w:hAnsi="Arial" w:cs="Arial"/>
          <w:sz w:val="22"/>
          <w:lang w:val="es-ES_tradnl"/>
        </w:rPr>
        <w:t xml:space="preserve">. Por ejemplo </w:t>
      </w:r>
      <w:r w:rsidRPr="003C6E6A">
        <w:rPr>
          <w:rFonts w:ascii="Arial" w:hAnsi="Arial" w:cs="Arial"/>
          <w:i/>
          <w:sz w:val="22"/>
          <w:lang w:val="es-ES_tradnl"/>
        </w:rPr>
        <w:t>Salicornia bigelovii</w:t>
      </w:r>
      <w:r w:rsidRPr="003C6E6A">
        <w:rPr>
          <w:rFonts w:ascii="Arial" w:hAnsi="Arial" w:cs="Arial"/>
          <w:sz w:val="22"/>
          <w:lang w:val="es-ES_tradnl"/>
        </w:rPr>
        <w:t xml:space="preserve"> y </w:t>
      </w:r>
      <w:r w:rsidRPr="003C6E6A">
        <w:rPr>
          <w:rFonts w:ascii="Arial" w:hAnsi="Arial" w:cs="Arial"/>
          <w:i/>
          <w:sz w:val="22"/>
          <w:lang w:val="es-ES_tradnl"/>
        </w:rPr>
        <w:t>Artiplex spongiosa</w:t>
      </w:r>
      <w:r w:rsidRPr="003C6E6A">
        <w:rPr>
          <w:rFonts w:ascii="Arial" w:hAnsi="Arial" w:cs="Arial"/>
          <w:sz w:val="22"/>
          <w:lang w:val="es-ES_tradnl"/>
        </w:rPr>
        <w:t xml:space="preserve"> que tienen un rango de toleranci</w:t>
      </w:r>
      <w:r w:rsidR="000F7528" w:rsidRPr="003C6E6A">
        <w:rPr>
          <w:rFonts w:ascii="Arial" w:hAnsi="Arial" w:cs="Arial"/>
          <w:sz w:val="22"/>
          <w:lang w:val="es-ES_tradnl"/>
        </w:rPr>
        <w:t>a a salinidad entre 10 y 12 g/L</w:t>
      </w:r>
      <w:r w:rsidRPr="003C6E6A">
        <w:rPr>
          <w:rFonts w:ascii="Arial" w:hAnsi="Arial" w:cs="Arial"/>
          <w:sz w:val="22"/>
          <w:lang w:val="es-ES_tradnl"/>
        </w:rPr>
        <w:fldChar w:fldCharType="begin">
          <w:fldData xml:space="preserve">PEVuZE5vdGU+PENpdGU+PEF1dGhvcj5TdG9yZXk8L0F1dGhvcj48WWVhcj4xOTc5PC9ZZWFyPjxJ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</w:fldData>
        </w:fldChar>
      </w:r>
      <w:r w:rsidR="00DA383F" w:rsidRPr="003C6E6A">
        <w:rPr>
          <w:rFonts w:ascii="Arial" w:hAnsi="Arial" w:cs="Arial"/>
          <w:sz w:val="22"/>
          <w:lang w:val="es-ES_tradnl"/>
        </w:rPr>
        <w:instrText xml:space="preserve"> ADDIN EN.CITE </w:instrText>
      </w:r>
      <w:r w:rsidR="00DA383F" w:rsidRPr="003C6E6A">
        <w:rPr>
          <w:rFonts w:ascii="Arial" w:hAnsi="Arial" w:cs="Arial"/>
          <w:sz w:val="22"/>
          <w:lang w:val="es-ES_tradnl"/>
        </w:rPr>
        <w:fldChar w:fldCharType="begin">
          <w:fldData xml:space="preserve">PEVuZE5vdGU+PENpdGU+PEF1dGhvcj5TdG9yZXk8L0F1dGhvcj48WWVhcj4xOTc5PC9ZZWFyPjxJ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</w:fldData>
        </w:fldChar>
      </w:r>
      <w:r w:rsidR="00DA383F" w:rsidRPr="003C6E6A">
        <w:rPr>
          <w:rFonts w:ascii="Arial" w:hAnsi="Arial" w:cs="Arial"/>
          <w:sz w:val="22"/>
          <w:lang w:val="es-ES_tradnl"/>
        </w:rPr>
        <w:instrText xml:space="preserve"> ADDIN EN.CITE.DATA </w:instrText>
      </w:r>
      <w:r w:rsidR="00DA383F" w:rsidRPr="003C6E6A">
        <w:rPr>
          <w:rFonts w:ascii="Arial" w:hAnsi="Arial" w:cs="Arial"/>
          <w:sz w:val="22"/>
          <w:lang w:val="es-ES_tradnl"/>
        </w:rPr>
      </w:r>
      <w:r w:rsidR="00DA383F" w:rsidRPr="003C6E6A">
        <w:rPr>
          <w:rFonts w:ascii="Arial" w:hAnsi="Arial" w:cs="Arial"/>
          <w:sz w:val="22"/>
          <w:lang w:val="es-ES_tradnl"/>
        </w:rPr>
        <w:fldChar w:fldCharType="end"/>
      </w:r>
      <w:r w:rsidRPr="003C6E6A">
        <w:rPr>
          <w:rFonts w:ascii="Arial" w:hAnsi="Arial" w:cs="Arial"/>
          <w:sz w:val="22"/>
          <w:lang w:val="es-ES_tradnl"/>
        </w:rPr>
      </w:r>
      <w:r w:rsidRPr="003C6E6A">
        <w:rPr>
          <w:rFonts w:ascii="Arial" w:hAnsi="Arial" w:cs="Arial"/>
          <w:sz w:val="22"/>
          <w:lang w:val="es-ES_tradnl"/>
        </w:rPr>
        <w:fldChar w:fldCharType="separate"/>
      </w:r>
      <w:r w:rsidR="00DA383F" w:rsidRPr="003C6E6A">
        <w:rPr>
          <w:rFonts w:ascii="Arial" w:hAnsi="Arial" w:cs="Arial"/>
          <w:noProof/>
          <w:sz w:val="22"/>
          <w:vertAlign w:val="superscript"/>
          <w:lang w:val="es-ES_tradnl"/>
        </w:rPr>
        <w:t>47, 48</w:t>
      </w:r>
      <w:r w:rsidRPr="003C6E6A">
        <w:rPr>
          <w:rFonts w:ascii="Arial" w:hAnsi="Arial" w:cs="Arial"/>
          <w:sz w:val="22"/>
          <w:lang w:val="es-ES_tradnl"/>
        </w:rPr>
        <w:fldChar w:fldCharType="end"/>
      </w:r>
      <w:r w:rsidRPr="003C6E6A">
        <w:rPr>
          <w:rFonts w:ascii="Arial" w:hAnsi="Arial" w:cs="Arial"/>
          <w:sz w:val="22"/>
          <w:lang w:val="es-ES_tradnl"/>
        </w:rPr>
        <w:t xml:space="preserve">, mientras que </w:t>
      </w:r>
      <w:r w:rsidRPr="003C6E6A">
        <w:rPr>
          <w:rFonts w:ascii="Arial" w:hAnsi="Arial" w:cs="Arial"/>
          <w:i/>
          <w:sz w:val="22"/>
          <w:lang w:val="es-ES_tradnl"/>
        </w:rPr>
        <w:t xml:space="preserve">Salicornia fruticosa </w:t>
      </w:r>
      <w:r w:rsidRPr="003C6E6A">
        <w:rPr>
          <w:rFonts w:ascii="Arial" w:hAnsi="Arial" w:cs="Arial"/>
          <w:sz w:val="22"/>
          <w:lang w:val="es-ES_tradnl"/>
        </w:rPr>
        <w:t xml:space="preserve">y </w:t>
      </w:r>
      <w:r w:rsidRPr="003C6E6A">
        <w:rPr>
          <w:rFonts w:ascii="Arial" w:hAnsi="Arial" w:cs="Arial"/>
          <w:i/>
          <w:sz w:val="22"/>
          <w:lang w:val="es-ES_tradnl"/>
        </w:rPr>
        <w:t>Arthrocemum macrostachyum</w:t>
      </w:r>
      <w:r w:rsidRPr="003C6E6A">
        <w:rPr>
          <w:rFonts w:ascii="Arial" w:hAnsi="Arial" w:cs="Arial"/>
          <w:sz w:val="22"/>
          <w:lang w:val="es-ES_tradnl"/>
        </w:rPr>
        <w:t xml:space="preserve"> son capaces de soportar hasta 30 g/L de NaCl</w:t>
      </w:r>
      <w:r w:rsidRPr="003C6E6A">
        <w:rPr>
          <w:rFonts w:ascii="Arial" w:hAnsi="Arial" w:cs="Arial"/>
          <w:sz w:val="22"/>
          <w:lang w:val="es-ES_tradnl"/>
        </w:rPr>
        <w:fldChar w:fldCharType="begin"/>
      </w:r>
      <w:r w:rsidR="00047F75" w:rsidRPr="003C6E6A">
        <w:rPr>
          <w:rFonts w:ascii="Arial" w:hAnsi="Arial" w:cs="Arial"/>
          <w:sz w:val="22"/>
          <w:lang w:val="es-ES_tradnl"/>
        </w:rPr>
        <w:instrText xml:space="preserve"> ADDIN EN.CITE &lt;EndNote&gt;&lt;Cite&gt;&lt;Author&gt;Redondo-Gomez&lt;/Author&gt;&lt;Year&gt;2006&lt;/Year&gt;&lt;IDText&gt;Growth and photosynthetic responses to salinity in an extreme halophyte, Sarcocornia fruticosa&lt;/IDText&gt;&lt;DisplayText&gt;&lt;style face="superscript"&gt;49&lt;/style&gt;&lt;/DisplayText&gt;&lt;record&gt;&lt;dates&gt;&lt;pub-dates&gt;&lt;date&gt;Sep&lt;/date&gt;&lt;/pub-dates&gt;&lt;year&gt;2006&lt;/year&gt;&lt;/dates&gt;&lt;urls&gt;&lt;related-urls&gt;&lt;url&gt;&amp;lt;Go to ISI&amp;gt;://WOS:000240335000012&lt;/url&gt;&lt;/related-urls&gt;&lt;/urls&gt;&lt;isbn&gt;0031-9317&lt;/isbn&gt;&lt;titles&gt;&lt;title&gt;Growth and photosynthetic responses to salinity in an extreme halophyte, Sarcocornia fruticosa&lt;/title&gt;&lt;secondary-title&gt;Physiologia Plantarum&lt;/secondary-title&gt;&lt;/titles&gt;&lt;pages&gt;116-124&lt;/pages&gt;&lt;number&gt;1&lt;/number&gt;&lt;contributors&gt;&lt;authors&gt;&lt;author&gt;Redondo-Gomez, Susana&lt;/author&gt;&lt;author&gt;Wharmby, Clare&lt;/author&gt;&lt;author&gt;Castillo, Jesus M.&lt;/author&gt;&lt;author&gt;Mateos-Naranjo, Enrique&lt;/author&gt;&lt;author&gt;Luque, Carlos J.&lt;/author&gt;&lt;author&gt;de Cires, Alfonso&lt;/author&gt;&lt;author&gt;Luque, Teresa&lt;/author&gt;&lt;author&gt;Davy, Anthony J.&lt;/author&gt;&lt;author&gt;Figueroa, M. Enrique&lt;/author&gt;&lt;/authors&gt;&lt;/contributors&gt;&lt;added-date format="utc"&gt;1448885073&lt;/added-date&gt;&lt;ref-type name="Journal Article"&gt;17&lt;/ref-type&gt;&lt;rec-number&gt;67&lt;/rec-number&gt;&lt;last-updated-date format="utc"&gt;1448885073&lt;/last-updated-date&gt;&lt;accession-num&gt;WOS:000240335000012&lt;/accession-num&gt;&lt;electronic-resource-num&gt;10.1111/j.1399-3054.2006.00719.x&lt;/electronic-resource-num&gt;&lt;volume&gt;128&lt;/volume&gt;&lt;/record&gt;&lt;/Cite&gt;&lt;/EndNote&gt;</w:instrText>
      </w:r>
      <w:r w:rsidRPr="003C6E6A">
        <w:rPr>
          <w:rFonts w:ascii="Arial" w:hAnsi="Arial" w:cs="Arial"/>
          <w:sz w:val="22"/>
          <w:lang w:val="es-ES_tradnl"/>
        </w:rPr>
        <w:fldChar w:fldCharType="separate"/>
      </w:r>
      <w:r w:rsidR="00047F75" w:rsidRPr="003C6E6A">
        <w:rPr>
          <w:rFonts w:ascii="Arial" w:hAnsi="Arial" w:cs="Arial"/>
          <w:noProof/>
          <w:sz w:val="22"/>
          <w:vertAlign w:val="superscript"/>
          <w:lang w:val="es-ES_tradnl"/>
        </w:rPr>
        <w:t>49</w:t>
      </w:r>
      <w:r w:rsidRPr="003C6E6A">
        <w:rPr>
          <w:rFonts w:ascii="Arial" w:hAnsi="Arial" w:cs="Arial"/>
          <w:sz w:val="22"/>
          <w:lang w:val="es-ES_tradnl"/>
        </w:rPr>
        <w:fldChar w:fldCharType="end"/>
      </w:r>
      <w:r w:rsidRPr="003C6E6A">
        <w:rPr>
          <w:rFonts w:ascii="Arial" w:hAnsi="Arial" w:cs="Arial"/>
          <w:sz w:val="22"/>
          <w:lang w:val="es-ES_tradnl"/>
        </w:rPr>
        <w:t>. Su marcada adaptabilidad a un amplio rango de salinidad posibilita el uso para la recuperación de efluentes altament</w:t>
      </w:r>
      <w:r w:rsidR="000F7528" w:rsidRPr="003C6E6A">
        <w:rPr>
          <w:rFonts w:ascii="Arial" w:hAnsi="Arial" w:cs="Arial"/>
          <w:sz w:val="22"/>
          <w:lang w:val="es-ES_tradnl"/>
        </w:rPr>
        <w:t>e salinos de acuicultura marina</w:t>
      </w:r>
      <w:r w:rsidRPr="003C6E6A">
        <w:rPr>
          <w:rFonts w:ascii="Arial" w:hAnsi="Arial" w:cs="Arial"/>
          <w:sz w:val="22"/>
          <w:lang w:val="es-ES_tradnl"/>
        </w:rPr>
        <w:fldChar w:fldCharType="begin">
          <w:fldData xml:space="preserve">PEVuZE5vdGU+PENpdGU+PEF1dGhvcj5RdWludGE8L0F1dGhvcj48WWVhcj4yMDE1PC9ZZWFyPjxJ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</w:fldData>
        </w:fldChar>
      </w:r>
      <w:r w:rsidR="00DA383F" w:rsidRPr="003C6E6A">
        <w:rPr>
          <w:rFonts w:ascii="Arial" w:hAnsi="Arial" w:cs="Arial"/>
          <w:sz w:val="22"/>
          <w:lang w:val="es-ES_tradnl"/>
        </w:rPr>
        <w:instrText xml:space="preserve"> ADDIN EN.CITE </w:instrText>
      </w:r>
      <w:r w:rsidR="00DA383F" w:rsidRPr="003C6E6A">
        <w:rPr>
          <w:rFonts w:ascii="Arial" w:hAnsi="Arial" w:cs="Arial"/>
          <w:sz w:val="22"/>
          <w:lang w:val="es-ES_tradnl"/>
        </w:rPr>
        <w:fldChar w:fldCharType="begin">
          <w:fldData xml:space="preserve">PEVuZE5vdGU+PENpdGU+PEF1dGhvcj5RdWludGE8L0F1dGhvcj48WWVhcj4yMDE1PC9ZZWFyPjxJ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</w:fldData>
        </w:fldChar>
      </w:r>
      <w:r w:rsidR="00DA383F" w:rsidRPr="003C6E6A">
        <w:rPr>
          <w:rFonts w:ascii="Arial" w:hAnsi="Arial" w:cs="Arial"/>
          <w:sz w:val="22"/>
          <w:lang w:val="es-ES_tradnl"/>
        </w:rPr>
        <w:instrText xml:space="preserve"> ADDIN EN.CITE.DATA </w:instrText>
      </w:r>
      <w:r w:rsidR="00DA383F" w:rsidRPr="003C6E6A">
        <w:rPr>
          <w:rFonts w:ascii="Arial" w:hAnsi="Arial" w:cs="Arial"/>
          <w:sz w:val="22"/>
          <w:lang w:val="es-ES_tradnl"/>
        </w:rPr>
      </w:r>
      <w:r w:rsidR="00DA383F" w:rsidRPr="003C6E6A">
        <w:rPr>
          <w:rFonts w:ascii="Arial" w:hAnsi="Arial" w:cs="Arial"/>
          <w:sz w:val="22"/>
          <w:lang w:val="es-ES_tradnl"/>
        </w:rPr>
        <w:fldChar w:fldCharType="end"/>
      </w:r>
      <w:r w:rsidRPr="003C6E6A">
        <w:rPr>
          <w:rFonts w:ascii="Arial" w:hAnsi="Arial" w:cs="Arial"/>
          <w:sz w:val="22"/>
          <w:lang w:val="es-ES_tradnl"/>
        </w:rPr>
      </w:r>
      <w:r w:rsidRPr="003C6E6A">
        <w:rPr>
          <w:rFonts w:ascii="Arial" w:hAnsi="Arial" w:cs="Arial"/>
          <w:sz w:val="22"/>
          <w:lang w:val="es-ES_tradnl"/>
        </w:rPr>
        <w:fldChar w:fldCharType="separate"/>
      </w:r>
      <w:r w:rsidR="00DA383F" w:rsidRPr="003C6E6A">
        <w:rPr>
          <w:rFonts w:ascii="Arial" w:hAnsi="Arial" w:cs="Arial"/>
          <w:noProof/>
          <w:sz w:val="22"/>
          <w:vertAlign w:val="superscript"/>
          <w:lang w:val="es-ES_tradnl"/>
        </w:rPr>
        <w:t>4, 38, 50, 51</w:t>
      </w:r>
      <w:r w:rsidRPr="003C6E6A">
        <w:rPr>
          <w:rFonts w:ascii="Arial" w:hAnsi="Arial" w:cs="Arial"/>
          <w:sz w:val="22"/>
          <w:lang w:val="es-ES_tradnl"/>
        </w:rPr>
        <w:fldChar w:fldCharType="end"/>
      </w:r>
      <w:r w:rsidRPr="003C6E6A">
        <w:rPr>
          <w:rFonts w:ascii="Arial" w:hAnsi="Arial" w:cs="Arial"/>
          <w:sz w:val="22"/>
          <w:lang w:val="es-ES_tradnl"/>
        </w:rPr>
        <w:t xml:space="preserve">. </w:t>
      </w:r>
    </w:p>
    <w:p w14:paraId="0B3185A8" w14:textId="77777777" w:rsidR="00B2429F" w:rsidRPr="003C6E6A" w:rsidRDefault="00B2429F" w:rsidP="00642106">
      <w:pPr>
        <w:jc w:val="both"/>
        <w:rPr>
          <w:rFonts w:ascii="Arial" w:hAnsi="Arial" w:cs="Arial"/>
          <w:noProof/>
          <w:sz w:val="22"/>
          <w:lang w:val="es-ES_tradnl" w:eastAsia="es-CO"/>
        </w:rPr>
      </w:pPr>
    </w:p>
    <w:p w14:paraId="05E1334F" w14:textId="05307418" w:rsidR="00B65F22" w:rsidRPr="003C6E6A" w:rsidRDefault="00B65F22" w:rsidP="00642106">
      <w:pPr>
        <w:jc w:val="both"/>
        <w:rPr>
          <w:rFonts w:ascii="Arial" w:hAnsi="Arial" w:cs="Arial"/>
          <w:sz w:val="22"/>
          <w:shd w:val="clear" w:color="auto" w:fill="FFFFFF"/>
          <w:lang w:val="es-ES_tradnl"/>
        </w:rPr>
      </w:pPr>
      <w:r w:rsidRPr="003C6E6A">
        <w:rPr>
          <w:rFonts w:ascii="Arial" w:hAnsi="Arial" w:cs="Arial"/>
          <w:sz w:val="22"/>
          <w:lang w:val="es-ES_tradnl"/>
        </w:rPr>
        <w:t>Adicionalmente, estas plantas pueden hacer uso de diferentes fuentes nitrogenadas de nutrición dependiendo de la disponibilidad, de la concentración de CO</w:t>
      </w:r>
      <w:r w:rsidRPr="003C6E6A">
        <w:rPr>
          <w:rFonts w:ascii="Arial" w:hAnsi="Arial" w:cs="Arial"/>
          <w:sz w:val="22"/>
          <w:vertAlign w:val="subscript"/>
          <w:lang w:val="es-ES_tradnl"/>
        </w:rPr>
        <w:t>2</w:t>
      </w:r>
      <w:r w:rsidRPr="003C6E6A">
        <w:rPr>
          <w:rFonts w:ascii="Arial" w:hAnsi="Arial" w:cs="Arial"/>
          <w:sz w:val="22"/>
          <w:lang w:val="es-ES_tradnl"/>
        </w:rPr>
        <w:t xml:space="preserve">, y su sofisticada respuesta molecular frente a </w:t>
      </w:r>
      <w:r w:rsidRPr="003C6E6A">
        <w:rPr>
          <w:rFonts w:ascii="Arial" w:hAnsi="Arial" w:cs="Arial"/>
          <w:noProof/>
          <w:sz w:val="22"/>
          <w:lang w:val="es-ES_tradnl" w:eastAsia="es-CO"/>
        </w:rPr>
        <w:t>comp</w:t>
      </w:r>
      <w:r w:rsidR="000F7528" w:rsidRPr="003C6E6A">
        <w:rPr>
          <w:rFonts w:ascii="Arial" w:hAnsi="Arial" w:cs="Arial"/>
          <w:noProof/>
          <w:sz w:val="22"/>
          <w:lang w:val="es-ES_tradnl" w:eastAsia="es-CO"/>
        </w:rPr>
        <w:t>uestos dif</w:t>
      </w:r>
      <w:r w:rsidR="0071050C">
        <w:rPr>
          <w:rFonts w:ascii="Arial" w:hAnsi="Arial" w:cs="Arial"/>
          <w:noProof/>
          <w:sz w:val="22"/>
          <w:lang w:val="es-ES_tradnl" w:eastAsia="es-CO"/>
        </w:rPr>
        <w:t>í</w:t>
      </w:r>
      <w:r w:rsidR="000F7528" w:rsidRPr="003C6E6A">
        <w:rPr>
          <w:rFonts w:ascii="Arial" w:hAnsi="Arial" w:cs="Arial"/>
          <w:noProof/>
          <w:sz w:val="22"/>
          <w:lang w:val="es-ES_tradnl" w:eastAsia="es-CO"/>
        </w:rPr>
        <w:t>ciles como el amonio</w:t>
      </w:r>
      <w:r w:rsidRPr="003C6E6A">
        <w:rPr>
          <w:rFonts w:ascii="Arial" w:hAnsi="Arial" w:cs="Arial"/>
          <w:noProof/>
          <w:sz w:val="22"/>
          <w:lang w:val="es-ES_tradnl" w:eastAsia="es-CO"/>
        </w:rPr>
        <w:fldChar w:fldCharType="begin">
          <w:fldData xml:space="preserve">PEVuZE5vdGU+PENpdGU+PEF1dGhvcj5Gb3JkZTwvQXV0aG9yPjxZZWFyPjE5OTk8L1llYXI+PElE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</w:fldData>
        </w:fldChar>
      </w:r>
      <w:r w:rsidR="00047F75" w:rsidRPr="003C6E6A">
        <w:rPr>
          <w:rFonts w:ascii="Arial" w:hAnsi="Arial" w:cs="Arial"/>
          <w:noProof/>
          <w:sz w:val="22"/>
          <w:lang w:val="es-ES_tradnl" w:eastAsia="es-CO"/>
        </w:rPr>
        <w:instrText xml:space="preserve"> ADDIN EN.CITE </w:instrText>
      </w:r>
      <w:r w:rsidR="00047F75" w:rsidRPr="003C6E6A">
        <w:rPr>
          <w:rFonts w:ascii="Arial" w:hAnsi="Arial" w:cs="Arial"/>
          <w:noProof/>
          <w:sz w:val="22"/>
          <w:lang w:val="es-ES_tradnl" w:eastAsia="es-CO"/>
        </w:rPr>
        <w:fldChar w:fldCharType="begin">
          <w:fldData xml:space="preserve">PEVuZE5vdGU+PENpdGU+PEF1dGhvcj5Gb3JkZTwvQXV0aG9yPjxZZWFyPjE5OTk8L1llYXI+PElE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</w:fldData>
        </w:fldChar>
      </w:r>
      <w:r w:rsidR="00047F75" w:rsidRPr="003C6E6A">
        <w:rPr>
          <w:rFonts w:ascii="Arial" w:hAnsi="Arial" w:cs="Arial"/>
          <w:noProof/>
          <w:sz w:val="22"/>
          <w:lang w:val="es-ES_tradnl" w:eastAsia="es-CO"/>
        </w:rPr>
        <w:instrText xml:space="preserve"> ADDIN EN.CITE.DATA </w:instrText>
      </w:r>
      <w:r w:rsidR="00047F75" w:rsidRPr="003C6E6A">
        <w:rPr>
          <w:rFonts w:ascii="Arial" w:hAnsi="Arial" w:cs="Arial"/>
          <w:noProof/>
          <w:sz w:val="22"/>
          <w:lang w:val="es-ES_tradnl" w:eastAsia="es-CO"/>
        </w:rPr>
      </w:r>
      <w:r w:rsidR="00047F75"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r>
      <w:r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52-54</w:t>
      </w:r>
      <w:r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t>. Estas caracter</w:t>
      </w:r>
      <w:r w:rsidR="0071050C">
        <w:rPr>
          <w:rFonts w:ascii="Arial" w:hAnsi="Arial" w:cs="Arial"/>
          <w:noProof/>
          <w:sz w:val="22"/>
          <w:lang w:val="es-ES_tradnl" w:eastAsia="es-CO"/>
        </w:rPr>
        <w:t>í</w:t>
      </w:r>
      <w:r w:rsidRPr="003C6E6A">
        <w:rPr>
          <w:rFonts w:ascii="Arial" w:hAnsi="Arial" w:cs="Arial"/>
          <w:noProof/>
          <w:sz w:val="22"/>
          <w:lang w:val="es-ES_tradnl" w:eastAsia="es-CO"/>
        </w:rPr>
        <w:t xml:space="preserve">sticas </w:t>
      </w:r>
      <w:r w:rsidRPr="003C6E6A">
        <w:rPr>
          <w:rFonts w:ascii="Arial" w:hAnsi="Arial" w:cs="Arial"/>
          <w:sz w:val="22"/>
          <w:lang w:val="es-ES_tradnl"/>
        </w:rPr>
        <w:t xml:space="preserve">se </w:t>
      </w:r>
      <w:r w:rsidRPr="003C6E6A">
        <w:rPr>
          <w:rFonts w:ascii="Arial" w:hAnsi="Arial" w:cs="Arial"/>
          <w:noProof/>
          <w:sz w:val="22"/>
          <w:lang w:val="es-ES_tradnl" w:eastAsia="es-CO"/>
        </w:rPr>
        <w:t>relacionan comunmente con plantas que por competencia han colonizado áreas con disponibilidad de nutrientes cambiante</w:t>
      </w:r>
      <w:r w:rsidR="0071050C">
        <w:rPr>
          <w:rFonts w:ascii="Arial" w:hAnsi="Arial" w:cs="Arial"/>
          <w:noProof/>
          <w:sz w:val="22"/>
          <w:lang w:val="es-ES_tradnl" w:eastAsia="es-CO"/>
        </w:rPr>
        <w:t>s</w:t>
      </w:r>
      <w:r w:rsidRPr="003C6E6A">
        <w:rPr>
          <w:rFonts w:ascii="Arial" w:hAnsi="Arial" w:cs="Arial"/>
          <w:noProof/>
          <w:sz w:val="22"/>
          <w:lang w:val="es-ES_tradnl" w:eastAsia="es-CO"/>
        </w:rPr>
        <w:t xml:space="preserve">. Por ejemplo, algunas especies del género </w:t>
      </w:r>
      <w:r w:rsidRPr="003C6E6A">
        <w:rPr>
          <w:rFonts w:ascii="Arial" w:hAnsi="Arial" w:cs="Arial"/>
          <w:i/>
          <w:noProof/>
          <w:sz w:val="22"/>
          <w:lang w:val="es-ES_tradnl" w:eastAsia="es-CO"/>
        </w:rPr>
        <w:t>Spartina</w:t>
      </w:r>
      <w:r w:rsidRPr="003C6E6A">
        <w:rPr>
          <w:rFonts w:ascii="Arial" w:hAnsi="Arial" w:cs="Arial"/>
          <w:noProof/>
          <w:sz w:val="22"/>
          <w:lang w:val="es-ES_tradnl" w:eastAsia="es-CO"/>
        </w:rPr>
        <w:t xml:space="preserve"> muestran una mayor afinidad por el consumo de </w:t>
      </w:r>
      <w:r w:rsidRPr="003C6E6A">
        <w:rPr>
          <w:rFonts w:ascii="Arial" w:hAnsi="Arial" w:cs="Arial"/>
          <w:sz w:val="22"/>
        </w:rPr>
        <w:t>NH</w:t>
      </w:r>
      <w:r w:rsidRPr="003C6E6A">
        <w:rPr>
          <w:rFonts w:ascii="Arial" w:hAnsi="Arial" w:cs="Arial"/>
          <w:sz w:val="22"/>
          <w:vertAlign w:val="subscript"/>
        </w:rPr>
        <w:t>4</w:t>
      </w:r>
      <w:r w:rsidRPr="003C6E6A">
        <w:rPr>
          <w:rFonts w:ascii="Arial" w:hAnsi="Arial" w:cs="Arial"/>
          <w:sz w:val="22"/>
          <w:vertAlign w:val="superscript"/>
        </w:rPr>
        <w:t>+</w:t>
      </w:r>
      <w:r w:rsidRPr="003C6E6A">
        <w:rPr>
          <w:rFonts w:ascii="Arial" w:hAnsi="Arial" w:cs="Arial"/>
          <w:noProof/>
          <w:sz w:val="22"/>
          <w:lang w:val="es-ES_tradnl" w:eastAsia="es-CO"/>
        </w:rPr>
        <w:t xml:space="preserve">, </w:t>
      </w:r>
      <w:r w:rsidR="0071050C">
        <w:rPr>
          <w:rFonts w:ascii="Arial" w:hAnsi="Arial" w:cs="Arial"/>
          <w:noProof/>
          <w:sz w:val="22"/>
          <w:lang w:val="es-ES_tradnl" w:eastAsia="es-CO"/>
        </w:rPr>
        <w:t>en tanto</w:t>
      </w:r>
      <w:r w:rsidRPr="003C6E6A">
        <w:rPr>
          <w:rFonts w:ascii="Arial" w:hAnsi="Arial" w:cs="Arial"/>
          <w:noProof/>
          <w:sz w:val="22"/>
          <w:lang w:val="es-ES_tradnl" w:eastAsia="es-CO"/>
        </w:rPr>
        <w:t xml:space="preserve"> que otras como </w:t>
      </w:r>
      <w:r w:rsidRPr="003C6E6A">
        <w:rPr>
          <w:rFonts w:ascii="Arial" w:hAnsi="Arial" w:cs="Arial"/>
          <w:i/>
          <w:noProof/>
          <w:sz w:val="22"/>
          <w:lang w:val="es-ES_tradnl" w:eastAsia="es-CO"/>
        </w:rPr>
        <w:t>Juncus maritimus</w:t>
      </w:r>
      <w:r w:rsidRPr="003C6E6A">
        <w:rPr>
          <w:rFonts w:ascii="Arial" w:hAnsi="Arial" w:cs="Arial"/>
          <w:noProof/>
          <w:sz w:val="22"/>
          <w:lang w:val="es-ES_tradnl" w:eastAsia="es-CO"/>
        </w:rPr>
        <w:t>, tienen una marcada preferencia por el NO</w:t>
      </w:r>
      <w:r w:rsidRPr="003C6E6A">
        <w:rPr>
          <w:rFonts w:ascii="Arial" w:hAnsi="Arial" w:cs="Arial"/>
          <w:noProof/>
          <w:sz w:val="22"/>
          <w:vertAlign w:val="subscript"/>
          <w:lang w:val="es-ES_tradnl" w:eastAsia="es-CO"/>
        </w:rPr>
        <w:t>3</w:t>
      </w:r>
      <w:r w:rsidRPr="003C6E6A">
        <w:rPr>
          <w:rFonts w:ascii="Arial" w:hAnsi="Arial" w:cs="Arial"/>
          <w:noProof/>
          <w:sz w:val="22"/>
          <w:vertAlign w:val="superscript"/>
          <w:lang w:val="es-ES_tradnl" w:eastAsia="es-CO"/>
        </w:rPr>
        <w:t>-</w:t>
      </w:r>
      <w:r w:rsidRPr="003C6E6A">
        <w:rPr>
          <w:rFonts w:ascii="Arial" w:hAnsi="Arial" w:cs="Arial"/>
          <w:noProof/>
          <w:sz w:val="22"/>
          <w:lang w:val="es-ES_tradnl" w:eastAsia="es-CO"/>
        </w:rPr>
        <w:t xml:space="preserve">, incluso en sustratos que contienen alta disponibilidad de </w:t>
      </w:r>
      <w:r w:rsidRPr="003C6E6A">
        <w:rPr>
          <w:rFonts w:ascii="Arial" w:hAnsi="Arial" w:cs="Arial"/>
          <w:sz w:val="22"/>
        </w:rPr>
        <w:t>NH</w:t>
      </w:r>
      <w:r w:rsidRPr="003C6E6A">
        <w:rPr>
          <w:rFonts w:ascii="Arial" w:hAnsi="Arial" w:cs="Arial"/>
          <w:sz w:val="22"/>
          <w:vertAlign w:val="subscript"/>
        </w:rPr>
        <w:t>4</w:t>
      </w:r>
      <w:r w:rsidRPr="003C6E6A">
        <w:rPr>
          <w:rFonts w:ascii="Arial" w:hAnsi="Arial" w:cs="Arial"/>
          <w:sz w:val="22"/>
          <w:vertAlign w:val="superscript"/>
        </w:rPr>
        <w:t>+</w:t>
      </w:r>
      <w:r w:rsidR="000F7528" w:rsidRPr="003C6E6A">
        <w:rPr>
          <w:rFonts w:ascii="Arial" w:hAnsi="Arial" w:cs="Arial"/>
          <w:sz w:val="22"/>
          <w:vertAlign w:val="superscript"/>
        </w:rPr>
        <w:t xml:space="preserve"> </w:t>
      </w:r>
      <w:r w:rsidR="00FA4047" w:rsidRPr="003C6E6A">
        <w:rPr>
          <w:rFonts w:ascii="Arial" w:hAnsi="Arial" w:cs="Arial"/>
          <w:noProof/>
          <w:sz w:val="22"/>
          <w:lang w:val="es-ES_tradnl" w:eastAsia="es-CO"/>
        </w:rPr>
        <w:fldChar w:fldCharType="begin">
          <w:fldData xml:space="preserve">PEVuZE5vdGU+PENpdGU+PEF1dGhvcj5Db3R0PC9BdXRob3I+PFllYXI+MjAxODwvWWVhcj48SURU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</w:fldData>
        </w:fldChar>
      </w:r>
      <w:r w:rsidR="00DA383F" w:rsidRPr="003C6E6A">
        <w:rPr>
          <w:rFonts w:ascii="Arial" w:hAnsi="Arial" w:cs="Arial"/>
          <w:noProof/>
          <w:sz w:val="22"/>
          <w:lang w:val="es-ES_tradnl" w:eastAsia="es-CO"/>
        </w:rPr>
        <w:instrText xml:space="preserve"> ADDIN EN.CITE </w:instrText>
      </w:r>
      <w:r w:rsidR="00DA383F" w:rsidRPr="003C6E6A">
        <w:rPr>
          <w:rFonts w:ascii="Arial" w:hAnsi="Arial" w:cs="Arial"/>
          <w:noProof/>
          <w:sz w:val="22"/>
          <w:lang w:val="es-ES_tradnl" w:eastAsia="es-CO"/>
        </w:rPr>
        <w:fldChar w:fldCharType="begin">
          <w:fldData xml:space="preserve">PEVuZE5vdGU+PENpdGU+PEF1dGhvcj5Db3R0PC9BdXRob3I+PFllYXI+MjAxODwvWWVhcj48SURU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</w:fldData>
        </w:fldChar>
      </w:r>
      <w:r w:rsidR="00DA383F" w:rsidRPr="003C6E6A">
        <w:rPr>
          <w:rFonts w:ascii="Arial" w:hAnsi="Arial" w:cs="Arial"/>
          <w:noProof/>
          <w:sz w:val="22"/>
          <w:lang w:val="es-ES_tradnl" w:eastAsia="es-CO"/>
        </w:rPr>
        <w:instrText xml:space="preserve"> ADDIN EN.CITE.DATA </w:instrText>
      </w:r>
      <w:r w:rsidR="00DA383F" w:rsidRPr="003C6E6A">
        <w:rPr>
          <w:rFonts w:ascii="Arial" w:hAnsi="Arial" w:cs="Arial"/>
          <w:noProof/>
          <w:sz w:val="22"/>
          <w:lang w:val="es-ES_tradnl" w:eastAsia="es-CO"/>
        </w:rPr>
      </w:r>
      <w:r w:rsidR="00DA383F" w:rsidRPr="003C6E6A">
        <w:rPr>
          <w:rFonts w:ascii="Arial" w:hAnsi="Arial" w:cs="Arial"/>
          <w:noProof/>
          <w:sz w:val="22"/>
          <w:lang w:val="es-ES_tradnl" w:eastAsia="es-CO"/>
        </w:rPr>
        <w:fldChar w:fldCharType="end"/>
      </w:r>
      <w:r w:rsidR="00FA4047" w:rsidRPr="003C6E6A">
        <w:rPr>
          <w:rFonts w:ascii="Arial" w:hAnsi="Arial" w:cs="Arial"/>
          <w:noProof/>
          <w:sz w:val="22"/>
          <w:lang w:val="es-ES_tradnl" w:eastAsia="es-CO"/>
        </w:rPr>
      </w:r>
      <w:r w:rsidR="00FA4047" w:rsidRPr="003C6E6A">
        <w:rPr>
          <w:rFonts w:ascii="Arial" w:hAnsi="Arial" w:cs="Arial"/>
          <w:noProof/>
          <w:sz w:val="22"/>
          <w:lang w:val="es-ES_tradnl" w:eastAsia="es-CO"/>
        </w:rPr>
        <w:fldChar w:fldCharType="separate"/>
      </w:r>
      <w:r w:rsidR="00DA383F" w:rsidRPr="003C6E6A">
        <w:rPr>
          <w:rFonts w:ascii="Arial" w:hAnsi="Arial" w:cs="Arial"/>
          <w:noProof/>
          <w:sz w:val="22"/>
          <w:vertAlign w:val="superscript"/>
          <w:lang w:val="es-ES_tradnl" w:eastAsia="es-CO"/>
        </w:rPr>
        <w:t>55, 56</w:t>
      </w:r>
      <w:r w:rsidR="00FA4047" w:rsidRPr="003C6E6A">
        <w:rPr>
          <w:rFonts w:ascii="Arial" w:hAnsi="Arial" w:cs="Arial"/>
          <w:noProof/>
          <w:sz w:val="22"/>
          <w:lang w:val="es-ES_tradnl" w:eastAsia="es-CO"/>
        </w:rPr>
        <w:fldChar w:fldCharType="end"/>
      </w:r>
      <w:r w:rsidR="00FA4047" w:rsidRPr="003C6E6A">
        <w:rPr>
          <w:rFonts w:ascii="Arial" w:hAnsi="Arial" w:cs="Arial"/>
          <w:noProof/>
          <w:sz w:val="22"/>
          <w:vertAlign w:val="superscript"/>
          <w:lang w:val="es-ES_tradnl" w:eastAsia="es-CO"/>
        </w:rPr>
        <w:t>-</w:t>
      </w:r>
      <w:r w:rsidRPr="003C6E6A">
        <w:rPr>
          <w:rFonts w:ascii="Arial" w:hAnsi="Arial" w:cs="Arial"/>
          <w:noProof/>
          <w:sz w:val="22"/>
          <w:lang w:val="es-ES_tradnl" w:eastAsia="es-CO"/>
        </w:rPr>
        <w:fldChar w:fldCharType="begin"/>
      </w:r>
      <w:r w:rsidR="00047F75" w:rsidRPr="003C6E6A">
        <w:rPr>
          <w:rFonts w:ascii="Arial" w:hAnsi="Arial" w:cs="Arial"/>
          <w:noProof/>
          <w:sz w:val="22"/>
          <w:lang w:val="es-ES_tradnl" w:eastAsia="es-CO"/>
        </w:rPr>
        <w:instrText xml:space="preserve"> ADDIN EN.CITE &lt;EndNote&gt;&lt;Cite&gt;&lt;Author&gt;Jesus&lt;/Author&gt;&lt;Year&gt;2017&lt;/Year&gt;&lt;IDText&gt;Role of three different plants on simultaneous salt and nutrient reduction from saline synthetic wastewater in lab-scale constructed wetlands&lt;/IDText&gt;&lt;DisplayText&gt;&lt;style face="superscript"&gt;57&lt;/style&gt;&lt;/DisplayText&gt;&lt;record&gt;&lt;dates&gt;&lt;pub-dates&gt;&lt;date&gt;Feb&lt;/date&gt;&lt;/pub-dates&gt;&lt;year&gt;2017&lt;/year&gt;&lt;/dates&gt;&lt;urls&gt;&lt;related-urls&gt;&lt;url&gt;&amp;lt;Go to ISI&amp;gt;://WOS:000391897800045&lt;/url&gt;&lt;/related-urls&gt;&lt;/urls&gt;&lt;isbn&gt;0048-9697&lt;/isbn&gt;&lt;titles&gt;&lt;title&gt;Role of three different plants on simultaneous salt and nutrient reduction from saline synthetic wastewater in lab-scale constructed wetlands&lt;/title&gt;&lt;secondary-title&gt;Science of the Total Environment&lt;/secondary-title&gt;&lt;/titles&gt;&lt;pages&gt;447-455&lt;/pages&gt;&lt;contributors&gt;&lt;authors&gt;&lt;author&gt;Jesus, J. M.&lt;/author&gt;&lt;author&gt;Cassoni, A. C.&lt;/author&gt;&lt;author&gt;Danko, A. S.&lt;/author&gt;&lt;author&gt;Fiuza, A.&lt;/author&gt;&lt;author&gt;Borges, M. T.&lt;/author&gt;&lt;/authors&gt;&lt;/contributors&gt;&lt;added-date format="utc"&gt;1582752439&lt;/added-date&gt;&lt;ref-type name="Journal Article"&gt;17&lt;/ref-type&gt;&lt;rec-number&gt;306&lt;/rec-number&gt;&lt;last-updated-date format="utc"&gt;1582752439&lt;/last-updated-date&gt;&lt;accession-num&gt;WOS:000391897800045&lt;/accession-num&gt;&lt;electronic-resource-num&gt;10.1016/j.scitotenv.2016.11.074&lt;/electronic-resource-num&gt;&lt;volume&gt;579&lt;/volume&gt;&lt;/record&gt;&lt;/Cite&gt;&lt;/EndNote&gt;</w:instrText>
      </w:r>
      <w:r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57</w:t>
      </w:r>
      <w:r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t xml:space="preserve">. Se ha observado que plantas con amplio rango de tolerancia ambiental y nutricional cultivadas en </w:t>
      </w:r>
      <w:r w:rsidR="0060535A" w:rsidRPr="003C6E6A">
        <w:rPr>
          <w:rFonts w:ascii="Arial" w:hAnsi="Arial" w:cs="Arial"/>
          <w:noProof/>
          <w:sz w:val="22"/>
          <w:lang w:val="es-ES_tradnl" w:eastAsia="es-CO"/>
        </w:rPr>
        <w:t>HA</w:t>
      </w:r>
      <w:r w:rsidR="00AD0A95" w:rsidRPr="003C6E6A">
        <w:rPr>
          <w:rFonts w:ascii="Arial" w:hAnsi="Arial" w:cs="Arial"/>
          <w:noProof/>
          <w:sz w:val="22"/>
          <w:lang w:val="es-ES_tradnl" w:eastAsia="es-CO"/>
        </w:rPr>
        <w:t>, establecen un potencial siné</w:t>
      </w:r>
      <w:r w:rsidRPr="003C6E6A">
        <w:rPr>
          <w:rFonts w:ascii="Arial" w:hAnsi="Arial" w:cs="Arial"/>
          <w:noProof/>
          <w:sz w:val="22"/>
          <w:lang w:val="es-ES_tradnl" w:eastAsia="es-CO"/>
        </w:rPr>
        <w:t>rgico para la captura de los compuestos nitrogenados y la producción de biomasa</w:t>
      </w:r>
      <w:r w:rsidR="0071050C">
        <w:rPr>
          <w:rFonts w:ascii="Arial" w:hAnsi="Arial" w:cs="Arial"/>
          <w:noProof/>
          <w:sz w:val="22"/>
          <w:lang w:val="es-ES_tradnl" w:eastAsia="es-CO"/>
        </w:rPr>
        <w:t>, la</w:t>
      </w:r>
      <w:r w:rsidRPr="003C6E6A">
        <w:rPr>
          <w:rFonts w:ascii="Arial" w:hAnsi="Arial" w:cs="Arial"/>
          <w:noProof/>
          <w:sz w:val="22"/>
          <w:lang w:val="es-ES_tradnl" w:eastAsia="es-CO"/>
        </w:rPr>
        <w:t xml:space="preserve"> cual puede utilizarse como alimento para humanos o animales</w:t>
      </w:r>
      <w:r w:rsidRPr="003C6E6A">
        <w:rPr>
          <w:rFonts w:ascii="Arial" w:hAnsi="Arial" w:cs="Arial"/>
          <w:noProof/>
          <w:sz w:val="22"/>
          <w:lang w:val="es-ES_tradnl" w:eastAsia="es-CO"/>
        </w:rPr>
        <w:fldChar w:fldCharType="begin">
          <w:fldData xml:space="preserve">PEVuZE5vdGU+PENpdGU+PEF1dGhvcj5QYW50YTwvQXV0aG9yPjxZZWFyPjIwMTQ8L1llYXI+PElE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</w:fldData>
        </w:fldChar>
      </w:r>
      <w:r w:rsidR="00DA383F" w:rsidRPr="003C6E6A">
        <w:rPr>
          <w:rFonts w:ascii="Arial" w:hAnsi="Arial" w:cs="Arial"/>
          <w:noProof/>
          <w:sz w:val="22"/>
          <w:lang w:val="es-ES_tradnl" w:eastAsia="es-CO"/>
        </w:rPr>
        <w:instrText xml:space="preserve"> ADDIN EN.CITE </w:instrText>
      </w:r>
      <w:r w:rsidR="00DA383F" w:rsidRPr="003C6E6A">
        <w:rPr>
          <w:rFonts w:ascii="Arial" w:hAnsi="Arial" w:cs="Arial"/>
          <w:noProof/>
          <w:sz w:val="22"/>
          <w:lang w:val="es-ES_tradnl" w:eastAsia="es-CO"/>
        </w:rPr>
        <w:fldChar w:fldCharType="begin">
          <w:fldData xml:space="preserve">PEVuZE5vdGU+PENpdGU+PEF1dGhvcj5QYW50YTwvQXV0aG9yPjxZZWFyPjIwMTQ8L1llYXI+PElE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</w:fldData>
        </w:fldChar>
      </w:r>
      <w:r w:rsidR="00DA383F" w:rsidRPr="003C6E6A">
        <w:rPr>
          <w:rFonts w:ascii="Arial" w:hAnsi="Arial" w:cs="Arial"/>
          <w:noProof/>
          <w:sz w:val="22"/>
          <w:lang w:val="es-ES_tradnl" w:eastAsia="es-CO"/>
        </w:rPr>
        <w:instrText xml:space="preserve"> ADDIN EN.CITE.DATA </w:instrText>
      </w:r>
      <w:r w:rsidR="00DA383F" w:rsidRPr="003C6E6A">
        <w:rPr>
          <w:rFonts w:ascii="Arial" w:hAnsi="Arial" w:cs="Arial"/>
          <w:noProof/>
          <w:sz w:val="22"/>
          <w:lang w:val="es-ES_tradnl" w:eastAsia="es-CO"/>
        </w:rPr>
      </w:r>
      <w:r w:rsidR="00DA383F"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r>
      <w:r w:rsidRPr="003C6E6A">
        <w:rPr>
          <w:rFonts w:ascii="Arial" w:hAnsi="Arial" w:cs="Arial"/>
          <w:noProof/>
          <w:sz w:val="22"/>
          <w:lang w:val="es-ES_tradnl" w:eastAsia="es-CO"/>
        </w:rPr>
        <w:fldChar w:fldCharType="separate"/>
      </w:r>
      <w:r w:rsidR="00DA383F" w:rsidRPr="003C6E6A">
        <w:rPr>
          <w:rFonts w:ascii="Arial" w:hAnsi="Arial" w:cs="Arial"/>
          <w:noProof/>
          <w:sz w:val="22"/>
          <w:vertAlign w:val="superscript"/>
          <w:lang w:val="es-ES_tradnl" w:eastAsia="es-CO"/>
        </w:rPr>
        <w:t>58, 59</w:t>
      </w:r>
      <w:r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t>, y para la producción de biocombustibles y/o subproductos de interés</w:t>
      </w:r>
      <w:r w:rsidR="00FA4047" w:rsidRPr="003C6E6A">
        <w:rPr>
          <w:rFonts w:ascii="Arial" w:hAnsi="Arial" w:cs="Arial"/>
          <w:noProof/>
          <w:sz w:val="22"/>
          <w:lang w:val="es-ES_tradnl" w:eastAsia="es-CO"/>
        </w:rPr>
        <w:t xml:space="preserve"> para la industria farmacéutica</w:t>
      </w:r>
      <w:r w:rsidRPr="003C6E6A">
        <w:rPr>
          <w:rFonts w:ascii="Arial" w:hAnsi="Arial" w:cs="Arial"/>
          <w:noProof/>
          <w:sz w:val="22"/>
          <w:lang w:val="es-ES_tradnl" w:eastAsia="es-CO"/>
        </w:rPr>
        <w:fldChar w:fldCharType="begin">
          <w:fldData xml:space="preserve">PEVuZE5vdGU+PENpdGU+PEF1dGhvcj5Cb3htYW48L0F1dGhvcj48WWVhcj4yMDE3PC9ZZWFyPjxJ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</w:fldData>
        </w:fldChar>
      </w:r>
      <w:r w:rsidR="00DA383F" w:rsidRPr="003C6E6A">
        <w:rPr>
          <w:rFonts w:ascii="Arial" w:hAnsi="Arial" w:cs="Arial"/>
          <w:noProof/>
          <w:sz w:val="22"/>
          <w:lang w:val="es-ES_tradnl" w:eastAsia="es-CO"/>
        </w:rPr>
        <w:instrText xml:space="preserve"> ADDIN EN.CITE </w:instrText>
      </w:r>
      <w:r w:rsidR="00DA383F" w:rsidRPr="003C6E6A">
        <w:rPr>
          <w:rFonts w:ascii="Arial" w:hAnsi="Arial" w:cs="Arial"/>
          <w:noProof/>
          <w:sz w:val="22"/>
          <w:lang w:val="es-ES_tradnl" w:eastAsia="es-CO"/>
        </w:rPr>
        <w:fldChar w:fldCharType="begin">
          <w:fldData xml:space="preserve">PEVuZE5vdGU+PENpdGU+PEF1dGhvcj5Cb3htYW48L0F1dGhvcj48WWVhcj4yMDE3PC9ZZWFyPjxJ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</w:fldData>
        </w:fldChar>
      </w:r>
      <w:r w:rsidR="00DA383F" w:rsidRPr="003C6E6A">
        <w:rPr>
          <w:rFonts w:ascii="Arial" w:hAnsi="Arial" w:cs="Arial"/>
          <w:noProof/>
          <w:sz w:val="22"/>
          <w:lang w:val="es-ES_tradnl" w:eastAsia="es-CO"/>
        </w:rPr>
        <w:instrText xml:space="preserve"> ADDIN EN.CITE.DATA </w:instrText>
      </w:r>
      <w:r w:rsidR="00DA383F" w:rsidRPr="003C6E6A">
        <w:rPr>
          <w:rFonts w:ascii="Arial" w:hAnsi="Arial" w:cs="Arial"/>
          <w:noProof/>
          <w:sz w:val="22"/>
          <w:lang w:val="es-ES_tradnl" w:eastAsia="es-CO"/>
        </w:rPr>
      </w:r>
      <w:r w:rsidR="00DA383F"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r>
      <w:r w:rsidRPr="003C6E6A">
        <w:rPr>
          <w:rFonts w:ascii="Arial" w:hAnsi="Arial" w:cs="Arial"/>
          <w:noProof/>
          <w:sz w:val="22"/>
          <w:lang w:val="es-ES_tradnl" w:eastAsia="es-CO"/>
        </w:rPr>
        <w:fldChar w:fldCharType="separate"/>
      </w:r>
      <w:r w:rsidR="00DA383F" w:rsidRPr="003C6E6A">
        <w:rPr>
          <w:rFonts w:ascii="Arial" w:hAnsi="Arial" w:cs="Arial"/>
          <w:noProof/>
          <w:sz w:val="22"/>
          <w:vertAlign w:val="superscript"/>
          <w:lang w:val="es-ES_tradnl" w:eastAsia="es-CO"/>
        </w:rPr>
        <w:t>5, 16, 32</w:t>
      </w:r>
      <w:r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t xml:space="preserve">, entre otros. </w:t>
      </w:r>
    </w:p>
    <w:p w14:paraId="2B7A16CC" w14:textId="77777777" w:rsidR="00B65F22" w:rsidRPr="003C6E6A" w:rsidRDefault="00B65F22" w:rsidP="00642106">
      <w:pPr>
        <w:jc w:val="both"/>
        <w:rPr>
          <w:rFonts w:asciiTheme="minorHAnsi" w:hAnsiTheme="minorHAnsi" w:cstheme="minorHAnsi"/>
          <w:sz w:val="22"/>
          <w:lang w:val="es-ES_tradnl"/>
        </w:rPr>
      </w:pPr>
    </w:p>
    <w:p w14:paraId="05C95353" w14:textId="3CB40824" w:rsidR="00B65F22" w:rsidRPr="003C6E6A" w:rsidRDefault="00B65F22" w:rsidP="00642106">
      <w:pPr>
        <w:jc w:val="both"/>
        <w:rPr>
          <w:rFonts w:ascii="Arial" w:hAnsi="Arial" w:cs="Arial"/>
          <w:noProof/>
          <w:sz w:val="22"/>
          <w:lang w:val="es-ES_tradnl" w:eastAsia="es-CO"/>
        </w:rPr>
      </w:pPr>
      <w:r w:rsidRPr="003C6E6A">
        <w:rPr>
          <w:rFonts w:ascii="Arial" w:hAnsi="Arial" w:cs="Arial"/>
          <w:noProof/>
          <w:sz w:val="22"/>
          <w:lang w:val="es-ES_tradnl" w:eastAsia="es-CO"/>
        </w:rPr>
        <w:t xml:space="preserve">La planta de estudio </w:t>
      </w:r>
      <w:r w:rsidRPr="003C6E6A">
        <w:rPr>
          <w:rFonts w:ascii="Arial" w:hAnsi="Arial" w:cs="Arial"/>
          <w:i/>
          <w:noProof/>
          <w:sz w:val="22"/>
          <w:lang w:val="es-ES_tradnl" w:eastAsia="es-CO"/>
        </w:rPr>
        <w:t xml:space="preserve">Salicornia neei </w:t>
      </w:r>
      <w:r w:rsidRPr="003C6E6A">
        <w:rPr>
          <w:rFonts w:ascii="Arial" w:hAnsi="Arial" w:cs="Arial"/>
          <w:noProof/>
          <w:sz w:val="22"/>
          <w:lang w:val="es-ES_tradnl" w:eastAsia="es-CO"/>
        </w:rPr>
        <w:t>(</w:t>
      </w:r>
      <w:r w:rsidR="00226D3B" w:rsidRPr="003C6E6A">
        <w:rPr>
          <w:rFonts w:ascii="Arial" w:hAnsi="Arial" w:cs="Arial"/>
          <w:noProof/>
          <w:sz w:val="22"/>
          <w:lang w:val="es-ES_tradnl" w:eastAsia="es-CO"/>
        </w:rPr>
        <w:t>espárrago</w:t>
      </w:r>
      <w:r w:rsidRPr="003C6E6A">
        <w:rPr>
          <w:rFonts w:ascii="Arial" w:hAnsi="Arial" w:cs="Arial"/>
          <w:noProof/>
          <w:sz w:val="22"/>
          <w:lang w:val="es-ES_tradnl" w:eastAsia="es-CO"/>
        </w:rPr>
        <w:t xml:space="preserve"> de mar), pertenece al género </w:t>
      </w:r>
      <w:r w:rsidRPr="003C6E6A">
        <w:rPr>
          <w:rFonts w:ascii="Arial" w:hAnsi="Arial" w:cs="Arial"/>
          <w:i/>
          <w:noProof/>
          <w:sz w:val="22"/>
          <w:lang w:val="es-ES_tradnl" w:eastAsia="es-CO"/>
        </w:rPr>
        <w:t>Salicornia</w:t>
      </w:r>
      <w:r w:rsidRPr="003C6E6A">
        <w:rPr>
          <w:rFonts w:ascii="Arial" w:hAnsi="Arial" w:cs="Arial"/>
          <w:noProof/>
          <w:sz w:val="22"/>
          <w:lang w:val="es-ES_tradnl" w:eastAsia="es-CO"/>
        </w:rPr>
        <w:t xml:space="preserve"> </w:t>
      </w:r>
      <w:r w:rsidRPr="003C6E6A">
        <w:rPr>
          <w:rFonts w:ascii="Arial" w:hAnsi="Arial" w:cs="Arial"/>
          <w:noProof/>
          <w:sz w:val="22"/>
          <w:lang w:val="es-ES_tradnl" w:eastAsia="es-CO"/>
        </w:rPr>
        <w:lastRenderedPageBreak/>
        <w:t>(Salicornioideae, Amaranthaceae), que se caracteriza por tener una gran tolerancia a la salinidad y especial ventaja c</w:t>
      </w:r>
      <w:r w:rsidR="00AD0A95" w:rsidRPr="003C6E6A">
        <w:rPr>
          <w:rFonts w:ascii="Arial" w:hAnsi="Arial" w:cs="Arial"/>
          <w:noProof/>
          <w:sz w:val="22"/>
          <w:lang w:val="es-ES_tradnl" w:eastAsia="es-CO"/>
        </w:rPr>
        <w:t>ompetitiva para sobrevivir no só</w:t>
      </w:r>
      <w:r w:rsidRPr="003C6E6A">
        <w:rPr>
          <w:rFonts w:ascii="Arial" w:hAnsi="Arial" w:cs="Arial"/>
          <w:noProof/>
          <w:sz w:val="22"/>
          <w:lang w:val="es-ES_tradnl" w:eastAsia="es-CO"/>
        </w:rPr>
        <w:t>lo en condiciones salinas</w:t>
      </w:r>
      <w:r w:rsidR="00024098">
        <w:rPr>
          <w:rFonts w:ascii="Arial" w:hAnsi="Arial" w:cs="Arial"/>
          <w:noProof/>
          <w:sz w:val="22"/>
          <w:lang w:val="es-ES_tradnl" w:eastAsia="es-CO"/>
        </w:rPr>
        <w:t>,</w:t>
      </w:r>
      <w:r w:rsidRPr="003C6E6A">
        <w:rPr>
          <w:rFonts w:ascii="Arial" w:hAnsi="Arial" w:cs="Arial"/>
          <w:noProof/>
          <w:sz w:val="22"/>
          <w:lang w:val="es-ES_tradnl" w:eastAsia="es-CO"/>
        </w:rPr>
        <w:t xml:space="preserve"> sino también en otros tipos de estrés</w:t>
      </w:r>
      <w:r w:rsidR="00024098">
        <w:rPr>
          <w:rFonts w:ascii="Arial" w:hAnsi="Arial" w:cs="Arial"/>
          <w:noProof/>
          <w:sz w:val="22"/>
          <w:lang w:val="es-ES_tradnl" w:eastAsia="es-CO"/>
        </w:rPr>
        <w:t>,</w:t>
      </w:r>
      <w:r w:rsidRPr="003C6E6A">
        <w:rPr>
          <w:rFonts w:ascii="Arial" w:hAnsi="Arial" w:cs="Arial"/>
          <w:noProof/>
          <w:sz w:val="22"/>
          <w:lang w:val="es-ES_tradnl" w:eastAsia="es-CO"/>
        </w:rPr>
        <w:t xml:space="preserve"> como</w:t>
      </w:r>
      <w:r w:rsidR="00024098">
        <w:rPr>
          <w:rFonts w:ascii="Arial" w:hAnsi="Arial" w:cs="Arial"/>
          <w:noProof/>
          <w:sz w:val="22"/>
          <w:lang w:val="es-ES_tradnl" w:eastAsia="es-CO"/>
        </w:rPr>
        <w:t>:</w:t>
      </w:r>
      <w:r w:rsidRPr="003C6E6A">
        <w:rPr>
          <w:rFonts w:ascii="Arial" w:hAnsi="Arial" w:cs="Arial"/>
          <w:noProof/>
          <w:sz w:val="22"/>
          <w:lang w:val="es-ES_tradnl" w:eastAsia="es-CO"/>
        </w:rPr>
        <w:t xml:space="preserve"> sequía, calor, inundaciones, cambios en la di</w:t>
      </w:r>
      <w:r w:rsidR="00FA4047" w:rsidRPr="003C6E6A">
        <w:rPr>
          <w:rFonts w:ascii="Arial" w:hAnsi="Arial" w:cs="Arial"/>
          <w:noProof/>
          <w:sz w:val="22"/>
          <w:lang w:val="es-ES_tradnl" w:eastAsia="es-CO"/>
        </w:rPr>
        <w:t>sponibilidad de nutrientes, etc</w:t>
      </w:r>
      <w:r w:rsidRPr="003C6E6A">
        <w:rPr>
          <w:rFonts w:ascii="Arial" w:hAnsi="Arial" w:cs="Arial"/>
          <w:noProof/>
          <w:sz w:val="22"/>
          <w:lang w:val="es-ES_tradnl" w:eastAsia="es-CO"/>
        </w:rPr>
        <w:fldChar w:fldCharType="begin">
          <w:fldData xml:space="preserve">PEVuZE5vdGU+PENpdGU+PEF1dGhvcj5CZW4gSGFtZWQ8L0F1dGhvcj48WWVhcj4yMDEzPC9ZZWFy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==
</w:fldData>
        </w:fldChar>
      </w:r>
      <w:r w:rsidR="00DA383F" w:rsidRPr="003C6E6A">
        <w:rPr>
          <w:rFonts w:ascii="Arial" w:hAnsi="Arial" w:cs="Arial"/>
          <w:noProof/>
          <w:sz w:val="22"/>
          <w:lang w:val="es-ES_tradnl" w:eastAsia="es-CO"/>
        </w:rPr>
        <w:instrText xml:space="preserve"> ADDIN EN.CITE </w:instrText>
      </w:r>
      <w:r w:rsidR="00DA383F" w:rsidRPr="003C6E6A">
        <w:rPr>
          <w:rFonts w:ascii="Arial" w:hAnsi="Arial" w:cs="Arial"/>
          <w:noProof/>
          <w:sz w:val="22"/>
          <w:lang w:val="es-ES_tradnl" w:eastAsia="es-CO"/>
        </w:rPr>
        <w:fldChar w:fldCharType="begin">
          <w:fldData xml:space="preserve">PEVuZE5vdGU+PENpdGU+PEF1dGhvcj5CZW4gSGFtZWQ8L0F1dGhvcj48WWVhcj4yMDEzPC9ZZWFy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==
</w:fldData>
        </w:fldChar>
      </w:r>
      <w:r w:rsidR="00DA383F" w:rsidRPr="003C6E6A">
        <w:rPr>
          <w:rFonts w:ascii="Arial" w:hAnsi="Arial" w:cs="Arial"/>
          <w:noProof/>
          <w:sz w:val="22"/>
          <w:lang w:val="es-ES_tradnl" w:eastAsia="es-CO"/>
        </w:rPr>
        <w:instrText xml:space="preserve"> ADDIN EN.CITE.DATA </w:instrText>
      </w:r>
      <w:r w:rsidR="00DA383F" w:rsidRPr="003C6E6A">
        <w:rPr>
          <w:rFonts w:ascii="Arial" w:hAnsi="Arial" w:cs="Arial"/>
          <w:noProof/>
          <w:sz w:val="22"/>
          <w:lang w:val="es-ES_tradnl" w:eastAsia="es-CO"/>
        </w:rPr>
      </w:r>
      <w:r w:rsidR="00DA383F"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r>
      <w:r w:rsidRPr="003C6E6A">
        <w:rPr>
          <w:rFonts w:ascii="Arial" w:hAnsi="Arial" w:cs="Arial"/>
          <w:noProof/>
          <w:sz w:val="22"/>
          <w:lang w:val="es-ES_tradnl" w:eastAsia="es-CO"/>
        </w:rPr>
        <w:fldChar w:fldCharType="separate"/>
      </w:r>
      <w:r w:rsidR="00DA383F" w:rsidRPr="003C6E6A">
        <w:rPr>
          <w:rFonts w:ascii="Arial" w:hAnsi="Arial" w:cs="Arial"/>
          <w:noProof/>
          <w:sz w:val="22"/>
          <w:vertAlign w:val="superscript"/>
          <w:lang w:val="es-ES_tradnl" w:eastAsia="es-CO"/>
        </w:rPr>
        <w:t>46, 60</w:t>
      </w:r>
      <w:r w:rsidRPr="003C6E6A">
        <w:rPr>
          <w:rFonts w:ascii="Arial" w:hAnsi="Arial" w:cs="Arial"/>
          <w:noProof/>
          <w:sz w:val="22"/>
          <w:lang w:val="es-ES_tradnl" w:eastAsia="es-CO"/>
        </w:rPr>
        <w:fldChar w:fldCharType="end"/>
      </w:r>
      <w:r w:rsidRPr="003C6E6A">
        <w:rPr>
          <w:rFonts w:ascii="Arial" w:hAnsi="Arial" w:cs="Arial"/>
          <w:noProof/>
          <w:sz w:val="22"/>
          <w:lang w:eastAsia="es-CO"/>
        </w:rPr>
        <w:t xml:space="preserve">. El </w:t>
      </w:r>
      <w:r w:rsidR="00226D3B" w:rsidRPr="003C6E6A">
        <w:rPr>
          <w:rFonts w:ascii="Arial" w:hAnsi="Arial" w:cs="Arial"/>
          <w:noProof/>
          <w:sz w:val="22"/>
          <w:lang w:eastAsia="es-CO"/>
        </w:rPr>
        <w:t>espárrago</w:t>
      </w:r>
      <w:r w:rsidRPr="003C6E6A">
        <w:rPr>
          <w:rFonts w:ascii="Arial" w:hAnsi="Arial" w:cs="Arial"/>
          <w:noProof/>
          <w:sz w:val="22"/>
          <w:lang w:eastAsia="es-CO"/>
        </w:rPr>
        <w:t xml:space="preserve"> de mar </w:t>
      </w:r>
      <w:r w:rsidRPr="003C6E6A">
        <w:rPr>
          <w:rFonts w:ascii="Arial" w:hAnsi="Arial" w:cs="Arial"/>
          <w:noProof/>
          <w:sz w:val="22"/>
          <w:lang w:val="es-ES_tradnl" w:eastAsia="es-CO"/>
        </w:rPr>
        <w:t>es una planta de hábito herbáceo, originaria de Sudamérica y abundantemente distribuida en la costa del Pacífico Sur, donde se concentra gran parte de la producción acuícola marina en Sudamérica</w:t>
      </w:r>
      <w:r w:rsidRPr="003C6E6A">
        <w:rPr>
          <w:rFonts w:ascii="Arial" w:hAnsi="Arial" w:cs="Arial"/>
          <w:noProof/>
          <w:sz w:val="22"/>
          <w:lang w:val="es-ES_tradnl" w:eastAsia="es-CO"/>
        </w:rPr>
        <w:fldChar w:fldCharType="begin"/>
      </w:r>
      <w:r w:rsidR="00047F75" w:rsidRPr="003C6E6A">
        <w:rPr>
          <w:rFonts w:ascii="Arial" w:hAnsi="Arial" w:cs="Arial"/>
          <w:noProof/>
          <w:sz w:val="22"/>
          <w:lang w:val="es-ES_tradnl" w:eastAsia="es-CO"/>
        </w:rPr>
        <w:instrText xml:space="preserve"> ADDIN EN.CITE &lt;EndNote&gt;&lt;Cite&gt;&lt;Author&gt;Valladao&lt;/Author&gt;&lt;Year&gt;2018&lt;/Year&gt;&lt;IDText&gt;South American fish for continental aquaculture&lt;/IDText&gt;&lt;DisplayText&gt;&lt;style face="superscript"&gt;61&lt;/style&gt;&lt;/DisplayText&gt;&lt;record&gt;&lt;dates&gt;&lt;pub-dates&gt;&lt;date&gt;Jun&lt;/date&gt;&lt;/pub-dates&gt;&lt;year&gt;2018&lt;/year&gt;&lt;/dates&gt;&lt;urls&gt;&lt;related-urls&gt;&lt;url&gt;&amp;lt;Go to ISI&amp;gt;://WOS:000435950500006&lt;/url&gt;&lt;/related-urls&gt;&lt;/urls&gt;&lt;isbn&gt;1753-5123&lt;/isbn&gt;&lt;titles&gt;&lt;title&gt;South American fish for continental aquaculture&lt;/title&gt;&lt;secondary-title&gt;Reviews in Aquaculture&lt;/secondary-title&gt;&lt;/titles&gt;&lt;pages&gt;351-369&lt;/pages&gt;&lt;number&gt;2&lt;/number&gt;&lt;contributors&gt;&lt;authors&gt;&lt;author&gt;Valladao, G. M. R.&lt;/author&gt;&lt;author&gt;Gallani, S. U.&lt;/author&gt;&lt;author&gt;Pilarski, F.&lt;/author&gt;&lt;/authors&gt;&lt;/contributors&gt;&lt;added-date format="utc"&gt;1567463566&lt;/added-date&gt;&lt;ref-type name="Journal Article"&gt;17&lt;/ref-type&gt;&lt;rec-number&gt;227&lt;/rec-number&gt;&lt;last-updated-date format="utc"&gt;1567463566&lt;/last-updated-date&gt;&lt;accession-num&gt;WOS:000435950500006&lt;/accession-num&gt;&lt;electronic-resource-num&gt;10.1111/raq.12164&lt;/electronic-resource-num&gt;&lt;volume&gt;10&lt;/volume&gt;&lt;/record&gt;&lt;/Cite&gt;&lt;/EndNote&gt;</w:instrText>
      </w:r>
      <w:r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61</w:t>
      </w:r>
      <w:r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t>. En Chile, se distribuye en más de 2.600 kilómetros de costa desde la región de Antofagasta (22 ° 5 ′ 19 ″ S, 70 ° 11 ′ 45 ″ W) hasta la región de Los Lagos (43 ° 45 ′ 25 ″ S, 72 ° 59 ′ 01 ″ W)</w:t>
      </w:r>
      <w:r w:rsidRPr="003C6E6A">
        <w:rPr>
          <w:rFonts w:ascii="Arial" w:hAnsi="Arial" w:cs="Arial"/>
          <w:noProof/>
          <w:sz w:val="22"/>
          <w:lang w:val="es-ES_tradnl" w:eastAsia="es-CO"/>
        </w:rPr>
        <w:fldChar w:fldCharType="begin"/>
      </w:r>
      <w:r w:rsidR="00047F75" w:rsidRPr="003C6E6A">
        <w:rPr>
          <w:rFonts w:ascii="Arial" w:hAnsi="Arial" w:cs="Arial"/>
          <w:noProof/>
          <w:sz w:val="22"/>
          <w:lang w:val="es-ES_tradnl" w:eastAsia="es-CO"/>
        </w:rPr>
        <w:instrText xml:space="preserve"> ADDIN EN.CITE &lt;EndNote&gt;&lt;Cite&gt;&lt;Author&gt;Alonso&lt;/Author&gt;&lt;Year&gt;2008&lt;/Year&gt;&lt;IDText&gt;Taxonomic and nomenclatural notes on South American taxa of Sarcocornia (Chenopodiaceae)&lt;/IDText&gt;&lt;DisplayText&gt;&lt;style face="superscript"&gt;62&lt;/style&gt;&lt;/DisplayText&gt;&lt;record&gt;&lt;dates&gt;&lt;pub-dates&gt;&lt;date&gt;Aug 29&lt;/date&gt;&lt;/pub-dates&gt;&lt;year&gt;2008&lt;/year&gt;&lt;/dates&gt;&lt;urls&gt;&lt;related-urls&gt;&lt;url&gt;&amp;lt;Go to ISI&amp;gt;://WOS:000260128900001&lt;/url&gt;&lt;/related-urls&gt;&lt;/urls&gt;&lt;isbn&gt;0003-3847&lt;/isbn&gt;&lt;titles&gt;&lt;title&gt;Taxonomic and nomenclatural notes on South American taxa of Sarcocornia (Chenopodiaceae)&lt;/title&gt;&lt;secondary-title&gt;Annales Botanici Fennici&lt;/secondary-title&gt;&lt;/titles&gt;&lt;pages&gt;241-254&lt;/pages&gt;&lt;number&gt;4&lt;/number&gt;&lt;contributors&gt;&lt;authors&gt;&lt;author&gt;Alonso, M. Angeles&lt;/author&gt;&lt;author&gt;Crespo, Manuel B.&lt;/author&gt;&lt;/authors&gt;&lt;/contributors&gt;&lt;added-date format="utc"&gt;1448761471&lt;/added-date&gt;&lt;ref-type name="Journal Article"&gt;17&lt;/ref-type&gt;&lt;rec-number&gt;1&lt;/rec-number&gt;&lt;last-updated-date format="utc"&gt;1448761471&lt;/last-updated-date&gt;&lt;accession-num&gt;WOS:000260128900001&lt;/accession-num&gt;&lt;volume&gt;45&lt;/volume&gt;&lt;/record&gt;&lt;/Cite&gt;&lt;/EndNote&gt;</w:instrText>
      </w:r>
      <w:r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62</w:t>
      </w:r>
      <w:r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t xml:space="preserve">. Al igual que otras especies relacionadas de Europa y América del Norte, </w:t>
      </w:r>
      <w:r w:rsidRPr="003C6E6A">
        <w:rPr>
          <w:rFonts w:ascii="Arial" w:hAnsi="Arial" w:cs="Arial"/>
          <w:i/>
          <w:noProof/>
          <w:sz w:val="22"/>
          <w:lang w:val="es-ES_tradnl" w:eastAsia="es-CO"/>
        </w:rPr>
        <w:t>S. neei</w:t>
      </w:r>
      <w:r w:rsidRPr="003C6E6A">
        <w:rPr>
          <w:rFonts w:ascii="Arial" w:hAnsi="Arial" w:cs="Arial"/>
          <w:noProof/>
          <w:sz w:val="22"/>
          <w:lang w:val="es-ES_tradnl" w:eastAsia="es-CO"/>
        </w:rPr>
        <w:t xml:space="preserve"> ha despertado un gran interés por su potencial como alimento de hoja verde</w:t>
      </w:r>
      <w:r w:rsidR="00024098">
        <w:rPr>
          <w:rFonts w:ascii="Arial" w:hAnsi="Arial" w:cs="Arial"/>
          <w:noProof/>
          <w:sz w:val="22"/>
          <w:lang w:val="es-ES_tradnl" w:eastAsia="es-CO"/>
        </w:rPr>
        <w:t>,</w:t>
      </w:r>
      <w:r w:rsidRPr="003C6E6A">
        <w:rPr>
          <w:rFonts w:ascii="Arial" w:hAnsi="Arial" w:cs="Arial"/>
          <w:noProof/>
          <w:sz w:val="22"/>
          <w:lang w:val="es-ES_tradnl" w:eastAsia="es-CO"/>
        </w:rPr>
        <w:t xml:space="preserve"> porque contiene cantidades importantes de nutri</w:t>
      </w:r>
      <w:r w:rsidR="00FA4047" w:rsidRPr="003C6E6A">
        <w:rPr>
          <w:rFonts w:ascii="Arial" w:hAnsi="Arial" w:cs="Arial"/>
          <w:noProof/>
          <w:sz w:val="22"/>
          <w:lang w:val="es-ES_tradnl" w:eastAsia="es-CO"/>
        </w:rPr>
        <w:t>entes y metabolitos funcionales</w:t>
      </w:r>
      <w:r w:rsidRPr="003C6E6A">
        <w:rPr>
          <w:rFonts w:ascii="Arial" w:hAnsi="Arial" w:cs="Arial"/>
          <w:noProof/>
          <w:sz w:val="22"/>
          <w:lang w:val="es-ES_tradnl" w:eastAsia="es-CO"/>
        </w:rPr>
        <w:fldChar w:fldCharType="begin">
          <w:fldData xml:space="preserve">PEVuZE5vdGU+PENpdGU+PEF1dGhvcj5BbG9uc288L0F1dGhvcj48WWVhcj4yMDE3PC9ZZWFyPjxJ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</w:fldData>
        </w:fldChar>
      </w:r>
      <w:r w:rsidR="00DA383F" w:rsidRPr="003C6E6A">
        <w:rPr>
          <w:rFonts w:ascii="Arial" w:hAnsi="Arial" w:cs="Arial"/>
          <w:noProof/>
          <w:sz w:val="22"/>
          <w:lang w:val="es-ES_tradnl" w:eastAsia="es-CO"/>
        </w:rPr>
        <w:instrText xml:space="preserve"> ADDIN EN.CITE </w:instrText>
      </w:r>
      <w:r w:rsidR="00DA383F" w:rsidRPr="003C6E6A">
        <w:rPr>
          <w:rFonts w:ascii="Arial" w:hAnsi="Arial" w:cs="Arial"/>
          <w:noProof/>
          <w:sz w:val="22"/>
          <w:lang w:val="es-ES_tradnl" w:eastAsia="es-CO"/>
        </w:rPr>
        <w:fldChar w:fldCharType="begin">
          <w:fldData xml:space="preserve">PEVuZE5vdGU+PENpdGU+PEF1dGhvcj5BbG9uc288L0F1dGhvcj48WWVhcj4yMDE3PC9ZZWFyPjxJ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</w:fldData>
        </w:fldChar>
      </w:r>
      <w:r w:rsidR="00DA383F" w:rsidRPr="003C6E6A">
        <w:rPr>
          <w:rFonts w:ascii="Arial" w:hAnsi="Arial" w:cs="Arial"/>
          <w:noProof/>
          <w:sz w:val="22"/>
          <w:lang w:val="es-ES_tradnl" w:eastAsia="es-CO"/>
        </w:rPr>
        <w:instrText xml:space="preserve"> ADDIN EN.CITE.DATA </w:instrText>
      </w:r>
      <w:r w:rsidR="00DA383F" w:rsidRPr="003C6E6A">
        <w:rPr>
          <w:rFonts w:ascii="Arial" w:hAnsi="Arial" w:cs="Arial"/>
          <w:noProof/>
          <w:sz w:val="22"/>
          <w:lang w:val="es-ES_tradnl" w:eastAsia="es-CO"/>
        </w:rPr>
      </w:r>
      <w:r w:rsidR="00DA383F"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r>
      <w:r w:rsidRPr="003C6E6A">
        <w:rPr>
          <w:rFonts w:ascii="Arial" w:hAnsi="Arial" w:cs="Arial"/>
          <w:noProof/>
          <w:sz w:val="22"/>
          <w:lang w:val="es-ES_tradnl" w:eastAsia="es-CO"/>
        </w:rPr>
        <w:fldChar w:fldCharType="separate"/>
      </w:r>
      <w:r w:rsidR="00DA383F" w:rsidRPr="003C6E6A">
        <w:rPr>
          <w:rFonts w:ascii="Arial" w:hAnsi="Arial" w:cs="Arial"/>
          <w:noProof/>
          <w:sz w:val="22"/>
          <w:vertAlign w:val="superscript"/>
          <w:lang w:val="es-ES_tradnl" w:eastAsia="es-CO"/>
        </w:rPr>
        <w:t>59, 63</w:t>
      </w:r>
      <w:r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t>. Por este motivo, recientemente se ha evaluado su potencial para germinar y ser cultivado en diferentes gradientes de salinidad, incluyendo su potencial para integrarse en sistemas de cultivo de camarón blanco (</w:t>
      </w:r>
      <w:r w:rsidRPr="003C6E6A">
        <w:rPr>
          <w:rFonts w:ascii="Arial" w:hAnsi="Arial" w:cs="Arial"/>
          <w:i/>
          <w:noProof/>
          <w:sz w:val="22"/>
          <w:lang w:val="es-ES_tradnl" w:eastAsia="es-CO"/>
        </w:rPr>
        <w:t>Litopenaeus vannamei</w:t>
      </w:r>
      <w:r w:rsidRPr="003C6E6A">
        <w:rPr>
          <w:rFonts w:ascii="Arial" w:hAnsi="Arial" w:cs="Arial"/>
          <w:noProof/>
          <w:sz w:val="22"/>
          <w:lang w:val="es-ES_tradnl" w:eastAsia="es-CO"/>
        </w:rPr>
        <w:t>), utilizando los desechos nitrogenados de esta especie como fertilizante</w:t>
      </w:r>
      <w:r w:rsidRPr="003C6E6A">
        <w:rPr>
          <w:rFonts w:ascii="Arial" w:hAnsi="Arial" w:cs="Arial"/>
          <w:noProof/>
          <w:sz w:val="22"/>
          <w:lang w:val="es-ES_tradnl" w:eastAsia="es-CO"/>
        </w:rPr>
        <w:fldChar w:fldCharType="begin">
          <w:fldData xml:space="preserve">PEVuZE5vdGU+PENpdGU+PEF1dGhvcj5Cb8OrcjwvQXV0aG9yPjxZZWFyPjIwMTY8L1llYXI+PElE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</w:fldData>
        </w:fldChar>
      </w:r>
      <w:r w:rsidR="00DA383F" w:rsidRPr="003C6E6A">
        <w:rPr>
          <w:rFonts w:ascii="Arial" w:hAnsi="Arial" w:cs="Arial"/>
          <w:noProof/>
          <w:sz w:val="22"/>
          <w:lang w:val="es-ES_tradnl" w:eastAsia="es-CO"/>
        </w:rPr>
        <w:instrText xml:space="preserve"> ADDIN EN.CITE </w:instrText>
      </w:r>
      <w:r w:rsidR="00DA383F" w:rsidRPr="003C6E6A">
        <w:rPr>
          <w:rFonts w:ascii="Arial" w:hAnsi="Arial" w:cs="Arial"/>
          <w:noProof/>
          <w:sz w:val="22"/>
          <w:lang w:val="es-ES_tradnl" w:eastAsia="es-CO"/>
        </w:rPr>
        <w:fldChar w:fldCharType="begin">
          <w:fldData xml:space="preserve">PEVuZE5vdGU+PENpdGU+PEF1dGhvcj5Cb8OrcjwvQXV0aG9yPjxZZWFyPjIwMTY8L1llYXI+PElE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</w:fldData>
        </w:fldChar>
      </w:r>
      <w:r w:rsidR="00DA383F" w:rsidRPr="003C6E6A">
        <w:rPr>
          <w:rFonts w:ascii="Arial" w:hAnsi="Arial" w:cs="Arial"/>
          <w:noProof/>
          <w:sz w:val="22"/>
          <w:lang w:val="es-ES_tradnl" w:eastAsia="es-CO"/>
        </w:rPr>
        <w:instrText xml:space="preserve"> ADDIN EN.CITE.DATA </w:instrText>
      </w:r>
      <w:r w:rsidR="00DA383F" w:rsidRPr="003C6E6A">
        <w:rPr>
          <w:rFonts w:ascii="Arial" w:hAnsi="Arial" w:cs="Arial"/>
          <w:noProof/>
          <w:sz w:val="22"/>
          <w:lang w:val="es-ES_tradnl" w:eastAsia="es-CO"/>
        </w:rPr>
      </w:r>
      <w:r w:rsidR="00DA383F"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r>
      <w:r w:rsidRPr="003C6E6A">
        <w:rPr>
          <w:rFonts w:ascii="Arial" w:hAnsi="Arial" w:cs="Arial"/>
          <w:noProof/>
          <w:sz w:val="22"/>
          <w:lang w:val="es-ES_tradnl" w:eastAsia="es-CO"/>
        </w:rPr>
        <w:fldChar w:fldCharType="separate"/>
      </w:r>
      <w:r w:rsidR="00DA383F" w:rsidRPr="003C6E6A">
        <w:rPr>
          <w:rFonts w:ascii="Arial" w:hAnsi="Arial" w:cs="Arial"/>
          <w:noProof/>
          <w:sz w:val="22"/>
          <w:vertAlign w:val="superscript"/>
          <w:lang w:val="es-ES_tradnl" w:eastAsia="es-CO"/>
        </w:rPr>
        <w:t>64, 65</w:t>
      </w:r>
      <w:r w:rsidRPr="003C6E6A">
        <w:rPr>
          <w:rFonts w:ascii="Arial" w:hAnsi="Arial" w:cs="Arial"/>
          <w:noProof/>
          <w:sz w:val="22"/>
          <w:lang w:val="es-ES_tradnl" w:eastAsia="es-CO"/>
        </w:rPr>
        <w:fldChar w:fldCharType="end"/>
      </w:r>
      <w:r w:rsidRPr="003C6E6A">
        <w:rPr>
          <w:rFonts w:ascii="Arial" w:hAnsi="Arial" w:cs="Arial"/>
          <w:noProof/>
          <w:sz w:val="22"/>
          <w:lang w:val="es-ES_tradnl" w:eastAsia="es-CO"/>
        </w:rPr>
        <w:t xml:space="preserve">. </w:t>
      </w:r>
    </w:p>
    <w:p w14:paraId="178E4802" w14:textId="77777777" w:rsidR="00595B07" w:rsidRPr="003C6E6A" w:rsidRDefault="00595B07" w:rsidP="00642106">
      <w:pPr>
        <w:jc w:val="both"/>
        <w:rPr>
          <w:rFonts w:ascii="Arial" w:hAnsi="Arial" w:cs="Arial"/>
          <w:noProof/>
          <w:sz w:val="22"/>
          <w:lang w:val="es-ES_tradnl" w:eastAsia="es-CO"/>
        </w:rPr>
      </w:pPr>
    </w:p>
    <w:p w14:paraId="486D38B0" w14:textId="616643B5" w:rsidR="005E40AD" w:rsidRPr="003C6E6A" w:rsidRDefault="00836E15" w:rsidP="00642106">
      <w:pPr>
        <w:pStyle w:val="Ttulo1"/>
        <w:numPr>
          <w:ilvl w:val="1"/>
          <w:numId w:val="6"/>
        </w:numPr>
        <w:spacing w:before="0" w:after="0"/>
        <w:jc w:val="both"/>
        <w:rPr>
          <w:sz w:val="24"/>
          <w:szCs w:val="24"/>
        </w:rPr>
      </w:pPr>
      <w:bookmarkStart w:id="18" w:name="_Toc79959300"/>
      <w:r w:rsidRPr="003C6E6A">
        <w:rPr>
          <w:sz w:val="24"/>
          <w:szCs w:val="24"/>
        </w:rPr>
        <w:t>R</w:t>
      </w:r>
      <w:r w:rsidR="0066323F" w:rsidRPr="003C6E6A">
        <w:rPr>
          <w:sz w:val="24"/>
          <w:szCs w:val="24"/>
        </w:rPr>
        <w:t>ecursos genéticos</w:t>
      </w:r>
      <w:r w:rsidR="00741F01" w:rsidRPr="003C6E6A">
        <w:rPr>
          <w:sz w:val="24"/>
          <w:szCs w:val="24"/>
        </w:rPr>
        <w:t xml:space="preserve">: </w:t>
      </w:r>
      <w:r w:rsidR="0066323F" w:rsidRPr="003C6E6A">
        <w:rPr>
          <w:sz w:val="24"/>
          <w:szCs w:val="24"/>
        </w:rPr>
        <w:t>salinidad y asimilación de nitrógeno en plantas halófitas</w:t>
      </w:r>
      <w:bookmarkEnd w:id="18"/>
      <w:r w:rsidR="0066323F" w:rsidRPr="003C6E6A">
        <w:rPr>
          <w:sz w:val="24"/>
          <w:szCs w:val="24"/>
        </w:rPr>
        <w:t xml:space="preserve"> </w:t>
      </w:r>
    </w:p>
    <w:p w14:paraId="7714B92F" w14:textId="77777777" w:rsidR="00CC7863" w:rsidRPr="003C6E6A" w:rsidRDefault="00CC7863" w:rsidP="00642106">
      <w:pPr>
        <w:spacing w:after="0"/>
        <w:jc w:val="both"/>
        <w:rPr>
          <w:rFonts w:ascii="Arial" w:eastAsia="Calibri" w:hAnsi="Arial" w:cs="Arial"/>
          <w:sz w:val="22"/>
          <w:szCs w:val="22"/>
          <w:lang w:val="es-ES_tradnl" w:eastAsia="en-US"/>
        </w:rPr>
      </w:pPr>
    </w:p>
    <w:p w14:paraId="118681A7" w14:textId="402C4A38" w:rsidR="00BC427E" w:rsidRPr="003C6E6A" w:rsidRDefault="00C428D4" w:rsidP="00642106">
      <w:pPr>
        <w:spacing w:after="0"/>
        <w:jc w:val="both"/>
        <w:rPr>
          <w:rFonts w:ascii="Arial" w:eastAsia="Calibri" w:hAnsi="Arial" w:cs="Arial"/>
          <w:sz w:val="22"/>
          <w:szCs w:val="22"/>
          <w:lang w:val="es-ES_tradnl" w:eastAsia="en-US"/>
        </w:rPr>
      </w:pPr>
      <w:r w:rsidRPr="003C6E6A">
        <w:rPr>
          <w:rFonts w:ascii="Arial" w:eastAsia="Calibri" w:hAnsi="Arial" w:cs="Arial"/>
          <w:sz w:val="22"/>
          <w:szCs w:val="22"/>
          <w:lang w:val="es-ES_tradnl" w:eastAsia="en-US"/>
        </w:rPr>
        <w:t xml:space="preserve">Las plantas tolerantes a la salinidad son organismos altamente evolucionados y especializados con características fisiológicas y morfológicas específicas que les permiten crecer en suelos salinos. </w:t>
      </w:r>
      <w:r w:rsidRPr="003C6E6A">
        <w:rPr>
          <w:rFonts w:asciiTheme="minorHAnsi" w:hAnsiTheme="minorHAnsi" w:cstheme="minorHAnsi"/>
          <w:sz w:val="22"/>
          <w:szCs w:val="22"/>
          <w:lang w:val="es-ES_tradnl"/>
        </w:rPr>
        <w:t>Entre l</w:t>
      </w:r>
      <w:r w:rsidR="008E4BD6" w:rsidRPr="003C6E6A">
        <w:rPr>
          <w:rFonts w:asciiTheme="minorHAnsi" w:hAnsiTheme="minorHAnsi" w:cstheme="minorHAnsi"/>
          <w:sz w:val="22"/>
          <w:szCs w:val="22"/>
          <w:lang w:val="es-ES_tradnl"/>
        </w:rPr>
        <w:t xml:space="preserve">os </w:t>
      </w:r>
      <w:r w:rsidR="001227DC" w:rsidRPr="003C6E6A">
        <w:rPr>
          <w:rFonts w:asciiTheme="minorHAnsi" w:hAnsiTheme="minorHAnsi" w:cstheme="minorHAnsi"/>
          <w:sz w:val="22"/>
          <w:szCs w:val="22"/>
          <w:lang w:val="es-ES_tradnl"/>
        </w:rPr>
        <w:t xml:space="preserve">principales </w:t>
      </w:r>
      <w:r w:rsidR="004F4529" w:rsidRPr="003C6E6A">
        <w:rPr>
          <w:rFonts w:asciiTheme="minorHAnsi" w:hAnsiTheme="minorHAnsi" w:cstheme="minorHAnsi"/>
          <w:sz w:val="22"/>
          <w:szCs w:val="22"/>
          <w:lang w:val="es-ES_tradnl"/>
        </w:rPr>
        <w:t>desafíos que las plantas halófitas</w:t>
      </w:r>
      <w:r w:rsidR="008E4BD6" w:rsidRPr="003C6E6A">
        <w:rPr>
          <w:rFonts w:asciiTheme="minorHAnsi" w:hAnsiTheme="minorHAnsi" w:cstheme="minorHAnsi"/>
          <w:sz w:val="22"/>
          <w:szCs w:val="22"/>
          <w:lang w:val="es-ES_tradnl"/>
        </w:rPr>
        <w:t xml:space="preserve"> enfrentan </w:t>
      </w:r>
      <w:r w:rsidR="002C740A" w:rsidRPr="003C6E6A">
        <w:rPr>
          <w:rFonts w:asciiTheme="minorHAnsi" w:hAnsiTheme="minorHAnsi" w:cstheme="minorHAnsi"/>
          <w:sz w:val="22"/>
          <w:szCs w:val="22"/>
          <w:lang w:val="es-ES_tradnl"/>
        </w:rPr>
        <w:t xml:space="preserve">en suelos salinos son las </w:t>
      </w:r>
      <w:r w:rsidR="008E4BD6" w:rsidRPr="003C6E6A">
        <w:rPr>
          <w:rFonts w:asciiTheme="minorHAnsi" w:hAnsiTheme="minorHAnsi" w:cstheme="minorHAnsi"/>
          <w:sz w:val="22"/>
          <w:szCs w:val="22"/>
          <w:lang w:val="es-ES_tradnl"/>
        </w:rPr>
        <w:t>elevadas concentr</w:t>
      </w:r>
      <w:r w:rsidR="002C740A" w:rsidRPr="003C6E6A">
        <w:rPr>
          <w:rFonts w:asciiTheme="minorHAnsi" w:hAnsiTheme="minorHAnsi" w:cstheme="minorHAnsi"/>
          <w:sz w:val="22"/>
          <w:szCs w:val="22"/>
          <w:lang w:val="es-ES_tradnl"/>
        </w:rPr>
        <w:t>aciones de salinidad,</w:t>
      </w:r>
      <w:r w:rsidR="000656F2" w:rsidRPr="003C6E6A">
        <w:rPr>
          <w:rFonts w:asciiTheme="minorHAnsi" w:hAnsiTheme="minorHAnsi" w:cstheme="minorHAnsi"/>
          <w:sz w:val="22"/>
          <w:szCs w:val="22"/>
          <w:lang w:val="es-ES_tradnl"/>
        </w:rPr>
        <w:t xml:space="preserve"> déficit hídrico e inestabilidad en la </w:t>
      </w:r>
      <w:r w:rsidR="008E4BD6" w:rsidRPr="003C6E6A">
        <w:rPr>
          <w:rFonts w:asciiTheme="minorHAnsi" w:hAnsiTheme="minorHAnsi" w:cstheme="minorHAnsi"/>
          <w:sz w:val="22"/>
          <w:szCs w:val="22"/>
          <w:lang w:val="es-ES_tradnl"/>
        </w:rPr>
        <w:t>disponibilidad de nutrientes</w:t>
      </w:r>
      <w:r w:rsidR="000656F2" w:rsidRPr="003C6E6A">
        <w:rPr>
          <w:rFonts w:asciiTheme="minorHAnsi" w:hAnsiTheme="minorHAnsi" w:cstheme="minorHAnsi"/>
          <w:sz w:val="22"/>
          <w:szCs w:val="22"/>
          <w:lang w:val="es-ES_tradnl"/>
        </w:rPr>
        <w:t>.</w:t>
      </w:r>
      <w:r w:rsidR="002B542F" w:rsidRPr="003C6E6A">
        <w:rPr>
          <w:rFonts w:asciiTheme="minorHAnsi" w:hAnsiTheme="minorHAnsi" w:cstheme="minorHAnsi"/>
          <w:sz w:val="22"/>
          <w:szCs w:val="22"/>
          <w:lang w:val="es-ES_tradnl"/>
        </w:rPr>
        <w:t xml:space="preserve"> </w:t>
      </w:r>
      <w:r w:rsidR="002C4A97" w:rsidRPr="003C6E6A">
        <w:rPr>
          <w:rFonts w:asciiTheme="minorHAnsi" w:hAnsiTheme="minorHAnsi" w:cstheme="minorHAnsi"/>
          <w:sz w:val="22"/>
          <w:szCs w:val="22"/>
          <w:lang w:val="es-ES_tradnl"/>
        </w:rPr>
        <w:t xml:space="preserve">Estas plantas </w:t>
      </w:r>
      <w:r w:rsidR="00FD3B0E" w:rsidRPr="003C6E6A">
        <w:rPr>
          <w:rFonts w:ascii="Arial" w:eastAsia="Calibri" w:hAnsi="Arial" w:cs="Arial"/>
          <w:sz w:val="22"/>
          <w:szCs w:val="22"/>
          <w:lang w:val="es-ES_tradnl" w:eastAsia="en-US"/>
        </w:rPr>
        <w:t>se pueden clasificar según su mecanismo para tolerar las sales</w:t>
      </w:r>
      <w:r w:rsidR="00837008" w:rsidRPr="003C6E6A">
        <w:rPr>
          <w:rFonts w:ascii="Arial" w:eastAsia="Calibri" w:hAnsi="Arial" w:cs="Arial"/>
          <w:sz w:val="22"/>
          <w:szCs w:val="22"/>
          <w:lang w:val="es-ES_tradnl" w:eastAsia="en-US"/>
        </w:rPr>
        <w:t xml:space="preserve"> en h</w:t>
      </w:r>
      <w:r w:rsidR="00517EAF" w:rsidRPr="003C6E6A">
        <w:rPr>
          <w:rFonts w:ascii="Arial" w:eastAsia="Calibri" w:hAnsi="Arial" w:cs="Arial"/>
          <w:sz w:val="22"/>
          <w:szCs w:val="22"/>
          <w:lang w:val="es-ES_tradnl" w:eastAsia="en-US"/>
        </w:rPr>
        <w:t>alófita</w:t>
      </w:r>
      <w:r w:rsidR="00FD3B0E" w:rsidRPr="003C6E6A">
        <w:rPr>
          <w:rFonts w:ascii="Arial" w:eastAsia="Calibri" w:hAnsi="Arial" w:cs="Arial"/>
          <w:sz w:val="22"/>
          <w:szCs w:val="22"/>
          <w:lang w:val="es-ES_tradnl" w:eastAsia="en-US"/>
        </w:rPr>
        <w:t>s</w:t>
      </w:r>
      <w:r w:rsidR="00024098">
        <w:rPr>
          <w:rFonts w:ascii="Arial" w:eastAsia="Calibri" w:hAnsi="Arial" w:cs="Arial"/>
          <w:sz w:val="22"/>
          <w:szCs w:val="22"/>
          <w:lang w:val="es-ES_tradnl" w:eastAsia="en-US"/>
        </w:rPr>
        <w:t>,</w:t>
      </w:r>
      <w:r w:rsidR="00837008" w:rsidRPr="003C6E6A">
        <w:rPr>
          <w:rFonts w:ascii="Arial" w:eastAsia="Calibri" w:hAnsi="Arial" w:cs="Arial"/>
          <w:sz w:val="22"/>
          <w:szCs w:val="22"/>
          <w:lang w:val="es-ES_tradnl" w:eastAsia="en-US"/>
        </w:rPr>
        <w:t xml:space="preserve"> </w:t>
      </w:r>
      <w:r w:rsidR="00FD3B0E" w:rsidRPr="003C6E6A">
        <w:rPr>
          <w:rFonts w:ascii="Arial" w:eastAsia="Calibri" w:hAnsi="Arial" w:cs="Arial"/>
          <w:sz w:val="22"/>
          <w:szCs w:val="22"/>
          <w:lang w:val="es-ES_tradnl" w:eastAsia="en-US"/>
        </w:rPr>
        <w:t xml:space="preserve">excluyentes </w:t>
      </w:r>
      <w:r w:rsidR="00837008" w:rsidRPr="003C6E6A">
        <w:rPr>
          <w:rFonts w:ascii="Arial" w:eastAsia="Calibri" w:hAnsi="Arial" w:cs="Arial"/>
          <w:sz w:val="22"/>
          <w:szCs w:val="22"/>
          <w:lang w:val="es-ES_tradnl" w:eastAsia="en-US"/>
        </w:rPr>
        <w:t xml:space="preserve">si tienen </w:t>
      </w:r>
      <w:r w:rsidR="00FD3B0E" w:rsidRPr="003C6E6A">
        <w:rPr>
          <w:rFonts w:ascii="Arial" w:eastAsia="Calibri" w:hAnsi="Arial" w:cs="Arial"/>
          <w:sz w:val="22"/>
          <w:szCs w:val="22"/>
          <w:lang w:val="es-ES_tradnl" w:eastAsia="en-US"/>
        </w:rPr>
        <w:t>un mecanismo de ultrafiltración en su sistema radicular</w:t>
      </w:r>
      <w:r w:rsidR="00837008" w:rsidRPr="003C6E6A">
        <w:rPr>
          <w:rFonts w:ascii="Arial" w:eastAsia="Calibri" w:hAnsi="Arial" w:cs="Arial"/>
          <w:sz w:val="22"/>
          <w:szCs w:val="22"/>
          <w:lang w:val="es-ES_tradnl" w:eastAsia="en-US"/>
        </w:rPr>
        <w:t xml:space="preserve"> que evita la entrada de sales a la planta. En</w:t>
      </w:r>
      <w:r w:rsidR="00517EAF" w:rsidRPr="003C6E6A">
        <w:rPr>
          <w:rFonts w:ascii="Arial" w:eastAsia="Calibri" w:hAnsi="Arial" w:cs="Arial"/>
          <w:sz w:val="22"/>
          <w:szCs w:val="22"/>
          <w:lang w:val="es-ES_tradnl" w:eastAsia="en-US"/>
        </w:rPr>
        <w:t xml:space="preserve"> halófitas</w:t>
      </w:r>
      <w:r w:rsidR="00837008" w:rsidRPr="003C6E6A">
        <w:rPr>
          <w:rFonts w:ascii="Arial" w:eastAsia="Calibri" w:hAnsi="Arial" w:cs="Arial"/>
          <w:sz w:val="22"/>
          <w:szCs w:val="22"/>
          <w:lang w:val="es-ES_tradnl" w:eastAsia="en-US"/>
        </w:rPr>
        <w:t xml:space="preserve"> excretoras, si poseen un sistema </w:t>
      </w:r>
      <w:r w:rsidR="00FD3B0E" w:rsidRPr="003C6E6A">
        <w:rPr>
          <w:rFonts w:ascii="Arial" w:eastAsia="Calibri" w:hAnsi="Arial" w:cs="Arial"/>
          <w:sz w:val="22"/>
          <w:szCs w:val="22"/>
          <w:lang w:val="es-ES_tradnl" w:eastAsia="en-US"/>
        </w:rPr>
        <w:t>excretor de</w:t>
      </w:r>
      <w:r w:rsidR="00837008" w:rsidRPr="003C6E6A">
        <w:rPr>
          <w:rFonts w:ascii="Arial" w:eastAsia="Calibri" w:hAnsi="Arial" w:cs="Arial"/>
          <w:sz w:val="22"/>
          <w:szCs w:val="22"/>
          <w:lang w:val="es-ES_tradnl" w:eastAsia="en-US"/>
        </w:rPr>
        <w:t xml:space="preserve"> sal, que regul</w:t>
      </w:r>
      <w:r w:rsidR="00024098">
        <w:rPr>
          <w:rFonts w:ascii="Arial" w:eastAsia="Calibri" w:hAnsi="Arial" w:cs="Arial"/>
          <w:sz w:val="22"/>
          <w:szCs w:val="22"/>
          <w:lang w:val="es-ES_tradnl" w:eastAsia="en-US"/>
        </w:rPr>
        <w:t>e</w:t>
      </w:r>
      <w:r w:rsidR="00837008" w:rsidRPr="003C6E6A">
        <w:rPr>
          <w:rFonts w:ascii="Arial" w:eastAsia="Calibri" w:hAnsi="Arial" w:cs="Arial"/>
          <w:sz w:val="22"/>
          <w:szCs w:val="22"/>
          <w:lang w:val="es-ES_tradnl" w:eastAsia="en-US"/>
        </w:rPr>
        <w:t xml:space="preserve"> </w:t>
      </w:r>
      <w:r w:rsidR="00FD3B0E" w:rsidRPr="003C6E6A">
        <w:rPr>
          <w:rFonts w:ascii="Arial" w:eastAsia="Calibri" w:hAnsi="Arial" w:cs="Arial"/>
          <w:sz w:val="22"/>
          <w:szCs w:val="22"/>
          <w:lang w:val="es-ES_tradnl" w:eastAsia="en-US"/>
        </w:rPr>
        <w:t xml:space="preserve">los niveles de salinidad </w:t>
      </w:r>
      <w:r w:rsidR="00024098">
        <w:rPr>
          <w:rFonts w:ascii="Arial" w:eastAsia="Calibri" w:hAnsi="Arial" w:cs="Arial"/>
          <w:sz w:val="22"/>
          <w:szCs w:val="22"/>
          <w:lang w:val="es-ES_tradnl" w:eastAsia="en-US"/>
        </w:rPr>
        <w:t>internos</w:t>
      </w:r>
      <w:r w:rsidR="00FD3B0E" w:rsidRPr="003C6E6A">
        <w:rPr>
          <w:rFonts w:ascii="Arial" w:eastAsia="Calibri" w:hAnsi="Arial" w:cs="Arial"/>
          <w:sz w:val="22"/>
          <w:szCs w:val="22"/>
          <w:lang w:val="es-ES_tradnl" w:eastAsia="en-US"/>
        </w:rPr>
        <w:t xml:space="preserve"> a t</w:t>
      </w:r>
      <w:r w:rsidR="00E026BC" w:rsidRPr="003C6E6A">
        <w:rPr>
          <w:rFonts w:ascii="Arial" w:eastAsia="Calibri" w:hAnsi="Arial" w:cs="Arial"/>
          <w:sz w:val="22"/>
          <w:szCs w:val="22"/>
          <w:lang w:val="es-ES_tradnl" w:eastAsia="en-US"/>
        </w:rPr>
        <w:t>ravés de glándulas foliares</w:t>
      </w:r>
      <w:r w:rsidR="00024098">
        <w:rPr>
          <w:rFonts w:ascii="Arial" w:eastAsia="Calibri" w:hAnsi="Arial" w:cs="Arial"/>
          <w:sz w:val="22"/>
          <w:szCs w:val="22"/>
          <w:lang w:val="es-ES_tradnl" w:eastAsia="en-US"/>
        </w:rPr>
        <w:t>,</w:t>
      </w:r>
      <w:r w:rsidR="00E026BC" w:rsidRPr="003C6E6A">
        <w:rPr>
          <w:rFonts w:ascii="Arial" w:eastAsia="Calibri" w:hAnsi="Arial" w:cs="Arial"/>
          <w:sz w:val="22"/>
          <w:szCs w:val="22"/>
          <w:lang w:val="es-ES_tradnl" w:eastAsia="en-US"/>
        </w:rPr>
        <w:t xml:space="preserve"> y en </w:t>
      </w:r>
      <w:r w:rsidR="00517EAF" w:rsidRPr="003C6E6A">
        <w:rPr>
          <w:rFonts w:ascii="Arial" w:eastAsia="Calibri" w:hAnsi="Arial" w:cs="Arial"/>
          <w:sz w:val="22"/>
          <w:szCs w:val="22"/>
          <w:lang w:val="es-ES_tradnl" w:eastAsia="en-US"/>
        </w:rPr>
        <w:t>halófitas acumuladora</w:t>
      </w:r>
      <w:r w:rsidR="00FD3B0E" w:rsidRPr="003C6E6A">
        <w:rPr>
          <w:rFonts w:ascii="Arial" w:eastAsia="Calibri" w:hAnsi="Arial" w:cs="Arial"/>
          <w:sz w:val="22"/>
          <w:szCs w:val="22"/>
          <w:lang w:val="es-ES_tradnl" w:eastAsia="en-US"/>
        </w:rPr>
        <w:t>s de sal</w:t>
      </w:r>
      <w:r w:rsidR="00024098">
        <w:rPr>
          <w:rFonts w:ascii="Arial" w:eastAsia="Calibri" w:hAnsi="Arial" w:cs="Arial"/>
          <w:sz w:val="22"/>
          <w:szCs w:val="22"/>
          <w:lang w:val="es-ES_tradnl" w:eastAsia="en-US"/>
        </w:rPr>
        <w:t>,</w:t>
      </w:r>
      <w:r w:rsidR="00FD3B0E" w:rsidRPr="003C6E6A">
        <w:rPr>
          <w:rFonts w:ascii="Arial" w:eastAsia="Calibri" w:hAnsi="Arial" w:cs="Arial"/>
          <w:sz w:val="22"/>
          <w:szCs w:val="22"/>
          <w:lang w:val="es-ES_tradnl" w:eastAsia="en-US"/>
        </w:rPr>
        <w:t xml:space="preserve"> </w:t>
      </w:r>
      <w:r w:rsidR="00E026BC" w:rsidRPr="003C6E6A">
        <w:rPr>
          <w:rFonts w:ascii="Arial" w:eastAsia="Calibri" w:hAnsi="Arial" w:cs="Arial"/>
          <w:sz w:val="22"/>
          <w:szCs w:val="22"/>
          <w:lang w:val="es-ES_tradnl" w:eastAsia="en-US"/>
        </w:rPr>
        <w:t xml:space="preserve">si </w:t>
      </w:r>
      <w:r w:rsidR="00517EAF" w:rsidRPr="003C6E6A">
        <w:rPr>
          <w:rFonts w:ascii="Arial" w:eastAsia="Calibri" w:hAnsi="Arial" w:cs="Arial"/>
          <w:sz w:val="22"/>
          <w:szCs w:val="22"/>
          <w:lang w:val="es-ES_tradnl" w:eastAsia="en-US"/>
        </w:rPr>
        <w:t>acumulan</w:t>
      </w:r>
      <w:r w:rsidR="00FD3B0E" w:rsidRPr="003C6E6A">
        <w:rPr>
          <w:rFonts w:ascii="Arial" w:eastAsia="Calibri" w:hAnsi="Arial" w:cs="Arial"/>
          <w:sz w:val="22"/>
          <w:szCs w:val="22"/>
          <w:lang w:val="es-ES_tradnl" w:eastAsia="en-US"/>
        </w:rPr>
        <w:t xml:space="preserve"> altos contenidos de sal</w:t>
      </w:r>
      <w:r w:rsidR="00517EAF" w:rsidRPr="003C6E6A">
        <w:rPr>
          <w:rFonts w:ascii="Arial" w:eastAsia="Calibri" w:hAnsi="Arial" w:cs="Arial"/>
          <w:sz w:val="22"/>
          <w:szCs w:val="22"/>
          <w:lang w:val="es-ES_tradnl" w:eastAsia="en-US"/>
        </w:rPr>
        <w:t>inidad</w:t>
      </w:r>
      <w:r w:rsidR="00FD3B0E" w:rsidRPr="003C6E6A">
        <w:rPr>
          <w:rFonts w:ascii="Arial" w:eastAsia="Calibri" w:hAnsi="Arial" w:cs="Arial"/>
          <w:sz w:val="22"/>
          <w:szCs w:val="22"/>
          <w:lang w:val="es-ES_tradnl" w:eastAsia="en-US"/>
        </w:rPr>
        <w:t xml:space="preserve"> en</w:t>
      </w:r>
      <w:r w:rsidR="00517EAF" w:rsidRPr="003C6E6A">
        <w:rPr>
          <w:rFonts w:ascii="Arial" w:eastAsia="Calibri" w:hAnsi="Arial" w:cs="Arial"/>
          <w:sz w:val="22"/>
          <w:szCs w:val="22"/>
          <w:lang w:val="es-ES_tradnl" w:eastAsia="en-US"/>
        </w:rPr>
        <w:t xml:space="preserve"> sus células </w:t>
      </w:r>
      <w:r w:rsidR="00E026BC" w:rsidRPr="003C6E6A">
        <w:rPr>
          <w:rFonts w:ascii="Arial" w:eastAsia="Calibri" w:hAnsi="Arial" w:cs="Arial"/>
          <w:sz w:val="22"/>
          <w:szCs w:val="22"/>
          <w:lang w:val="es-ES_tradnl" w:eastAsia="en-US"/>
        </w:rPr>
        <w:t>y aumentan su tolerancia a través del desarrollo de suculencia</w:t>
      </w:r>
      <w:r w:rsidR="002C4A97" w:rsidRPr="003C6E6A">
        <w:rPr>
          <w:rFonts w:ascii="Arial" w:eastAsia="Calibri" w:hAnsi="Arial" w:cs="Arial"/>
          <w:sz w:val="22"/>
          <w:szCs w:val="22"/>
          <w:lang w:val="es-ES_tradnl" w:eastAsia="en-US"/>
        </w:rPr>
        <w:fldChar w:fldCharType="begin"/>
      </w:r>
      <w:r w:rsidR="00047F75" w:rsidRPr="003C6E6A">
        <w:rPr>
          <w:rFonts w:ascii="Arial" w:eastAsia="Calibri" w:hAnsi="Arial" w:cs="Arial"/>
          <w:sz w:val="22"/>
          <w:szCs w:val="22"/>
          <w:lang w:val="es-ES_tradnl" w:eastAsia="en-US"/>
        </w:rPr>
        <w:instrText xml:space="preserve"> ADDIN EN.CITE &lt;EndNote&gt;&lt;Cite&gt;&lt;Author&gt;Hasanuzzaman&lt;/Author&gt;&lt;Year&gt;2014&lt;/Year&gt;&lt;IDText&gt;Potential Use of Halophytes to Remediate Saline Soils&lt;/IDText&gt;&lt;DisplayText&gt;&lt;style face="superscript"&gt;66&lt;/style&gt;&lt;/DisplayText&gt;&lt;record&gt;&lt;urls&gt;&lt;related-urls&gt;&lt;url&gt;&amp;lt;Go to ISI&amp;gt;://WOS:000339243600001&lt;/url&gt;&lt;/related-urls&gt;&lt;/urls&gt;&lt;isbn&gt;2314-6133&lt;/isbn&gt;&lt;titles&gt;&lt;title&gt;Potential Use of Halophytes to Remediate Saline Soils&lt;/title&gt;&lt;secondary-title&gt;Biomed Research International&lt;/secondary-title&gt;&lt;/titles&gt;&lt;contributors&gt;&lt;authors&gt;&lt;author&gt;Hasanuzzaman, M.&lt;/author&gt;&lt;author&gt;Nahar, K.&lt;/author&gt;&lt;author&gt;Alam, M. M.&lt;/author&gt;&lt;author&gt;Bhowmik, P. C.&lt;/author&gt;&lt;author&gt;Hossain, M. A.&lt;/author&gt;&lt;author&gt;Rahman, M. M.&lt;/author&gt;&lt;author&gt;Prasad, M. N. V.&lt;/author&gt;&lt;author&gt;Ozturk, M.&lt;/author&gt;&lt;author&gt;Fujita, M.&lt;/author&gt;&lt;/authors&gt;&lt;/contributors&gt;&lt;custom7&gt;589341&lt;/custom7&gt;&lt;added-date format="utc"&gt;1619189470&lt;/added-date&gt;&lt;ref-type name="Journal Article"&gt;17&lt;/ref-type&gt;&lt;dates&gt;&lt;year&gt;2014&lt;/year&gt;&lt;/dates&gt;&lt;rec-number&gt;475&lt;/rec-number&gt;&lt;last-updated-date format="utc"&gt;1619189470&lt;/last-updated-date&gt;&lt;accession-num&gt;WOS:000339243600001&lt;/accession-num&gt;&lt;electronic-resource-num&gt;10.1155/2014/589341&lt;/electronic-resource-num&gt;&lt;volume&gt;2014&lt;/volume&gt;&lt;/record&gt;&lt;/Cite&gt;&lt;/EndNote&gt;</w:instrText>
      </w:r>
      <w:r w:rsidR="002C4A97" w:rsidRPr="003C6E6A">
        <w:rPr>
          <w:rFonts w:ascii="Arial" w:eastAsia="Calibri" w:hAnsi="Arial" w:cs="Arial"/>
          <w:sz w:val="22"/>
          <w:szCs w:val="22"/>
          <w:lang w:val="es-ES_tradnl" w:eastAsia="en-US"/>
        </w:rPr>
        <w:fldChar w:fldCharType="separate"/>
      </w:r>
      <w:r w:rsidR="00047F75" w:rsidRPr="003C6E6A">
        <w:rPr>
          <w:rFonts w:ascii="Arial" w:eastAsia="Calibri" w:hAnsi="Arial" w:cs="Arial"/>
          <w:noProof/>
          <w:sz w:val="22"/>
          <w:szCs w:val="22"/>
          <w:vertAlign w:val="superscript"/>
          <w:lang w:val="es-ES_tradnl" w:eastAsia="en-US"/>
        </w:rPr>
        <w:t>66</w:t>
      </w:r>
      <w:r w:rsidR="002C4A97" w:rsidRPr="003C6E6A">
        <w:rPr>
          <w:rFonts w:ascii="Arial" w:eastAsia="Calibri" w:hAnsi="Arial" w:cs="Arial"/>
          <w:sz w:val="22"/>
          <w:szCs w:val="22"/>
          <w:lang w:val="es-ES_tradnl" w:eastAsia="en-US"/>
        </w:rPr>
        <w:fldChar w:fldCharType="end"/>
      </w:r>
      <w:r w:rsidR="002C4A97" w:rsidRPr="003C6E6A">
        <w:rPr>
          <w:rFonts w:ascii="Arial" w:eastAsia="Calibri" w:hAnsi="Arial" w:cs="Arial"/>
          <w:sz w:val="22"/>
          <w:szCs w:val="22"/>
          <w:lang w:val="es-ES_tradnl" w:eastAsia="en-US"/>
        </w:rPr>
        <w:t>.</w:t>
      </w:r>
    </w:p>
    <w:p w14:paraId="70289139" w14:textId="77777777" w:rsidR="00BC427E" w:rsidRPr="003C6E6A" w:rsidRDefault="00BC427E" w:rsidP="00EE20D1">
      <w:pPr>
        <w:spacing w:after="0"/>
        <w:jc w:val="both"/>
        <w:rPr>
          <w:rFonts w:ascii="Arial" w:eastAsia="Calibri" w:hAnsi="Arial" w:cs="Arial"/>
          <w:sz w:val="22"/>
          <w:szCs w:val="22"/>
          <w:lang w:val="es-ES_tradnl" w:eastAsia="en-US"/>
        </w:rPr>
      </w:pPr>
    </w:p>
    <w:p w14:paraId="5F582254" w14:textId="6A4D62F1" w:rsidR="0087494F" w:rsidRPr="003C6E6A" w:rsidRDefault="00E02F7C" w:rsidP="00CC7863">
      <w:pPr>
        <w:spacing w:after="0"/>
        <w:jc w:val="both"/>
        <w:rPr>
          <w:rFonts w:ascii="Arial" w:hAnsi="Arial" w:cs="Arial"/>
          <w:sz w:val="22"/>
          <w:szCs w:val="22"/>
          <w:lang w:val="es-ES_tradnl"/>
        </w:rPr>
      </w:pPr>
      <w:r w:rsidRPr="003C6E6A">
        <w:rPr>
          <w:rFonts w:asciiTheme="minorHAnsi" w:hAnsiTheme="minorHAnsi" w:cstheme="minorHAnsi"/>
          <w:sz w:val="22"/>
          <w:szCs w:val="22"/>
          <w:lang w:val="es-ES_tradnl"/>
        </w:rPr>
        <w:t xml:space="preserve">Se ha observado que la </w:t>
      </w:r>
      <w:r w:rsidRPr="003C6E6A">
        <w:rPr>
          <w:rFonts w:ascii="Arial" w:hAnsi="Arial" w:cs="Arial"/>
          <w:sz w:val="22"/>
          <w:szCs w:val="22"/>
          <w:lang w:val="es-ES_tradnl"/>
        </w:rPr>
        <w:t>respuesta molecular a altas salinidades puede ser mejorada por altas concentraciones de N (NH</w:t>
      </w:r>
      <w:r w:rsidRPr="003C6E6A">
        <w:rPr>
          <w:rFonts w:ascii="Arial" w:hAnsi="Arial" w:cs="Arial"/>
          <w:sz w:val="22"/>
          <w:szCs w:val="22"/>
          <w:vertAlign w:val="subscript"/>
          <w:lang w:val="es-ES_tradnl"/>
        </w:rPr>
        <w:t>4</w:t>
      </w:r>
      <w:r w:rsidRPr="003C6E6A">
        <w:rPr>
          <w:rFonts w:ascii="Arial" w:hAnsi="Arial" w:cs="Arial"/>
          <w:sz w:val="22"/>
          <w:szCs w:val="22"/>
          <w:vertAlign w:val="superscript"/>
          <w:lang w:val="es-ES_tradnl"/>
        </w:rPr>
        <w:t>+</w:t>
      </w:r>
      <w:r w:rsidRPr="003C6E6A">
        <w:rPr>
          <w:rFonts w:ascii="Arial" w:hAnsi="Arial" w:cs="Arial"/>
          <w:sz w:val="22"/>
          <w:szCs w:val="22"/>
          <w:lang w:val="es-ES_tradnl"/>
        </w:rPr>
        <w:t xml:space="preserve"> e</w:t>
      </w:r>
      <w:r w:rsidR="009C7503" w:rsidRPr="003C6E6A">
        <w:rPr>
          <w:rFonts w:ascii="Arial" w:hAnsi="Arial" w:cs="Arial"/>
          <w:sz w:val="22"/>
          <w:szCs w:val="22"/>
          <w:lang w:val="es-ES_tradnl"/>
        </w:rPr>
        <w:t>specíficamente) y viceversa;</w:t>
      </w:r>
      <w:r w:rsidR="00226D3B" w:rsidRPr="003C6E6A">
        <w:rPr>
          <w:rFonts w:ascii="Arial" w:hAnsi="Arial" w:cs="Arial"/>
          <w:sz w:val="22"/>
          <w:szCs w:val="22"/>
          <w:lang w:val="es-ES_tradnl"/>
        </w:rPr>
        <w:t xml:space="preserve"> </w:t>
      </w:r>
      <w:r w:rsidR="009C7503" w:rsidRPr="003C6E6A">
        <w:rPr>
          <w:rFonts w:ascii="Arial" w:hAnsi="Arial" w:cs="Arial"/>
          <w:sz w:val="22"/>
          <w:szCs w:val="22"/>
          <w:lang w:val="es-ES_tradnl"/>
        </w:rPr>
        <w:t>el mantenimiento de</w:t>
      </w:r>
      <w:r w:rsidR="00226D3B" w:rsidRPr="003C6E6A">
        <w:rPr>
          <w:rFonts w:ascii="Arial" w:hAnsi="Arial" w:cs="Arial"/>
          <w:sz w:val="22"/>
          <w:szCs w:val="22"/>
          <w:lang w:val="es-ES_tradnl"/>
        </w:rPr>
        <w:t xml:space="preserve"> </w:t>
      </w:r>
      <w:r w:rsidRPr="003C6E6A">
        <w:rPr>
          <w:rFonts w:ascii="Arial" w:hAnsi="Arial" w:cs="Arial"/>
          <w:sz w:val="22"/>
          <w:szCs w:val="22"/>
          <w:lang w:val="es-ES_tradnl"/>
        </w:rPr>
        <w:lastRenderedPageBreak/>
        <w:t>homeostasis de a</w:t>
      </w:r>
      <w:r w:rsidR="009C7503" w:rsidRPr="003C6E6A">
        <w:rPr>
          <w:rFonts w:ascii="Arial" w:hAnsi="Arial" w:cs="Arial"/>
          <w:sz w:val="22"/>
          <w:szCs w:val="22"/>
          <w:lang w:val="es-ES_tradnl"/>
        </w:rPr>
        <w:t xml:space="preserve">monio y tolerancia al amonio es positivamente aliviada </w:t>
      </w:r>
      <w:r w:rsidRPr="003C6E6A">
        <w:rPr>
          <w:rFonts w:ascii="Arial" w:hAnsi="Arial" w:cs="Arial"/>
          <w:sz w:val="22"/>
          <w:szCs w:val="22"/>
          <w:lang w:val="es-ES_tradnl"/>
        </w:rPr>
        <w:t xml:space="preserve">por </w:t>
      </w:r>
      <w:r w:rsidR="009C7503" w:rsidRPr="003C6E6A">
        <w:rPr>
          <w:rFonts w:ascii="Arial" w:hAnsi="Arial" w:cs="Arial"/>
          <w:sz w:val="22"/>
          <w:szCs w:val="22"/>
          <w:lang w:val="es-ES_tradnl"/>
        </w:rPr>
        <w:t>los mismos mecanis</w:t>
      </w:r>
      <w:r w:rsidR="00FA4047" w:rsidRPr="003C6E6A">
        <w:rPr>
          <w:rFonts w:ascii="Arial" w:hAnsi="Arial" w:cs="Arial"/>
          <w:sz w:val="22"/>
          <w:szCs w:val="22"/>
          <w:lang w:val="es-ES_tradnl"/>
        </w:rPr>
        <w:t>mos de respuesta a la salinidad</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&lt;EndNote&gt;&lt;Cite&gt;&lt;Author&gt;Ma&lt;/Author&gt;&lt;Year&gt;2020&lt;/Year&gt;&lt;IDText&gt;Regulation of Ammonium Cellular Levels is An Important Adaptive Trait for the Euhalophytic Behavior of Salicornia europaea&lt;/IDText&gt;&lt;DisplayText&gt;&lt;style face="superscript"&gt;67&lt;/style&gt;&lt;/DisplayText&gt;&lt;record&gt;&lt;dates&gt;&lt;pub-dates&gt;&lt;date&gt;Feb&lt;/date&gt;&lt;/pub-dates&gt;&lt;year&gt;2020&lt;/year&gt;&lt;/dates&gt;&lt;urls&gt;&lt;related-urls&gt;&lt;url&gt;&amp;lt;Go to ISI&amp;gt;://WOS:000519248200062&lt;/url&gt;&lt;/related-urls&gt;&lt;/urls&gt;&lt;titles&gt;&lt;title&gt;Regulation of Ammonium Cellular Levels is An Important Adaptive Trait for the Euhalophytic Behavior of Salicornia europaea&lt;/title&gt;&lt;secondary-title&gt;Plants-Basel&lt;/secondary-title&gt;&lt;/titles&gt;&lt;number&gt;2&lt;/number&gt;&lt;contributors&gt;&lt;authors&gt;&lt;author&gt;Ma, J. B.&lt;/author&gt;&lt;author&gt;Cirillo, V.&lt;/author&gt;&lt;author&gt;Zhang, D. Y.&lt;/author&gt;&lt;author&gt;Maggio, A.&lt;/author&gt;&lt;author&gt;Wang, L.&lt;/author&gt;&lt;author&gt;Xiao, X. L.&lt;/author&gt;&lt;author&gt;Yao, Y. N.&lt;/author&gt;&lt;/authors&gt;&lt;/contributors&gt;&lt;custom7&gt;257&lt;/custom7&gt;&lt;added-date format="utc"&gt;1590220007&lt;/added-date&gt;&lt;ref-type name="Journal Article"&gt;17&lt;/ref-type&gt;&lt;rec-number&gt;310&lt;/rec-number&gt;&lt;last-updated-date format="utc"&gt;1590220007&lt;/last-updated-date&gt;&lt;accession-num&gt;WOS:000519248200062&lt;/accession-num&gt;&lt;electronic-resource-num&gt;10.3390/plants9020257&lt;/electronic-resource-num&gt;&lt;volume&gt;9&lt;/volume&gt;&lt;/record&gt;&lt;/Cite&gt;&lt;/EndNote&gt;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67</w:t>
      </w:r>
      <w:r w:rsidRPr="003C6E6A">
        <w:rPr>
          <w:rFonts w:ascii="Arial" w:hAnsi="Arial" w:cs="Arial"/>
          <w:sz w:val="22"/>
          <w:szCs w:val="22"/>
          <w:lang w:val="es-ES_tradnl"/>
        </w:rPr>
        <w:fldChar w:fldCharType="end"/>
      </w:r>
      <w:r w:rsidR="00BC427E" w:rsidRPr="003C6E6A">
        <w:rPr>
          <w:rFonts w:ascii="Arial" w:hAnsi="Arial" w:cs="Arial"/>
          <w:sz w:val="22"/>
          <w:szCs w:val="22"/>
          <w:lang w:val="es-ES_tradnl"/>
        </w:rPr>
        <w:t>.</w:t>
      </w:r>
      <w:r w:rsidR="008219BE" w:rsidRPr="003C6E6A">
        <w:rPr>
          <w:rFonts w:ascii="Arial" w:hAnsi="Arial" w:cs="Arial"/>
          <w:sz w:val="22"/>
          <w:szCs w:val="22"/>
          <w:lang w:val="es-ES_tradnl"/>
        </w:rPr>
        <w:t xml:space="preserve"> </w:t>
      </w:r>
      <w:r w:rsidRPr="003C6E6A">
        <w:rPr>
          <w:rFonts w:ascii="Arial" w:hAnsi="Arial" w:cs="Arial"/>
          <w:sz w:val="22"/>
          <w:szCs w:val="22"/>
          <w:lang w:val="es-ES_tradnl"/>
        </w:rPr>
        <w:t>Por ejemplo, en plantas nutridas con amonio</w:t>
      </w:r>
      <w:r w:rsidR="00BC427E" w:rsidRPr="003C6E6A">
        <w:rPr>
          <w:rFonts w:ascii="Arial" w:hAnsi="Arial" w:cs="Arial"/>
          <w:sz w:val="22"/>
          <w:szCs w:val="22"/>
          <w:lang w:val="es-ES_tradnl"/>
        </w:rPr>
        <w:t xml:space="preserve"> muestran </w:t>
      </w:r>
      <w:r w:rsidRPr="003C6E6A">
        <w:rPr>
          <w:rFonts w:ascii="Arial" w:hAnsi="Arial" w:cs="Arial"/>
          <w:sz w:val="22"/>
          <w:szCs w:val="22"/>
          <w:lang w:val="es-ES_tradnl"/>
        </w:rPr>
        <w:t xml:space="preserve">reacomodación </w:t>
      </w:r>
      <w:r w:rsidR="00BC427E" w:rsidRPr="003C6E6A">
        <w:rPr>
          <w:rFonts w:ascii="Arial" w:hAnsi="Arial" w:cs="Arial"/>
          <w:sz w:val="22"/>
          <w:szCs w:val="22"/>
          <w:lang w:val="es-ES_tradnl"/>
        </w:rPr>
        <w:t xml:space="preserve">del sistema radicular, </w:t>
      </w:r>
      <w:r w:rsidRPr="003C6E6A">
        <w:rPr>
          <w:rFonts w:ascii="Arial" w:hAnsi="Arial" w:cs="Arial"/>
          <w:sz w:val="22"/>
          <w:szCs w:val="22"/>
          <w:lang w:val="es-ES_tradnl"/>
        </w:rPr>
        <w:t>reducción del tamaño de los brotes</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&lt;EndNote&gt;&lt;Cite&gt;&lt;Author&gt;Liu&lt;/Author&gt;&lt;Year&gt;2017&lt;/Year&gt;&lt;IDText&gt;Ammonium as a signal for physiological and morphological responses in plants&lt;/IDText&gt;&lt;DisplayText&gt;&lt;style face="superscript"&gt;68&lt;/style&gt;&lt;/DisplayText&gt;&lt;record&gt;&lt;dates&gt;&lt;pub-dates&gt;&lt;date&gt;May&lt;/date&gt;&lt;/pub-dates&gt;&lt;year&gt;2017&lt;/year&gt;&lt;/dates&gt;&lt;urls&gt;&lt;related-urls&gt;&lt;url&gt;&amp;lt;Go to ISI&amp;gt;://WOS:000404131000011&lt;/url&gt;&lt;/related-urls&gt;&lt;/urls&gt;&lt;isbn&gt;0022-0957&lt;/isbn&gt;&lt;titles&gt;&lt;title&gt;Ammonium as a signal for physiological and morphological responses in plants&lt;/title&gt;&lt;secondary-title&gt;Journal of Experimental Botany&lt;/secondary-title&gt;&lt;/titles&gt;&lt;pages&gt;2581-2592&lt;/pages&gt;&lt;number&gt;10&lt;/number&gt;&lt;contributors&gt;&lt;authors&gt;&lt;author&gt;Liu, Y.&lt;/author&gt;&lt;author&gt;von Wiren, N.&lt;/author&gt;&lt;/authors&gt;&lt;/contributors&gt;&lt;added-date format="utc"&gt;1597244943&lt;/added-date&gt;&lt;ref-type name="Journal Article"&gt;17&lt;/ref-type&gt;&lt;rec-number&gt;332&lt;/rec-number&gt;&lt;last-updated-date format="utc"&gt;1597244943&lt;/last-updated-date&gt;&lt;accession-num&gt;WOS:000404131000011&lt;/accession-num&gt;&lt;electronic-resource-num&gt;10.1093/jxb/erx086&lt;/electronic-resource-num&gt;&lt;volume&gt;68&lt;/volume&gt;&lt;/record&gt;&lt;/Cite&gt;&lt;/EndNote&gt;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68</w:t>
      </w:r>
      <w:r w:rsidRPr="003C6E6A">
        <w:rPr>
          <w:rFonts w:ascii="Arial" w:hAnsi="Arial" w:cs="Arial"/>
          <w:sz w:val="22"/>
          <w:szCs w:val="22"/>
          <w:lang w:val="es-ES_tradnl"/>
        </w:rPr>
        <w:fldChar w:fldCharType="end"/>
      </w:r>
      <w:r w:rsidR="008219BE" w:rsidRPr="003C6E6A">
        <w:rPr>
          <w:rFonts w:ascii="Arial" w:hAnsi="Arial" w:cs="Arial"/>
          <w:sz w:val="22"/>
          <w:szCs w:val="22"/>
          <w:lang w:val="es-ES_tradnl"/>
        </w:rPr>
        <w:t>, alcalinización del citosol, cambios de pH intracelular</w:t>
      </w:r>
      <w:r w:rsidR="0087494F" w:rsidRPr="003C6E6A">
        <w:rPr>
          <w:rFonts w:ascii="Arial" w:hAnsi="Arial" w:cs="Arial"/>
          <w:sz w:val="22"/>
          <w:szCs w:val="22"/>
          <w:lang w:val="es-ES_tradnl"/>
        </w:rPr>
        <w:t>, homeostasis y compartimentalización de iones</w:t>
      </w:r>
      <w:r w:rsidR="008219BE"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&lt;EndNote&gt;&lt;Cite&gt;&lt;Author&gt;Kosegarten&lt;/Author&gt;&lt;Year&gt;1997&lt;/Year&gt;&lt;IDText&gt;Differential ammonia-elicited changes of cytosolic pH in root hair cells of rice and maize as monitored by 2&amp;apos;,7&amp;apos;-bis-(2-carboxyethyl)-5 (and -6)-carboxyfluorescein-fluorescence ratio&lt;/IDText&gt;&lt;DisplayText&gt;&lt;style face="superscript"&gt;69&lt;/style&gt;&lt;/DisplayText&gt;&lt;record&gt;&lt;dates&gt;&lt;pub-dates&gt;&lt;date&gt;Feb&lt;/date&gt;&lt;/pub-dates&gt;&lt;year&gt;1997&lt;/year&gt;&lt;/dates&gt;&lt;urls&gt;&lt;related-urls&gt;&lt;url&gt;&amp;lt;Go to ISI&amp;gt;://WOS:A1997WH57200018&lt;/url&gt;&lt;/related-urls&gt;&lt;/urls&gt;&lt;isbn&gt;0032-0889&lt;/isbn&gt;&lt;titles&gt;&lt;title&gt;Differential ammonia-elicited changes of cytosolic pH in root hair cells of rice and maize as monitored by 2&amp;apos;,7&amp;apos;-bis-(2-carboxyethyl)-5 (and -6)-carboxyfluorescein-fluorescence ratio&lt;/title&gt;&lt;secondary-title&gt;Plant Physiology&lt;/secondary-title&gt;&lt;/titles&gt;&lt;pages&gt;451-461&lt;/pages&gt;&lt;number&gt;2&lt;/number&gt;&lt;contributors&gt;&lt;authors&gt;&lt;author&gt;Kosegarten, H.&lt;/author&gt;&lt;author&gt;Grolig, F.&lt;/author&gt;&lt;author&gt;Wieneke, J.&lt;/author&gt;&lt;author&gt;Wilson, G.&lt;/author&gt;&lt;author&gt;Hoffmann, B.&lt;/author&gt;&lt;/authors&gt;&lt;/contributors&gt;&lt;added-date format="utc"&gt;1611805232&lt;/added-date&gt;&lt;ref-type name="Journal Article"&gt;17&lt;/ref-type&gt;&lt;rec-number&gt;434&lt;/rec-number&gt;&lt;last-updated-date format="utc"&gt;1611805232&lt;/last-updated-date&gt;&lt;accession-num&gt;WOS:A1997WH57200018&lt;/accession-num&gt;&lt;electronic-resource-num&gt;10.1104/pp.113.2.451&lt;/electronic-resource-num&gt;&lt;volume&gt;113&lt;/volume&gt;&lt;/record&gt;&lt;/Cite&gt;&lt;/EndNote&gt;</w:instrText>
      </w:r>
      <w:r w:rsidR="008219BE"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69</w:t>
      </w:r>
      <w:r w:rsidR="008219BE" w:rsidRPr="003C6E6A">
        <w:rPr>
          <w:rFonts w:ascii="Arial" w:hAnsi="Arial" w:cs="Arial"/>
          <w:sz w:val="22"/>
          <w:szCs w:val="22"/>
          <w:lang w:val="es-ES_tradnl"/>
        </w:rPr>
        <w:fldChar w:fldCharType="end"/>
      </w:r>
      <w:r w:rsidR="008219BE" w:rsidRPr="003C6E6A">
        <w:rPr>
          <w:rFonts w:ascii="Arial" w:hAnsi="Arial" w:cs="Arial"/>
          <w:sz w:val="22"/>
          <w:szCs w:val="22"/>
          <w:lang w:val="es-ES_tradnl"/>
        </w:rPr>
        <w:t xml:space="preserve">. </w:t>
      </w:r>
      <w:r w:rsidR="00FE4C9A" w:rsidRPr="003C6E6A">
        <w:rPr>
          <w:rFonts w:ascii="Arial" w:hAnsi="Arial" w:cs="Arial"/>
          <w:sz w:val="22"/>
          <w:szCs w:val="22"/>
          <w:lang w:val="es-ES_tradnl"/>
        </w:rPr>
        <w:t>De la misma forma</w:t>
      </w:r>
      <w:r w:rsidR="0087494F" w:rsidRPr="003C6E6A">
        <w:rPr>
          <w:rFonts w:ascii="Arial" w:hAnsi="Arial" w:cs="Arial"/>
          <w:sz w:val="22"/>
          <w:szCs w:val="22"/>
          <w:lang w:val="es-ES_tradnl"/>
        </w:rPr>
        <w:t>, las</w:t>
      </w:r>
      <w:r w:rsidR="008219BE" w:rsidRPr="003C6E6A">
        <w:rPr>
          <w:rFonts w:ascii="Arial" w:hAnsi="Arial" w:cs="Arial"/>
          <w:sz w:val="22"/>
          <w:szCs w:val="22"/>
          <w:lang w:val="es-ES_tradnl"/>
        </w:rPr>
        <w:t xml:space="preserve"> plantas creciendo en sustratos salinos muestran cambios </w:t>
      </w:r>
      <w:r w:rsidRPr="003C6E6A">
        <w:rPr>
          <w:rFonts w:ascii="Arial" w:hAnsi="Arial" w:cs="Arial"/>
          <w:sz w:val="22"/>
          <w:szCs w:val="22"/>
          <w:lang w:val="es-ES_tradnl"/>
        </w:rPr>
        <w:t xml:space="preserve">fisiológicos y bioquímicos </w:t>
      </w:r>
      <w:r w:rsidR="00FE4C9A" w:rsidRPr="003C6E6A">
        <w:rPr>
          <w:rFonts w:ascii="Arial" w:hAnsi="Arial" w:cs="Arial"/>
          <w:sz w:val="22"/>
          <w:szCs w:val="22"/>
          <w:lang w:val="es-ES_tradnl"/>
        </w:rPr>
        <w:t xml:space="preserve">similares a los comentados anteriormente </w:t>
      </w:r>
      <w:r w:rsidR="00901604" w:rsidRPr="003C6E6A">
        <w:rPr>
          <w:rFonts w:ascii="Arial" w:hAnsi="Arial" w:cs="Arial"/>
          <w:sz w:val="22"/>
          <w:szCs w:val="22"/>
          <w:lang w:val="es-ES_tradnl"/>
        </w:rPr>
        <w:t xml:space="preserve">relacionados con homeostasis y compartimentalización de iones </w:t>
      </w:r>
      <w:r w:rsidRPr="003C6E6A">
        <w:rPr>
          <w:rFonts w:ascii="Arial" w:hAnsi="Arial" w:cs="Arial"/>
          <w:sz w:val="22"/>
          <w:szCs w:val="22"/>
          <w:lang w:val="es-ES_tradnl"/>
        </w:rPr>
        <w:t>de Na</w:t>
      </w:r>
      <w:r w:rsidRPr="003C6E6A">
        <w:rPr>
          <w:rFonts w:ascii="Arial" w:hAnsi="Arial" w:cs="Arial"/>
          <w:sz w:val="22"/>
          <w:szCs w:val="22"/>
          <w:vertAlign w:val="superscript"/>
          <w:lang w:val="es-ES_tradnl"/>
        </w:rPr>
        <w:t>+</w:t>
      </w:r>
      <w:r w:rsidRPr="003C6E6A">
        <w:rPr>
          <w:rFonts w:ascii="Arial" w:hAnsi="Arial" w:cs="Arial"/>
          <w:sz w:val="22"/>
          <w:szCs w:val="22"/>
          <w:lang w:val="es-ES_tradnl"/>
        </w:rPr>
        <w:t xml:space="preserve"> y Cl</w:t>
      </w:r>
      <w:r w:rsidRPr="003C6E6A">
        <w:rPr>
          <w:rFonts w:ascii="Arial" w:hAnsi="Arial" w:cs="Arial"/>
          <w:sz w:val="22"/>
          <w:szCs w:val="22"/>
          <w:vertAlign w:val="superscript"/>
          <w:lang w:val="es-ES_tradnl"/>
        </w:rPr>
        <w:t>-</w:t>
      </w:r>
      <w:r w:rsidRPr="003C6E6A">
        <w:rPr>
          <w:rFonts w:ascii="Arial" w:hAnsi="Arial" w:cs="Arial"/>
          <w:sz w:val="22"/>
          <w:szCs w:val="22"/>
          <w:lang w:val="es-ES_tradnl"/>
        </w:rPr>
        <w:t xml:space="preserve"> en la vacuola</w:t>
      </w:r>
      <w:r w:rsidR="0087494F" w:rsidRPr="003C6E6A">
        <w:rPr>
          <w:rFonts w:ascii="Arial" w:hAnsi="Arial" w:cs="Arial"/>
          <w:sz w:val="22"/>
          <w:szCs w:val="22"/>
          <w:lang w:val="es-ES_tradnl"/>
        </w:rPr>
        <w:t>, cambios en el pH y</w:t>
      </w:r>
      <w:r w:rsidRPr="003C6E6A">
        <w:rPr>
          <w:rFonts w:ascii="Arial" w:hAnsi="Arial" w:cs="Arial"/>
          <w:sz w:val="22"/>
          <w:szCs w:val="22"/>
          <w:lang w:val="es-ES_tradnl"/>
        </w:rPr>
        <w:t xml:space="preserve"> síntesis de solutos compatibles</w:t>
      </w:r>
      <w:r w:rsidRPr="003C6E6A">
        <w:rPr>
          <w:rFonts w:ascii="Arial" w:hAnsi="Arial" w:cs="Arial"/>
          <w:sz w:val="22"/>
          <w:szCs w:val="22"/>
          <w:lang w:val="es-ES_tradnl"/>
        </w:rPr>
        <w:fldChar w:fldCharType="begin">
          <w:fldData xml:space="preserve">PEVuZE5vdGU+PENpdGU+PEF1dGhvcj5aaHU8L0F1dGhvcj48WWVhcj4yMDAzPC9ZZWFyPjxJRFRl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=
</w:fldData>
        </w:fldChar>
      </w:r>
      <w:r w:rsidR="00DA383F" w:rsidRPr="003C6E6A">
        <w:rPr>
          <w:rFonts w:ascii="Arial" w:hAnsi="Arial" w:cs="Arial"/>
          <w:sz w:val="22"/>
          <w:szCs w:val="22"/>
          <w:lang w:val="es-ES_tradnl"/>
        </w:rPr>
        <w:instrText xml:space="preserve"> ADDIN EN.CITE </w:instrText>
      </w:r>
      <w:r w:rsidR="00DA383F" w:rsidRPr="003C6E6A">
        <w:rPr>
          <w:rFonts w:ascii="Arial" w:hAnsi="Arial" w:cs="Arial"/>
          <w:sz w:val="22"/>
          <w:szCs w:val="22"/>
          <w:lang w:val="es-ES_tradnl"/>
        </w:rPr>
        <w:fldChar w:fldCharType="begin">
          <w:fldData xml:space="preserve">PEVuZE5vdGU+PENpdGU+PEF1dGhvcj5aaHU8L0F1dGhvcj48WWVhcj4yMDAzPC9ZZWFyPjxJRFRl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=
</w:fldData>
        </w:fldChar>
      </w:r>
      <w:r w:rsidR="00DA383F" w:rsidRPr="003C6E6A">
        <w:rPr>
          <w:rFonts w:ascii="Arial" w:hAnsi="Arial" w:cs="Arial"/>
          <w:sz w:val="22"/>
          <w:szCs w:val="22"/>
          <w:lang w:val="es-ES_tradnl"/>
        </w:rPr>
        <w:instrText xml:space="preserve"> ADDIN EN.CITE.DATA </w:instrText>
      </w:r>
      <w:r w:rsidR="00DA383F" w:rsidRPr="003C6E6A">
        <w:rPr>
          <w:rFonts w:ascii="Arial" w:hAnsi="Arial" w:cs="Arial"/>
          <w:sz w:val="22"/>
          <w:szCs w:val="22"/>
          <w:lang w:val="es-ES_tradnl"/>
        </w:rPr>
      </w:r>
      <w:r w:rsidR="00DA383F" w:rsidRPr="003C6E6A">
        <w:rPr>
          <w:rFonts w:ascii="Arial" w:hAnsi="Arial" w:cs="Arial"/>
          <w:sz w:val="22"/>
          <w:szCs w:val="22"/>
          <w:lang w:val="es-ES_tradnl"/>
        </w:rPr>
        <w:fldChar w:fldCharType="end"/>
      </w:r>
      <w:r w:rsidRPr="003C6E6A">
        <w:rPr>
          <w:rFonts w:ascii="Arial" w:hAnsi="Arial" w:cs="Arial"/>
          <w:sz w:val="22"/>
          <w:szCs w:val="22"/>
          <w:lang w:val="es-ES_tradnl"/>
        </w:rPr>
      </w:r>
      <w:r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41, 44, 70-74</w:t>
      </w:r>
      <w:r w:rsidRPr="003C6E6A">
        <w:rPr>
          <w:rFonts w:ascii="Arial" w:hAnsi="Arial" w:cs="Arial"/>
          <w:sz w:val="22"/>
          <w:szCs w:val="22"/>
          <w:lang w:val="es-ES_tradnl"/>
        </w:rPr>
        <w:fldChar w:fldCharType="end"/>
      </w:r>
      <w:r w:rsidRPr="003C6E6A">
        <w:rPr>
          <w:rFonts w:ascii="Arial" w:hAnsi="Arial" w:cs="Arial"/>
          <w:sz w:val="22"/>
          <w:szCs w:val="22"/>
          <w:lang w:val="es-ES_tradnl"/>
        </w:rPr>
        <w:t>.</w:t>
      </w:r>
      <w:r w:rsidR="00901604" w:rsidRPr="003C6E6A">
        <w:rPr>
          <w:rFonts w:ascii="Arial" w:hAnsi="Arial" w:cs="Arial"/>
          <w:sz w:val="22"/>
          <w:szCs w:val="22"/>
          <w:lang w:val="es-ES_tradnl"/>
        </w:rPr>
        <w:t xml:space="preserve"> </w:t>
      </w:r>
      <w:r w:rsidR="00BC427E" w:rsidRPr="003C6E6A">
        <w:rPr>
          <w:rFonts w:ascii="Arial" w:hAnsi="Arial" w:cs="Arial"/>
          <w:sz w:val="22"/>
          <w:szCs w:val="22"/>
          <w:lang w:val="es-ES_tradnl"/>
        </w:rPr>
        <w:t>Ad</w:t>
      </w:r>
      <w:r w:rsidR="00FE4C9A" w:rsidRPr="003C6E6A">
        <w:rPr>
          <w:rFonts w:ascii="Arial" w:hAnsi="Arial" w:cs="Arial"/>
          <w:sz w:val="22"/>
          <w:szCs w:val="22"/>
          <w:lang w:val="es-ES_tradnl"/>
        </w:rPr>
        <w:t xml:space="preserve">icionalmente, los </w:t>
      </w:r>
      <w:r w:rsidR="0087494F" w:rsidRPr="003C6E6A">
        <w:rPr>
          <w:rFonts w:ascii="Arial" w:hAnsi="Arial" w:cs="Arial"/>
          <w:sz w:val="22"/>
          <w:szCs w:val="22"/>
          <w:lang w:val="es-ES_tradnl"/>
        </w:rPr>
        <w:t>mecanismos moleculares observados en respuesta a salinidad incluyen, regulación de la expresión genética, síntesis de factores de transcripción (TF, siglas en ingles) de respuesta a estrés (</w:t>
      </w:r>
      <w:r w:rsidR="0087494F" w:rsidRPr="003C6E6A">
        <w:rPr>
          <w:rFonts w:ascii="Arial" w:eastAsia="Verdana" w:hAnsi="Arial" w:cs="Arial"/>
          <w:sz w:val="22"/>
          <w:szCs w:val="22"/>
          <w:lang w:val="es-CO" w:eastAsia="es-CO"/>
        </w:rPr>
        <w:t>bZIP, WRKY, AP2, NAC, y DREB</w:t>
      </w:r>
      <w:r w:rsidR="0087494F" w:rsidRPr="003C6E6A">
        <w:rPr>
          <w:rFonts w:ascii="Arial" w:hAnsi="Arial" w:cs="Arial"/>
          <w:sz w:val="22"/>
          <w:szCs w:val="22"/>
          <w:lang w:val="es-ES_tradnl"/>
        </w:rPr>
        <w:t>). Mientras que en respuesta a amonio se aumenta significativamente los genes implicados en la regulación transcripcional, genes que inducen defensa e inmunidad y genes implicados en los procesos metabólicos</w:t>
      </w:r>
      <w:r w:rsidR="0087494F"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&lt;EndNote&gt;&lt;Cite&gt;&lt;Author&gt;Patterson&lt;/Author&gt;&lt;Year&gt;2010&lt;/Year&gt;&lt;IDText&gt;Distinct signalling pathways and transcriptome response signatures differentiate ammonium- and nitrate-supplied plants&lt;/IDText&gt;&lt;DisplayText&gt;&lt;style face="superscript"&gt;75&lt;/style&gt;&lt;/DisplayText&gt;&lt;record&gt;&lt;dates&gt;&lt;pub-dates&gt;&lt;date&gt;Sep&lt;/date&gt;&lt;/pub-dates&gt;&lt;year&gt;2010&lt;/year&gt;&lt;/dates&gt;&lt;urls&gt;&lt;related-urls&gt;&lt;url&gt;&amp;lt;Go to ISI&amp;gt;://WOS:000280661300005&lt;/url&gt;&lt;/related-urls&gt;&lt;/urls&gt;&lt;isbn&gt;0140-7791&lt;/isbn&gt;&lt;titles&gt;&lt;title&gt;Distinct signalling pathways and transcriptome response signatures differentiate ammonium- and nitrate-supplied plants&lt;/title&gt;&lt;secondary-title&gt;Plant Cell and Environment&lt;/secondary-title&gt;&lt;/titles&gt;&lt;pages&gt;1486-1501&lt;/pages&gt;&lt;number&gt;9&lt;/number&gt;&lt;contributors&gt;&lt;authors&gt;&lt;author&gt;Patterson, K.&lt;/author&gt;&lt;author&gt;Cakmak, T.&lt;/author&gt;&lt;author&gt;Cooper, A.&lt;/author&gt;&lt;author&gt;Lager, I.&lt;/author&gt;&lt;author&gt;Rasmusson, A. G.&lt;/author&gt;&lt;author&gt;Escobar, M. A.&lt;/author&gt;&lt;/authors&gt;&lt;/contributors&gt;&lt;added-date format="utc"&gt;1597843774&lt;/added-date&gt;&lt;ref-type name="Journal Article"&gt;17&lt;/ref-type&gt;&lt;rec-number&gt;347&lt;/rec-number&gt;&lt;last-updated-date format="utc"&gt;1597843774&lt;/last-updated-date&gt;&lt;accession-num&gt;WOS:000280661300005&lt;/accession-num&gt;&lt;electronic-resource-num&gt;10.1111/j.1365-3040.2010.02158.x&lt;/electronic-resource-num&gt;&lt;volume&gt;33&lt;/volume&gt;&lt;/record&gt;&lt;/Cite&gt;&lt;/EndNote&gt;</w:instrText>
      </w:r>
      <w:r w:rsidR="0087494F"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75</w:t>
      </w:r>
      <w:r w:rsidR="0087494F" w:rsidRPr="003C6E6A">
        <w:rPr>
          <w:rFonts w:ascii="Arial" w:hAnsi="Arial" w:cs="Arial"/>
          <w:sz w:val="22"/>
          <w:szCs w:val="22"/>
          <w:lang w:val="es-ES_tradnl"/>
        </w:rPr>
        <w:fldChar w:fldCharType="end"/>
      </w:r>
      <w:r w:rsidR="0087494F" w:rsidRPr="003C6E6A">
        <w:rPr>
          <w:rFonts w:ascii="Arial" w:hAnsi="Arial" w:cs="Arial"/>
          <w:sz w:val="22"/>
          <w:szCs w:val="22"/>
          <w:lang w:val="es-ES_tradnl"/>
        </w:rPr>
        <w:t xml:space="preserve">. </w:t>
      </w:r>
    </w:p>
    <w:p w14:paraId="5329DCA3" w14:textId="77777777" w:rsidR="0087494F" w:rsidRPr="003C6E6A" w:rsidRDefault="0087494F" w:rsidP="00CC7863">
      <w:pPr>
        <w:spacing w:after="0"/>
        <w:jc w:val="both"/>
        <w:rPr>
          <w:rFonts w:ascii="Arial" w:hAnsi="Arial" w:cs="Arial"/>
          <w:sz w:val="22"/>
          <w:szCs w:val="22"/>
          <w:lang w:val="es-ES_tradnl"/>
        </w:rPr>
      </w:pPr>
    </w:p>
    <w:p w14:paraId="0802372E" w14:textId="1AE1E5AE" w:rsidR="004A42D9" w:rsidRPr="003C6E6A" w:rsidRDefault="00C97764" w:rsidP="00CC7863">
      <w:pPr>
        <w:autoSpaceDE w:val="0"/>
        <w:autoSpaceDN w:val="0"/>
        <w:adjustRightInd w:val="0"/>
        <w:spacing w:after="0"/>
        <w:jc w:val="both"/>
        <w:rPr>
          <w:rFonts w:ascii="Arial" w:hAnsi="Arial" w:cs="Arial"/>
          <w:sz w:val="22"/>
          <w:szCs w:val="22"/>
        </w:rPr>
      </w:pPr>
      <w:r w:rsidRPr="003C6E6A">
        <w:rPr>
          <w:rFonts w:ascii="Arial" w:hAnsi="Arial" w:cs="Arial"/>
          <w:sz w:val="22"/>
          <w:szCs w:val="22"/>
          <w:lang w:val="es-ES_tradnl"/>
        </w:rPr>
        <w:t>Tanto glicófitas como halófitas consumen nitrógeno, principalmente en forma de NH</w:t>
      </w:r>
      <w:r w:rsidRPr="003C6E6A">
        <w:rPr>
          <w:rFonts w:ascii="Arial" w:hAnsi="Arial" w:cs="Arial"/>
          <w:sz w:val="22"/>
          <w:szCs w:val="22"/>
          <w:vertAlign w:val="subscript"/>
          <w:lang w:val="es-ES_tradnl"/>
        </w:rPr>
        <w:t>4</w:t>
      </w:r>
      <w:r w:rsidRPr="003C6E6A">
        <w:rPr>
          <w:rFonts w:ascii="Arial" w:hAnsi="Arial" w:cs="Arial"/>
          <w:sz w:val="22"/>
          <w:szCs w:val="22"/>
          <w:vertAlign w:val="superscript"/>
          <w:lang w:val="es-ES_tradnl"/>
        </w:rPr>
        <w:t>+</w:t>
      </w:r>
      <w:r w:rsidRPr="003C6E6A">
        <w:rPr>
          <w:rFonts w:ascii="Arial" w:hAnsi="Arial" w:cs="Arial"/>
          <w:sz w:val="22"/>
          <w:szCs w:val="22"/>
          <w:lang w:val="es-ES_tradnl"/>
        </w:rPr>
        <w:t xml:space="preserve"> o NO</w:t>
      </w:r>
      <w:r w:rsidRPr="003C6E6A">
        <w:rPr>
          <w:rFonts w:ascii="Arial" w:hAnsi="Arial" w:cs="Arial"/>
          <w:sz w:val="22"/>
          <w:szCs w:val="22"/>
          <w:vertAlign w:val="subscript"/>
          <w:lang w:val="es-ES_tradnl"/>
        </w:rPr>
        <w:t>3</w:t>
      </w:r>
      <w:r w:rsidRPr="003C6E6A">
        <w:rPr>
          <w:rFonts w:ascii="Arial" w:hAnsi="Arial" w:cs="Arial"/>
          <w:sz w:val="22"/>
          <w:szCs w:val="22"/>
          <w:vertAlign w:val="superscript"/>
          <w:lang w:val="es-ES_tradnl"/>
        </w:rPr>
        <w:t>-</w:t>
      </w:r>
      <w:r w:rsidRPr="003C6E6A">
        <w:rPr>
          <w:rFonts w:ascii="Arial" w:hAnsi="Arial" w:cs="Arial"/>
          <w:sz w:val="22"/>
          <w:szCs w:val="22"/>
          <w:lang w:val="es-ES_tradnl"/>
        </w:rPr>
        <w:t xml:space="preserve"> </w:t>
      </w:r>
      <w:r w:rsidR="00FA4047" w:rsidRPr="003C6E6A">
        <w:rPr>
          <w:rFonts w:ascii="Arial" w:hAnsi="Arial" w:cs="Arial"/>
          <w:sz w:val="22"/>
          <w:szCs w:val="22"/>
          <w:lang w:val="es-ES_tradnl"/>
        </w:rPr>
        <w:t>para la formación de biomasa</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&lt;EndNote&gt;&lt;Cite&gt;&lt;Author&gt;Anon&lt;/Author&gt;&lt;Year&gt;2009&lt;/Year&gt;&lt;IDText&gt;Introduction of salt-tolerant forage production systems to salt-affected lands in Sinai Peninsula in Egypt: a pilot demonstration project.&lt;/IDText&gt;&lt;DisplayText&gt;&lt;style face="superscript"&gt;76&lt;/style&gt;&lt;/DisplayText&gt;&lt;record&gt;&lt;titles&gt;&lt;title&gt;Introduction of salt-tolerant forage production systems to salt-affected lands in Sinai Peninsula in Egypt: a pilot demonstration project.&lt;/title&gt;&lt;/titles&gt;&lt;pages&gt;1 - 8&lt;/pages&gt;&lt;contributors&gt;&lt;authors&gt;&lt;author&gt;Anon&lt;/author&gt;&lt;/authors&gt;&lt;/contributors&gt;&lt;added-date format="utc"&gt;1449259441&lt;/added-date&gt;&lt;ref-type name="Report"&gt;27&lt;/ref-type&gt;&lt;dates&gt;&lt;year&gt;2009&lt;/year&gt;&lt;/dates&gt;&lt;rec-number&gt;130&lt;/rec-number&gt;&lt;publisher&gt; Final Report, DRC, Egypt—ICBA, UAE.&lt;/publisher&gt;&lt;last-updated-date format="utc"&gt;1449259563&lt;/last-updated-date&gt;&lt;/record&gt;&lt;/Cite&gt;&lt;/EndNote&gt;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76</w:t>
      </w:r>
      <w:r w:rsidRPr="003C6E6A">
        <w:rPr>
          <w:rFonts w:ascii="Arial" w:hAnsi="Arial" w:cs="Arial"/>
          <w:sz w:val="22"/>
          <w:szCs w:val="22"/>
          <w:lang w:val="es-ES_tradnl"/>
        </w:rPr>
        <w:fldChar w:fldCharType="end"/>
      </w:r>
      <w:r w:rsidRPr="003C6E6A">
        <w:rPr>
          <w:rFonts w:ascii="Arial" w:hAnsi="Arial" w:cs="Arial"/>
          <w:sz w:val="22"/>
          <w:szCs w:val="22"/>
          <w:lang w:val="es-ES_tradnl"/>
        </w:rPr>
        <w:t>, o para llevar a cabo procesos de síntesis de solutos compatibles</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&lt;EndNote&gt;&lt;Cite&gt;&lt;Author&gt;Flowers&lt;/Author&gt;&lt;Year&gt;2008&lt;/Year&gt;&lt;IDText&gt;Salinity tolerance in halophytes&lt;/IDText&gt;&lt;DisplayText&gt;&lt;style face="superscript"&gt;46&lt;/style&gt;&lt;/DisplayText&gt;&lt;record&gt;&lt;dates&gt;&lt;pub-dates&gt;&lt;date&gt;2008&lt;/date&gt;&lt;/pub-dates&gt;&lt;year&gt;2008&lt;/year&gt;&lt;/dates&gt;&lt;urls&gt;&lt;related-urls&gt;&lt;url&gt;&amp;lt;Go to ISI&amp;gt;://WOS:000258266200007&lt;/url&gt;&lt;/related-urls&gt;&lt;/urls&gt;&lt;isbn&gt;0028-646X&lt;/isbn&gt;&lt;titles&gt;&lt;title&gt;Salinity tolerance in halophytes&lt;/title&gt;&lt;secondary-title&gt;New Phytologist&lt;/secondary-title&gt;&lt;/titles&gt;&lt;pages&gt;945-963&lt;/pages&gt;&lt;number&gt;4&lt;/number&gt;&lt;contributors&gt;&lt;authors&gt;&lt;author&gt;Flowers, Timothy J.&lt;/author&gt;&lt;author&gt;Colmer, Timothy D.&lt;/author&gt;&lt;/authors&gt;&lt;/contributors&gt;&lt;added-date format="utc"&gt;1448747592&lt;/added-date&gt;&lt;ref-type name="Journal Article"&gt;17&lt;/ref-type&gt;&lt;rec-number&gt;20&lt;/rec-number&gt;&lt;last-updated-date format="utc"&gt;1448747592&lt;/last-updated-date&gt;&lt;accession-num&gt;WOS:000258266200007&lt;/accession-num&gt;&lt;electronic-resource-num&gt;10.1111/j.1469-8137.2008.02531.x&lt;/electronic-resource-num&gt;&lt;volume&gt;179&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46</w:t>
      </w:r>
      <w:r w:rsidRPr="003C6E6A">
        <w:rPr>
          <w:rFonts w:ascii="Arial" w:hAnsi="Arial" w:cs="Arial"/>
          <w:sz w:val="22"/>
          <w:szCs w:val="22"/>
          <w:lang w:val="es-ES_tradnl"/>
        </w:rPr>
        <w:fldChar w:fldCharType="end"/>
      </w:r>
      <w:r w:rsidRPr="003C6E6A">
        <w:rPr>
          <w:rFonts w:ascii="Arial" w:hAnsi="Arial" w:cs="Arial"/>
          <w:sz w:val="22"/>
          <w:szCs w:val="22"/>
          <w:lang w:val="es-ES_tradnl"/>
        </w:rPr>
        <w:t>. Su eficiencia de consumo depende de las fuentes de nitrógeno</w:t>
      </w:r>
      <w:r w:rsidRPr="003C6E6A">
        <w:rPr>
          <w:rFonts w:ascii="Arial" w:eastAsia="Verdana" w:hAnsi="Arial" w:cs="Arial"/>
          <w:sz w:val="22"/>
          <w:szCs w:val="22"/>
          <w:lang w:val="es-ES_tradnl" w:eastAsia="en-US"/>
        </w:rPr>
        <w:t xml:space="preserve"> disponibles, de la expresión de las enzimas</w:t>
      </w:r>
      <w:r w:rsidRPr="003C6E6A">
        <w:rPr>
          <w:rFonts w:ascii="Arial" w:hAnsi="Arial" w:cs="Arial"/>
          <w:sz w:val="22"/>
          <w:szCs w:val="22"/>
          <w:lang w:val="es-ES_tradnl"/>
        </w:rPr>
        <w:t xml:space="preserve"> catalizadoras</w:t>
      </w:r>
      <w:r w:rsidR="005E2C83" w:rsidRPr="003C6E6A">
        <w:rPr>
          <w:rFonts w:ascii="Arial" w:hAnsi="Arial" w:cs="Arial"/>
          <w:sz w:val="22"/>
          <w:szCs w:val="22"/>
          <w:lang w:val="es-ES_tradnl"/>
        </w:rPr>
        <w:t xml:space="preserve"> específicas y de las condiciones del suelo </w:t>
      </w:r>
      <w:r w:rsidR="004D1C43" w:rsidRPr="003C6E6A">
        <w:rPr>
          <w:rFonts w:ascii="Arial" w:hAnsi="Arial" w:cs="Arial"/>
          <w:sz w:val="22"/>
          <w:szCs w:val="22"/>
          <w:lang w:val="es-ES_tradnl"/>
        </w:rPr>
        <w:t xml:space="preserve">como </w:t>
      </w:r>
      <w:r w:rsidR="005E2C83" w:rsidRPr="003C6E6A">
        <w:rPr>
          <w:rFonts w:ascii="Arial" w:hAnsi="Arial" w:cs="Arial"/>
          <w:sz w:val="22"/>
          <w:szCs w:val="22"/>
          <w:lang w:val="es-ES_tradnl"/>
        </w:rPr>
        <w:t>salinidad, conductividad, temperatura</w:t>
      </w:r>
      <w:r w:rsidR="004D1C43" w:rsidRPr="003C6E6A">
        <w:rPr>
          <w:rFonts w:ascii="Arial" w:hAnsi="Arial" w:cs="Arial"/>
          <w:sz w:val="22"/>
          <w:szCs w:val="22"/>
          <w:lang w:val="es-ES_tradnl"/>
        </w:rPr>
        <w:t xml:space="preserve"> y humedad</w:t>
      </w:r>
      <w:r w:rsidRPr="003C6E6A">
        <w:rPr>
          <w:rFonts w:ascii="Arial" w:eastAsia="Verdana" w:hAnsi="Arial" w:cs="Arial"/>
          <w:sz w:val="22"/>
          <w:szCs w:val="22"/>
          <w:lang w:val="es-ES_tradnl" w:eastAsia="en-US"/>
        </w:rPr>
        <w:fldChar w:fldCharType="begin">
          <w:fldData xml:space="preserve">PEVuZE5vdGU+PENpdGU+PEF1dGhvcj5FZGRpbjwvQXV0aG9yPjxZZWFyPjE5ODY8L1llYXI+PElE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</w:fldData>
        </w:fldChar>
      </w:r>
      <w:r w:rsidR="00DA383F" w:rsidRPr="003C6E6A">
        <w:rPr>
          <w:rFonts w:ascii="Arial" w:eastAsia="Verdana" w:hAnsi="Arial" w:cs="Arial"/>
          <w:sz w:val="22"/>
          <w:szCs w:val="22"/>
          <w:lang w:val="es-ES_tradnl" w:eastAsia="en-US"/>
        </w:rPr>
        <w:instrText xml:space="preserve"> ADDIN EN.CITE </w:instrText>
      </w:r>
      <w:r w:rsidR="00DA383F" w:rsidRPr="003C6E6A">
        <w:rPr>
          <w:rFonts w:ascii="Arial" w:eastAsia="Verdana" w:hAnsi="Arial" w:cs="Arial"/>
          <w:sz w:val="22"/>
          <w:szCs w:val="22"/>
          <w:lang w:val="es-ES_tradnl" w:eastAsia="en-US"/>
        </w:rPr>
        <w:fldChar w:fldCharType="begin">
          <w:fldData xml:space="preserve">PEVuZE5vdGU+PENpdGU+PEF1dGhvcj5FZGRpbjwvQXV0aG9yPjxZZWFyPjE5ODY8L1llYXI+PElE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</w:fldData>
        </w:fldChar>
      </w:r>
      <w:r w:rsidR="00DA383F" w:rsidRPr="003C6E6A">
        <w:rPr>
          <w:rFonts w:ascii="Arial" w:eastAsia="Verdana" w:hAnsi="Arial" w:cs="Arial"/>
          <w:sz w:val="22"/>
          <w:szCs w:val="22"/>
          <w:lang w:val="es-ES_tradnl" w:eastAsia="en-US"/>
        </w:rPr>
        <w:instrText xml:space="preserve"> ADDIN EN.CITE.DATA </w:instrText>
      </w:r>
      <w:r w:rsidR="00DA383F" w:rsidRPr="003C6E6A">
        <w:rPr>
          <w:rFonts w:ascii="Arial" w:eastAsia="Verdana" w:hAnsi="Arial" w:cs="Arial"/>
          <w:sz w:val="22"/>
          <w:szCs w:val="22"/>
          <w:lang w:val="es-ES_tradnl" w:eastAsia="en-US"/>
        </w:rPr>
      </w:r>
      <w:r w:rsidR="00DA383F" w:rsidRPr="003C6E6A">
        <w:rPr>
          <w:rFonts w:ascii="Arial" w:eastAsia="Verdana" w:hAnsi="Arial" w:cs="Arial"/>
          <w:sz w:val="22"/>
          <w:szCs w:val="22"/>
          <w:lang w:val="es-ES_tradnl" w:eastAsia="en-US"/>
        </w:rPr>
        <w:fldChar w:fldCharType="end"/>
      </w:r>
      <w:r w:rsidRPr="003C6E6A">
        <w:rPr>
          <w:rFonts w:ascii="Arial" w:eastAsia="Verdana" w:hAnsi="Arial" w:cs="Arial"/>
          <w:sz w:val="22"/>
          <w:szCs w:val="22"/>
          <w:lang w:val="es-ES_tradnl" w:eastAsia="en-US"/>
        </w:rPr>
      </w:r>
      <w:r w:rsidRPr="003C6E6A">
        <w:rPr>
          <w:rFonts w:ascii="Arial" w:eastAsia="Verdana" w:hAnsi="Arial" w:cs="Arial"/>
          <w:sz w:val="22"/>
          <w:szCs w:val="22"/>
          <w:lang w:val="es-ES_tradnl" w:eastAsia="en-US"/>
        </w:rPr>
        <w:fldChar w:fldCharType="separate"/>
      </w:r>
      <w:r w:rsidR="00DA383F" w:rsidRPr="003C6E6A">
        <w:rPr>
          <w:rFonts w:ascii="Arial" w:eastAsia="Verdana" w:hAnsi="Arial" w:cs="Arial"/>
          <w:noProof/>
          <w:sz w:val="22"/>
          <w:szCs w:val="22"/>
          <w:vertAlign w:val="superscript"/>
          <w:lang w:val="es-ES_tradnl" w:eastAsia="en-US"/>
        </w:rPr>
        <w:t>4, 77-81</w:t>
      </w:r>
      <w:r w:rsidRPr="003C6E6A">
        <w:rPr>
          <w:rFonts w:ascii="Arial" w:eastAsia="Verdana" w:hAnsi="Arial" w:cs="Arial"/>
          <w:sz w:val="22"/>
          <w:szCs w:val="22"/>
          <w:lang w:val="es-ES_tradnl" w:eastAsia="en-US"/>
        </w:rPr>
        <w:fldChar w:fldCharType="end"/>
      </w:r>
      <w:r w:rsidRPr="003C6E6A">
        <w:rPr>
          <w:rFonts w:ascii="Arial" w:eastAsia="Verdana" w:hAnsi="Arial" w:cs="Arial"/>
          <w:sz w:val="22"/>
          <w:szCs w:val="22"/>
          <w:lang w:val="es-ES_tradnl" w:eastAsia="en-US"/>
        </w:rPr>
        <w:t>.</w:t>
      </w:r>
      <w:r w:rsidR="00DE17B9" w:rsidRPr="003C6E6A">
        <w:rPr>
          <w:rFonts w:ascii="Arial" w:eastAsia="Verdana" w:hAnsi="Arial" w:cs="Arial"/>
          <w:sz w:val="22"/>
          <w:szCs w:val="22"/>
          <w:lang w:val="es-ES_tradnl" w:eastAsia="en-US"/>
        </w:rPr>
        <w:t xml:space="preserve"> </w:t>
      </w:r>
      <w:r w:rsidR="004D1C43" w:rsidRPr="003C6E6A">
        <w:rPr>
          <w:rFonts w:ascii="Arial" w:eastAsia="Verdana" w:hAnsi="Arial" w:cs="Arial"/>
          <w:sz w:val="22"/>
          <w:szCs w:val="22"/>
          <w:lang w:val="es-ES_tradnl" w:eastAsia="en-US"/>
        </w:rPr>
        <w:t xml:space="preserve">Por ejemplo, en la mayoría de las plantas </w:t>
      </w:r>
      <w:r w:rsidR="004D1C43" w:rsidRPr="003C6E6A">
        <w:rPr>
          <w:rFonts w:ascii="Arial" w:hAnsi="Arial" w:cs="Arial"/>
          <w:sz w:val="22"/>
          <w:szCs w:val="22"/>
          <w:lang w:val="es-ES_tradnl"/>
        </w:rPr>
        <w:t>glicófitas</w:t>
      </w:r>
      <w:r w:rsidR="00690640" w:rsidRPr="003C6E6A">
        <w:rPr>
          <w:rFonts w:ascii="Arial" w:hAnsi="Arial" w:cs="Arial"/>
          <w:sz w:val="22"/>
          <w:szCs w:val="22"/>
          <w:lang w:val="es-ES_tradnl"/>
        </w:rPr>
        <w:t>,</w:t>
      </w:r>
      <w:r w:rsidR="004D1C43" w:rsidRPr="003C6E6A">
        <w:rPr>
          <w:rFonts w:ascii="Arial" w:hAnsi="Arial" w:cs="Arial"/>
          <w:sz w:val="22"/>
          <w:szCs w:val="22"/>
          <w:lang w:val="es-ES_tradnl"/>
        </w:rPr>
        <w:t xml:space="preserve"> </w:t>
      </w:r>
      <w:r w:rsidR="00690640" w:rsidRPr="003C6E6A">
        <w:rPr>
          <w:rFonts w:ascii="Arial" w:hAnsi="Arial" w:cs="Arial"/>
          <w:sz w:val="22"/>
          <w:szCs w:val="22"/>
          <w:lang w:val="es-ES_tradnl"/>
        </w:rPr>
        <w:t xml:space="preserve">los suelos </w:t>
      </w:r>
      <w:r w:rsidR="004D1C43" w:rsidRPr="003C6E6A">
        <w:rPr>
          <w:rFonts w:ascii="Arial" w:hAnsi="Arial" w:cs="Arial"/>
          <w:sz w:val="22"/>
          <w:szCs w:val="22"/>
          <w:lang w:val="es-ES_tradnl"/>
        </w:rPr>
        <w:t>altamente salino</w:t>
      </w:r>
      <w:r w:rsidR="00690640" w:rsidRPr="003C6E6A">
        <w:rPr>
          <w:rFonts w:ascii="Arial" w:hAnsi="Arial" w:cs="Arial"/>
          <w:sz w:val="22"/>
          <w:szCs w:val="22"/>
          <w:lang w:val="es-ES_tradnl"/>
        </w:rPr>
        <w:t>s</w:t>
      </w:r>
      <w:r w:rsidR="004D1C43" w:rsidRPr="003C6E6A">
        <w:rPr>
          <w:rFonts w:ascii="Arial" w:hAnsi="Arial" w:cs="Arial"/>
          <w:sz w:val="22"/>
          <w:szCs w:val="22"/>
          <w:lang w:val="es-ES_tradnl"/>
        </w:rPr>
        <w:t xml:space="preserve"> altera</w:t>
      </w:r>
      <w:r w:rsidR="00690640" w:rsidRPr="003C6E6A">
        <w:rPr>
          <w:rFonts w:ascii="Arial" w:hAnsi="Arial" w:cs="Arial"/>
          <w:sz w:val="22"/>
          <w:szCs w:val="22"/>
          <w:lang w:val="es-ES_tradnl"/>
        </w:rPr>
        <w:t>n</w:t>
      </w:r>
      <w:r w:rsidR="004D1C43" w:rsidRPr="003C6E6A">
        <w:rPr>
          <w:rFonts w:ascii="Arial" w:hAnsi="Arial" w:cs="Arial"/>
          <w:sz w:val="22"/>
          <w:szCs w:val="22"/>
          <w:lang w:val="es-ES_tradnl"/>
        </w:rPr>
        <w:t xml:space="preserve"> el metabolismo</w:t>
      </w:r>
      <w:r w:rsidR="00690640" w:rsidRPr="003C6E6A">
        <w:rPr>
          <w:rFonts w:ascii="Arial" w:hAnsi="Arial" w:cs="Arial"/>
          <w:sz w:val="22"/>
          <w:szCs w:val="22"/>
          <w:lang w:val="es-ES_tradnl"/>
        </w:rPr>
        <w:t xml:space="preserve"> del N. P</w:t>
      </w:r>
      <w:r w:rsidR="004D1C43" w:rsidRPr="003C6E6A">
        <w:rPr>
          <w:rFonts w:ascii="Arial" w:hAnsi="Arial" w:cs="Arial"/>
          <w:sz w:val="22"/>
          <w:szCs w:val="22"/>
          <w:lang w:val="es-ES_tradnl"/>
        </w:rPr>
        <w:t xml:space="preserve">rincipalmente debido a </w:t>
      </w:r>
      <w:r w:rsidR="00201D28" w:rsidRPr="003C6E6A">
        <w:rPr>
          <w:rFonts w:ascii="Arial" w:hAnsi="Arial" w:cs="Arial"/>
          <w:sz w:val="22"/>
          <w:szCs w:val="22"/>
          <w:lang w:val="es-ES_tradnl"/>
        </w:rPr>
        <w:t>la disminución de la actividad de la enzima nitrato reductasa y las enzimas de asimilación glutamina sintetasa y glutamato sintasa, lo que lleva a una disminución severa en el c</w:t>
      </w:r>
      <w:r w:rsidR="00DD1985" w:rsidRPr="003C6E6A">
        <w:rPr>
          <w:rFonts w:ascii="Arial" w:hAnsi="Arial" w:cs="Arial"/>
          <w:sz w:val="22"/>
          <w:szCs w:val="22"/>
          <w:lang w:val="es-ES_tradnl"/>
        </w:rPr>
        <w:t xml:space="preserve">recimiento de las plantas. </w:t>
      </w:r>
      <w:r w:rsidR="00F43C81" w:rsidRPr="003C6E6A">
        <w:rPr>
          <w:rFonts w:ascii="Arial" w:hAnsi="Arial" w:cs="Arial"/>
          <w:sz w:val="22"/>
          <w:szCs w:val="22"/>
          <w:lang w:val="es-ES_tradnl"/>
        </w:rPr>
        <w:t xml:space="preserve">A diferencia de las glicófitas, </w:t>
      </w:r>
      <w:r w:rsidR="00DD1985" w:rsidRPr="003C6E6A">
        <w:rPr>
          <w:rFonts w:ascii="Arial" w:hAnsi="Arial" w:cs="Arial"/>
          <w:sz w:val="22"/>
          <w:szCs w:val="22"/>
          <w:lang w:val="es-ES_tradnl"/>
        </w:rPr>
        <w:t xml:space="preserve">las plantas halófitas tienen el potencial enzimático para sintetizar </w:t>
      </w:r>
      <w:r w:rsidR="00BB7157" w:rsidRPr="003C6E6A">
        <w:rPr>
          <w:rFonts w:ascii="Arial" w:hAnsi="Arial" w:cs="Arial"/>
          <w:sz w:val="22"/>
          <w:szCs w:val="22"/>
          <w:lang w:val="es-ES_tradnl"/>
        </w:rPr>
        <w:t>glutamina sintetasa (</w:t>
      </w:r>
      <w:r w:rsidR="00DD1985" w:rsidRPr="003C6E6A">
        <w:rPr>
          <w:rFonts w:ascii="Arial" w:hAnsi="Arial" w:cs="Arial"/>
          <w:sz w:val="22"/>
          <w:szCs w:val="22"/>
          <w:lang w:val="es-ES_tradnl"/>
        </w:rPr>
        <w:t>GS</w:t>
      </w:r>
      <w:r w:rsidR="00BB7157" w:rsidRPr="003C6E6A">
        <w:rPr>
          <w:rFonts w:ascii="Arial" w:hAnsi="Arial" w:cs="Arial"/>
          <w:sz w:val="22"/>
          <w:szCs w:val="22"/>
          <w:lang w:val="es-ES_tradnl"/>
        </w:rPr>
        <w:t>)</w:t>
      </w:r>
      <w:r w:rsidR="00DD1985" w:rsidRPr="003C6E6A">
        <w:rPr>
          <w:rFonts w:ascii="Arial" w:hAnsi="Arial" w:cs="Arial"/>
          <w:sz w:val="22"/>
          <w:szCs w:val="22"/>
          <w:lang w:val="es-ES_tradnl"/>
        </w:rPr>
        <w:t xml:space="preserve">, </w:t>
      </w:r>
      <w:r w:rsidR="00F14DD8" w:rsidRPr="003C6E6A">
        <w:rPr>
          <w:rFonts w:asciiTheme="majorHAnsi" w:hAnsiTheme="majorHAnsi" w:cstheme="majorHAnsi"/>
          <w:noProof/>
          <w:sz w:val="22"/>
          <w:szCs w:val="22"/>
          <w:lang w:eastAsia="en-US"/>
        </w:rPr>
        <w:t>glutamina 2-oxoglutarato aminotransferasa</w:t>
      </w:r>
      <w:r w:rsidR="00F14DD8" w:rsidRPr="003C6E6A">
        <w:rPr>
          <w:rFonts w:asciiTheme="minorHAnsi" w:hAnsiTheme="minorHAnsi" w:cstheme="minorHAnsi"/>
          <w:color w:val="000000"/>
          <w:sz w:val="22"/>
          <w:szCs w:val="22"/>
        </w:rPr>
        <w:t xml:space="preserve"> </w:t>
      </w:r>
      <w:r w:rsidR="00BB7157" w:rsidRPr="003C6E6A">
        <w:rPr>
          <w:rFonts w:ascii="Arial" w:hAnsi="Arial" w:cs="Arial"/>
          <w:sz w:val="22"/>
          <w:szCs w:val="22"/>
          <w:lang w:val="es-ES_tradnl"/>
        </w:rPr>
        <w:t>(</w:t>
      </w:r>
      <w:r w:rsidR="00DD1985" w:rsidRPr="003C6E6A">
        <w:rPr>
          <w:rFonts w:ascii="Arial" w:hAnsi="Arial" w:cs="Arial"/>
          <w:sz w:val="22"/>
          <w:szCs w:val="22"/>
          <w:lang w:val="es-ES_tradnl"/>
        </w:rPr>
        <w:t>GOGAT</w:t>
      </w:r>
      <w:r w:rsidR="00BB7157" w:rsidRPr="003C6E6A">
        <w:rPr>
          <w:rFonts w:ascii="Arial" w:hAnsi="Arial" w:cs="Arial"/>
          <w:sz w:val="22"/>
          <w:szCs w:val="22"/>
          <w:lang w:val="es-ES_tradnl"/>
        </w:rPr>
        <w:t>)</w:t>
      </w:r>
      <w:r w:rsidR="00DD1985" w:rsidRPr="003C6E6A">
        <w:rPr>
          <w:rFonts w:ascii="Arial" w:hAnsi="Arial" w:cs="Arial"/>
          <w:sz w:val="22"/>
          <w:szCs w:val="22"/>
          <w:lang w:val="es-ES_tradnl"/>
        </w:rPr>
        <w:t xml:space="preserve"> y </w:t>
      </w:r>
      <w:r w:rsidR="00BB7157" w:rsidRPr="003C6E6A">
        <w:rPr>
          <w:rFonts w:ascii="Arial" w:hAnsi="Arial" w:cs="Arial"/>
          <w:sz w:val="22"/>
          <w:szCs w:val="22"/>
          <w:lang w:val="es-ES_tradnl"/>
        </w:rPr>
        <w:t>glutamato deshidrogenasa (</w:t>
      </w:r>
      <w:r w:rsidR="00DD1985" w:rsidRPr="003C6E6A">
        <w:rPr>
          <w:rFonts w:ascii="Arial" w:hAnsi="Arial" w:cs="Arial"/>
          <w:sz w:val="22"/>
          <w:szCs w:val="22"/>
          <w:lang w:val="es-ES_tradnl"/>
        </w:rPr>
        <w:t>GDH</w:t>
      </w:r>
      <w:r w:rsidR="00BB7157" w:rsidRPr="003C6E6A">
        <w:rPr>
          <w:rFonts w:ascii="Arial" w:hAnsi="Arial" w:cs="Arial"/>
          <w:sz w:val="22"/>
          <w:szCs w:val="22"/>
          <w:lang w:val="es-ES_tradnl"/>
        </w:rPr>
        <w:t>)</w:t>
      </w:r>
      <w:r w:rsidR="00DD1985" w:rsidRPr="003C6E6A">
        <w:rPr>
          <w:rFonts w:ascii="Arial" w:hAnsi="Arial" w:cs="Arial"/>
          <w:sz w:val="22"/>
          <w:szCs w:val="22"/>
          <w:lang w:val="es-ES_tradnl"/>
        </w:rPr>
        <w:t xml:space="preserve"> para asimilar </w:t>
      </w:r>
      <w:r w:rsidR="00F43C81" w:rsidRPr="003C6E6A">
        <w:rPr>
          <w:rFonts w:ascii="Arial" w:hAnsi="Arial" w:cs="Arial"/>
          <w:sz w:val="22"/>
          <w:szCs w:val="22"/>
          <w:lang w:val="es-ES_tradnl"/>
        </w:rPr>
        <w:t xml:space="preserve">directamente </w:t>
      </w:r>
      <w:r w:rsidR="00DD1985" w:rsidRPr="003C6E6A">
        <w:rPr>
          <w:rFonts w:ascii="Arial" w:hAnsi="Arial" w:cs="Arial"/>
          <w:sz w:val="22"/>
          <w:szCs w:val="22"/>
          <w:lang w:val="es-ES_tradnl"/>
        </w:rPr>
        <w:t>amonio en condiciones salinas</w:t>
      </w:r>
      <w:r w:rsidR="00AD6F46"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&lt;EndNote&gt;&lt;Cite&gt;&lt;Author&gt;Stewart&lt;/Author&gt;&lt;Year&gt;1978&lt;/Year&gt;&lt;IDText&gt;NITROGEN-METABOLISM OF HALOPHYTES .3. ENZYMES OF AMMONIA ASSIMILATION&lt;/IDText&gt;&lt;DisplayText&gt;&lt;style face="superscript"&gt;82&lt;/style&gt;&lt;/DisplayText&gt;&lt;record&gt;&lt;dates&gt;&lt;pub-dates&gt;&lt;date&gt;1978&lt;/date&gt;&lt;/pub-dates&gt;&lt;year&gt;1978&lt;/year&gt;&lt;/dates&gt;&lt;urls&gt;&lt;related-urls&gt;&lt;url&gt;&amp;lt;Go to ISI&amp;gt;://WOS:A1978ET36700001&lt;/url&gt;&lt;/related-urls&gt;&lt;/urls&gt;&lt;isbn&gt;0028-646X&lt;/isbn&gt;&lt;titles&gt;&lt;title&gt;NITROGEN-METABOLISM OF HALOPHYTES .3. ENZYMES OF AMMONIA ASSIMILATION&lt;/title&gt;&lt;secondary-title&gt;New Phytologist&lt;/secondary-title&gt;&lt;/titles&gt;&lt;pages&gt;307-316&lt;/pages&gt;&lt;number&gt;2&lt;/number&gt;&lt;contributors&gt;&lt;authors&gt;&lt;author&gt;Stewart, G. R.&lt;/author&gt;&lt;author&gt;Rhodes, D.&lt;/author&gt;&lt;/authors&gt;&lt;/contributors&gt;&lt;added-date format="utc"&gt;1448905236&lt;/added-date&gt;&lt;ref-type name="Journal Article"&gt;17&lt;/ref-type&gt;&lt;rec-number&gt;80&lt;/rec-number&gt;&lt;last-updated-date format="utc"&gt;1448905236&lt;/last-updated-date&gt;&lt;accession-num&gt;WOS:A1978ET36700001&lt;/accession-num&gt;&lt;electronic-resource-num&gt;10.1111/j.1469-8137.1978.tb01563.x&lt;/electronic-resource-num&gt;&lt;volume&gt;80&lt;/volume&gt;&lt;/record&gt;&lt;/Cite&gt;&lt;/EndNote&gt;</w:instrText>
      </w:r>
      <w:r w:rsidR="00AD6F46"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82</w:t>
      </w:r>
      <w:r w:rsidR="00AD6F46" w:rsidRPr="003C6E6A">
        <w:rPr>
          <w:rFonts w:ascii="Arial" w:hAnsi="Arial" w:cs="Arial"/>
          <w:sz w:val="22"/>
          <w:szCs w:val="22"/>
          <w:lang w:val="es-ES_tradnl"/>
        </w:rPr>
        <w:fldChar w:fldCharType="end"/>
      </w:r>
      <w:r w:rsidR="00BD19A8" w:rsidRPr="003C6E6A">
        <w:rPr>
          <w:rFonts w:ascii="Arial" w:hAnsi="Arial" w:cs="Arial"/>
          <w:sz w:val="22"/>
          <w:szCs w:val="22"/>
          <w:lang w:val="es-ES_tradnl"/>
        </w:rPr>
        <w:t>. Estas enzimas no solo inducen la asimilación de N, sino que son potentes reguladores de la expresión génica y pueden estar implicadas en diversas respuestas al estrés</w:t>
      </w:r>
      <w:r w:rsidR="00BD19A8"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&lt;EndNote&gt;&lt;Cite&gt;&lt;Author&gt;Gutierez&lt;/Author&gt;&lt;Year&gt;2008&lt;/Year&gt;&lt;IDText&gt;Systems approach identifies an organic nitrogen-responsive gene network that is regulated by the master clock control gene CCA1&lt;/IDText&gt;&lt;DisplayText&gt;&lt;style face="superscript"&gt;83&lt;/style&gt;&lt;/DisplayText&gt;&lt;record&gt;&lt;dates&gt;&lt;pub-dates&gt;&lt;date&gt;Mar&lt;/date&gt;&lt;/pub-dates&gt;&lt;year&gt;2008&lt;/year&gt;&lt;/dates&gt;&lt;urls&gt;&lt;related-urls&gt;&lt;url&gt;&amp;lt;Go to ISI&amp;gt;://WOS:000254772700072&lt;/url&gt;&lt;/related-urls&gt;&lt;/urls&gt;&lt;isbn&gt;0027-8424&lt;/isbn&gt;&lt;titles&gt;&lt;title&gt;Systems approach identifies an organic nitrogen-responsive gene network that is regulated by the master clock control gene CCA1&lt;/title&gt;&lt;secondary-title&gt;Proceedings of the National Academy of Sciences of the United States of America&lt;/secondary-title&gt;&lt;/titles&gt;&lt;pages&gt;4939-4944&lt;/pages&gt;&lt;number&gt;12&lt;/number&gt;&lt;contributors&gt;&lt;authors&gt;&lt;author&gt;Gutierez, R. A.&lt;/author&gt;&lt;author&gt;Stokes, T. L.&lt;/author&gt;&lt;author&gt;Thum, K.&lt;/author&gt;&lt;author&gt;Xu, X.&lt;/author&gt;&lt;author&gt;Obertello, M.&lt;/author&gt;&lt;author&gt;Katari, M. S.&lt;/author&gt;&lt;author&gt;Tanurdzic, M.&lt;/author&gt;&lt;author&gt;Dean, A.&lt;/author&gt;&lt;author&gt;Nero, D. C.&lt;/author&gt;&lt;author&gt;McClung, C. R.&lt;/author&gt;&lt;author&gt;Coruzzi, G. M.&lt;/author&gt;&lt;/authors&gt;&lt;/contributors&gt;&lt;added-date format="utc"&gt;1597096733&lt;/added-date&gt;&lt;ref-type name="Journal Article"&gt;17&lt;/ref-type&gt;&lt;rec-number&gt;331&lt;/rec-number&gt;&lt;last-updated-date format="utc"&gt;1597096733&lt;/last-updated-date&gt;&lt;accession-num&gt;WOS:000254772700072&lt;/accession-num&gt;&lt;electronic-resource-num&gt;10.1073/pnas.0800211105&lt;/electronic-resource-num&gt;&lt;volume&gt;105&lt;/volume&gt;&lt;/record&gt;&lt;/Cite&gt;&lt;/EndNote&gt;</w:instrText>
      </w:r>
      <w:r w:rsidR="00BD19A8"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83</w:t>
      </w:r>
      <w:r w:rsidR="00BD19A8" w:rsidRPr="003C6E6A">
        <w:rPr>
          <w:rFonts w:ascii="Arial" w:hAnsi="Arial" w:cs="Arial"/>
          <w:sz w:val="22"/>
          <w:szCs w:val="22"/>
          <w:lang w:val="es-ES_tradnl"/>
        </w:rPr>
        <w:fldChar w:fldCharType="end"/>
      </w:r>
      <w:r w:rsidR="00BD19A8" w:rsidRPr="003C6E6A">
        <w:rPr>
          <w:rFonts w:ascii="Arial" w:hAnsi="Arial" w:cs="Arial"/>
          <w:sz w:val="22"/>
          <w:szCs w:val="22"/>
          <w:lang w:val="es-ES_tradnl"/>
        </w:rPr>
        <w:t>. A través de la inducción de la síntesis de compuestos nitrogenados como prolina, glicina betaína, pinitol, mioinositol, manitol y poliaminas como putrescina</w:t>
      </w:r>
      <w:r w:rsidR="00184FB7" w:rsidRPr="003C6E6A">
        <w:rPr>
          <w:rFonts w:ascii="Arial" w:hAnsi="Arial" w:cs="Arial"/>
          <w:sz w:val="22"/>
          <w:szCs w:val="22"/>
          <w:lang w:val="es-ES_tradnl"/>
        </w:rPr>
        <w:t xml:space="preserve"> (Put), </w:t>
      </w:r>
      <w:r w:rsidR="00BD19A8" w:rsidRPr="003C6E6A">
        <w:rPr>
          <w:rFonts w:ascii="Arial" w:hAnsi="Arial" w:cs="Arial"/>
          <w:sz w:val="22"/>
          <w:szCs w:val="22"/>
          <w:lang w:val="es-ES_tradnl"/>
        </w:rPr>
        <w:t>espermina</w:t>
      </w:r>
      <w:r w:rsidR="00184FB7" w:rsidRPr="003C6E6A">
        <w:rPr>
          <w:rFonts w:ascii="Arial" w:hAnsi="Arial" w:cs="Arial"/>
          <w:sz w:val="22"/>
          <w:szCs w:val="22"/>
          <w:lang w:val="es-ES_tradnl"/>
        </w:rPr>
        <w:t xml:space="preserve"> (Spm) y espermidina (Spd)</w:t>
      </w:r>
      <w:r w:rsidR="00BD19A8" w:rsidRPr="003C6E6A">
        <w:rPr>
          <w:rFonts w:ascii="Arial" w:hAnsi="Arial" w:cs="Arial"/>
          <w:sz w:val="22"/>
          <w:szCs w:val="22"/>
          <w:lang w:val="es-ES_tradnl"/>
        </w:rPr>
        <w:t>, que son reconocidos como inductores de la tolerancia a</w:t>
      </w:r>
      <w:r w:rsidR="00DE17B9" w:rsidRPr="003C6E6A">
        <w:rPr>
          <w:rFonts w:ascii="Arial" w:hAnsi="Arial" w:cs="Arial"/>
          <w:sz w:val="22"/>
          <w:szCs w:val="22"/>
          <w:lang w:val="es-ES_tradnl"/>
        </w:rPr>
        <w:t xml:space="preserve"> </w:t>
      </w:r>
      <w:r w:rsidR="00BD19A8" w:rsidRPr="003C6E6A">
        <w:rPr>
          <w:rFonts w:ascii="Arial" w:hAnsi="Arial" w:cs="Arial"/>
          <w:sz w:val="22"/>
          <w:szCs w:val="22"/>
          <w:lang w:val="es-ES_tradnl"/>
        </w:rPr>
        <w:t xml:space="preserve">diversos tipos de estrés </w:t>
      </w:r>
      <w:r w:rsidR="00BD19A8" w:rsidRPr="003C6E6A">
        <w:rPr>
          <w:rFonts w:ascii="Arial" w:hAnsi="Arial" w:cs="Arial"/>
          <w:sz w:val="22"/>
          <w:szCs w:val="22"/>
          <w:lang w:val="es-ES_tradnl"/>
        </w:rPr>
        <w:fldChar w:fldCharType="begin">
          <w:fldData xml:space="preserve">PEVuZE5vdGU+PENpdGU+PEF1dGhvcj5TdGV3YXJ0PC9BdXRob3I+PFllYXI+MTk3ODwvWWVhcj48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</w:fldData>
        </w:fldChar>
      </w:r>
      <w:r w:rsidR="00DA383F" w:rsidRPr="003C6E6A">
        <w:rPr>
          <w:rFonts w:ascii="Arial" w:hAnsi="Arial" w:cs="Arial"/>
          <w:sz w:val="22"/>
          <w:szCs w:val="22"/>
          <w:lang w:val="es-ES_tradnl"/>
        </w:rPr>
        <w:instrText xml:space="preserve"> ADDIN EN.CITE </w:instrText>
      </w:r>
      <w:r w:rsidR="00DA383F" w:rsidRPr="003C6E6A">
        <w:rPr>
          <w:rFonts w:ascii="Arial" w:hAnsi="Arial" w:cs="Arial"/>
          <w:sz w:val="22"/>
          <w:szCs w:val="22"/>
          <w:lang w:val="es-ES_tradnl"/>
        </w:rPr>
        <w:fldChar w:fldCharType="begin">
          <w:fldData xml:space="preserve">PEVuZE5vdGU+PENpdGU+PEF1dGhvcj5TdGV3YXJ0PC9BdXRob3I+PFllYXI+MTk3ODwvWWVhcj48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</w:fldData>
        </w:fldChar>
      </w:r>
      <w:r w:rsidR="00DA383F" w:rsidRPr="003C6E6A">
        <w:rPr>
          <w:rFonts w:ascii="Arial" w:hAnsi="Arial" w:cs="Arial"/>
          <w:sz w:val="22"/>
          <w:szCs w:val="22"/>
          <w:lang w:val="es-ES_tradnl"/>
        </w:rPr>
        <w:instrText xml:space="preserve"> ADDIN EN.CITE.DATA </w:instrText>
      </w:r>
      <w:r w:rsidR="00DA383F" w:rsidRPr="003C6E6A">
        <w:rPr>
          <w:rFonts w:ascii="Arial" w:hAnsi="Arial" w:cs="Arial"/>
          <w:sz w:val="22"/>
          <w:szCs w:val="22"/>
          <w:lang w:val="es-ES_tradnl"/>
        </w:rPr>
      </w:r>
      <w:r w:rsidR="00DA383F" w:rsidRPr="003C6E6A">
        <w:rPr>
          <w:rFonts w:ascii="Arial" w:hAnsi="Arial" w:cs="Arial"/>
          <w:sz w:val="22"/>
          <w:szCs w:val="22"/>
          <w:lang w:val="es-ES_tradnl"/>
        </w:rPr>
        <w:fldChar w:fldCharType="end"/>
      </w:r>
      <w:r w:rsidR="00BD19A8" w:rsidRPr="003C6E6A">
        <w:rPr>
          <w:rFonts w:ascii="Arial" w:hAnsi="Arial" w:cs="Arial"/>
          <w:sz w:val="22"/>
          <w:szCs w:val="22"/>
          <w:lang w:val="es-ES_tradnl"/>
        </w:rPr>
      </w:r>
      <w:r w:rsidR="00BD19A8"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82, 84, 85</w:t>
      </w:r>
      <w:r w:rsidR="00BD19A8" w:rsidRPr="003C6E6A">
        <w:rPr>
          <w:rFonts w:ascii="Arial" w:hAnsi="Arial" w:cs="Arial"/>
          <w:sz w:val="22"/>
          <w:szCs w:val="22"/>
          <w:lang w:val="es-ES_tradnl"/>
        </w:rPr>
        <w:fldChar w:fldCharType="end"/>
      </w:r>
      <w:r w:rsidR="00BD19A8" w:rsidRPr="003C6E6A">
        <w:rPr>
          <w:rFonts w:ascii="Arial" w:hAnsi="Arial" w:cs="Arial"/>
          <w:sz w:val="22"/>
          <w:szCs w:val="22"/>
          <w:lang w:val="es-ES_tradnl"/>
        </w:rPr>
        <w:t>. E</w:t>
      </w:r>
      <w:r w:rsidR="004A42D9" w:rsidRPr="003C6E6A">
        <w:rPr>
          <w:rFonts w:ascii="Arial" w:hAnsi="Arial" w:cs="Arial"/>
          <w:sz w:val="22"/>
          <w:szCs w:val="22"/>
          <w:lang w:val="es-ES_tradnl"/>
        </w:rPr>
        <w:t>n la</w:t>
      </w:r>
      <w:r w:rsidR="00E5395F" w:rsidRPr="003C6E6A">
        <w:rPr>
          <w:rFonts w:ascii="Arial" w:hAnsi="Arial" w:cs="Arial"/>
          <w:sz w:val="22"/>
          <w:szCs w:val="22"/>
          <w:lang w:val="es-ES_tradnl"/>
        </w:rPr>
        <w:t xml:space="preserve"> </w:t>
      </w:r>
      <w:r w:rsidR="00DE6E14" w:rsidRPr="003C6E6A">
        <w:rPr>
          <w:rFonts w:ascii="Arial" w:hAnsi="Arial" w:cs="Arial"/>
          <w:sz w:val="22"/>
          <w:szCs w:val="22"/>
          <w:lang w:val="es-ES_tradnl"/>
        </w:rPr>
        <w:t>Tabla</w:t>
      </w:r>
      <w:r w:rsidR="004A42D9" w:rsidRPr="003C6E6A">
        <w:rPr>
          <w:rFonts w:ascii="Arial" w:hAnsi="Arial" w:cs="Arial"/>
          <w:sz w:val="22"/>
          <w:szCs w:val="22"/>
          <w:lang w:val="es-ES_tradnl"/>
        </w:rPr>
        <w:t xml:space="preserve"> 2.1 se m</w:t>
      </w:r>
      <w:r w:rsidR="004A422B" w:rsidRPr="003C6E6A">
        <w:rPr>
          <w:rFonts w:ascii="Arial" w:hAnsi="Arial" w:cs="Arial"/>
          <w:sz w:val="22"/>
          <w:szCs w:val="22"/>
          <w:lang w:val="es-ES_tradnl"/>
        </w:rPr>
        <w:t>uestra</w:t>
      </w:r>
      <w:r w:rsidR="004A42D9" w:rsidRPr="003C6E6A">
        <w:rPr>
          <w:rFonts w:ascii="Arial" w:hAnsi="Arial" w:cs="Arial"/>
          <w:sz w:val="22"/>
          <w:szCs w:val="22"/>
          <w:lang w:val="es-ES_tradnl"/>
        </w:rPr>
        <w:t xml:space="preserve"> </w:t>
      </w:r>
      <w:r w:rsidR="004A42D9" w:rsidRPr="003C6E6A">
        <w:rPr>
          <w:rFonts w:ascii="Arial" w:hAnsi="Arial" w:cs="Arial"/>
          <w:sz w:val="22"/>
          <w:szCs w:val="22"/>
        </w:rPr>
        <w:t>la capacidad de algunas planta</w:t>
      </w:r>
      <w:r w:rsidR="00BD19A8" w:rsidRPr="003C6E6A">
        <w:rPr>
          <w:rFonts w:ascii="Arial" w:hAnsi="Arial" w:cs="Arial"/>
          <w:sz w:val="22"/>
          <w:szCs w:val="22"/>
        </w:rPr>
        <w:t xml:space="preserve">s haloresistentes para consumir </w:t>
      </w:r>
      <w:r w:rsidR="004A42D9" w:rsidRPr="003C6E6A">
        <w:rPr>
          <w:rFonts w:ascii="Arial" w:hAnsi="Arial" w:cs="Arial"/>
          <w:sz w:val="22"/>
          <w:szCs w:val="22"/>
        </w:rPr>
        <w:t xml:space="preserve">nitrógeno inorgánico (NI) de sustratos salinos ricos en nutrientes. Los valores, sugieren que las concentraciones altas y bajas de salinidad, por </w:t>
      </w:r>
      <w:r w:rsidR="004A42D9" w:rsidRPr="003C6E6A">
        <w:rPr>
          <w:rFonts w:ascii="Arial" w:hAnsi="Arial" w:cs="Arial"/>
          <w:sz w:val="22"/>
          <w:szCs w:val="22"/>
        </w:rPr>
        <w:lastRenderedPageBreak/>
        <w:t xml:space="preserve">fuera del óptimo, pueden afectar la capacidad para remover </w:t>
      </w:r>
      <w:r w:rsidR="00FA4047" w:rsidRPr="003C6E6A">
        <w:rPr>
          <w:rFonts w:ascii="Arial" w:hAnsi="Arial" w:cs="Arial"/>
          <w:sz w:val="22"/>
          <w:szCs w:val="22"/>
        </w:rPr>
        <w:t>el N del sustrato</w:t>
      </w:r>
      <w:r w:rsidR="004A42D9" w:rsidRPr="003C6E6A">
        <w:rPr>
          <w:rFonts w:ascii="Arial" w:hAnsi="Arial" w:cs="Arial"/>
          <w:sz w:val="22"/>
          <w:szCs w:val="22"/>
        </w:rPr>
        <w:fldChar w:fldCharType="begin"/>
      </w:r>
      <w:r w:rsidR="00047F75" w:rsidRPr="003C6E6A">
        <w:rPr>
          <w:rFonts w:ascii="Arial" w:hAnsi="Arial" w:cs="Arial"/>
          <w:sz w:val="22"/>
          <w:szCs w:val="22"/>
        </w:rPr>
        <w:instrText xml:space="preserve"> ADDIN EN.CITE &lt;EndNote&gt;&lt;Cite&gt;&lt;Author&gt;Rozema&lt;/Author&gt;&lt;Year&gt;2013&lt;/Year&gt;&lt;IDText&gt;Salt tolerance of halophytes, research questions reviewed in the perspective of saline agriculture&lt;/IDText&gt;&lt;DisplayText&gt;&lt;style face="superscript"&gt;43&lt;/style&gt;&lt;/DisplayText&gt;&lt;record&gt;&lt;dates&gt;&lt;pub-dates&gt;&lt;date&gt;Aug&lt;/date&gt;&lt;/pub-dates&gt;&lt;year&gt;2013&lt;/year&gt;&lt;/dates&gt;&lt;urls&gt;&lt;related-urls&gt;&lt;url&gt;&amp;lt;Go to ISI&amp;gt;://WOS:000320678600009&lt;/url&gt;&lt;/related-urls&gt;&lt;/urls&gt;&lt;isbn&gt;0098-8472&lt;/isbn&gt;&lt;titles&gt;&lt;title&gt;Salt tolerance of halophytes, research questions reviewed in the perspective of saline agriculture&lt;/title&gt;&lt;secondary-title&gt;Environmental and Experimental Botany&lt;/secondary-title&gt;&lt;/titles&gt;&lt;pages&gt;83-95&lt;/pages&gt;&lt;contributors&gt;&lt;authors&gt;&lt;author&gt;Rozema, Jelte&lt;/author&gt;&lt;author&gt;Schat, Henk&lt;/author&gt;&lt;/authors&gt;&lt;/contributors&gt;&lt;added-date format="utc"&gt;1448885120&lt;/added-date&gt;&lt;ref-type name="Journal Article"&gt;17&lt;/ref-type&gt;&lt;rec-number&gt;68&lt;/rec-number&gt;&lt;last-updated-date format="utc"&gt;1448885120&lt;/last-updated-date&gt;&lt;accession-num&gt;WOS:000320678600009&lt;/accession-num&gt;&lt;electronic-resource-num&gt;10.1016/j.envexpbot.2012.08.004&lt;/electronic-resource-num&gt;&lt;volume&gt;92&lt;/volume&gt;&lt;/record&gt;&lt;/Cite&gt;&lt;/EndNote&gt;</w:instrText>
      </w:r>
      <w:r w:rsidR="004A42D9" w:rsidRPr="003C6E6A">
        <w:rPr>
          <w:rFonts w:ascii="Arial" w:hAnsi="Arial" w:cs="Arial"/>
          <w:sz w:val="22"/>
          <w:szCs w:val="22"/>
        </w:rPr>
        <w:fldChar w:fldCharType="separate"/>
      </w:r>
      <w:r w:rsidR="00047F75" w:rsidRPr="003C6E6A">
        <w:rPr>
          <w:rFonts w:ascii="Arial" w:hAnsi="Arial" w:cs="Arial"/>
          <w:noProof/>
          <w:sz w:val="22"/>
          <w:szCs w:val="22"/>
          <w:vertAlign w:val="superscript"/>
        </w:rPr>
        <w:t>43</w:t>
      </w:r>
      <w:r w:rsidR="004A42D9" w:rsidRPr="003C6E6A">
        <w:rPr>
          <w:rFonts w:ascii="Arial" w:hAnsi="Arial" w:cs="Arial"/>
          <w:sz w:val="22"/>
          <w:szCs w:val="22"/>
        </w:rPr>
        <w:fldChar w:fldCharType="end"/>
      </w:r>
      <w:r w:rsidR="004A42D9" w:rsidRPr="003C6E6A">
        <w:rPr>
          <w:rFonts w:ascii="Arial" w:hAnsi="Arial" w:cs="Arial"/>
          <w:sz w:val="22"/>
          <w:szCs w:val="22"/>
        </w:rPr>
        <w:t>.</w:t>
      </w:r>
    </w:p>
    <w:p w14:paraId="75B759C4" w14:textId="69D10BE6" w:rsidR="00BB2EFA" w:rsidRPr="003C6E6A" w:rsidRDefault="00BB2EFA" w:rsidP="00CC7863">
      <w:pPr>
        <w:autoSpaceDE w:val="0"/>
        <w:autoSpaceDN w:val="0"/>
        <w:adjustRightInd w:val="0"/>
        <w:spacing w:after="0"/>
        <w:jc w:val="both"/>
        <w:rPr>
          <w:rFonts w:ascii="Arial" w:hAnsi="Arial" w:cs="Arial"/>
          <w:sz w:val="22"/>
          <w:szCs w:val="22"/>
        </w:rPr>
      </w:pPr>
    </w:p>
    <w:p w14:paraId="280A6607" w14:textId="137809F6" w:rsidR="00535F85" w:rsidRPr="003C6E6A" w:rsidRDefault="0018175F" w:rsidP="001176AB">
      <w:pPr>
        <w:spacing w:line="240" w:lineRule="auto"/>
        <w:jc w:val="both"/>
        <w:rPr>
          <w:rFonts w:asciiTheme="minorHAnsi" w:hAnsiTheme="minorHAnsi" w:cstheme="minorHAnsi"/>
          <w:sz w:val="20"/>
          <w:lang w:val="es-ES_tradnl"/>
        </w:rPr>
      </w:pPr>
      <w:r w:rsidRPr="003C6E6A">
        <w:rPr>
          <w:rFonts w:asciiTheme="minorHAnsi" w:hAnsiTheme="minorHAnsi" w:cstheme="minorHAnsi"/>
          <w:b/>
          <w:sz w:val="2"/>
          <w:szCs w:val="2"/>
        </w:rPr>
        <w:fldChar w:fldCharType="begin"/>
      </w:r>
      <w:r w:rsidRPr="003C6E6A">
        <w:rPr>
          <w:rFonts w:asciiTheme="minorHAnsi" w:hAnsiTheme="minorHAnsi" w:cstheme="minorHAnsi"/>
          <w:sz w:val="2"/>
          <w:szCs w:val="2"/>
        </w:rPr>
        <w:instrText xml:space="preserve"> SEQ Tabla \* ARABIC </w:instrText>
      </w:r>
      <w:r w:rsidRPr="003C6E6A">
        <w:rPr>
          <w:rFonts w:asciiTheme="minorHAnsi" w:hAnsiTheme="minorHAnsi" w:cstheme="minorHAnsi"/>
          <w:b/>
          <w:sz w:val="2"/>
          <w:szCs w:val="2"/>
        </w:rPr>
        <w:fldChar w:fldCharType="separate"/>
      </w:r>
      <w:bookmarkStart w:id="19" w:name="_Toc79699558"/>
      <w:r w:rsidR="00782830" w:rsidRPr="003C6E6A">
        <w:rPr>
          <w:rFonts w:asciiTheme="minorHAnsi" w:hAnsiTheme="minorHAnsi" w:cstheme="minorHAnsi"/>
          <w:noProof/>
          <w:sz w:val="2"/>
          <w:szCs w:val="2"/>
        </w:rPr>
        <w:t>1</w:t>
      </w:r>
      <w:r w:rsidRPr="003C6E6A">
        <w:rPr>
          <w:rFonts w:asciiTheme="minorHAnsi" w:hAnsiTheme="minorHAnsi" w:cstheme="minorHAnsi"/>
          <w:b/>
          <w:sz w:val="2"/>
          <w:szCs w:val="2"/>
        </w:rPr>
        <w:fldChar w:fldCharType="end"/>
      </w:r>
      <w:r w:rsidR="00535F85" w:rsidRPr="003C6E6A">
        <w:rPr>
          <w:rFonts w:asciiTheme="minorHAnsi" w:hAnsiTheme="minorHAnsi" w:cstheme="minorHAnsi"/>
          <w:sz w:val="20"/>
          <w:lang w:val="es-ES_tradnl"/>
        </w:rPr>
        <w:t xml:space="preserve">Tabla 2.1 Remoción de NI en diferentes rangos de salinidad. </w:t>
      </w:r>
      <w:r w:rsidR="00535F85" w:rsidRPr="003C6E6A">
        <w:rPr>
          <w:rFonts w:asciiTheme="minorHAnsi" w:hAnsiTheme="minorHAnsi" w:cstheme="minorHAnsi"/>
          <w:sz w:val="20"/>
        </w:rPr>
        <w:t>Evaluación del comportamiento de algunas especies halófitas frente a distintas concentraciones de salinidad y su relación con la capacidad para remover nitrógeno inorgánico del medio.</w:t>
      </w:r>
      <w:bookmarkEnd w:id="19"/>
    </w:p>
    <w:tbl>
      <w:tblPr>
        <w:tblW w:w="6385" w:type="dxa"/>
        <w:jc w:val="center"/>
        <w:tblLayout w:type="fixed"/>
        <w:tblLook w:val="04A0" w:firstRow="1" w:lastRow="0" w:firstColumn="1" w:lastColumn="0" w:noHBand="0" w:noVBand="1"/>
      </w:tblPr>
      <w:tblGrid>
        <w:gridCol w:w="2376"/>
        <w:gridCol w:w="1238"/>
        <w:gridCol w:w="2771"/>
      </w:tblGrid>
      <w:tr w:rsidR="00535F85" w:rsidRPr="003C6E6A" w14:paraId="153DD654" w14:textId="77777777" w:rsidTr="00B10B18">
        <w:trPr>
          <w:jc w:val="center"/>
        </w:trPr>
        <w:tc>
          <w:tcPr>
            <w:tcW w:w="2376" w:type="dxa"/>
            <w:tcBorders>
              <w:top w:val="single" w:sz="8" w:space="0" w:color="000000"/>
            </w:tcBorders>
            <w:shd w:val="clear" w:color="auto" w:fill="auto"/>
          </w:tcPr>
          <w:p w14:paraId="31F8E46C" w14:textId="77777777" w:rsidR="00535F85" w:rsidRPr="003C6E6A" w:rsidRDefault="00535F85" w:rsidP="003D2CF8">
            <w:pPr>
              <w:spacing w:after="0"/>
              <w:jc w:val="both"/>
              <w:rPr>
                <w:rFonts w:ascii="Arial" w:hAnsi="Arial" w:cs="Arial"/>
                <w:sz w:val="20"/>
                <w:lang w:val="es-ES_tradnl"/>
              </w:rPr>
            </w:pPr>
            <w:r w:rsidRPr="003C6E6A">
              <w:rPr>
                <w:rFonts w:ascii="Arial" w:hAnsi="Arial" w:cs="Arial"/>
                <w:sz w:val="20"/>
                <w:lang w:val="es-ES_tradnl"/>
              </w:rPr>
              <w:t>Especie</w:t>
            </w:r>
          </w:p>
        </w:tc>
        <w:tc>
          <w:tcPr>
            <w:tcW w:w="1238" w:type="dxa"/>
            <w:tcBorders>
              <w:top w:val="single" w:sz="8" w:space="0" w:color="000000"/>
            </w:tcBorders>
            <w:shd w:val="clear" w:color="auto" w:fill="auto"/>
          </w:tcPr>
          <w:p w14:paraId="345FE0D2"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 xml:space="preserve">Salinidad </w:t>
            </w:r>
          </w:p>
        </w:tc>
        <w:tc>
          <w:tcPr>
            <w:tcW w:w="2771" w:type="dxa"/>
            <w:tcBorders>
              <w:top w:val="single" w:sz="8" w:space="0" w:color="000000"/>
            </w:tcBorders>
            <w:shd w:val="clear" w:color="auto" w:fill="auto"/>
          </w:tcPr>
          <w:p w14:paraId="5D40AD1B"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Remoción de NI (%)</w:t>
            </w:r>
          </w:p>
        </w:tc>
      </w:tr>
      <w:tr w:rsidR="00535F85" w:rsidRPr="003C6E6A" w14:paraId="5310F9BA" w14:textId="77777777" w:rsidTr="00B10B18">
        <w:trPr>
          <w:trHeight w:val="497"/>
          <w:jc w:val="center"/>
        </w:trPr>
        <w:tc>
          <w:tcPr>
            <w:tcW w:w="2376" w:type="dxa"/>
            <w:shd w:val="clear" w:color="auto" w:fill="auto"/>
          </w:tcPr>
          <w:p w14:paraId="00540F1D" w14:textId="77777777" w:rsidR="00535F85" w:rsidRPr="003C6E6A" w:rsidRDefault="00535F85" w:rsidP="00B10B18">
            <w:pPr>
              <w:spacing w:after="0"/>
              <w:rPr>
                <w:rFonts w:ascii="Arial" w:hAnsi="Arial" w:cs="Arial"/>
                <w:i/>
                <w:sz w:val="20"/>
                <w:lang w:val="es-ES_tradnl"/>
              </w:rPr>
            </w:pPr>
            <w:r w:rsidRPr="003C6E6A">
              <w:rPr>
                <w:rFonts w:ascii="Arial" w:hAnsi="Arial" w:cs="Arial"/>
                <w:i/>
                <w:sz w:val="20"/>
                <w:lang w:val="es-ES_tradnl"/>
              </w:rPr>
              <w:t xml:space="preserve">Salicornia bigelovii </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&lt;EndNote&gt;&lt;Cite&gt;&lt;Author&gt;Brown&lt;/Author&gt;&lt;Year&gt;1999&lt;/Year&gt;&lt;IDText&gt;Halophytes for the treatment of saline aquaculture effluent&lt;/IDText&gt;&lt;DisplayText&gt;&lt;style face="superscript"&gt;31&lt;/style&gt;&lt;/DisplayText&gt;&lt;record&gt;&lt;dates&gt;&lt;pub-dates&gt;&lt;date&gt;May 15&lt;/date&gt;&lt;/pub-dates&gt;&lt;year&gt;1999&lt;/year&gt;&lt;/dates&gt;&lt;urls&gt;&lt;related-urls&gt;&lt;url&gt;&amp;lt;Go to ISI&amp;gt;://WOS:000080556400006&lt;/url&gt;&lt;/related-urls&gt;&lt;/urls&gt;&lt;isbn&gt;0044-8486&lt;/isbn&gt;&lt;titles&gt;&lt;title&gt;Halophytes for the treatment of saline aquaculture effluent&lt;/title&gt;&lt;secondary-title&gt;Aquaculture&lt;/secondary-title&gt;&lt;/titles&gt;&lt;pages&gt;255-268&lt;/pages&gt;&lt;number&gt;3-4&lt;/number&gt;&lt;contributors&gt;&lt;authors&gt;&lt;author&gt;Brown, J. J.&lt;/author&gt;&lt;author&gt;Glenn, E. P.&lt;/author&gt;&lt;author&gt;Fitzsimmons, K. M.&lt;/author&gt;&lt;author&gt;Smith, S. E.&lt;/author&gt;&lt;/authors&gt;&lt;/contributors&gt;&lt;added-date format="utc"&gt;1448744730&lt;/added-date&gt;&lt;ref-type name="Journal Article"&gt;17&lt;/ref-type&gt;&lt;rec-number&gt;6&lt;/rec-number&gt;&lt;last-updated-date format="utc"&gt;1448744730&lt;/last-updated-date&gt;&lt;accession-num&gt;WOS:000080556400006&lt;/accession-num&gt;&lt;electronic-resource-num&gt;10.1016/s0044-8486(99)00084-8&lt;/electronic-resource-num&gt;&lt;volume&gt;175&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31</w:t>
            </w:r>
            <w:r w:rsidRPr="003C6E6A">
              <w:rPr>
                <w:rFonts w:ascii="Arial" w:hAnsi="Arial" w:cs="Arial"/>
                <w:noProof/>
                <w:sz w:val="20"/>
                <w:lang w:val="es-ES_tradnl"/>
              </w:rPr>
              <w:fldChar w:fldCharType="end"/>
            </w:r>
          </w:p>
          <w:p w14:paraId="33D480A9" w14:textId="77777777" w:rsidR="00535F85" w:rsidRPr="003C6E6A" w:rsidRDefault="00535F85" w:rsidP="00B10B18">
            <w:pPr>
              <w:spacing w:after="0"/>
              <w:rPr>
                <w:rFonts w:ascii="Arial" w:hAnsi="Arial" w:cs="Arial"/>
                <w:i/>
                <w:sz w:val="20"/>
                <w:lang w:val="es-ES_tradnl"/>
              </w:rPr>
            </w:pPr>
            <w:r w:rsidRPr="003C6E6A">
              <w:rPr>
                <w:rFonts w:ascii="Arial" w:hAnsi="Arial" w:cs="Arial"/>
                <w:i/>
                <w:sz w:val="20"/>
                <w:lang w:val="es-ES_tradnl"/>
              </w:rPr>
              <w:t>Suaeda esteroa</w:t>
            </w:r>
          </w:p>
          <w:p w14:paraId="7A58A4EA" w14:textId="77777777" w:rsidR="00535F85" w:rsidRPr="003C6E6A" w:rsidRDefault="00535F85" w:rsidP="00B10B18">
            <w:pPr>
              <w:spacing w:after="0"/>
              <w:rPr>
                <w:rFonts w:ascii="Arial" w:hAnsi="Arial" w:cs="Arial"/>
                <w:i/>
                <w:sz w:val="20"/>
                <w:lang w:val="es-ES_tradnl"/>
              </w:rPr>
            </w:pPr>
            <w:r w:rsidRPr="003C6E6A">
              <w:rPr>
                <w:rFonts w:ascii="Arial" w:hAnsi="Arial" w:cs="Arial"/>
                <w:i/>
                <w:sz w:val="20"/>
                <w:lang w:val="es-ES_tradnl"/>
              </w:rPr>
              <w:t xml:space="preserve"> Atriplex barclayana</w:t>
            </w:r>
          </w:p>
        </w:tc>
        <w:tc>
          <w:tcPr>
            <w:tcW w:w="1238" w:type="dxa"/>
            <w:shd w:val="clear" w:color="auto" w:fill="auto"/>
            <w:vAlign w:val="center"/>
          </w:tcPr>
          <w:p w14:paraId="35BBA536"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35</w:t>
            </w:r>
          </w:p>
        </w:tc>
        <w:tc>
          <w:tcPr>
            <w:tcW w:w="2771" w:type="dxa"/>
            <w:shd w:val="clear" w:color="auto" w:fill="auto"/>
          </w:tcPr>
          <w:p w14:paraId="7ABDDA5C"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23</w:t>
            </w:r>
          </w:p>
          <w:p w14:paraId="606F0224"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22</w:t>
            </w:r>
          </w:p>
          <w:p w14:paraId="1DB20FB3"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18</w:t>
            </w:r>
          </w:p>
        </w:tc>
      </w:tr>
      <w:tr w:rsidR="00535F85" w:rsidRPr="003C6E6A" w14:paraId="62156E1F" w14:textId="77777777" w:rsidTr="00B10B18">
        <w:trPr>
          <w:jc w:val="center"/>
        </w:trPr>
        <w:tc>
          <w:tcPr>
            <w:tcW w:w="2376" w:type="dxa"/>
            <w:shd w:val="clear" w:color="auto" w:fill="auto"/>
          </w:tcPr>
          <w:p w14:paraId="4D493B26" w14:textId="77777777" w:rsidR="00535F85" w:rsidRPr="003C6E6A" w:rsidRDefault="00535F85" w:rsidP="00B10B18">
            <w:pPr>
              <w:autoSpaceDE w:val="0"/>
              <w:autoSpaceDN w:val="0"/>
              <w:adjustRightInd w:val="0"/>
              <w:spacing w:after="0"/>
              <w:rPr>
                <w:rFonts w:ascii="Arial" w:hAnsi="Arial" w:cs="Arial"/>
                <w:i/>
                <w:sz w:val="20"/>
                <w:lang w:val="es-ES_tradnl"/>
              </w:rPr>
            </w:pPr>
            <w:r w:rsidRPr="003C6E6A">
              <w:rPr>
                <w:rFonts w:ascii="Arial" w:hAnsi="Arial" w:cs="Arial"/>
                <w:i/>
                <w:iCs/>
                <w:sz w:val="20"/>
                <w:lang w:val="es-ES_tradnl"/>
              </w:rPr>
              <w:t xml:space="preserve">Juncus kraussii </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&lt;EndNote&gt;&lt;Cite&gt;&lt;Author&gt;Lymbery&lt;/Author&gt;&lt;Year&gt;2006&lt;/Year&gt;&lt;IDText&gt;Efficacy of a subsurface-flow wetland using the estuarine sedge Juncus kraussii to treat effluent from inland saline aquaculture&lt;/IDText&gt;&lt;DisplayText&gt;&lt;style face="superscript"&gt;86&lt;/style&gt;&lt;/DisplayText&gt;&lt;record&gt;&lt;dates&gt;&lt;pub-dates&gt;&lt;date&gt;Jan&lt;/date&gt;&lt;/pub-dates&gt;&lt;year&gt;2006&lt;/year&gt;&lt;/dates&gt;&lt;urls&gt;&lt;related-urls&gt;&lt;url&gt;&amp;lt;Go to ISI&amp;gt;://WOS:000234475500001&lt;/url&gt;&lt;/related-urls&gt;&lt;/urls&gt;&lt;isbn&gt;0144-8609&lt;/isbn&gt;&lt;titles&gt;&lt;title&gt;Efficacy of a subsurface-flow wetland using the estuarine sedge Juncus kraussii to treat effluent from inland saline aquaculture&lt;/title&gt;&lt;secondary-title&gt;Aquacultural Engineering&lt;/secondary-title&gt;&lt;/titles&gt;&lt;pages&gt;1-7&lt;/pages&gt;&lt;number&gt;1&lt;/number&gt;&lt;contributors&gt;&lt;authors&gt;&lt;author&gt;Lymbery, A. J.&lt;/author&gt;&lt;author&gt;Doupe, R. G.&lt;/author&gt;&lt;author&gt;Bennett, T.&lt;/author&gt;&lt;author&gt;Starcevich, M. R.&lt;/author&gt;&lt;/authors&gt;&lt;/contributors&gt;&lt;added-date format="utc"&gt;1448750329&lt;/added-date&gt;&lt;ref-type name="Journal Article"&gt;17&lt;/ref-type&gt;&lt;rec-number&gt;45&lt;/rec-number&gt;&lt;last-updated-date format="utc"&gt;1448750329&lt;/last-updated-date&gt;&lt;accession-num&gt;WOS:000234475500001&lt;/accession-num&gt;&lt;electronic-resource-num&gt;10.1016/j.aquaeng.2005.03.004&lt;/electronic-resource-num&gt;&lt;volume&gt;34&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86</w:t>
            </w:r>
            <w:r w:rsidRPr="003C6E6A">
              <w:rPr>
                <w:rFonts w:ascii="Arial" w:hAnsi="Arial" w:cs="Arial"/>
                <w:noProof/>
                <w:sz w:val="20"/>
                <w:lang w:val="es-ES_tradnl"/>
              </w:rPr>
              <w:fldChar w:fldCharType="end"/>
            </w:r>
          </w:p>
        </w:tc>
        <w:tc>
          <w:tcPr>
            <w:tcW w:w="1238" w:type="dxa"/>
            <w:shd w:val="clear" w:color="auto" w:fill="auto"/>
            <w:vAlign w:val="center"/>
          </w:tcPr>
          <w:p w14:paraId="0D6EEDD6"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25</w:t>
            </w:r>
          </w:p>
        </w:tc>
        <w:tc>
          <w:tcPr>
            <w:tcW w:w="2771" w:type="dxa"/>
            <w:shd w:val="clear" w:color="auto" w:fill="auto"/>
          </w:tcPr>
          <w:p w14:paraId="73A6D3BA"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69</w:t>
            </w:r>
          </w:p>
        </w:tc>
      </w:tr>
      <w:tr w:rsidR="00535F85" w:rsidRPr="003C6E6A" w14:paraId="2ACA982C" w14:textId="77777777" w:rsidTr="00B10B18">
        <w:trPr>
          <w:jc w:val="center"/>
        </w:trPr>
        <w:tc>
          <w:tcPr>
            <w:tcW w:w="2376" w:type="dxa"/>
            <w:shd w:val="clear" w:color="auto" w:fill="auto"/>
          </w:tcPr>
          <w:p w14:paraId="6B2E764C" w14:textId="77777777" w:rsidR="00535F85" w:rsidRPr="003C6E6A" w:rsidRDefault="00535F85" w:rsidP="00B10B18">
            <w:pPr>
              <w:autoSpaceDE w:val="0"/>
              <w:autoSpaceDN w:val="0"/>
              <w:adjustRightInd w:val="0"/>
              <w:spacing w:after="0"/>
              <w:rPr>
                <w:rFonts w:ascii="Arial" w:hAnsi="Arial" w:cs="Arial"/>
                <w:i/>
                <w:iCs/>
                <w:sz w:val="20"/>
                <w:lang w:val="es-ES_tradnl"/>
              </w:rPr>
            </w:pPr>
            <w:r w:rsidRPr="003C6E6A">
              <w:rPr>
                <w:rFonts w:ascii="Arial" w:hAnsi="Arial" w:cs="Arial"/>
                <w:i/>
                <w:iCs/>
                <w:sz w:val="20"/>
                <w:lang w:val="es-ES_tradnl"/>
              </w:rPr>
              <w:t xml:space="preserve">Salicornia europeae </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&lt;EndNote&gt;&lt;Cite&gt;&lt;Author&gt;Webb&lt;/Author&gt;&lt;Year&gt;2012&lt;/Year&gt;&lt;IDText&gt;Halophyte filter beds for treatment of saline wastewater from aquaculture&lt;/IDText&gt;&lt;DisplayText&gt;&lt;style face="superscript"&gt;32&lt;/style&gt;&lt;/DisplayText&gt;&lt;record&gt;&lt;dates&gt;&lt;pub-dates&gt;&lt;date&gt;Oct 15&lt;/date&gt;&lt;/pub-dates&gt;&lt;year&gt;2012&lt;/year&gt;&lt;/dates&gt;&lt;urls&gt;&lt;related-urls&gt;&lt;url&gt;&amp;lt;Go to ISI&amp;gt;://WOS:000309095800020&lt;/url&gt;&lt;/related-urls&gt;&lt;/urls&gt;&lt;isbn&gt;0043-1354&lt;/isbn&gt;&lt;titles&gt;&lt;title&gt;Halophyte filter beds for treatment of saline wastewater from aquaculture&lt;/title&gt;&lt;secondary-title&gt;Water Research&lt;/secondary-title&gt;&lt;/titles&gt;&lt;pages&gt;5102-5114&lt;/pages&gt;&lt;number&gt;16&lt;/number&gt;&lt;contributors&gt;&lt;authors&gt;&lt;author&gt;Webb, J. M.&lt;/author&gt;&lt;author&gt;Quinta, R.&lt;/author&gt;&lt;author&gt;Papadimitriou, S.&lt;/author&gt;&lt;author&gt;Norman, L.&lt;/author&gt;&lt;author&gt;Rigby, M.&lt;/author&gt;&lt;author&gt;Thomas, D. N.&lt;/author&gt;&lt;author&gt;Le Vay, L.&lt;/author&gt;&lt;/authors&gt;&lt;/contributors&gt;&lt;added-date format="utc"&gt;1448893798&lt;/added-date&gt;&lt;ref-type name="Journal Article"&gt;17&lt;/ref-type&gt;&lt;rec-number&gt;97&lt;/rec-number&gt;&lt;last-updated-date format="utc"&gt;1448893798&lt;/last-updated-date&gt;&lt;accession-num&gt;WOS:000309095800020&lt;/accession-num&gt;&lt;electronic-resource-num&gt;10.1016/j.watres.2012.06.034&lt;/electronic-resource-num&gt;&lt;volume&gt;46&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32</w:t>
            </w:r>
            <w:r w:rsidRPr="003C6E6A">
              <w:rPr>
                <w:rFonts w:ascii="Arial" w:hAnsi="Arial" w:cs="Arial"/>
                <w:noProof/>
                <w:sz w:val="20"/>
                <w:lang w:val="es-ES_tradnl"/>
              </w:rPr>
              <w:fldChar w:fldCharType="end"/>
            </w:r>
          </w:p>
        </w:tc>
        <w:tc>
          <w:tcPr>
            <w:tcW w:w="1238" w:type="dxa"/>
            <w:shd w:val="clear" w:color="auto" w:fill="auto"/>
            <w:vAlign w:val="center"/>
          </w:tcPr>
          <w:p w14:paraId="707D360C"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22±4</w:t>
            </w:r>
          </w:p>
        </w:tc>
        <w:tc>
          <w:tcPr>
            <w:tcW w:w="2771" w:type="dxa"/>
            <w:shd w:val="clear" w:color="auto" w:fill="auto"/>
          </w:tcPr>
          <w:p w14:paraId="0E8F4EB1"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91-98</w:t>
            </w:r>
          </w:p>
        </w:tc>
      </w:tr>
      <w:tr w:rsidR="00535F85" w:rsidRPr="003C6E6A" w14:paraId="0315A7C2" w14:textId="77777777" w:rsidTr="00B10B18">
        <w:trPr>
          <w:jc w:val="center"/>
        </w:trPr>
        <w:tc>
          <w:tcPr>
            <w:tcW w:w="2376" w:type="dxa"/>
            <w:shd w:val="clear" w:color="auto" w:fill="auto"/>
          </w:tcPr>
          <w:p w14:paraId="393C887B" w14:textId="77777777" w:rsidR="00535F85" w:rsidRPr="003C6E6A" w:rsidRDefault="00535F85" w:rsidP="00B10B18">
            <w:pPr>
              <w:spacing w:after="0"/>
              <w:rPr>
                <w:rFonts w:ascii="Arial" w:hAnsi="Arial" w:cs="Arial"/>
                <w:i/>
                <w:sz w:val="20"/>
                <w:lang w:val="es-ES_tradnl"/>
              </w:rPr>
            </w:pPr>
            <w:r w:rsidRPr="003C6E6A">
              <w:rPr>
                <w:rFonts w:ascii="Arial" w:hAnsi="Arial" w:cs="Arial"/>
                <w:i/>
                <w:sz w:val="20"/>
                <w:lang w:val="es-ES_tradnl"/>
              </w:rPr>
              <w:t xml:space="preserve">Salicornia bigelovii </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&lt;EndNote&gt;&lt;Cite&gt;&lt;Author&gt;Brown&lt;/Author&gt;&lt;Year&gt;1999&lt;/Year&gt;&lt;IDText&gt;Halophytes for the treatment of saline aquaculture effluent&lt;/IDText&gt;&lt;DisplayText&gt;&lt;style face="superscript"&gt;31&lt;/style&gt;&lt;/DisplayText&gt;&lt;record&gt;&lt;dates&gt;&lt;pub-dates&gt;&lt;date&gt;May 15&lt;/date&gt;&lt;/pub-dates&gt;&lt;year&gt;1999&lt;/year&gt;&lt;/dates&gt;&lt;urls&gt;&lt;related-urls&gt;&lt;url&gt;&amp;lt;Go to ISI&amp;gt;://WOS:000080556400006&lt;/url&gt;&lt;/related-urls&gt;&lt;/urls&gt;&lt;isbn&gt;0044-8486&lt;/isbn&gt;&lt;titles&gt;&lt;title&gt;Halophytes for the treatment of saline aquaculture effluent&lt;/title&gt;&lt;secondary-title&gt;Aquaculture&lt;/secondary-title&gt;&lt;/titles&gt;&lt;pages&gt;255-268&lt;/pages&gt;&lt;number&gt;3-4&lt;/number&gt;&lt;contributors&gt;&lt;authors&gt;&lt;author&gt;Brown, J. J.&lt;/author&gt;&lt;author&gt;Glenn, E. P.&lt;/author&gt;&lt;author&gt;Fitzsimmons, K. M.&lt;/author&gt;&lt;author&gt;Smith, S. E.&lt;/author&gt;&lt;/authors&gt;&lt;/contributors&gt;&lt;added-date format="utc"&gt;1448744730&lt;/added-date&gt;&lt;ref-type name="Journal Article"&gt;17&lt;/ref-type&gt;&lt;rec-number&gt;6&lt;/rec-number&gt;&lt;last-updated-date format="utc"&gt;1448744730&lt;/last-updated-date&gt;&lt;accession-num&gt;WOS:000080556400006&lt;/accession-num&gt;&lt;electronic-resource-num&gt;10.1016/s0044-8486(99)00084-8&lt;/electronic-resource-num&gt;&lt;volume&gt;175&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31</w:t>
            </w:r>
            <w:r w:rsidRPr="003C6E6A">
              <w:rPr>
                <w:rFonts w:ascii="Arial" w:hAnsi="Arial" w:cs="Arial"/>
                <w:noProof/>
                <w:sz w:val="20"/>
                <w:lang w:val="es-ES_tradnl"/>
              </w:rPr>
              <w:fldChar w:fldCharType="end"/>
            </w:r>
          </w:p>
          <w:p w14:paraId="624CAEDF" w14:textId="77777777" w:rsidR="00535F85" w:rsidRPr="003C6E6A" w:rsidRDefault="00535F85" w:rsidP="00B10B18">
            <w:pPr>
              <w:spacing w:after="0"/>
              <w:rPr>
                <w:rFonts w:ascii="Arial" w:hAnsi="Arial" w:cs="Arial"/>
                <w:i/>
                <w:sz w:val="20"/>
                <w:lang w:val="es-ES_tradnl"/>
              </w:rPr>
            </w:pPr>
            <w:r w:rsidRPr="003C6E6A">
              <w:rPr>
                <w:rFonts w:ascii="Arial" w:hAnsi="Arial" w:cs="Arial"/>
                <w:i/>
                <w:sz w:val="20"/>
                <w:lang w:val="es-ES_tradnl"/>
              </w:rPr>
              <w:t>Suaeda esteroa</w:t>
            </w:r>
          </w:p>
          <w:p w14:paraId="32DD9933" w14:textId="77777777" w:rsidR="00535F85" w:rsidRPr="003C6E6A" w:rsidRDefault="00535F85" w:rsidP="00B10B18">
            <w:pPr>
              <w:spacing w:after="0"/>
              <w:rPr>
                <w:rFonts w:ascii="Arial" w:hAnsi="Arial" w:cs="Arial"/>
                <w:i/>
                <w:sz w:val="20"/>
                <w:lang w:val="es-ES_tradnl"/>
              </w:rPr>
            </w:pPr>
            <w:r w:rsidRPr="003C6E6A">
              <w:rPr>
                <w:rFonts w:ascii="Arial" w:hAnsi="Arial" w:cs="Arial"/>
                <w:i/>
                <w:sz w:val="20"/>
                <w:lang w:val="es-ES_tradnl"/>
              </w:rPr>
              <w:t xml:space="preserve"> Atriplex barclayana</w:t>
            </w:r>
          </w:p>
        </w:tc>
        <w:tc>
          <w:tcPr>
            <w:tcW w:w="1238" w:type="dxa"/>
            <w:shd w:val="clear" w:color="auto" w:fill="auto"/>
            <w:vAlign w:val="center"/>
          </w:tcPr>
          <w:p w14:paraId="7A4AFA7D" w14:textId="77777777" w:rsidR="00535F85" w:rsidRPr="003C6E6A" w:rsidRDefault="00535F85" w:rsidP="003D2CF8">
            <w:pPr>
              <w:spacing w:after="0"/>
              <w:jc w:val="center"/>
              <w:rPr>
                <w:rFonts w:ascii="Arial" w:hAnsi="Arial" w:cs="Arial"/>
                <w:sz w:val="20"/>
                <w:lang w:val="es-ES_tradnl"/>
              </w:rPr>
            </w:pPr>
          </w:p>
          <w:p w14:paraId="297879C2"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10</w:t>
            </w:r>
          </w:p>
          <w:p w14:paraId="0DE3D422" w14:textId="77777777" w:rsidR="00535F85" w:rsidRPr="003C6E6A" w:rsidRDefault="00535F85" w:rsidP="003D2CF8">
            <w:pPr>
              <w:spacing w:after="0"/>
              <w:jc w:val="center"/>
              <w:rPr>
                <w:rFonts w:ascii="Arial" w:hAnsi="Arial" w:cs="Arial"/>
                <w:sz w:val="20"/>
                <w:lang w:val="es-ES_tradnl"/>
              </w:rPr>
            </w:pPr>
          </w:p>
        </w:tc>
        <w:tc>
          <w:tcPr>
            <w:tcW w:w="2771" w:type="dxa"/>
            <w:shd w:val="clear" w:color="auto" w:fill="auto"/>
          </w:tcPr>
          <w:p w14:paraId="784DC8DB"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42</w:t>
            </w:r>
          </w:p>
          <w:p w14:paraId="5B1F75B7"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42</w:t>
            </w:r>
          </w:p>
          <w:p w14:paraId="60F3C692"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42</w:t>
            </w:r>
          </w:p>
        </w:tc>
      </w:tr>
      <w:tr w:rsidR="00535F85" w:rsidRPr="003C6E6A" w14:paraId="2D8F30E2" w14:textId="77777777" w:rsidTr="00B10B18">
        <w:trPr>
          <w:jc w:val="center"/>
        </w:trPr>
        <w:tc>
          <w:tcPr>
            <w:tcW w:w="2376" w:type="dxa"/>
            <w:shd w:val="clear" w:color="auto" w:fill="auto"/>
          </w:tcPr>
          <w:p w14:paraId="70D17359" w14:textId="77777777" w:rsidR="00535F85" w:rsidRPr="003C6E6A" w:rsidRDefault="00535F85" w:rsidP="00B10B18">
            <w:pPr>
              <w:autoSpaceDE w:val="0"/>
              <w:autoSpaceDN w:val="0"/>
              <w:adjustRightInd w:val="0"/>
              <w:spacing w:after="0"/>
              <w:rPr>
                <w:rFonts w:ascii="Arial" w:hAnsi="Arial" w:cs="Arial"/>
                <w:sz w:val="20"/>
                <w:lang w:val="es-ES_tradnl"/>
              </w:rPr>
            </w:pPr>
            <w:r w:rsidRPr="003C6E6A">
              <w:rPr>
                <w:rFonts w:ascii="Arial" w:hAnsi="Arial" w:cs="Arial"/>
                <w:i/>
                <w:iCs/>
                <w:sz w:val="20"/>
                <w:lang w:val="es-ES_tradnl"/>
              </w:rPr>
              <w:t xml:space="preserve">Typha angustifolia </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&lt;EndNote&gt;&lt;Cite&gt;&lt;Author&gt;Klomjek&lt;/Author&gt;&lt;Year&gt;2005&lt;/Year&gt;&lt;IDText&gt;Constructed treatment wetland: a study of eight plant species under saline conditions&lt;/IDText&gt;&lt;DisplayText&gt;&lt;style face="superscript"&gt;87&lt;/style&gt;&lt;/DisplayText&gt;&lt;record&gt;&lt;dates&gt;&lt;pub-dates&gt;&lt;date&gt;Feb&lt;/date&gt;&lt;/pub-dates&gt;&lt;year&gt;2005&lt;/year&gt;&lt;/dates&gt;&lt;urls&gt;&lt;related-urls&gt;&lt;url&gt;&amp;lt;Go to ISI&amp;gt;://WOS:000226476500007&lt;/url&gt;&lt;/related-urls&gt;&lt;/urls&gt;&lt;isbn&gt;0045-6535&lt;/isbn&gt;&lt;titles&gt;&lt;title&gt;Constructed treatment wetland: a study of eight plant species under saline conditions&lt;/title&gt;&lt;secondary-title&gt;Chemosphere&lt;/secondary-title&gt;&lt;/titles&gt;&lt;pages&gt;585-593&lt;/pages&gt;&lt;number&gt;5&lt;/number&gt;&lt;contributors&gt;&lt;authors&gt;&lt;author&gt;Klomjek, P.&lt;/author&gt;&lt;author&gt;Nitisoravut, S.&lt;/author&gt;&lt;/authors&gt;&lt;/contributors&gt;&lt;added-date format="utc"&gt;1448749609&lt;/added-date&gt;&lt;ref-type name="Journal Article"&gt;17&lt;/ref-type&gt;&lt;rec-number&gt;36&lt;/rec-number&gt;&lt;last-updated-date format="utc"&gt;1448749609&lt;/last-updated-date&gt;&lt;accession-num&gt;WOS:000226476500007&lt;/accession-num&gt;&lt;electronic-resource-num&gt;10.1016/j.chemosphere.2004.08.073&lt;/electronic-resource-num&gt;&lt;volume&gt;58&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87</w:t>
            </w:r>
            <w:r w:rsidRPr="003C6E6A">
              <w:rPr>
                <w:rFonts w:ascii="Arial" w:hAnsi="Arial" w:cs="Arial"/>
                <w:noProof/>
                <w:sz w:val="20"/>
                <w:lang w:val="es-ES_tradnl"/>
              </w:rPr>
              <w:fldChar w:fldCharType="end"/>
            </w:r>
          </w:p>
          <w:p w14:paraId="2E430E2E" w14:textId="77777777" w:rsidR="00535F85" w:rsidRPr="003C6E6A" w:rsidRDefault="00535F85" w:rsidP="00B10B18">
            <w:pPr>
              <w:autoSpaceDE w:val="0"/>
              <w:autoSpaceDN w:val="0"/>
              <w:adjustRightInd w:val="0"/>
              <w:spacing w:after="0"/>
              <w:rPr>
                <w:rFonts w:ascii="Arial" w:hAnsi="Arial" w:cs="Arial"/>
                <w:sz w:val="20"/>
                <w:lang w:val="es-ES_tradnl"/>
              </w:rPr>
            </w:pPr>
            <w:r w:rsidRPr="003C6E6A">
              <w:rPr>
                <w:rFonts w:ascii="Arial" w:hAnsi="Arial" w:cs="Arial"/>
                <w:i/>
                <w:iCs/>
                <w:sz w:val="20"/>
                <w:lang w:val="es-ES_tradnl"/>
              </w:rPr>
              <w:t>Brachiaria mutica</w:t>
            </w:r>
          </w:p>
          <w:p w14:paraId="5D83B408" w14:textId="77777777" w:rsidR="00535F85" w:rsidRPr="003C6E6A" w:rsidRDefault="00535F85" w:rsidP="00B10B18">
            <w:pPr>
              <w:autoSpaceDE w:val="0"/>
              <w:autoSpaceDN w:val="0"/>
              <w:adjustRightInd w:val="0"/>
              <w:spacing w:after="0"/>
              <w:rPr>
                <w:rFonts w:ascii="Arial" w:hAnsi="Arial" w:cs="Arial"/>
                <w:sz w:val="20"/>
                <w:lang w:val="es-ES_tradnl"/>
              </w:rPr>
            </w:pPr>
            <w:r w:rsidRPr="003C6E6A">
              <w:rPr>
                <w:rFonts w:ascii="Arial" w:hAnsi="Arial" w:cs="Arial"/>
                <w:i/>
                <w:iCs/>
                <w:sz w:val="20"/>
                <w:lang w:val="es-ES_tradnl"/>
              </w:rPr>
              <w:t>Digitaria bicornis</w:t>
            </w:r>
          </w:p>
          <w:p w14:paraId="209E6F06" w14:textId="77777777" w:rsidR="00535F85" w:rsidRPr="003C6E6A" w:rsidRDefault="00535F85" w:rsidP="00B10B18">
            <w:pPr>
              <w:autoSpaceDE w:val="0"/>
              <w:autoSpaceDN w:val="0"/>
              <w:adjustRightInd w:val="0"/>
              <w:spacing w:after="0"/>
              <w:rPr>
                <w:rFonts w:ascii="Arial" w:hAnsi="Arial" w:cs="Arial"/>
                <w:sz w:val="20"/>
                <w:lang w:val="es-ES_tradnl"/>
              </w:rPr>
            </w:pPr>
            <w:r w:rsidRPr="003C6E6A">
              <w:rPr>
                <w:rFonts w:ascii="Arial" w:hAnsi="Arial" w:cs="Arial"/>
                <w:i/>
                <w:iCs/>
                <w:sz w:val="20"/>
                <w:lang w:val="es-ES_tradnl"/>
              </w:rPr>
              <w:t>Vetiveria zizanioides</w:t>
            </w:r>
          </w:p>
          <w:p w14:paraId="79160408" w14:textId="77777777" w:rsidR="00535F85" w:rsidRPr="003C6E6A" w:rsidRDefault="00535F85" w:rsidP="00B10B18">
            <w:pPr>
              <w:autoSpaceDE w:val="0"/>
              <w:autoSpaceDN w:val="0"/>
              <w:adjustRightInd w:val="0"/>
              <w:spacing w:after="0"/>
              <w:rPr>
                <w:rFonts w:ascii="Arial" w:hAnsi="Arial" w:cs="Arial"/>
                <w:sz w:val="20"/>
                <w:lang w:val="es-ES_tradnl"/>
              </w:rPr>
            </w:pPr>
            <w:r w:rsidRPr="003C6E6A">
              <w:rPr>
                <w:rFonts w:ascii="Arial" w:hAnsi="Arial" w:cs="Arial"/>
                <w:i/>
                <w:iCs/>
                <w:sz w:val="20"/>
                <w:lang w:val="es-ES_tradnl"/>
              </w:rPr>
              <w:t>Spartina patens</w:t>
            </w:r>
          </w:p>
          <w:p w14:paraId="5CA5925A" w14:textId="77777777" w:rsidR="00535F85" w:rsidRPr="003C6E6A" w:rsidRDefault="00535F85" w:rsidP="00B10B18">
            <w:pPr>
              <w:autoSpaceDE w:val="0"/>
              <w:autoSpaceDN w:val="0"/>
              <w:adjustRightInd w:val="0"/>
              <w:spacing w:after="0"/>
              <w:rPr>
                <w:rFonts w:ascii="Arial" w:hAnsi="Arial" w:cs="Arial"/>
                <w:i/>
                <w:sz w:val="20"/>
                <w:lang w:val="es-ES_tradnl"/>
              </w:rPr>
            </w:pPr>
            <w:r w:rsidRPr="003C6E6A">
              <w:rPr>
                <w:rFonts w:ascii="Arial" w:hAnsi="Arial" w:cs="Arial"/>
                <w:i/>
                <w:iCs/>
                <w:sz w:val="20"/>
                <w:lang w:val="es-ES_tradnl"/>
              </w:rPr>
              <w:t>Leptochloa fusca</w:t>
            </w:r>
          </w:p>
        </w:tc>
        <w:tc>
          <w:tcPr>
            <w:tcW w:w="1238" w:type="dxa"/>
            <w:shd w:val="clear" w:color="auto" w:fill="auto"/>
            <w:vAlign w:val="center"/>
          </w:tcPr>
          <w:p w14:paraId="56EC72D1"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10</w:t>
            </w:r>
          </w:p>
        </w:tc>
        <w:tc>
          <w:tcPr>
            <w:tcW w:w="2771" w:type="dxa"/>
            <w:shd w:val="clear" w:color="auto" w:fill="auto"/>
          </w:tcPr>
          <w:p w14:paraId="47FD99E3"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75</w:t>
            </w:r>
          </w:p>
          <w:p w14:paraId="67056AC3"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68</w:t>
            </w:r>
          </w:p>
          <w:p w14:paraId="55DD97C0"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70</w:t>
            </w:r>
          </w:p>
          <w:p w14:paraId="31138395"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77</w:t>
            </w:r>
          </w:p>
          <w:p w14:paraId="54ABB502"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68</w:t>
            </w:r>
          </w:p>
          <w:p w14:paraId="5A4BEB50"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75</w:t>
            </w:r>
          </w:p>
        </w:tc>
      </w:tr>
      <w:tr w:rsidR="00535F85" w:rsidRPr="003C6E6A" w14:paraId="79F6D1AC" w14:textId="77777777" w:rsidTr="00B10B18">
        <w:trPr>
          <w:jc w:val="center"/>
        </w:trPr>
        <w:tc>
          <w:tcPr>
            <w:tcW w:w="2376" w:type="dxa"/>
            <w:tcBorders>
              <w:bottom w:val="single" w:sz="4" w:space="0" w:color="auto"/>
            </w:tcBorders>
            <w:shd w:val="clear" w:color="auto" w:fill="auto"/>
          </w:tcPr>
          <w:p w14:paraId="69531941" w14:textId="77777777" w:rsidR="00535F85" w:rsidRPr="003C6E6A" w:rsidRDefault="00535F85" w:rsidP="00B10B18">
            <w:pPr>
              <w:spacing w:after="0"/>
              <w:rPr>
                <w:rFonts w:ascii="Arial" w:hAnsi="Arial" w:cs="Arial"/>
                <w:i/>
                <w:sz w:val="20"/>
                <w:lang w:val="es-ES_tradnl"/>
              </w:rPr>
            </w:pPr>
            <w:r w:rsidRPr="003C6E6A">
              <w:rPr>
                <w:rFonts w:ascii="Arial" w:hAnsi="Arial" w:cs="Arial"/>
                <w:i/>
                <w:sz w:val="20"/>
                <w:lang w:val="es-ES_tradnl"/>
              </w:rPr>
              <w:t xml:space="preserve">Salicornia bigelovii </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&lt;EndNote&gt;&lt;Cite&gt;&lt;Author&gt;Brown&lt;/Author&gt;&lt;Year&gt;1999&lt;/Year&gt;&lt;IDText&gt;Halophytes for the treatment of saline aquaculture effluent&lt;/IDText&gt;&lt;DisplayText&gt;&lt;style face="superscript"&gt;31&lt;/style&gt;&lt;/DisplayText&gt;&lt;record&gt;&lt;dates&gt;&lt;pub-dates&gt;&lt;date&gt;May 15&lt;/date&gt;&lt;/pub-dates&gt;&lt;year&gt;1999&lt;/year&gt;&lt;/dates&gt;&lt;urls&gt;&lt;related-urls&gt;&lt;url&gt;&amp;lt;Go to ISI&amp;gt;://WOS:000080556400006&lt;/url&gt;&lt;/related-urls&gt;&lt;/urls&gt;&lt;isbn&gt;0044-8486&lt;/isbn&gt;&lt;titles&gt;&lt;title&gt;Halophytes for the treatment of saline aquaculture effluent&lt;/title&gt;&lt;secondary-title&gt;Aquaculture&lt;/secondary-title&gt;&lt;/titles&gt;&lt;pages&gt;255-268&lt;/pages&gt;&lt;number&gt;3-4&lt;/number&gt;&lt;contributors&gt;&lt;authors&gt;&lt;author&gt;Brown, J. J.&lt;/author&gt;&lt;author&gt;Glenn, E. P.&lt;/author&gt;&lt;author&gt;Fitzsimmons, K. M.&lt;/author&gt;&lt;author&gt;Smith, S. E.&lt;/author&gt;&lt;/authors&gt;&lt;/contributors&gt;&lt;added-date format="utc"&gt;1448744730&lt;/added-date&gt;&lt;ref-type name="Journal Article"&gt;17&lt;/ref-type&gt;&lt;rec-number&gt;6&lt;/rec-number&gt;&lt;last-updated-date format="utc"&gt;1448744730&lt;/last-updated-date&gt;&lt;accession-num&gt;WOS:000080556400006&lt;/accession-num&gt;&lt;electronic-resource-num&gt;10.1016/s0044-8486(99)00084-8&lt;/electronic-resource-num&gt;&lt;volume&gt;175&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31</w:t>
            </w:r>
            <w:r w:rsidRPr="003C6E6A">
              <w:rPr>
                <w:rFonts w:ascii="Arial" w:hAnsi="Arial" w:cs="Arial"/>
                <w:noProof/>
                <w:sz w:val="20"/>
                <w:lang w:val="es-ES_tradnl"/>
              </w:rPr>
              <w:fldChar w:fldCharType="end"/>
            </w:r>
          </w:p>
          <w:p w14:paraId="33FCB392" w14:textId="77777777" w:rsidR="00535F85" w:rsidRPr="003C6E6A" w:rsidRDefault="00535F85" w:rsidP="00B10B18">
            <w:pPr>
              <w:spacing w:after="0"/>
              <w:rPr>
                <w:rFonts w:ascii="Arial" w:hAnsi="Arial" w:cs="Arial"/>
                <w:i/>
                <w:sz w:val="20"/>
                <w:lang w:val="es-ES_tradnl"/>
              </w:rPr>
            </w:pPr>
            <w:r w:rsidRPr="003C6E6A">
              <w:rPr>
                <w:rFonts w:ascii="Arial" w:hAnsi="Arial" w:cs="Arial"/>
                <w:i/>
                <w:sz w:val="20"/>
                <w:lang w:val="es-ES_tradnl"/>
              </w:rPr>
              <w:t xml:space="preserve">Suaeda esteroa </w:t>
            </w:r>
          </w:p>
          <w:p w14:paraId="0081C388" w14:textId="77777777" w:rsidR="00535F85" w:rsidRPr="003C6E6A" w:rsidRDefault="00535F85" w:rsidP="00B10B18">
            <w:pPr>
              <w:spacing w:after="0"/>
              <w:rPr>
                <w:rFonts w:ascii="Arial" w:hAnsi="Arial" w:cs="Arial"/>
                <w:i/>
                <w:sz w:val="20"/>
                <w:lang w:val="es-ES_tradnl"/>
              </w:rPr>
            </w:pPr>
            <w:r w:rsidRPr="003C6E6A">
              <w:rPr>
                <w:rFonts w:ascii="Arial" w:hAnsi="Arial" w:cs="Arial"/>
                <w:i/>
                <w:sz w:val="20"/>
                <w:lang w:val="es-ES_tradnl"/>
              </w:rPr>
              <w:t>Atriplex barclayana</w:t>
            </w:r>
          </w:p>
        </w:tc>
        <w:tc>
          <w:tcPr>
            <w:tcW w:w="1238" w:type="dxa"/>
            <w:tcBorders>
              <w:bottom w:val="single" w:sz="4" w:space="0" w:color="auto"/>
            </w:tcBorders>
            <w:shd w:val="clear" w:color="auto" w:fill="auto"/>
            <w:vAlign w:val="center"/>
          </w:tcPr>
          <w:p w14:paraId="0D36E392" w14:textId="77777777" w:rsidR="00535F85" w:rsidRPr="003C6E6A" w:rsidRDefault="00535F85" w:rsidP="003D2CF8">
            <w:pPr>
              <w:spacing w:after="0"/>
              <w:jc w:val="center"/>
              <w:rPr>
                <w:rFonts w:ascii="Arial" w:hAnsi="Arial" w:cs="Arial"/>
                <w:sz w:val="20"/>
                <w:lang w:val="es-ES_tradnl"/>
              </w:rPr>
            </w:pPr>
          </w:p>
          <w:p w14:paraId="0DC4FD22"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0,5</w:t>
            </w:r>
          </w:p>
        </w:tc>
        <w:tc>
          <w:tcPr>
            <w:tcW w:w="2771" w:type="dxa"/>
            <w:tcBorders>
              <w:bottom w:val="single" w:sz="4" w:space="0" w:color="auto"/>
            </w:tcBorders>
            <w:shd w:val="clear" w:color="auto" w:fill="auto"/>
          </w:tcPr>
          <w:p w14:paraId="592FBCF5"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38</w:t>
            </w:r>
          </w:p>
          <w:p w14:paraId="1770DCA9"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48</w:t>
            </w:r>
          </w:p>
          <w:p w14:paraId="5FCDEC80" w14:textId="77777777" w:rsidR="00535F85" w:rsidRPr="003C6E6A" w:rsidRDefault="00535F85" w:rsidP="003D2CF8">
            <w:pPr>
              <w:spacing w:after="0"/>
              <w:jc w:val="center"/>
              <w:rPr>
                <w:rFonts w:ascii="Arial" w:hAnsi="Arial" w:cs="Arial"/>
                <w:sz w:val="20"/>
                <w:lang w:val="es-ES_tradnl"/>
              </w:rPr>
            </w:pPr>
            <w:r w:rsidRPr="003C6E6A">
              <w:rPr>
                <w:rFonts w:ascii="Arial" w:hAnsi="Arial" w:cs="Arial"/>
                <w:sz w:val="20"/>
                <w:lang w:val="es-ES_tradnl"/>
              </w:rPr>
              <w:t>50</w:t>
            </w:r>
          </w:p>
        </w:tc>
      </w:tr>
    </w:tbl>
    <w:p w14:paraId="0CD6B843" w14:textId="77777777" w:rsidR="00535F85" w:rsidRPr="003C6E6A" w:rsidRDefault="00535F85" w:rsidP="00535F85">
      <w:pPr>
        <w:rPr>
          <w:rFonts w:ascii="Arial" w:hAnsi="Arial" w:cs="Arial"/>
          <w:sz w:val="20"/>
          <w:lang w:val="es-ES_tradnl"/>
        </w:rPr>
      </w:pPr>
      <w:r w:rsidRPr="003C6E6A">
        <w:rPr>
          <w:rFonts w:ascii="Arial" w:hAnsi="Arial" w:cs="Arial"/>
          <w:sz w:val="20"/>
          <w:lang w:val="es-ES_tradnl"/>
        </w:rPr>
        <w:t>*NI: Nitrógeno del amonio (NH</w:t>
      </w:r>
      <w:r w:rsidRPr="003C6E6A">
        <w:rPr>
          <w:rFonts w:ascii="Arial" w:hAnsi="Arial" w:cs="Arial"/>
          <w:sz w:val="20"/>
          <w:vertAlign w:val="subscript"/>
          <w:lang w:val="es-ES_tradnl"/>
        </w:rPr>
        <w:t>4</w:t>
      </w:r>
      <w:r w:rsidRPr="003C6E6A">
        <w:rPr>
          <w:rFonts w:ascii="Arial" w:hAnsi="Arial" w:cs="Arial"/>
          <w:sz w:val="20"/>
          <w:lang w:val="es-ES_tradnl"/>
        </w:rPr>
        <w:t>-N) y nitrógeno del nitrato (NO</w:t>
      </w:r>
      <w:r w:rsidRPr="003C6E6A">
        <w:rPr>
          <w:rFonts w:ascii="Arial" w:hAnsi="Arial" w:cs="Arial"/>
          <w:sz w:val="20"/>
          <w:vertAlign w:val="subscript"/>
          <w:lang w:val="es-ES_tradnl"/>
        </w:rPr>
        <w:t>3</w:t>
      </w:r>
      <w:r w:rsidRPr="003C6E6A">
        <w:rPr>
          <w:rFonts w:ascii="Arial" w:hAnsi="Arial" w:cs="Arial"/>
          <w:sz w:val="20"/>
          <w:lang w:val="es-ES_tradnl"/>
        </w:rPr>
        <w:t>-N). Las concentraciones de nitrógeno son diferentes en cada experimento.</w:t>
      </w:r>
    </w:p>
    <w:p w14:paraId="246790B9" w14:textId="77777777" w:rsidR="00DC711B" w:rsidRPr="003C6E6A" w:rsidRDefault="00DC711B" w:rsidP="00EE20D1">
      <w:pPr>
        <w:autoSpaceDE w:val="0"/>
        <w:autoSpaceDN w:val="0"/>
        <w:adjustRightInd w:val="0"/>
        <w:spacing w:after="0"/>
        <w:jc w:val="both"/>
        <w:rPr>
          <w:rFonts w:ascii="Arial" w:hAnsi="Arial" w:cs="Arial"/>
          <w:sz w:val="22"/>
          <w:szCs w:val="22"/>
          <w:lang w:val="es-ES_tradnl"/>
        </w:rPr>
      </w:pPr>
    </w:p>
    <w:p w14:paraId="3427CD65" w14:textId="1898D1F3" w:rsidR="0060220D" w:rsidRPr="003C6E6A" w:rsidRDefault="0060220D" w:rsidP="00EE20D1">
      <w:pPr>
        <w:autoSpaceDE w:val="0"/>
        <w:autoSpaceDN w:val="0"/>
        <w:adjustRightInd w:val="0"/>
        <w:spacing w:after="0"/>
        <w:jc w:val="both"/>
        <w:rPr>
          <w:rFonts w:ascii="Arial" w:eastAsia="Verdana" w:hAnsi="Arial" w:cs="Arial"/>
          <w:sz w:val="22"/>
          <w:szCs w:val="22"/>
          <w:lang w:eastAsia="en-US"/>
        </w:rPr>
      </w:pPr>
      <w:r w:rsidRPr="003C6E6A">
        <w:rPr>
          <w:rFonts w:ascii="Arial" w:hAnsi="Arial" w:cs="Arial"/>
          <w:sz w:val="22"/>
          <w:szCs w:val="22"/>
          <w:lang w:val="es-ES_tradnl"/>
        </w:rPr>
        <w:t>La asimilación de N implica absorción, transporte, y utilización a nivel celular para la biosíntesis de aminoácido</w:t>
      </w:r>
      <w:r w:rsidR="00BB21A4" w:rsidRPr="003C6E6A">
        <w:rPr>
          <w:rFonts w:ascii="Arial" w:hAnsi="Arial" w:cs="Arial"/>
          <w:sz w:val="22"/>
          <w:szCs w:val="22"/>
          <w:lang w:val="es-ES_tradnl"/>
        </w:rPr>
        <w:t>s, proteínas, ácidos nucleicos</w:t>
      </w:r>
      <w:r w:rsidRPr="003C6E6A">
        <w:rPr>
          <w:rFonts w:ascii="Arial" w:hAnsi="Arial" w:cs="Arial"/>
          <w:sz w:val="22"/>
          <w:szCs w:val="22"/>
          <w:lang w:val="es-ES_tradnl"/>
        </w:rPr>
        <w:fldChar w:fldCharType="begin">
          <w:fldData xml:space="preserve">PEVuZE5vdGU+PENpdGU+PEF1dGhvcj5SYXZhenpvbG88L0F1dGhvcj48WWVhcj4yMDIwPC9ZZWFy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</w:fldData>
        </w:fldChar>
      </w:r>
      <w:r w:rsidR="00047F75" w:rsidRPr="003C6E6A">
        <w:rPr>
          <w:rFonts w:ascii="Arial" w:hAnsi="Arial" w:cs="Arial"/>
          <w:sz w:val="22"/>
          <w:szCs w:val="22"/>
          <w:lang w:val="es-ES_tradnl"/>
        </w:rPr>
        <w:instrText xml:space="preserve"> ADDIN EN.CITE </w:instrText>
      </w:r>
      <w:r w:rsidR="00047F75" w:rsidRPr="003C6E6A">
        <w:rPr>
          <w:rFonts w:ascii="Arial" w:hAnsi="Arial" w:cs="Arial"/>
          <w:sz w:val="22"/>
          <w:szCs w:val="22"/>
          <w:lang w:val="es-ES_tradnl"/>
        </w:rPr>
        <w:fldChar w:fldCharType="begin">
          <w:fldData xml:space="preserve">PEVuZE5vdGU+PENpdGU+PEF1dGhvcj5SYXZhenpvbG88L0F1dGhvcj48WWVhcj4yMDIwPC9ZZWFy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</w:fldData>
        </w:fldChar>
      </w:r>
      <w:r w:rsidR="00047F75" w:rsidRPr="003C6E6A">
        <w:rPr>
          <w:rFonts w:ascii="Arial" w:hAnsi="Arial" w:cs="Arial"/>
          <w:sz w:val="22"/>
          <w:szCs w:val="22"/>
          <w:lang w:val="es-ES_tradnl"/>
        </w:rPr>
        <w:instrText xml:space="preserve"> ADDIN EN.CITE.DATA </w:instrText>
      </w:r>
      <w:r w:rsidR="00047F75" w:rsidRPr="003C6E6A">
        <w:rPr>
          <w:rFonts w:ascii="Arial" w:hAnsi="Arial" w:cs="Arial"/>
          <w:sz w:val="22"/>
          <w:szCs w:val="22"/>
          <w:lang w:val="es-ES_tradnl"/>
        </w:rPr>
      </w:r>
      <w:r w:rsidR="00047F75" w:rsidRPr="003C6E6A">
        <w:rPr>
          <w:rFonts w:ascii="Arial" w:hAnsi="Arial" w:cs="Arial"/>
          <w:sz w:val="22"/>
          <w:szCs w:val="22"/>
          <w:lang w:val="es-ES_tradnl"/>
        </w:rPr>
        <w:fldChar w:fldCharType="end"/>
      </w:r>
      <w:r w:rsidRPr="003C6E6A">
        <w:rPr>
          <w:rFonts w:ascii="Arial" w:hAnsi="Arial" w:cs="Arial"/>
          <w:sz w:val="22"/>
          <w:szCs w:val="22"/>
          <w:lang w:val="es-ES_tradnl"/>
        </w:rPr>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88-90</w:t>
      </w:r>
      <w:r w:rsidRPr="003C6E6A">
        <w:rPr>
          <w:rFonts w:ascii="Arial" w:hAnsi="Arial" w:cs="Arial"/>
          <w:sz w:val="22"/>
          <w:szCs w:val="22"/>
          <w:lang w:val="es-ES_tradnl"/>
        </w:rPr>
        <w:fldChar w:fldCharType="end"/>
      </w:r>
      <w:r w:rsidRPr="003C6E6A">
        <w:rPr>
          <w:rFonts w:ascii="Arial" w:hAnsi="Arial" w:cs="Arial"/>
          <w:sz w:val="22"/>
          <w:szCs w:val="22"/>
          <w:lang w:val="es-ES_tradnl"/>
        </w:rPr>
        <w:t>. En ciertas plantas halófitas se observa una gran afinidad por el amonio (NH</w:t>
      </w:r>
      <w:r w:rsidRPr="003C6E6A">
        <w:rPr>
          <w:rFonts w:ascii="Arial" w:hAnsi="Arial" w:cs="Arial"/>
          <w:sz w:val="22"/>
          <w:szCs w:val="22"/>
          <w:vertAlign w:val="subscript"/>
          <w:lang w:val="es-ES_tradnl"/>
        </w:rPr>
        <w:t>4</w:t>
      </w:r>
      <w:r w:rsidRPr="003C6E6A">
        <w:rPr>
          <w:rFonts w:ascii="Arial" w:hAnsi="Arial" w:cs="Arial"/>
          <w:sz w:val="22"/>
          <w:szCs w:val="22"/>
          <w:vertAlign w:val="superscript"/>
          <w:lang w:val="es-ES_tradnl"/>
        </w:rPr>
        <w:t>+</w:t>
      </w:r>
      <w:r w:rsidRPr="003C6E6A">
        <w:rPr>
          <w:rFonts w:ascii="Arial" w:hAnsi="Arial" w:cs="Arial"/>
          <w:sz w:val="22"/>
          <w:szCs w:val="22"/>
          <w:lang w:val="es-ES_tradnl"/>
        </w:rPr>
        <w:t>), mientras que el nitrato (NO</w:t>
      </w:r>
      <w:r w:rsidRPr="003C6E6A">
        <w:rPr>
          <w:rFonts w:ascii="Arial" w:hAnsi="Arial" w:cs="Arial"/>
          <w:sz w:val="22"/>
          <w:szCs w:val="22"/>
          <w:vertAlign w:val="subscript"/>
          <w:lang w:val="es-ES_tradnl"/>
        </w:rPr>
        <w:t>3</w:t>
      </w:r>
      <w:r w:rsidRPr="003C6E6A">
        <w:rPr>
          <w:rFonts w:ascii="Arial" w:hAnsi="Arial" w:cs="Arial"/>
          <w:sz w:val="22"/>
          <w:szCs w:val="22"/>
          <w:vertAlign w:val="superscript"/>
          <w:lang w:val="es-ES_tradnl"/>
        </w:rPr>
        <w:t>-</w:t>
      </w:r>
      <w:r w:rsidRPr="003C6E6A">
        <w:rPr>
          <w:rFonts w:ascii="Arial" w:hAnsi="Arial" w:cs="Arial"/>
          <w:sz w:val="22"/>
          <w:szCs w:val="22"/>
          <w:lang w:val="es-ES_tradnl"/>
        </w:rPr>
        <w:t>), puede tener un rol menor en la nutrición de la planta</w:t>
      </w:r>
      <w:r w:rsidRPr="003C6E6A">
        <w:rPr>
          <w:rFonts w:ascii="Arial" w:hAnsi="Arial" w:cs="Arial"/>
          <w:sz w:val="22"/>
          <w:szCs w:val="22"/>
          <w:lang w:val="es-ES_tradnl"/>
        </w:rPr>
        <w:fldChar w:fldCharType="begin">
          <w:fldData xml:space="preserve">PEVuZE5vdGU+PENpdGU+PEF1dGhvcj5TaW1hczwvQXV0aG9yPjxZZWFyPjIwMDc8L1llYXI+PElE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==
</w:fldData>
        </w:fldChar>
      </w:r>
      <w:r w:rsidR="00DA383F" w:rsidRPr="003C6E6A">
        <w:rPr>
          <w:rFonts w:ascii="Arial" w:hAnsi="Arial" w:cs="Arial"/>
          <w:sz w:val="22"/>
          <w:szCs w:val="22"/>
          <w:lang w:val="es-ES_tradnl"/>
        </w:rPr>
        <w:instrText xml:space="preserve"> ADDIN EN.CITE </w:instrText>
      </w:r>
      <w:r w:rsidR="00DA383F" w:rsidRPr="003C6E6A">
        <w:rPr>
          <w:rFonts w:ascii="Arial" w:hAnsi="Arial" w:cs="Arial"/>
          <w:sz w:val="22"/>
          <w:szCs w:val="22"/>
          <w:lang w:val="es-ES_tradnl"/>
        </w:rPr>
        <w:fldChar w:fldCharType="begin">
          <w:fldData xml:space="preserve">PEVuZE5vdGU+PENpdGU+PEF1dGhvcj5TaW1hczwvQXV0aG9yPjxZZWFyPjIwMDc8L1llYXI+PElE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==
</w:fldData>
        </w:fldChar>
      </w:r>
      <w:r w:rsidR="00DA383F" w:rsidRPr="003C6E6A">
        <w:rPr>
          <w:rFonts w:ascii="Arial" w:hAnsi="Arial" w:cs="Arial"/>
          <w:sz w:val="22"/>
          <w:szCs w:val="22"/>
          <w:lang w:val="es-ES_tradnl"/>
        </w:rPr>
        <w:instrText xml:space="preserve"> ADDIN EN.CITE.DATA </w:instrText>
      </w:r>
      <w:r w:rsidR="00DA383F" w:rsidRPr="003C6E6A">
        <w:rPr>
          <w:rFonts w:ascii="Arial" w:hAnsi="Arial" w:cs="Arial"/>
          <w:sz w:val="22"/>
          <w:szCs w:val="22"/>
          <w:lang w:val="es-ES_tradnl"/>
        </w:rPr>
      </w:r>
      <w:r w:rsidR="00DA383F" w:rsidRPr="003C6E6A">
        <w:rPr>
          <w:rFonts w:ascii="Arial" w:hAnsi="Arial" w:cs="Arial"/>
          <w:sz w:val="22"/>
          <w:szCs w:val="22"/>
          <w:lang w:val="es-ES_tradnl"/>
        </w:rPr>
        <w:fldChar w:fldCharType="end"/>
      </w:r>
      <w:r w:rsidRPr="003C6E6A">
        <w:rPr>
          <w:rFonts w:ascii="Arial" w:hAnsi="Arial" w:cs="Arial"/>
          <w:sz w:val="22"/>
          <w:szCs w:val="22"/>
          <w:lang w:val="es-ES_tradnl"/>
        </w:rPr>
      </w:r>
      <w:r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21, 91-93</w:t>
      </w:r>
      <w:r w:rsidRPr="003C6E6A">
        <w:rPr>
          <w:rFonts w:ascii="Arial" w:hAnsi="Arial" w:cs="Arial"/>
          <w:sz w:val="22"/>
          <w:szCs w:val="22"/>
          <w:lang w:val="es-ES_tradnl"/>
        </w:rPr>
        <w:fldChar w:fldCharType="end"/>
      </w:r>
      <w:r w:rsidRPr="003C6E6A">
        <w:rPr>
          <w:rFonts w:ascii="Arial" w:hAnsi="Arial" w:cs="Arial"/>
          <w:sz w:val="22"/>
          <w:szCs w:val="22"/>
          <w:lang w:val="es-ES_tradnl"/>
        </w:rPr>
        <w:t>. Sin embargo, cuando está disponible las plantas mues</w:t>
      </w:r>
      <w:r w:rsidR="00BB21A4" w:rsidRPr="003C6E6A">
        <w:rPr>
          <w:rFonts w:ascii="Arial" w:hAnsi="Arial" w:cs="Arial"/>
          <w:sz w:val="22"/>
          <w:szCs w:val="22"/>
          <w:lang w:val="es-ES_tradnl"/>
        </w:rPr>
        <w:t>tran la capacidad de asimilarlo</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&lt;EndNote&gt;&lt;Cite&gt;&lt;Author&gt;Mendelssohn&lt;/Author&gt;&lt;Year&gt;1979&lt;/Year&gt;&lt;IDText&gt;NITROGEN-METABOLISM IN THE HEIGHT FORMS OF SPARTINA-ALTERNIFLORA IN NORTH-CAROLINA&lt;/IDText&gt;&lt;DisplayText&gt;&lt;style face="superscript"&gt;94&lt;/style&gt;&lt;/DisplayText&gt;&lt;record&gt;&lt;dates&gt;&lt;pub-dates&gt;&lt;date&gt;1979&lt;/date&gt;&lt;/pub-dates&gt;&lt;year&gt;1979&lt;/year&gt;&lt;/dates&gt;&lt;urls&gt;&lt;related-urls&gt;&lt;url&gt;&amp;lt;Go to ISI&amp;gt;://WOS:A1979HM52600018&lt;/url&gt;&lt;/related-urls&gt;&lt;/urls&gt;&lt;isbn&gt;0012-9658&lt;/isbn&gt;&lt;titles&gt;&lt;title&gt;NITROGEN-METABOLISM IN THE HEIGHT FORMS OF SPARTINA-ALTERNIFLORA IN NORTH-CAROLINA&lt;/title&gt;&lt;secondary-title&gt;Ecology&lt;/secondary-title&gt;&lt;/titles&gt;&lt;pages&gt;574-584&lt;/pages&gt;&lt;number&gt;3&lt;/number&gt;&lt;contributors&gt;&lt;authors&gt;&lt;author&gt;Mendelssohn, I. A.&lt;/author&gt;&lt;/authors&gt;&lt;/contributors&gt;&lt;added-date format="utc"&gt;1448750618&lt;/added-date&gt;&lt;ref-type name="Journal Article"&gt;17&lt;/ref-type&gt;&lt;rec-number&gt;49&lt;/rec-number&gt;&lt;last-updated-date format="utc"&gt;1448750618&lt;/last-updated-date&gt;&lt;accession-num&gt;WOS:A1979HM52600018&lt;/accession-num&gt;&lt;electronic-resource-num&gt;10.2307/1936078&lt;/electronic-resource-num&gt;&lt;volume&gt;60&lt;/volume&gt;&lt;/record&gt;&lt;/Cite&gt;&lt;/EndNote&gt;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94</w:t>
      </w:r>
      <w:r w:rsidRPr="003C6E6A">
        <w:rPr>
          <w:rFonts w:ascii="Arial" w:hAnsi="Arial" w:cs="Arial"/>
          <w:sz w:val="22"/>
          <w:szCs w:val="22"/>
          <w:lang w:val="es-ES_tradnl"/>
        </w:rPr>
        <w:fldChar w:fldCharType="end"/>
      </w:r>
      <w:r w:rsidRPr="003C6E6A">
        <w:rPr>
          <w:rFonts w:ascii="Arial" w:hAnsi="Arial" w:cs="Arial"/>
          <w:sz w:val="22"/>
          <w:szCs w:val="22"/>
          <w:lang w:val="es-ES_tradnl"/>
        </w:rPr>
        <w:t xml:space="preserve">. </w:t>
      </w:r>
      <w:r w:rsidRPr="003C6E6A">
        <w:rPr>
          <w:rFonts w:ascii="Arial" w:hAnsi="Arial" w:cs="Arial"/>
          <w:sz w:val="22"/>
          <w:szCs w:val="22"/>
        </w:rPr>
        <w:t xml:space="preserve">Por ejemplo, </w:t>
      </w:r>
      <w:r w:rsidRPr="003C6E6A">
        <w:rPr>
          <w:rFonts w:ascii="Arial" w:hAnsi="Arial" w:cs="Arial"/>
          <w:i/>
          <w:sz w:val="22"/>
          <w:szCs w:val="22"/>
          <w:lang w:val="es-ES_tradnl"/>
        </w:rPr>
        <w:t>Salicornia bigelovii</w:t>
      </w:r>
      <w:r w:rsidRPr="003C6E6A">
        <w:rPr>
          <w:rFonts w:ascii="Arial" w:hAnsi="Arial" w:cs="Arial"/>
          <w:sz w:val="22"/>
          <w:szCs w:val="22"/>
          <w:lang w:val="es-ES_tradnl"/>
        </w:rPr>
        <w:t xml:space="preserve"> creciendo en altas concentraciones de NaCl, muestra mayor utilización de amonio en comparación con nitrato, cuando estos se encuentran en bajas concentraciones. Sin embargo, cuando las concentraciones de </w:t>
      </w:r>
      <w:r w:rsidRPr="003C6E6A">
        <w:rPr>
          <w:rFonts w:ascii="Arial" w:hAnsi="Arial" w:cs="Arial"/>
          <w:iCs/>
          <w:sz w:val="22"/>
          <w:szCs w:val="22"/>
          <w:lang w:val="es-ES_tradnl"/>
        </w:rPr>
        <w:t>NH</w:t>
      </w:r>
      <w:r w:rsidRPr="003C6E6A">
        <w:rPr>
          <w:rFonts w:ascii="Arial" w:hAnsi="Arial" w:cs="Arial"/>
          <w:iCs/>
          <w:sz w:val="22"/>
          <w:szCs w:val="22"/>
          <w:vertAlign w:val="subscript"/>
          <w:lang w:val="es-ES_tradnl"/>
        </w:rPr>
        <w:t>4</w:t>
      </w:r>
      <w:r w:rsidRPr="003C6E6A">
        <w:rPr>
          <w:rFonts w:ascii="Arial" w:hAnsi="Arial" w:cs="Arial"/>
          <w:iCs/>
          <w:sz w:val="22"/>
          <w:szCs w:val="22"/>
          <w:vertAlign w:val="superscript"/>
          <w:lang w:val="es-ES_tradnl"/>
        </w:rPr>
        <w:t>+</w:t>
      </w:r>
      <w:r w:rsidRPr="003C6E6A">
        <w:rPr>
          <w:rFonts w:ascii="Arial" w:hAnsi="Arial" w:cs="Arial"/>
          <w:sz w:val="22"/>
          <w:szCs w:val="22"/>
          <w:lang w:val="es-ES_tradnl"/>
        </w:rPr>
        <w:t xml:space="preserve"> y NO</w:t>
      </w:r>
      <w:r w:rsidRPr="003C6E6A">
        <w:rPr>
          <w:rFonts w:ascii="Arial" w:hAnsi="Arial" w:cs="Arial"/>
          <w:sz w:val="22"/>
          <w:szCs w:val="22"/>
          <w:vertAlign w:val="subscript"/>
          <w:lang w:val="es-ES_tradnl"/>
        </w:rPr>
        <w:t>3</w:t>
      </w:r>
      <w:r w:rsidRPr="003C6E6A">
        <w:rPr>
          <w:rFonts w:ascii="Arial" w:hAnsi="Arial" w:cs="Arial"/>
          <w:sz w:val="22"/>
          <w:szCs w:val="22"/>
          <w:vertAlign w:val="superscript"/>
          <w:lang w:val="es-ES_tradnl"/>
        </w:rPr>
        <w:t>-</w:t>
      </w:r>
      <w:r w:rsidRPr="003C6E6A">
        <w:rPr>
          <w:rFonts w:ascii="Arial" w:hAnsi="Arial" w:cs="Arial"/>
          <w:sz w:val="22"/>
          <w:szCs w:val="22"/>
          <w:lang w:val="es-ES_tradnl"/>
        </w:rPr>
        <w:t xml:space="preserve"> aumentan, el consumo de las dos fuentes se torna similar</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&lt;EndNote&gt;&lt;Cite&gt;&lt;Author&gt;Kudo&lt;/Author&gt;&lt;Year&gt;2010&lt;/Year&gt;&lt;IDText&gt;Responses of Halophyte Salicornia bigelovii to Different Forms of Nitrogen Source&lt;/IDText&gt;&lt;DisplayText&gt;&lt;style face="superscript"&gt;95&lt;/style&gt;&lt;/DisplayText&gt;&lt;record&gt;&lt;dates&gt;&lt;pub-dates&gt;&lt;date&gt;Jun&lt;/date&gt;&lt;/pub-dates&gt;&lt;year&gt;2010&lt;/year&gt;&lt;/dates&gt;&lt;urls&gt;&lt;related-urls&gt;&lt;url&gt;&amp;lt;Go to ISI&amp;gt;://WOS:000279186500005&lt;/url&gt;&lt;/related-urls&gt;&lt;/urls&gt;&lt;isbn&gt;1002-0160&lt;/isbn&gt;&lt;titles&gt;&lt;title&gt;Responses of Halophyte Salicornia bigelovii to Different Forms of Nitrogen Source&lt;/title&gt;&lt;secondary-title&gt;Pedosphere&lt;/secondary-title&gt;&lt;/titles&gt;&lt;pages&gt;311-317&lt;/pages&gt;&lt;number&gt;3&lt;/number&gt;&lt;contributors&gt;&lt;authors&gt;&lt;author&gt;Kudo, N.&lt;/author&gt;&lt;author&gt;Fujiyama, H.&lt;/author&gt;&lt;/authors&gt;&lt;/contributors&gt;&lt;added-date format="utc"&gt;1596732124&lt;/added-date&gt;&lt;ref-type name="Journal Article"&gt;17&lt;/ref-type&gt;&lt;rec-number&gt;329&lt;/rec-number&gt;&lt;last-updated-date format="utc"&gt;1596732124&lt;/last-updated-date&gt;&lt;accession-num&gt;WOS:000279186500005&lt;/accession-num&gt;&lt;electronic-resource-num&gt;10.1016/s1002-0160(10)60019-7&lt;/electronic-resource-num&gt;&lt;volume&gt;20&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95</w:t>
      </w:r>
      <w:r w:rsidRPr="003C6E6A">
        <w:rPr>
          <w:rFonts w:ascii="Arial" w:hAnsi="Arial" w:cs="Arial"/>
          <w:sz w:val="22"/>
          <w:szCs w:val="22"/>
          <w:lang w:val="es-ES_tradnl"/>
        </w:rPr>
        <w:fldChar w:fldCharType="end"/>
      </w:r>
      <w:r w:rsidRPr="003C6E6A">
        <w:rPr>
          <w:rFonts w:ascii="Arial" w:hAnsi="Arial" w:cs="Arial"/>
          <w:sz w:val="22"/>
          <w:szCs w:val="22"/>
          <w:lang w:val="es-ES_tradnl"/>
        </w:rPr>
        <w:t>. Otras halófitas muestran otros patrones de consumo, por ejemplo, cuando crecen ante la presencia exclusiva de amonio (</w:t>
      </w:r>
      <w:r w:rsidRPr="003C6E6A">
        <w:rPr>
          <w:rFonts w:ascii="Arial" w:hAnsi="Arial" w:cs="Arial"/>
          <w:iCs/>
          <w:sz w:val="22"/>
          <w:szCs w:val="22"/>
          <w:lang w:val="es-ES_tradnl"/>
        </w:rPr>
        <w:t>NH</w:t>
      </w:r>
      <w:r w:rsidRPr="003C6E6A">
        <w:rPr>
          <w:rFonts w:ascii="Arial" w:hAnsi="Arial" w:cs="Arial"/>
          <w:iCs/>
          <w:sz w:val="22"/>
          <w:szCs w:val="22"/>
          <w:vertAlign w:val="subscript"/>
          <w:lang w:val="es-ES_tradnl"/>
        </w:rPr>
        <w:t>4</w:t>
      </w:r>
      <w:r w:rsidRPr="003C6E6A">
        <w:rPr>
          <w:rFonts w:ascii="Arial" w:hAnsi="Arial" w:cs="Arial"/>
          <w:iCs/>
          <w:sz w:val="22"/>
          <w:szCs w:val="22"/>
          <w:vertAlign w:val="superscript"/>
          <w:lang w:val="es-ES_tradnl"/>
        </w:rPr>
        <w:t>+</w:t>
      </w:r>
      <w:r w:rsidRPr="003C6E6A">
        <w:rPr>
          <w:rFonts w:ascii="Arial" w:hAnsi="Arial" w:cs="Arial"/>
          <w:sz w:val="22"/>
          <w:szCs w:val="22"/>
          <w:lang w:val="es-ES_tradnl"/>
        </w:rPr>
        <w:t>) el crecimiento se inhibe, pero cuando crecen con NO</w:t>
      </w:r>
      <w:r w:rsidRPr="003C6E6A">
        <w:rPr>
          <w:rFonts w:ascii="Arial" w:hAnsi="Arial" w:cs="Arial"/>
          <w:sz w:val="22"/>
          <w:szCs w:val="22"/>
          <w:vertAlign w:val="subscript"/>
          <w:lang w:val="es-ES_tradnl"/>
        </w:rPr>
        <w:t>3</w:t>
      </w:r>
      <w:r w:rsidRPr="003C6E6A">
        <w:rPr>
          <w:rFonts w:ascii="Arial" w:hAnsi="Arial" w:cs="Arial"/>
          <w:sz w:val="22"/>
          <w:szCs w:val="22"/>
          <w:vertAlign w:val="superscript"/>
          <w:lang w:val="es-ES_tradnl"/>
        </w:rPr>
        <w:t>-</w:t>
      </w:r>
      <w:r w:rsidRPr="003C6E6A">
        <w:rPr>
          <w:rFonts w:ascii="Arial" w:hAnsi="Arial" w:cs="Arial"/>
          <w:sz w:val="22"/>
          <w:szCs w:val="22"/>
          <w:lang w:val="es-ES_tradnl"/>
        </w:rPr>
        <w:t xml:space="preserve">, </w:t>
      </w:r>
      <w:r w:rsidRPr="003C6E6A">
        <w:rPr>
          <w:rFonts w:ascii="Arial" w:hAnsi="Arial" w:cs="Arial"/>
          <w:sz w:val="22"/>
          <w:szCs w:val="22"/>
          <w:lang w:val="es-ES_tradnl"/>
        </w:rPr>
        <w:lastRenderedPageBreak/>
        <w:t xml:space="preserve">o bien, mezclas de fuentes de nitrato-amonio, las </w:t>
      </w:r>
      <w:r w:rsidR="00BB21A4" w:rsidRPr="003C6E6A">
        <w:rPr>
          <w:rFonts w:ascii="Arial" w:hAnsi="Arial" w:cs="Arial"/>
          <w:sz w:val="22"/>
          <w:szCs w:val="22"/>
          <w:lang w:val="es-ES_tradnl"/>
        </w:rPr>
        <w:t>plantas crecen normalmente</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&lt;EndNote&gt;&lt;Cite&gt;&lt;Author&gt;Britto&lt;/Author&gt;&lt;Year&gt;2002&lt;/Year&gt;&lt;IDText&gt;NH4+ toxicity in higher plants: a critical review&lt;/IDText&gt;&lt;DisplayText&gt;&lt;style face="superscript"&gt;78&lt;/style&gt;&lt;/DisplayText&gt;&lt;record&gt;&lt;dates&gt;&lt;pub-dates&gt;&lt;date&gt;Jun&lt;/date&gt;&lt;/pub-dates&gt;&lt;year&gt;2002&lt;/year&gt;&lt;/dates&gt;&lt;urls&gt;&lt;related-urls&gt;&lt;url&gt;&amp;lt;Go to ISI&amp;gt;://WOS:000176687800001&lt;/url&gt;&lt;/related-urls&gt;&lt;/urls&gt;&lt;isbn&gt;0176-1617&lt;/isbn&gt;&lt;titles&gt;&lt;title&gt;NH4+ toxicity in higher plants: a critical review&lt;/title&gt;&lt;secondary-title&gt;Journal of Plant Physiology&lt;/secondary-title&gt;&lt;/titles&gt;&lt;pages&gt;567-584&lt;/pages&gt;&lt;number&gt;6&lt;/number&gt;&lt;contributors&gt;&lt;authors&gt;&lt;author&gt;Britto, D. T.&lt;/author&gt;&lt;author&gt;Kronzucker, H. J.&lt;/author&gt;&lt;/authors&gt;&lt;/contributors&gt;&lt;added-date format="utc"&gt;1448744680&lt;/added-date&gt;&lt;ref-type name="Journal Article"&gt;17&lt;/ref-type&gt;&lt;rec-number&gt;5&lt;/rec-number&gt;&lt;last-updated-date format="utc"&gt;1448744680&lt;/last-updated-date&gt;&lt;accession-num&gt;WOS:000176687800001&lt;/accession-num&gt;&lt;electronic-resource-num&gt;10.1078/0176-1617-0774&lt;/electronic-resource-num&gt;&lt;volume&gt;159&lt;/volume&gt;&lt;/record&gt;&lt;/Cite&gt;&lt;/EndNote&gt;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78</w:t>
      </w:r>
      <w:r w:rsidRPr="003C6E6A">
        <w:rPr>
          <w:rFonts w:ascii="Arial" w:hAnsi="Arial" w:cs="Arial"/>
          <w:sz w:val="22"/>
          <w:szCs w:val="22"/>
          <w:lang w:val="es-ES_tradnl"/>
        </w:rPr>
        <w:fldChar w:fldCharType="end"/>
      </w:r>
      <w:r w:rsidRPr="003C6E6A">
        <w:rPr>
          <w:rFonts w:ascii="Arial" w:eastAsia="Verdana" w:hAnsi="Arial" w:cs="Arial"/>
          <w:sz w:val="22"/>
          <w:szCs w:val="22"/>
          <w:lang w:val="es-ES_tradnl" w:eastAsia="en-US"/>
        </w:rPr>
        <w:t xml:space="preserve">. Esta </w:t>
      </w:r>
      <w:r w:rsidRPr="003C6E6A">
        <w:rPr>
          <w:rFonts w:ascii="Arial" w:hAnsi="Arial" w:cs="Arial"/>
          <w:sz w:val="22"/>
          <w:szCs w:val="22"/>
          <w:lang w:val="es-ES_tradnl"/>
        </w:rPr>
        <w:t>preferencia por NO</w:t>
      </w:r>
      <w:r w:rsidRPr="003C6E6A">
        <w:rPr>
          <w:rFonts w:ascii="Arial" w:hAnsi="Arial" w:cs="Arial"/>
          <w:sz w:val="22"/>
          <w:szCs w:val="22"/>
          <w:vertAlign w:val="subscript"/>
          <w:lang w:val="es-ES_tradnl"/>
        </w:rPr>
        <w:t>3</w:t>
      </w:r>
      <w:r w:rsidRPr="003C6E6A">
        <w:rPr>
          <w:rFonts w:ascii="Arial" w:hAnsi="Arial" w:cs="Arial"/>
          <w:sz w:val="22"/>
          <w:szCs w:val="22"/>
          <w:vertAlign w:val="superscript"/>
          <w:lang w:val="es-ES_tradnl"/>
        </w:rPr>
        <w:t xml:space="preserve">- </w:t>
      </w:r>
      <w:r w:rsidRPr="003C6E6A">
        <w:rPr>
          <w:rFonts w:ascii="Arial" w:hAnsi="Arial" w:cs="Arial"/>
          <w:sz w:val="22"/>
          <w:szCs w:val="22"/>
          <w:lang w:val="es-ES_tradnl"/>
        </w:rPr>
        <w:t xml:space="preserve">fue observada en la planta halófita </w:t>
      </w:r>
      <w:r w:rsidRPr="003C6E6A">
        <w:rPr>
          <w:rFonts w:ascii="Arial" w:hAnsi="Arial" w:cs="Arial"/>
          <w:i/>
          <w:sz w:val="22"/>
          <w:szCs w:val="22"/>
          <w:lang w:val="es-ES_tradnl"/>
        </w:rPr>
        <w:t xml:space="preserve">Salicornia </w:t>
      </w:r>
      <w:r w:rsidRPr="003C6E6A">
        <w:rPr>
          <w:rFonts w:ascii="Arial" w:eastAsia="Verdana" w:hAnsi="Arial" w:cs="Arial"/>
          <w:i/>
          <w:sz w:val="22"/>
          <w:szCs w:val="22"/>
          <w:lang w:val="es-ES_tradnl" w:eastAsia="en-US"/>
        </w:rPr>
        <w:t>europeae</w:t>
      </w:r>
      <w:r w:rsidRPr="003C6E6A">
        <w:rPr>
          <w:rFonts w:ascii="Arial" w:eastAsia="Verdana" w:hAnsi="Arial" w:cs="Arial"/>
          <w:sz w:val="22"/>
          <w:szCs w:val="22"/>
          <w:lang w:val="es-ES_tradnl" w:eastAsia="en-US"/>
        </w:rPr>
        <w:t>,</w:t>
      </w:r>
      <w:r w:rsidRPr="003C6E6A">
        <w:rPr>
          <w:rFonts w:ascii="Arial" w:eastAsia="Verdana" w:hAnsi="Arial" w:cs="Arial"/>
          <w:i/>
          <w:sz w:val="22"/>
          <w:szCs w:val="22"/>
          <w:lang w:val="es-ES_tradnl" w:eastAsia="en-US"/>
        </w:rPr>
        <w:t xml:space="preserve"> </w:t>
      </w:r>
      <w:r w:rsidRPr="003C6E6A">
        <w:rPr>
          <w:rFonts w:ascii="Arial" w:eastAsia="Verdana" w:hAnsi="Arial" w:cs="Arial"/>
          <w:sz w:val="22"/>
          <w:szCs w:val="22"/>
          <w:lang w:val="es-ES_tradnl" w:eastAsia="en-US"/>
        </w:rPr>
        <w:t xml:space="preserve">que crece más con </w:t>
      </w:r>
      <w:r w:rsidRPr="003C6E6A">
        <w:rPr>
          <w:rFonts w:ascii="Arial" w:hAnsi="Arial" w:cs="Arial"/>
          <w:sz w:val="22"/>
          <w:szCs w:val="22"/>
          <w:lang w:val="es-ES_tradnl"/>
        </w:rPr>
        <w:t>nitrato de amonio</w:t>
      </w:r>
      <w:r w:rsidRPr="003C6E6A">
        <w:rPr>
          <w:rFonts w:ascii="Arial" w:hAnsi="Arial" w:cs="Arial"/>
          <w:iCs/>
          <w:sz w:val="22"/>
          <w:szCs w:val="22"/>
          <w:lang w:val="es-ES_tradnl"/>
        </w:rPr>
        <w:t xml:space="preserve"> (NH</w:t>
      </w:r>
      <w:r w:rsidRPr="003C6E6A">
        <w:rPr>
          <w:rFonts w:ascii="Arial" w:hAnsi="Arial" w:cs="Arial"/>
          <w:iCs/>
          <w:sz w:val="22"/>
          <w:szCs w:val="22"/>
          <w:vertAlign w:val="subscript"/>
          <w:lang w:val="es-ES_tradnl"/>
        </w:rPr>
        <w:t>4</w:t>
      </w:r>
      <w:r w:rsidRPr="003C6E6A">
        <w:rPr>
          <w:rFonts w:ascii="Arial" w:eastAsia="Verdana" w:hAnsi="Arial" w:cs="Arial"/>
          <w:sz w:val="22"/>
          <w:szCs w:val="22"/>
          <w:lang w:val="es-ES_tradnl" w:eastAsia="en-US"/>
        </w:rPr>
        <w:t>NO</w:t>
      </w:r>
      <w:r w:rsidRPr="003C6E6A">
        <w:rPr>
          <w:rFonts w:ascii="Arial" w:eastAsia="Verdana" w:hAnsi="Arial" w:cs="Arial"/>
          <w:sz w:val="22"/>
          <w:szCs w:val="22"/>
          <w:vertAlign w:val="subscript"/>
          <w:lang w:val="es-ES_tradnl" w:eastAsia="en-US"/>
        </w:rPr>
        <w:t>3</w:t>
      </w:r>
      <w:r w:rsidRPr="003C6E6A">
        <w:rPr>
          <w:rFonts w:ascii="Arial" w:eastAsia="Verdana" w:hAnsi="Arial" w:cs="Arial"/>
          <w:sz w:val="22"/>
          <w:szCs w:val="22"/>
          <w:lang w:val="es-ES_tradnl" w:eastAsia="en-US"/>
        </w:rPr>
        <w:t xml:space="preserve">) o </w:t>
      </w:r>
      <w:r w:rsidRPr="003C6E6A">
        <w:rPr>
          <w:rFonts w:ascii="Arial" w:hAnsi="Arial" w:cs="Arial"/>
          <w:sz w:val="22"/>
          <w:szCs w:val="22"/>
          <w:lang w:val="es-ES_tradnl"/>
        </w:rPr>
        <w:t>NO</w:t>
      </w:r>
      <w:r w:rsidRPr="003C6E6A">
        <w:rPr>
          <w:rFonts w:ascii="Arial" w:hAnsi="Arial" w:cs="Arial"/>
          <w:sz w:val="22"/>
          <w:szCs w:val="22"/>
          <w:vertAlign w:val="subscript"/>
          <w:lang w:val="es-ES_tradnl"/>
        </w:rPr>
        <w:t>3</w:t>
      </w:r>
      <w:r w:rsidRPr="003C6E6A">
        <w:rPr>
          <w:rFonts w:ascii="Arial" w:hAnsi="Arial" w:cs="Arial"/>
          <w:sz w:val="22"/>
          <w:szCs w:val="22"/>
          <w:vertAlign w:val="superscript"/>
          <w:lang w:val="es-ES_tradnl"/>
        </w:rPr>
        <w:t>-</w:t>
      </w:r>
      <w:r w:rsidRPr="003C6E6A">
        <w:rPr>
          <w:rFonts w:ascii="Arial" w:eastAsia="Verdana" w:hAnsi="Arial" w:cs="Arial"/>
          <w:sz w:val="22"/>
          <w:szCs w:val="22"/>
          <w:lang w:val="es-ES_tradnl" w:eastAsia="en-US"/>
        </w:rPr>
        <w:t xml:space="preserve"> que con </w:t>
      </w:r>
      <w:r w:rsidRPr="003C6E6A">
        <w:rPr>
          <w:rFonts w:ascii="Arial" w:hAnsi="Arial" w:cs="Arial"/>
          <w:iCs/>
          <w:sz w:val="22"/>
          <w:szCs w:val="22"/>
          <w:lang w:val="es-ES_tradnl"/>
        </w:rPr>
        <w:t>NH</w:t>
      </w:r>
      <w:r w:rsidRPr="003C6E6A">
        <w:rPr>
          <w:rFonts w:ascii="Arial" w:hAnsi="Arial" w:cs="Arial"/>
          <w:iCs/>
          <w:sz w:val="22"/>
          <w:szCs w:val="22"/>
          <w:vertAlign w:val="subscript"/>
          <w:lang w:val="es-ES_tradnl"/>
        </w:rPr>
        <w:t>4</w:t>
      </w:r>
      <w:r w:rsidRPr="003C6E6A">
        <w:rPr>
          <w:rFonts w:ascii="Arial" w:hAnsi="Arial" w:cs="Arial"/>
          <w:iCs/>
          <w:sz w:val="22"/>
          <w:szCs w:val="22"/>
          <w:vertAlign w:val="superscript"/>
          <w:lang w:val="es-ES_tradnl"/>
        </w:rPr>
        <w:t>+</w:t>
      </w:r>
      <w:r w:rsidRPr="003C6E6A">
        <w:rPr>
          <w:rFonts w:ascii="Arial" w:eastAsia="Verdana" w:hAnsi="Arial" w:cs="Arial"/>
          <w:sz w:val="22"/>
          <w:szCs w:val="22"/>
          <w:lang w:val="es-ES_tradnl" w:eastAsia="en-US"/>
        </w:rPr>
        <w:t xml:space="preserve">. Mientras que </w:t>
      </w:r>
      <w:r w:rsidRPr="003C6E6A">
        <w:rPr>
          <w:rFonts w:ascii="Arial" w:eastAsia="Verdana" w:hAnsi="Arial" w:cs="Arial"/>
          <w:i/>
          <w:sz w:val="22"/>
          <w:szCs w:val="22"/>
          <w:lang w:val="es-ES_tradnl" w:eastAsia="en-US"/>
        </w:rPr>
        <w:t>Aster tripolium</w:t>
      </w:r>
      <w:r w:rsidRPr="003C6E6A">
        <w:rPr>
          <w:rFonts w:ascii="Arial" w:eastAsia="Verdana" w:hAnsi="Arial" w:cs="Arial"/>
          <w:sz w:val="22"/>
          <w:szCs w:val="22"/>
          <w:lang w:val="es-ES_tradnl" w:eastAsia="en-US"/>
        </w:rPr>
        <w:t xml:space="preserve"> crece de manera</w:t>
      </w:r>
      <w:r w:rsidRPr="003C6E6A">
        <w:rPr>
          <w:rFonts w:ascii="Arial" w:hAnsi="Arial" w:cs="Arial"/>
          <w:sz w:val="22"/>
          <w:szCs w:val="22"/>
          <w:lang w:val="es-ES_tradnl"/>
        </w:rPr>
        <w:t xml:space="preserve"> similar en </w:t>
      </w:r>
      <w:r w:rsidRPr="003C6E6A">
        <w:rPr>
          <w:rFonts w:ascii="Arial" w:hAnsi="Arial" w:cs="Arial"/>
          <w:iCs/>
          <w:sz w:val="22"/>
          <w:szCs w:val="22"/>
          <w:lang w:val="es-ES_tradnl"/>
        </w:rPr>
        <w:t>NH</w:t>
      </w:r>
      <w:r w:rsidRPr="003C6E6A">
        <w:rPr>
          <w:rFonts w:ascii="Arial" w:hAnsi="Arial" w:cs="Arial"/>
          <w:iCs/>
          <w:sz w:val="22"/>
          <w:szCs w:val="22"/>
          <w:vertAlign w:val="subscript"/>
          <w:lang w:val="es-ES_tradnl"/>
        </w:rPr>
        <w:t>4</w:t>
      </w:r>
      <w:r w:rsidRPr="003C6E6A">
        <w:rPr>
          <w:rFonts w:ascii="Arial" w:hAnsi="Arial" w:cs="Arial"/>
          <w:iCs/>
          <w:sz w:val="22"/>
          <w:szCs w:val="22"/>
          <w:vertAlign w:val="superscript"/>
          <w:lang w:val="es-ES_tradnl"/>
        </w:rPr>
        <w:t>+</w:t>
      </w:r>
      <w:r w:rsidRPr="003C6E6A">
        <w:rPr>
          <w:rFonts w:ascii="Arial" w:hAnsi="Arial" w:cs="Arial"/>
          <w:sz w:val="22"/>
          <w:szCs w:val="22"/>
          <w:lang w:val="es-ES_tradnl"/>
        </w:rPr>
        <w:t xml:space="preserve">, </w:t>
      </w:r>
      <w:r w:rsidRPr="003C6E6A">
        <w:rPr>
          <w:rFonts w:ascii="Arial" w:hAnsi="Arial" w:cs="Arial"/>
          <w:iCs/>
          <w:sz w:val="22"/>
          <w:szCs w:val="22"/>
          <w:lang w:val="es-ES_tradnl"/>
        </w:rPr>
        <w:t>NH</w:t>
      </w:r>
      <w:r w:rsidRPr="003C6E6A">
        <w:rPr>
          <w:rFonts w:ascii="Arial" w:hAnsi="Arial" w:cs="Arial"/>
          <w:iCs/>
          <w:sz w:val="22"/>
          <w:szCs w:val="22"/>
          <w:vertAlign w:val="subscript"/>
          <w:lang w:val="es-ES_tradnl"/>
        </w:rPr>
        <w:t>4</w:t>
      </w:r>
      <w:r w:rsidRPr="003C6E6A">
        <w:rPr>
          <w:rFonts w:ascii="Arial" w:eastAsia="Verdana" w:hAnsi="Arial" w:cs="Arial"/>
          <w:sz w:val="22"/>
          <w:szCs w:val="22"/>
          <w:lang w:val="es-ES_tradnl" w:eastAsia="en-US"/>
        </w:rPr>
        <w:t>NO</w:t>
      </w:r>
      <w:r w:rsidRPr="003C6E6A">
        <w:rPr>
          <w:rFonts w:ascii="Arial" w:eastAsia="Verdana" w:hAnsi="Arial" w:cs="Arial"/>
          <w:sz w:val="22"/>
          <w:szCs w:val="22"/>
          <w:vertAlign w:val="subscript"/>
          <w:lang w:val="es-ES_tradnl" w:eastAsia="en-US"/>
        </w:rPr>
        <w:t xml:space="preserve">3 </w:t>
      </w:r>
      <w:r w:rsidRPr="003C6E6A">
        <w:rPr>
          <w:rFonts w:ascii="Arial" w:eastAsia="Verdana" w:hAnsi="Arial" w:cs="Arial"/>
          <w:sz w:val="22"/>
          <w:szCs w:val="22"/>
          <w:lang w:val="es-ES_tradnl" w:eastAsia="en-US"/>
        </w:rPr>
        <w:t>y NO</w:t>
      </w:r>
      <w:r w:rsidRPr="003C6E6A">
        <w:rPr>
          <w:rFonts w:ascii="Arial" w:eastAsia="Verdana" w:hAnsi="Arial" w:cs="Arial"/>
          <w:sz w:val="22"/>
          <w:szCs w:val="22"/>
          <w:vertAlign w:val="subscript"/>
          <w:lang w:val="es-ES_tradnl" w:eastAsia="en-US"/>
        </w:rPr>
        <w:t>3</w:t>
      </w:r>
      <w:r w:rsidRPr="003C6E6A">
        <w:rPr>
          <w:rFonts w:ascii="Arial" w:eastAsia="Verdana" w:hAnsi="Arial" w:cs="Arial"/>
          <w:sz w:val="22"/>
          <w:szCs w:val="22"/>
          <w:lang w:val="es-ES_tradnl" w:eastAsia="en-US"/>
        </w:rPr>
        <w:t xml:space="preserve"> </w:t>
      </w:r>
      <w:r w:rsidRPr="003C6E6A">
        <w:rPr>
          <w:rFonts w:ascii="Arial" w:eastAsia="Verdana" w:hAnsi="Arial" w:cs="Arial"/>
          <w:sz w:val="22"/>
          <w:szCs w:val="22"/>
          <w:lang w:val="es-ES_tradnl" w:eastAsia="en-US"/>
        </w:rPr>
        <w:fldChar w:fldCharType="begin"/>
      </w:r>
      <w:r w:rsidR="00047F75" w:rsidRPr="003C6E6A">
        <w:rPr>
          <w:rFonts w:ascii="Arial" w:eastAsia="Verdana" w:hAnsi="Arial" w:cs="Arial"/>
          <w:sz w:val="22"/>
          <w:szCs w:val="22"/>
          <w:lang w:val="es-ES_tradnl" w:eastAsia="en-US"/>
        </w:rPr>
        <w:instrText xml:space="preserve"> ADDIN EN.CITE &lt;EndNote&gt;&lt;Cite&gt;&lt;Author&gt;Quinta&lt;/Author&gt;&lt;Year&gt;2015&lt;/Year&gt;&lt;IDText&gt;Growth and nitrogen uptake by Salicornia europaea and Aster tripolium in nutrient conditions typical of aquaculture wastewater&lt;/IDText&gt;&lt;DisplayText&gt;&lt;style face="superscript"&gt;4&lt;/style&gt;&lt;/DisplayText&gt;&lt;record&gt;&lt;dates&gt;&lt;pub-dates&gt;&lt;date&gt;Feb&lt;/date&gt;&lt;/pub-dates&gt;&lt;year&gt;2015&lt;/year&gt;&lt;/dates&gt;&lt;urls&gt;&lt;related-urls&gt;&lt;url&gt;&amp;lt;Go to ISI&amp;gt;://WOS:000348003200057&lt;/url&gt;&lt;/related-urls&gt;&lt;/urls&gt;&lt;isbn&gt;0045-6535&lt;/isbn&gt;&lt;titles&gt;&lt;title&gt;Growth and nitrogen uptake by Salicornia europaea and Aster tripolium in nutrient conditions typical of aquaculture wastewater&lt;/title&gt;&lt;secondary-title&gt;Chemosphere&lt;/secondary-title&gt;&lt;/titles&gt;&lt;pages&gt;414-421&lt;/pages&gt;&lt;contributors&gt;&lt;authors&gt;&lt;author&gt;Quinta, R.&lt;/author&gt;&lt;author&gt;Santos, R.&lt;/author&gt;&lt;author&gt;Thomas, D. N.&lt;/author&gt;&lt;author&gt;Le Vay, L.&lt;/author&gt;&lt;/authors&gt;&lt;/contributors&gt;&lt;added-date format="utc"&gt;1448884982&lt;/added-date&gt;&lt;ref-type name="Journal Article"&gt;17&lt;/ref-type&gt;&lt;rec-number&gt;65&lt;/rec-number&gt;&lt;last-updated-date format="utc"&gt;1448884982&lt;/last-updated-date&gt;&lt;accession-num&gt;WOS:000348003200057&lt;/accession-num&gt;&lt;electronic-resource-num&gt;10.1016/j.chemosphere.2014.08.017&lt;/electronic-resource-num&gt;&lt;volume&gt;120&lt;/volume&gt;&lt;/record&gt;&lt;/Cite&gt;&lt;/EndNote&gt;</w:instrText>
      </w:r>
      <w:r w:rsidRPr="003C6E6A">
        <w:rPr>
          <w:rFonts w:ascii="Arial" w:eastAsia="Verdana" w:hAnsi="Arial" w:cs="Arial"/>
          <w:sz w:val="22"/>
          <w:szCs w:val="22"/>
          <w:lang w:val="es-ES_tradnl" w:eastAsia="en-US"/>
        </w:rPr>
        <w:fldChar w:fldCharType="separate"/>
      </w:r>
      <w:r w:rsidR="00047F75" w:rsidRPr="003C6E6A">
        <w:rPr>
          <w:rFonts w:ascii="Arial" w:eastAsia="Verdana" w:hAnsi="Arial" w:cs="Arial"/>
          <w:noProof/>
          <w:sz w:val="22"/>
          <w:szCs w:val="22"/>
          <w:vertAlign w:val="superscript"/>
          <w:lang w:val="es-ES_tradnl" w:eastAsia="en-US"/>
        </w:rPr>
        <w:t>4</w:t>
      </w:r>
      <w:r w:rsidRPr="003C6E6A">
        <w:rPr>
          <w:rFonts w:ascii="Arial" w:eastAsia="Verdana" w:hAnsi="Arial" w:cs="Arial"/>
          <w:sz w:val="22"/>
          <w:szCs w:val="22"/>
          <w:lang w:val="es-ES_tradnl" w:eastAsia="en-US"/>
        </w:rPr>
        <w:fldChar w:fldCharType="end"/>
      </w:r>
      <w:r w:rsidRPr="003C6E6A">
        <w:rPr>
          <w:rFonts w:ascii="Arial" w:eastAsia="Verdana" w:hAnsi="Arial" w:cs="Arial"/>
          <w:sz w:val="22"/>
          <w:szCs w:val="22"/>
          <w:lang w:val="es-ES_tradnl" w:eastAsia="en-US"/>
        </w:rPr>
        <w:t xml:space="preserve">. </w:t>
      </w:r>
      <w:r w:rsidRPr="003C6E6A">
        <w:rPr>
          <w:rFonts w:ascii="Arial" w:eastAsia="Verdana" w:hAnsi="Arial" w:cs="Arial"/>
          <w:sz w:val="22"/>
          <w:szCs w:val="22"/>
          <w:lang w:eastAsia="en-US"/>
        </w:rPr>
        <w:t>Conocer las condiciones de crecimiento de las plantas halófitas cuando se exponen a diferentes fuentes de nitrógeno es importante pues permite predecir el comportamiento de la planta cuando es integrada a sistemas de tratamientos de</w:t>
      </w:r>
      <w:r w:rsidR="00BB21A4" w:rsidRPr="003C6E6A">
        <w:rPr>
          <w:rFonts w:ascii="Arial" w:eastAsia="Verdana" w:hAnsi="Arial" w:cs="Arial"/>
          <w:sz w:val="22"/>
          <w:szCs w:val="22"/>
          <w:lang w:eastAsia="en-US"/>
        </w:rPr>
        <w:t xml:space="preserve"> aguas de la acuicultura marina</w:t>
      </w:r>
      <w:r w:rsidRPr="003C6E6A">
        <w:rPr>
          <w:rFonts w:ascii="Arial" w:eastAsia="Verdana" w:hAnsi="Arial" w:cs="Arial"/>
          <w:sz w:val="22"/>
          <w:szCs w:val="22"/>
          <w:lang w:eastAsia="en-US"/>
        </w:rPr>
        <w:fldChar w:fldCharType="begin">
          <w:fldData xml:space="preserve">PEVuZE5vdGU+PENpdGU+PEF1dGhvcj5XZWJiPC9BdXRob3I+PFllYXI+MjAxMjwvWWVhcj48SURU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</w:fldData>
        </w:fldChar>
      </w:r>
      <w:r w:rsidR="00DA383F" w:rsidRPr="003C6E6A">
        <w:rPr>
          <w:rFonts w:ascii="Arial" w:eastAsia="Verdana" w:hAnsi="Arial" w:cs="Arial"/>
          <w:sz w:val="22"/>
          <w:szCs w:val="22"/>
          <w:lang w:eastAsia="en-US"/>
        </w:rPr>
        <w:instrText xml:space="preserve"> ADDIN EN.CITE </w:instrText>
      </w:r>
      <w:r w:rsidR="00DA383F" w:rsidRPr="003C6E6A">
        <w:rPr>
          <w:rFonts w:ascii="Arial" w:eastAsia="Verdana" w:hAnsi="Arial" w:cs="Arial"/>
          <w:sz w:val="22"/>
          <w:szCs w:val="22"/>
          <w:lang w:eastAsia="en-US"/>
        </w:rPr>
        <w:fldChar w:fldCharType="begin">
          <w:fldData xml:space="preserve">PEVuZE5vdGU+PENpdGU+PEF1dGhvcj5XZWJiPC9BdXRob3I+PFllYXI+MjAxMjwvWWVhcj48SURU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</w:fldData>
        </w:fldChar>
      </w:r>
      <w:r w:rsidR="00DA383F" w:rsidRPr="003C6E6A">
        <w:rPr>
          <w:rFonts w:ascii="Arial" w:eastAsia="Verdana" w:hAnsi="Arial" w:cs="Arial"/>
          <w:sz w:val="22"/>
          <w:szCs w:val="22"/>
          <w:lang w:eastAsia="en-US"/>
        </w:rPr>
        <w:instrText xml:space="preserve"> ADDIN EN.CITE.DATA </w:instrText>
      </w:r>
      <w:r w:rsidR="00DA383F" w:rsidRPr="003C6E6A">
        <w:rPr>
          <w:rFonts w:ascii="Arial" w:eastAsia="Verdana" w:hAnsi="Arial" w:cs="Arial"/>
          <w:sz w:val="22"/>
          <w:szCs w:val="22"/>
          <w:lang w:eastAsia="en-US"/>
        </w:rPr>
      </w:r>
      <w:r w:rsidR="00DA383F" w:rsidRPr="003C6E6A">
        <w:rPr>
          <w:rFonts w:ascii="Arial" w:eastAsia="Verdana" w:hAnsi="Arial" w:cs="Arial"/>
          <w:sz w:val="22"/>
          <w:szCs w:val="22"/>
          <w:lang w:eastAsia="en-US"/>
        </w:rPr>
        <w:fldChar w:fldCharType="end"/>
      </w:r>
      <w:r w:rsidRPr="003C6E6A">
        <w:rPr>
          <w:rFonts w:ascii="Arial" w:eastAsia="Verdana" w:hAnsi="Arial" w:cs="Arial"/>
          <w:sz w:val="22"/>
          <w:szCs w:val="22"/>
          <w:lang w:eastAsia="en-US"/>
        </w:rPr>
      </w:r>
      <w:r w:rsidRPr="003C6E6A">
        <w:rPr>
          <w:rFonts w:ascii="Arial" w:eastAsia="Verdana" w:hAnsi="Arial" w:cs="Arial"/>
          <w:sz w:val="22"/>
          <w:szCs w:val="22"/>
          <w:lang w:eastAsia="en-US"/>
        </w:rPr>
        <w:fldChar w:fldCharType="separate"/>
      </w:r>
      <w:r w:rsidR="00DA383F" w:rsidRPr="003C6E6A">
        <w:rPr>
          <w:rFonts w:ascii="Arial" w:eastAsia="Verdana" w:hAnsi="Arial" w:cs="Arial"/>
          <w:noProof/>
          <w:sz w:val="22"/>
          <w:szCs w:val="22"/>
          <w:vertAlign w:val="superscript"/>
          <w:lang w:eastAsia="en-US"/>
        </w:rPr>
        <w:t>32, 33</w:t>
      </w:r>
      <w:r w:rsidRPr="003C6E6A">
        <w:rPr>
          <w:rFonts w:ascii="Arial" w:eastAsia="Verdana" w:hAnsi="Arial" w:cs="Arial"/>
          <w:sz w:val="22"/>
          <w:szCs w:val="22"/>
          <w:lang w:eastAsia="en-US"/>
        </w:rPr>
        <w:fldChar w:fldCharType="end"/>
      </w:r>
      <w:r w:rsidRPr="003C6E6A">
        <w:rPr>
          <w:rFonts w:ascii="Arial" w:eastAsia="Verdana" w:hAnsi="Arial" w:cs="Arial"/>
          <w:sz w:val="22"/>
          <w:szCs w:val="22"/>
          <w:lang w:eastAsia="en-US"/>
        </w:rPr>
        <w:t>.</w:t>
      </w:r>
    </w:p>
    <w:p w14:paraId="75FF5A67" w14:textId="77777777" w:rsidR="0062603A" w:rsidRPr="003C6E6A" w:rsidRDefault="0062603A" w:rsidP="0060220D">
      <w:pPr>
        <w:autoSpaceDE w:val="0"/>
        <w:autoSpaceDN w:val="0"/>
        <w:adjustRightInd w:val="0"/>
        <w:jc w:val="both"/>
        <w:rPr>
          <w:rFonts w:ascii="Arial" w:eastAsia="Verdana" w:hAnsi="Arial" w:cs="Arial"/>
          <w:sz w:val="22"/>
          <w:szCs w:val="22"/>
          <w:lang w:eastAsia="en-US"/>
        </w:rPr>
      </w:pPr>
    </w:p>
    <w:p w14:paraId="603C22E4" w14:textId="77777777" w:rsidR="00713C82" w:rsidRPr="003C6E6A" w:rsidRDefault="004A4375" w:rsidP="001E27F2">
      <w:pPr>
        <w:pStyle w:val="Ttulo3"/>
        <w:numPr>
          <w:ilvl w:val="2"/>
          <w:numId w:val="6"/>
        </w:numPr>
        <w:spacing w:before="0" w:after="0"/>
        <w:rPr>
          <w:b/>
          <w:lang w:val="es-ES_tradnl"/>
        </w:rPr>
      </w:pPr>
      <w:bookmarkStart w:id="20" w:name="_Toc79959301"/>
      <w:r w:rsidRPr="003C6E6A">
        <w:rPr>
          <w:b/>
          <w:lang w:val="es-ES_tradnl"/>
        </w:rPr>
        <w:t>N</w:t>
      </w:r>
      <w:r w:rsidR="00713C82" w:rsidRPr="003C6E6A">
        <w:rPr>
          <w:b/>
          <w:lang w:val="es-ES_tradnl"/>
        </w:rPr>
        <w:t>utric</w:t>
      </w:r>
      <w:r w:rsidR="00340384" w:rsidRPr="003C6E6A">
        <w:rPr>
          <w:b/>
          <w:lang w:val="es-ES_tradnl"/>
        </w:rPr>
        <w:t>ión basada en amonio</w:t>
      </w:r>
      <w:bookmarkEnd w:id="20"/>
      <w:r w:rsidR="00340384" w:rsidRPr="003C6E6A">
        <w:rPr>
          <w:b/>
          <w:lang w:val="es-ES_tradnl"/>
        </w:rPr>
        <w:t xml:space="preserve"> </w:t>
      </w:r>
    </w:p>
    <w:p w14:paraId="7E13803B" w14:textId="4383814A" w:rsidR="008216E4" w:rsidRPr="003C6E6A" w:rsidRDefault="00F854BD" w:rsidP="005776AE">
      <w:pPr>
        <w:jc w:val="both"/>
        <w:rPr>
          <w:rFonts w:ascii="Arial" w:hAnsi="Arial" w:cs="Arial"/>
          <w:noProof/>
          <w:sz w:val="22"/>
          <w:lang w:val="es-ES_tradnl" w:eastAsia="es-CO"/>
        </w:rPr>
      </w:pPr>
      <w:r w:rsidRPr="003C6E6A">
        <w:rPr>
          <w:rFonts w:ascii="Arial" w:hAnsi="Arial" w:cs="Arial"/>
          <w:noProof/>
          <w:sz w:val="22"/>
          <w:lang w:val="es-ES_tradnl" w:eastAsia="es-CO"/>
        </w:rPr>
        <w:t>La ab</w:t>
      </w:r>
      <w:r w:rsidR="00FF79DF" w:rsidRPr="003C6E6A">
        <w:rPr>
          <w:rFonts w:ascii="Arial" w:hAnsi="Arial" w:cs="Arial"/>
          <w:noProof/>
          <w:sz w:val="22"/>
          <w:lang w:val="es-ES_tradnl" w:eastAsia="es-CO"/>
        </w:rPr>
        <w:t xml:space="preserve">sorción de iones de </w:t>
      </w:r>
      <w:r w:rsidRPr="003C6E6A">
        <w:rPr>
          <w:rFonts w:ascii="Arial" w:hAnsi="Arial" w:cs="Arial"/>
          <w:noProof/>
          <w:sz w:val="22"/>
          <w:lang w:val="es-ES_tradnl" w:eastAsia="es-CO"/>
        </w:rPr>
        <w:t>amonio por las raíces implica un conjunto complejo de sistemas de transporte de membrana que incluye transport</w:t>
      </w:r>
      <w:r w:rsidR="00A67EA3" w:rsidRPr="003C6E6A">
        <w:rPr>
          <w:rFonts w:ascii="Arial" w:hAnsi="Arial" w:cs="Arial"/>
          <w:noProof/>
          <w:sz w:val="22"/>
          <w:lang w:val="es-ES_tradnl" w:eastAsia="es-CO"/>
        </w:rPr>
        <w:t xml:space="preserve">adores de alta y baja afinidad. </w:t>
      </w:r>
      <w:r w:rsidR="000E5F85" w:rsidRPr="003C6E6A">
        <w:rPr>
          <w:rFonts w:ascii="Arial" w:hAnsi="Arial" w:cs="Arial"/>
          <w:noProof/>
          <w:sz w:val="22"/>
          <w:lang w:val="es-ES_tradnl" w:eastAsia="es-CO"/>
        </w:rPr>
        <w:t>En e</w:t>
      </w:r>
      <w:r w:rsidR="00A67EA3" w:rsidRPr="003C6E6A">
        <w:rPr>
          <w:rFonts w:ascii="Arial" w:hAnsi="Arial" w:cs="Arial"/>
          <w:noProof/>
          <w:sz w:val="22"/>
          <w:lang w:val="es-ES_tradnl" w:eastAsia="es-CO"/>
        </w:rPr>
        <w:t xml:space="preserve">studios moleculares </w:t>
      </w:r>
      <w:r w:rsidR="000E5F85" w:rsidRPr="003C6E6A">
        <w:rPr>
          <w:rFonts w:ascii="Arial" w:hAnsi="Arial" w:cs="Arial"/>
          <w:noProof/>
          <w:sz w:val="22"/>
          <w:lang w:val="es-ES_tradnl" w:eastAsia="es-CO"/>
        </w:rPr>
        <w:t xml:space="preserve">se </w:t>
      </w:r>
      <w:r w:rsidR="00A67EA3" w:rsidRPr="003C6E6A">
        <w:rPr>
          <w:rFonts w:ascii="Arial" w:hAnsi="Arial" w:cs="Arial"/>
          <w:noProof/>
          <w:sz w:val="22"/>
          <w:lang w:val="es-ES_tradnl" w:eastAsia="es-CO"/>
        </w:rPr>
        <w:t>han identificado y caracterizado los transportadores de NH</w:t>
      </w:r>
      <w:r w:rsidR="00A67EA3" w:rsidRPr="003C6E6A">
        <w:rPr>
          <w:rFonts w:ascii="Arial" w:hAnsi="Arial" w:cs="Arial"/>
          <w:noProof/>
          <w:sz w:val="22"/>
          <w:vertAlign w:val="subscript"/>
          <w:lang w:val="es-ES_tradnl" w:eastAsia="es-CO"/>
        </w:rPr>
        <w:t>4</w:t>
      </w:r>
      <w:r w:rsidR="00A67EA3" w:rsidRPr="003C6E6A">
        <w:rPr>
          <w:rFonts w:ascii="Arial" w:hAnsi="Arial" w:cs="Arial"/>
          <w:noProof/>
          <w:sz w:val="22"/>
          <w:vertAlign w:val="superscript"/>
          <w:lang w:val="es-ES_tradnl" w:eastAsia="es-CO"/>
        </w:rPr>
        <w:t>+</w:t>
      </w:r>
      <w:r w:rsidR="000E6DAC" w:rsidRPr="003C6E6A">
        <w:rPr>
          <w:rFonts w:ascii="Arial" w:hAnsi="Arial" w:cs="Arial"/>
          <w:noProof/>
          <w:sz w:val="22"/>
          <w:lang w:val="es-ES_tradnl" w:eastAsia="es-CO"/>
        </w:rPr>
        <w:t>, estableciendose</w:t>
      </w:r>
      <w:r w:rsidR="00226D3B" w:rsidRPr="003C6E6A">
        <w:rPr>
          <w:rFonts w:ascii="Arial" w:hAnsi="Arial" w:cs="Arial"/>
          <w:noProof/>
          <w:sz w:val="22"/>
          <w:lang w:val="es-ES_tradnl" w:eastAsia="es-CO"/>
        </w:rPr>
        <w:t xml:space="preserve"> </w:t>
      </w:r>
      <w:r w:rsidR="000E6DAC" w:rsidRPr="003C6E6A">
        <w:rPr>
          <w:rFonts w:ascii="Arial" w:hAnsi="Arial" w:cs="Arial"/>
          <w:noProof/>
          <w:sz w:val="22"/>
          <w:lang w:val="es-ES_tradnl" w:eastAsia="es-CO"/>
        </w:rPr>
        <w:t xml:space="preserve">que </w:t>
      </w:r>
      <w:r w:rsidR="00A67EA3" w:rsidRPr="003C6E6A">
        <w:rPr>
          <w:rFonts w:ascii="Arial" w:hAnsi="Arial" w:cs="Arial"/>
          <w:noProof/>
          <w:sz w:val="22"/>
          <w:lang w:val="es-ES_tradnl" w:eastAsia="es-CO"/>
        </w:rPr>
        <w:t>estos mecanismos operan a concentraciones externas bajas y altas</w:t>
      </w:r>
      <w:r w:rsidR="000E5F85" w:rsidRPr="003C6E6A">
        <w:rPr>
          <w:rFonts w:ascii="Arial" w:hAnsi="Arial" w:cs="Arial"/>
          <w:noProof/>
          <w:sz w:val="22"/>
          <w:lang w:val="es-ES_tradnl" w:eastAsia="es-CO"/>
        </w:rPr>
        <w:fldChar w:fldCharType="begin"/>
      </w:r>
      <w:r w:rsidR="00047F75" w:rsidRPr="003C6E6A">
        <w:rPr>
          <w:rFonts w:ascii="Arial" w:hAnsi="Arial" w:cs="Arial"/>
          <w:noProof/>
          <w:sz w:val="22"/>
          <w:lang w:val="es-ES_tradnl" w:eastAsia="es-CO"/>
        </w:rPr>
        <w:instrText xml:space="preserve"> ADDIN EN.CITE &lt;EndNote&gt;&lt;Cite&gt;&lt;Author&gt;Forde&lt;/Author&gt;&lt;Year&gt;1999&lt;/Year&gt;&lt;IDText&gt;Nitrate and ammonium nutrition of plants: Physiological and molecular perspectives&lt;/IDText&gt;&lt;DisplayText&gt;&lt;style face="superscript"&gt;52&lt;/style&gt;&lt;/DisplayText&gt;&lt;record&gt;&lt;urls&gt;&lt;related-urls&gt;&lt;url&gt;&amp;lt;Go to ISI&amp;gt;://WOS:000084726000001&lt;/url&gt;&lt;/related-urls&gt;&lt;/urls&gt;&lt;isbn&gt;0065-2296&lt;/isbn&gt;&lt;titles&gt;&lt;title&gt;Nitrate and ammonium nutrition of plants: Physiological and molecular perspectives&lt;/title&gt;&lt;secondary-title&gt;Advances in Botanical Research Incorporating Advances in Plant Pathology, Vol 30&lt;/secondary-title&gt;&lt;/titles&gt;&lt;pages&gt;1-90&lt;/pages&gt;&lt;contributors&gt;&lt;authors&gt;&lt;author&gt;Forde, B. G.&lt;/author&gt;&lt;author&gt;Clarkson, D. T.&lt;/author&gt;&lt;/authors&gt;&lt;/contributors&gt;&lt;added-date format="utc"&gt;1580876086&lt;/added-date&gt;&lt;ref-type name="Journal Article"&gt;17&lt;/ref-type&gt;&lt;dates&gt;&lt;year&gt;1999&lt;/year&gt;&lt;/dates&gt;&lt;rec-number&gt;304&lt;/rec-number&gt;&lt;last-updated-date format="utc"&gt;1580876086&lt;/last-updated-date&gt;&lt;accession-num&gt;WOS:000084726000001&lt;/accession-num&gt;&lt;volume&gt;30&lt;/volume&gt;&lt;/record&gt;&lt;/Cite&gt;&lt;/EndNote&gt;</w:instrText>
      </w:r>
      <w:r w:rsidR="000E5F85"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52</w:t>
      </w:r>
      <w:r w:rsidR="000E5F85" w:rsidRPr="003C6E6A">
        <w:rPr>
          <w:rFonts w:ascii="Arial" w:hAnsi="Arial" w:cs="Arial"/>
          <w:noProof/>
          <w:sz w:val="22"/>
          <w:lang w:val="es-ES_tradnl" w:eastAsia="es-CO"/>
        </w:rPr>
        <w:fldChar w:fldCharType="end"/>
      </w:r>
      <w:r w:rsidR="000E5F85" w:rsidRPr="003C6E6A">
        <w:rPr>
          <w:rFonts w:ascii="Arial" w:hAnsi="Arial" w:cs="Arial"/>
          <w:noProof/>
          <w:sz w:val="22"/>
          <w:lang w:val="es-ES_tradnl" w:eastAsia="es-CO"/>
        </w:rPr>
        <w:t>. Estos transportadores de membrana se</w:t>
      </w:r>
      <w:r w:rsidR="00A67EA3" w:rsidRPr="003C6E6A">
        <w:rPr>
          <w:rFonts w:ascii="Arial" w:hAnsi="Arial" w:cs="Arial"/>
          <w:noProof/>
          <w:sz w:val="22"/>
          <w:lang w:val="es-ES_tradnl" w:eastAsia="es-CO"/>
        </w:rPr>
        <w:t xml:space="preserve"> conocen como sistemas de transporte de alta afinidad (HATS) y sistemas de transp</w:t>
      </w:r>
      <w:r w:rsidR="000E6DAC" w:rsidRPr="003C6E6A">
        <w:rPr>
          <w:rFonts w:ascii="Arial" w:hAnsi="Arial" w:cs="Arial"/>
          <w:noProof/>
          <w:sz w:val="22"/>
          <w:lang w:val="es-ES_tradnl" w:eastAsia="es-CO"/>
        </w:rPr>
        <w:t>orte de baja afinidad (LATS)</w:t>
      </w:r>
      <w:r w:rsidR="00A67EA3" w:rsidRPr="003C6E6A">
        <w:rPr>
          <w:rFonts w:ascii="Arial" w:hAnsi="Arial" w:cs="Arial"/>
          <w:noProof/>
          <w:sz w:val="22"/>
          <w:lang w:val="es-ES_tradnl" w:eastAsia="es-CO"/>
        </w:rPr>
        <w:t xml:space="preserve">. </w:t>
      </w:r>
      <w:r w:rsidR="00D8258E" w:rsidRPr="003C6E6A">
        <w:rPr>
          <w:rFonts w:ascii="Arial" w:hAnsi="Arial" w:cs="Arial"/>
          <w:noProof/>
          <w:sz w:val="22"/>
          <w:lang w:val="es-ES_tradnl" w:eastAsia="es-CO"/>
        </w:rPr>
        <w:t>Investigaciones anteriores han demostrado que la detección de la dosis de</w:t>
      </w:r>
      <w:r w:rsidR="003E28A0" w:rsidRPr="003C6E6A">
        <w:rPr>
          <w:rFonts w:ascii="Arial" w:hAnsi="Arial" w:cs="Arial"/>
          <w:noProof/>
          <w:sz w:val="22"/>
          <w:lang w:val="es-ES_tradnl" w:eastAsia="es-CO"/>
        </w:rPr>
        <w:t>l</w:t>
      </w:r>
      <w:r w:rsidR="00D8258E" w:rsidRPr="003C6E6A">
        <w:rPr>
          <w:rFonts w:ascii="Arial" w:hAnsi="Arial" w:cs="Arial"/>
          <w:noProof/>
          <w:sz w:val="22"/>
          <w:lang w:val="es-ES_tradnl" w:eastAsia="es-CO"/>
        </w:rPr>
        <w:t xml:space="preserve"> </w:t>
      </w:r>
      <w:r w:rsidR="003E28A0" w:rsidRPr="003C6E6A">
        <w:rPr>
          <w:rFonts w:ascii="Arial" w:hAnsi="Arial" w:cs="Arial"/>
          <w:noProof/>
          <w:sz w:val="22"/>
          <w:lang w:val="es-ES_tradnl" w:eastAsia="es-CO"/>
        </w:rPr>
        <w:t xml:space="preserve">N </w:t>
      </w:r>
      <w:r w:rsidR="00D8258E" w:rsidRPr="003C6E6A">
        <w:rPr>
          <w:rFonts w:ascii="Arial" w:hAnsi="Arial" w:cs="Arial"/>
          <w:noProof/>
          <w:sz w:val="22"/>
          <w:lang w:val="es-ES_tradnl" w:eastAsia="es-CO"/>
        </w:rPr>
        <w:t xml:space="preserve">permite a las plantas reprogramar tanto sus patrones de expresión </w:t>
      </w:r>
      <w:r w:rsidR="00BB21A4" w:rsidRPr="003C6E6A">
        <w:rPr>
          <w:rFonts w:ascii="Arial" w:hAnsi="Arial" w:cs="Arial"/>
          <w:noProof/>
          <w:sz w:val="22"/>
          <w:lang w:val="es-ES_tradnl" w:eastAsia="es-CO"/>
        </w:rPr>
        <w:t>génica</w:t>
      </w:r>
      <w:r w:rsidR="003E28A0" w:rsidRPr="003C6E6A">
        <w:rPr>
          <w:rFonts w:ascii="Arial" w:hAnsi="Arial" w:cs="Arial"/>
          <w:noProof/>
          <w:sz w:val="22"/>
          <w:lang w:val="es-ES_tradnl" w:eastAsia="es-CO"/>
        </w:rPr>
        <w:fldChar w:fldCharType="begin"/>
      </w:r>
      <w:r w:rsidR="00047F75" w:rsidRPr="003C6E6A">
        <w:rPr>
          <w:rFonts w:ascii="Arial" w:hAnsi="Arial" w:cs="Arial"/>
          <w:noProof/>
          <w:sz w:val="22"/>
          <w:lang w:val="es-ES_tradnl" w:eastAsia="es-CO"/>
        </w:rPr>
        <w:instrText xml:space="preserve"> ADDIN EN.CITE &lt;EndNote&gt;&lt;Cite&gt;&lt;Author&gt;Yang&lt;/Author&gt;&lt;Year&gt;2011&lt;/Year&gt;&lt;IDText&gt;Gene Expression Biomarkers Provide Sensitive Indicators of in Planta Nitrogen Status in Maize&lt;/IDText&gt;&lt;DisplayText&gt;&lt;style face="superscript"&gt;96&lt;/style&gt;&lt;/DisplayText&gt;&lt;record&gt;&lt;dates&gt;&lt;pub-dates&gt;&lt;date&gt;Dec&lt;/date&gt;&lt;/pub-dates&gt;&lt;year&gt;2011&lt;/year&gt;&lt;/dates&gt;&lt;urls&gt;&lt;related-urls&gt;&lt;url&gt;&amp;lt;Go to ISI&amp;gt;://WOS:000298375600020&lt;/url&gt;&lt;/related-urls&gt;&lt;/urls&gt;&lt;isbn&gt;0032-0889&lt;/isbn&gt;&lt;titles&gt;&lt;title&gt;Gene Expression Biomarkers Provide Sensitive Indicators of in Planta Nitrogen Status in Maize&lt;/title&gt;&lt;secondary-title&gt;Plant Physiology&lt;/secondary-title&gt;&lt;/titles&gt;&lt;pages&gt;1841-1852&lt;/pages&gt;&lt;number&gt;4&lt;/number&gt;&lt;contributors&gt;&lt;authors&gt;&lt;author&gt;Yang, X. F. S.&lt;/author&gt;&lt;author&gt;Wu, J. R.&lt;/author&gt;&lt;author&gt;Ziegler, T. E.&lt;/author&gt;&lt;author&gt;Yang, X.&lt;/author&gt;&lt;author&gt;Zayed, A.&lt;/author&gt;&lt;author&gt;Rajani, M. S.&lt;/author&gt;&lt;author&gt;Zhou, D. F.&lt;/author&gt;&lt;author&gt;Basra, A. S.&lt;/author&gt;&lt;author&gt;Schachtman, D. P.&lt;/author&gt;&lt;author&gt;Peng, M. S.&lt;/author&gt;&lt;author&gt;Armstrong, C. L.&lt;/author&gt;&lt;author&gt;Caldo, R. A.&lt;/author&gt;&lt;author&gt;Morrell, J. A.&lt;/author&gt;&lt;author&gt;Lacy, M.&lt;/author&gt;&lt;author&gt;Staub, J. M.&lt;/author&gt;&lt;/authors&gt;&lt;/contributors&gt;&lt;added-date format="utc"&gt;1620097499&lt;/added-date&gt;&lt;ref-type name="Journal Article"&gt;17&lt;/ref-type&gt;&lt;rec-number&gt;491&lt;/rec-number&gt;&lt;last-updated-date format="utc"&gt;1620097499&lt;/last-updated-date&gt;&lt;accession-num&gt;WOS:000298375600020&lt;/accession-num&gt;&lt;electronic-resource-num&gt;10.1104/pp.111.187898&lt;/electronic-resource-num&gt;&lt;volume&gt;157&lt;/volume&gt;&lt;/record&gt;&lt;/Cite&gt;&lt;/EndNote&gt;</w:instrText>
      </w:r>
      <w:r w:rsidR="003E28A0"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96</w:t>
      </w:r>
      <w:r w:rsidR="003E28A0" w:rsidRPr="003C6E6A">
        <w:rPr>
          <w:rFonts w:ascii="Arial" w:hAnsi="Arial" w:cs="Arial"/>
          <w:noProof/>
          <w:sz w:val="22"/>
          <w:lang w:val="es-ES_tradnl" w:eastAsia="es-CO"/>
        </w:rPr>
        <w:fldChar w:fldCharType="end"/>
      </w:r>
      <w:r w:rsidR="00CA77AA">
        <w:rPr>
          <w:rFonts w:ascii="Arial" w:hAnsi="Arial" w:cs="Arial"/>
          <w:noProof/>
          <w:sz w:val="22"/>
          <w:lang w:val="es-ES_tradnl" w:eastAsia="es-CO"/>
        </w:rPr>
        <w:t>, c</w:t>
      </w:r>
      <w:r w:rsidR="00FB7318" w:rsidRPr="003C6E6A">
        <w:rPr>
          <w:rFonts w:ascii="Arial" w:hAnsi="Arial" w:cs="Arial"/>
          <w:noProof/>
          <w:sz w:val="22"/>
          <w:lang w:val="es-ES_tradnl" w:eastAsia="es-CO"/>
        </w:rPr>
        <w:t xml:space="preserve">omo </w:t>
      </w:r>
      <w:r w:rsidR="00A67EA3" w:rsidRPr="003C6E6A">
        <w:rPr>
          <w:rFonts w:ascii="Arial" w:hAnsi="Arial" w:cs="Arial"/>
          <w:noProof/>
          <w:sz w:val="22"/>
          <w:lang w:val="es-ES_tradnl" w:eastAsia="es-CO"/>
        </w:rPr>
        <w:t xml:space="preserve">algunos transportadores </w:t>
      </w:r>
      <w:r w:rsidR="00FB7318" w:rsidRPr="003C6E6A">
        <w:rPr>
          <w:rFonts w:ascii="Arial" w:hAnsi="Arial" w:cs="Arial"/>
          <w:noProof/>
          <w:sz w:val="22"/>
          <w:lang w:val="es-ES_tradnl" w:eastAsia="es-CO"/>
        </w:rPr>
        <w:t>que son inducidos</w:t>
      </w:r>
      <w:r w:rsidR="00A67EA3" w:rsidRPr="003C6E6A">
        <w:rPr>
          <w:rFonts w:ascii="Arial" w:hAnsi="Arial" w:cs="Arial"/>
          <w:noProof/>
          <w:sz w:val="22"/>
          <w:lang w:val="es-ES_tradnl" w:eastAsia="es-CO"/>
        </w:rPr>
        <w:t xml:space="preserve"> por el N</w:t>
      </w:r>
      <w:r w:rsidR="00B7235A" w:rsidRPr="003C6E6A">
        <w:rPr>
          <w:rFonts w:ascii="Arial" w:hAnsi="Arial" w:cs="Arial"/>
          <w:noProof/>
          <w:sz w:val="22"/>
          <w:lang w:val="es-ES_tradnl" w:eastAsia="es-CO"/>
        </w:rPr>
        <w:t>I</w:t>
      </w:r>
      <w:r w:rsidR="00A67EA3" w:rsidRPr="003C6E6A">
        <w:rPr>
          <w:rFonts w:ascii="Arial" w:hAnsi="Arial" w:cs="Arial"/>
          <w:noProof/>
          <w:sz w:val="22"/>
          <w:lang w:val="es-ES_tradnl" w:eastAsia="es-CO"/>
        </w:rPr>
        <w:t xml:space="preserve"> externo (por lo tanto, iHATS sería un mecanismo de HATS inducido)</w:t>
      </w:r>
      <w:r w:rsidR="00CA77AA">
        <w:rPr>
          <w:rFonts w:ascii="Arial" w:hAnsi="Arial" w:cs="Arial"/>
          <w:noProof/>
          <w:sz w:val="22"/>
          <w:lang w:val="es-ES_tradnl" w:eastAsia="es-CO"/>
        </w:rPr>
        <w:t>. M</w:t>
      </w:r>
      <w:r w:rsidR="00A67EA3" w:rsidRPr="003C6E6A">
        <w:rPr>
          <w:rFonts w:ascii="Arial" w:hAnsi="Arial" w:cs="Arial"/>
          <w:noProof/>
          <w:sz w:val="22"/>
          <w:lang w:val="es-ES_tradnl" w:eastAsia="es-CO"/>
        </w:rPr>
        <w:t>ientras que otros transportadores mantienen una actividad constante</w:t>
      </w:r>
      <w:r w:rsidR="00CA77AA">
        <w:rPr>
          <w:rFonts w:ascii="Arial" w:hAnsi="Arial" w:cs="Arial"/>
          <w:noProof/>
          <w:sz w:val="22"/>
          <w:lang w:val="es-ES_tradnl" w:eastAsia="es-CO"/>
        </w:rPr>
        <w:t>,</w:t>
      </w:r>
      <w:r w:rsidR="00A67EA3" w:rsidRPr="003C6E6A">
        <w:rPr>
          <w:rFonts w:ascii="Arial" w:hAnsi="Arial" w:cs="Arial"/>
          <w:noProof/>
          <w:sz w:val="22"/>
          <w:lang w:val="es-ES_tradnl" w:eastAsia="es-CO"/>
        </w:rPr>
        <w:t xml:space="preserve"> independientemente de las condiciones externas (sistemas constitutivos, por lo que cLATS es un mecanismo constitutivo de LATS)</w:t>
      </w:r>
      <w:r w:rsidR="000E5F85" w:rsidRPr="003C6E6A">
        <w:rPr>
          <w:rFonts w:ascii="Arial" w:hAnsi="Arial" w:cs="Arial"/>
          <w:noProof/>
          <w:sz w:val="22"/>
          <w:lang w:val="es-ES_tradnl" w:eastAsia="es-CO"/>
        </w:rPr>
        <w:fldChar w:fldCharType="begin"/>
      </w:r>
      <w:r w:rsidR="00047F75" w:rsidRPr="003C6E6A">
        <w:rPr>
          <w:rFonts w:ascii="Arial" w:hAnsi="Arial" w:cs="Arial"/>
          <w:noProof/>
          <w:sz w:val="22"/>
          <w:lang w:val="es-ES_tradnl" w:eastAsia="es-CO"/>
        </w:rPr>
        <w:instrText xml:space="preserve"> ADDIN EN.CITE &lt;EndNote&gt;&lt;Cite&gt;&lt;Author&gt;Howitt&lt;/Author&gt;&lt;Year&gt;2000&lt;/Year&gt;&lt;IDText&gt;Structure, function and regulation of ammonium transporters in plants&lt;/IDText&gt;&lt;DisplayText&gt;&lt;style face="superscript"&gt;97&lt;/style&gt;&lt;/DisplayText&gt;&lt;record&gt;&lt;dates&gt;&lt;pub-dates&gt;&lt;date&gt;May&lt;/date&gt;&lt;/pub-dates&gt;&lt;year&gt;2000&lt;/year&gt;&lt;/dates&gt;&lt;urls&gt;&lt;related-urls&gt;&lt;url&gt;&amp;lt;Go to ISI&amp;gt;://WOS:000086679300010&lt;/url&gt;&lt;/related-urls&gt;&lt;/urls&gt;&lt;isbn&gt;0005-2736&lt;/isbn&gt;&lt;titles&gt;&lt;title&gt;Structure, function and regulation of ammonium transporters in plants&lt;/title&gt;&lt;secondary-title&gt;Biochimica Et Biophysica Acta-Biomembranes&lt;/secondary-title&gt;&lt;/titles&gt;&lt;pages&gt;152-170&lt;/pages&gt;&lt;number&gt;1-2&lt;/number&gt;&lt;contributors&gt;&lt;authors&gt;&lt;author&gt;Howitt, S. M.&lt;/author&gt;&lt;author&gt;Udvardi, M. K.&lt;/author&gt;&lt;/authors&gt;&lt;/contributors&gt;&lt;added-date format="utc"&gt;1601435597&lt;/added-date&gt;&lt;ref-type name="Journal Article"&gt;17&lt;/ref-type&gt;&lt;rec-number&gt;359&lt;/rec-number&gt;&lt;last-updated-date format="utc"&gt;1601435597&lt;/last-updated-date&gt;&lt;accession-num&gt;WOS:000086679300010&lt;/accession-num&gt;&lt;electronic-resource-num&gt;10.1016/s0005-2736(00)00136-x&lt;/electronic-resource-num&gt;&lt;volume&gt;1465&lt;/volume&gt;&lt;/record&gt;&lt;/Cite&gt;&lt;/EndNote&gt;</w:instrText>
      </w:r>
      <w:r w:rsidR="000E5F85" w:rsidRPr="003C6E6A">
        <w:rPr>
          <w:rFonts w:ascii="Arial" w:hAnsi="Arial" w:cs="Arial"/>
          <w:noProof/>
          <w:sz w:val="22"/>
          <w:lang w:val="es-ES_tradnl" w:eastAsia="es-CO"/>
        </w:rPr>
        <w:fldChar w:fldCharType="separate"/>
      </w:r>
      <w:r w:rsidR="00047F75" w:rsidRPr="003C6E6A">
        <w:rPr>
          <w:rFonts w:ascii="Arial" w:hAnsi="Arial" w:cs="Arial"/>
          <w:noProof/>
          <w:sz w:val="22"/>
          <w:vertAlign w:val="superscript"/>
          <w:lang w:val="es-ES_tradnl" w:eastAsia="es-CO"/>
        </w:rPr>
        <w:t>97</w:t>
      </w:r>
      <w:r w:rsidR="000E5F85" w:rsidRPr="003C6E6A">
        <w:rPr>
          <w:rFonts w:ascii="Arial" w:hAnsi="Arial" w:cs="Arial"/>
          <w:noProof/>
          <w:sz w:val="22"/>
          <w:lang w:val="es-ES_tradnl" w:eastAsia="es-CO"/>
        </w:rPr>
        <w:fldChar w:fldCharType="end"/>
      </w:r>
      <w:r w:rsidR="008216E4" w:rsidRPr="003C6E6A">
        <w:rPr>
          <w:rFonts w:ascii="Arial" w:hAnsi="Arial" w:cs="Arial"/>
          <w:noProof/>
          <w:sz w:val="22"/>
          <w:lang w:val="es-ES_tradnl" w:eastAsia="es-CO"/>
        </w:rPr>
        <w:t>.</w:t>
      </w:r>
    </w:p>
    <w:p w14:paraId="4D2B5DDB" w14:textId="77777777" w:rsidR="008216E4" w:rsidRPr="003C6E6A" w:rsidRDefault="008216E4" w:rsidP="005776AE">
      <w:pPr>
        <w:jc w:val="both"/>
        <w:rPr>
          <w:rFonts w:ascii="Arial" w:hAnsi="Arial" w:cs="Arial"/>
          <w:noProof/>
          <w:sz w:val="22"/>
          <w:lang w:val="es-ES_tradnl" w:eastAsia="es-CO"/>
        </w:rPr>
      </w:pPr>
    </w:p>
    <w:p w14:paraId="13BC6F4E" w14:textId="668F64F7" w:rsidR="00317CA6" w:rsidRPr="003C6E6A" w:rsidRDefault="00DB30E5" w:rsidP="005776AE">
      <w:pPr>
        <w:jc w:val="both"/>
        <w:rPr>
          <w:rFonts w:asciiTheme="majorHAnsi" w:hAnsiTheme="majorHAnsi" w:cstheme="majorHAnsi"/>
          <w:sz w:val="22"/>
        </w:rPr>
      </w:pPr>
      <w:r w:rsidRPr="003C6E6A">
        <w:rPr>
          <w:rFonts w:asciiTheme="minorHAnsi" w:hAnsiTheme="minorHAnsi" w:cstheme="minorHAnsi"/>
          <w:sz w:val="22"/>
          <w:lang w:val="es-ES_tradnl"/>
        </w:rPr>
        <w:t xml:space="preserve">El amonio </w:t>
      </w:r>
      <w:r w:rsidR="00C32B9D" w:rsidRPr="003C6E6A">
        <w:rPr>
          <w:rFonts w:asciiTheme="minorHAnsi" w:hAnsiTheme="minorHAnsi" w:cstheme="minorHAnsi"/>
          <w:sz w:val="22"/>
          <w:lang w:val="es-ES_tradnl"/>
        </w:rPr>
        <w:t xml:space="preserve">en las células </w:t>
      </w:r>
      <w:r w:rsidR="0025051A" w:rsidRPr="003C6E6A">
        <w:rPr>
          <w:rFonts w:asciiTheme="minorHAnsi" w:hAnsiTheme="minorHAnsi" w:cstheme="minorHAnsi"/>
          <w:sz w:val="22"/>
          <w:lang w:val="es-ES_tradnl"/>
        </w:rPr>
        <w:t xml:space="preserve">puede inducir marcados efectos </w:t>
      </w:r>
      <w:r w:rsidR="0025051A" w:rsidRPr="003C6E6A">
        <w:rPr>
          <w:rFonts w:ascii="Arial" w:hAnsi="Arial" w:cs="Arial"/>
          <w:sz w:val="22"/>
          <w:lang w:val="es-ES_tradnl"/>
        </w:rPr>
        <w:t>tóxicos como desequilibrio iónico y la</w:t>
      </w:r>
      <w:r w:rsidR="00BB21A4" w:rsidRPr="003C6E6A">
        <w:rPr>
          <w:rFonts w:ascii="Arial" w:hAnsi="Arial" w:cs="Arial"/>
          <w:sz w:val="22"/>
          <w:lang w:val="es-ES_tradnl"/>
        </w:rPr>
        <w:t xml:space="preserve"> alteración del pH intercelular</w:t>
      </w:r>
      <w:r w:rsidR="0025051A" w:rsidRPr="003C6E6A">
        <w:rPr>
          <w:rFonts w:ascii="Arial" w:hAnsi="Arial" w:cs="Arial"/>
          <w:sz w:val="22"/>
          <w:lang w:val="es-ES_tradnl"/>
        </w:rPr>
        <w:fldChar w:fldCharType="begin"/>
      </w:r>
      <w:r w:rsidR="00DA383F" w:rsidRPr="003C6E6A">
        <w:rPr>
          <w:rFonts w:ascii="Arial" w:hAnsi="Arial" w:cs="Arial"/>
          <w:sz w:val="22"/>
          <w:lang w:val="es-ES_tradnl"/>
        </w:rPr>
        <w:instrText xml:space="preserve"> ADDIN EN.CITE &lt;EndNote&gt;&lt;Cite&gt;&lt;Author&gt;Britto&lt;/Author&gt;&lt;Year&gt;2002&lt;/Year&gt;&lt;IDText&gt;NH4+ toxicity in higher plants: a critical review&lt;/IDText&gt;&lt;DisplayText&gt;&lt;style face="superscript"&gt;53, 78&lt;/style&gt;&lt;/DisplayText&gt;&lt;record&gt;&lt;dates&gt;&lt;pub-dates&gt;&lt;date&gt;Jun&lt;/date&gt;&lt;/pub-dates&gt;&lt;year&gt;2002&lt;/year&gt;&lt;/dates&gt;&lt;urls&gt;&lt;related-urls&gt;&lt;url&gt;&amp;lt;Go to ISI&amp;gt;://WOS:000176687800001&lt;/url&gt;&lt;/related-urls&gt;&lt;/urls&gt;&lt;isbn&gt;0176-1617&lt;/isbn&gt;&lt;titles&gt;&lt;title&gt;NH4+ toxicity in higher plants: a critical review&lt;/title&gt;&lt;secondary-title&gt;Journal of Plant Physiology&lt;/secondary-title&gt;&lt;/titles&gt;&lt;pages&gt;567-584&lt;/pages&gt;&lt;number&gt;6&lt;/number&gt;&lt;contributors&gt;&lt;authors&gt;&lt;author&gt;Britto, D. T.&lt;/author&gt;&lt;author&gt;Kronzucker, H. J.&lt;/author&gt;&lt;/authors&gt;&lt;/contributors&gt;&lt;added-date format="utc"&gt;1448762680&lt;/added-date&gt;&lt;ref-type name="Journal Article"&gt;17&lt;/ref-type&gt;&lt;rec-number&gt;5&lt;/rec-number&gt;&lt;last-updated-date format="utc"&gt;1448762680&lt;/last-updated-date&gt;&lt;accession-num&gt;WOS:000176687800001&lt;/accession-num&gt;&lt;electronic-resource-num&gt;10.1078/0176-1617-0774&lt;/electronic-resource-num&gt;&lt;volume&gt;159&lt;/volume&gt;&lt;/record&gt;&lt;/Cite&gt;&lt;Cite&gt;&lt;Author&gt;Coleto&lt;/Author&gt;&lt;IDText&gt;Arabidopsis thaliana transcription factors MYB28 and MYB29 shape ammonium stress responses by regulating Fe homeostasis&lt;/IDText&gt;&lt;record&gt;&lt;isbn&gt;n/a&lt;/isbn&gt;&lt;titles&gt;&lt;title&gt;Arabidopsis thaliana transcription factors MYB28 and MYB29 shape ammonium stress responses by regulating Fe homeostasis&lt;/title&gt;&lt;/titles&gt;&lt;contributors&gt;&lt;authors&gt;&lt;author&gt;Coleto, Inmaculada&lt;/author&gt;&lt;author&gt;Bejarano, Iraide&lt;/author&gt;&lt;author&gt;Marín-Peña, Agustín Javier&lt;/author&gt;&lt;author&gt;Medina, Joaquín&lt;/author&gt;&lt;author&gt;Rioja, Cristina&lt;/author&gt;&lt;author&gt;Burow, Meike&lt;/author&gt;&lt;author&gt;Marino, Daniel&lt;/author&gt;&lt;/authors&gt;&lt;/contributors&gt;&lt;added-date format="utc"&gt;1604015910&lt;/added-date&gt;&lt;ref-type name="Journal Article"&gt;17&lt;/ref-type&gt;&lt;rec-number&gt;378&lt;/rec-number&gt;&lt;last-updated-date format="utc"&gt;1604015910&lt;/last-updated-date&gt;&lt;electronic-resource-num&gt;doi:10.1111/nph.16918&lt;/electronic-resource-num&gt;&lt;/record&gt;&lt;/Cite&gt;&lt;/EndNote&gt;</w:instrText>
      </w:r>
      <w:r w:rsidR="0025051A" w:rsidRPr="003C6E6A">
        <w:rPr>
          <w:rFonts w:ascii="Arial" w:hAnsi="Arial" w:cs="Arial"/>
          <w:sz w:val="22"/>
          <w:lang w:val="es-ES_tradnl"/>
        </w:rPr>
        <w:fldChar w:fldCharType="separate"/>
      </w:r>
      <w:r w:rsidR="00DA383F" w:rsidRPr="003C6E6A">
        <w:rPr>
          <w:rFonts w:ascii="Arial" w:hAnsi="Arial" w:cs="Arial"/>
          <w:noProof/>
          <w:sz w:val="22"/>
          <w:vertAlign w:val="superscript"/>
          <w:lang w:val="es-ES_tradnl"/>
        </w:rPr>
        <w:t>53, 78</w:t>
      </w:r>
      <w:r w:rsidR="0025051A" w:rsidRPr="003C6E6A">
        <w:rPr>
          <w:rFonts w:ascii="Arial" w:hAnsi="Arial" w:cs="Arial"/>
          <w:sz w:val="22"/>
          <w:lang w:val="es-ES_tradnl"/>
        </w:rPr>
        <w:fldChar w:fldCharType="end"/>
      </w:r>
      <w:r w:rsidR="0025051A" w:rsidRPr="003C6E6A">
        <w:rPr>
          <w:rFonts w:ascii="Arial" w:hAnsi="Arial" w:cs="Arial"/>
          <w:sz w:val="22"/>
          <w:lang w:val="es-ES_tradnl"/>
        </w:rPr>
        <w:t xml:space="preserve">. </w:t>
      </w:r>
      <w:r w:rsidR="00317CA6" w:rsidRPr="003C6E6A">
        <w:rPr>
          <w:rFonts w:ascii="Arial" w:hAnsi="Arial" w:cs="Arial"/>
          <w:sz w:val="22"/>
          <w:lang w:val="es-ES_tradnl"/>
        </w:rPr>
        <w:t xml:space="preserve">Sin embargo, algunas plantas prefieren su consumo directo porque supone menor gasto energético, </w:t>
      </w:r>
      <w:r w:rsidR="00317CA6" w:rsidRPr="003C6E6A">
        <w:rPr>
          <w:rFonts w:asciiTheme="minorHAnsi" w:hAnsiTheme="minorHAnsi" w:cstheme="minorHAnsi"/>
          <w:sz w:val="22"/>
          <w:lang w:val="es-ES_tradnl"/>
        </w:rPr>
        <w:t>debido a que la energía requerida para la reducción de NO</w:t>
      </w:r>
      <w:r w:rsidR="00317CA6" w:rsidRPr="003C6E6A">
        <w:rPr>
          <w:rFonts w:asciiTheme="minorHAnsi" w:hAnsiTheme="minorHAnsi" w:cstheme="minorHAnsi"/>
          <w:sz w:val="22"/>
          <w:vertAlign w:val="subscript"/>
          <w:lang w:val="es-ES_tradnl"/>
        </w:rPr>
        <w:t>3</w:t>
      </w:r>
      <w:r w:rsidR="00317CA6" w:rsidRPr="003C6E6A">
        <w:rPr>
          <w:rFonts w:asciiTheme="minorHAnsi" w:hAnsiTheme="minorHAnsi" w:cstheme="minorHAnsi"/>
          <w:sz w:val="22"/>
          <w:vertAlign w:val="superscript"/>
          <w:lang w:val="es-ES_tradnl"/>
        </w:rPr>
        <w:t>-</w:t>
      </w:r>
      <w:r w:rsidR="00317CA6" w:rsidRPr="003C6E6A">
        <w:rPr>
          <w:rFonts w:asciiTheme="minorHAnsi" w:hAnsiTheme="minorHAnsi" w:cstheme="minorHAnsi"/>
          <w:sz w:val="22"/>
          <w:lang w:val="es-ES_tradnl"/>
        </w:rPr>
        <w:t xml:space="preserve"> a nitrito NO</w:t>
      </w:r>
      <w:r w:rsidR="00317CA6" w:rsidRPr="003C6E6A">
        <w:rPr>
          <w:rFonts w:asciiTheme="minorHAnsi" w:hAnsiTheme="minorHAnsi" w:cstheme="minorHAnsi"/>
          <w:sz w:val="22"/>
          <w:vertAlign w:val="subscript"/>
          <w:lang w:val="es-ES_tradnl"/>
        </w:rPr>
        <w:t>2</w:t>
      </w:r>
      <w:r w:rsidR="00317CA6" w:rsidRPr="003C6E6A">
        <w:rPr>
          <w:rFonts w:asciiTheme="minorHAnsi" w:hAnsiTheme="minorHAnsi" w:cstheme="minorHAnsi"/>
          <w:sz w:val="22"/>
          <w:vertAlign w:val="superscript"/>
          <w:lang w:val="es-ES_tradnl"/>
        </w:rPr>
        <w:t>-</w:t>
      </w:r>
      <w:r w:rsidR="00317CA6" w:rsidRPr="003C6E6A">
        <w:rPr>
          <w:rFonts w:asciiTheme="minorHAnsi" w:hAnsiTheme="minorHAnsi" w:cstheme="minorHAnsi"/>
          <w:sz w:val="22"/>
          <w:lang w:val="es-ES_tradnl"/>
        </w:rPr>
        <w:t>, y su posterior conversión a NH</w:t>
      </w:r>
      <w:r w:rsidR="00317CA6" w:rsidRPr="003C6E6A">
        <w:rPr>
          <w:rFonts w:asciiTheme="minorHAnsi" w:hAnsiTheme="minorHAnsi" w:cstheme="minorHAnsi"/>
          <w:sz w:val="22"/>
          <w:vertAlign w:val="subscript"/>
          <w:lang w:val="es-ES_tradnl"/>
        </w:rPr>
        <w:t>4</w:t>
      </w:r>
      <w:r w:rsidR="00317CA6" w:rsidRPr="003C6E6A">
        <w:rPr>
          <w:rFonts w:asciiTheme="minorHAnsi" w:hAnsiTheme="minorHAnsi" w:cstheme="minorHAnsi"/>
          <w:sz w:val="22"/>
          <w:vertAlign w:val="superscript"/>
          <w:lang w:val="es-ES_tradnl"/>
        </w:rPr>
        <w:t>+</w:t>
      </w:r>
      <w:r w:rsidR="00317CA6" w:rsidRPr="003C6E6A">
        <w:rPr>
          <w:rFonts w:asciiTheme="minorHAnsi" w:hAnsiTheme="minorHAnsi" w:cstheme="minorHAnsi"/>
          <w:sz w:val="22"/>
          <w:lang w:val="es-ES_tradnl"/>
        </w:rPr>
        <w:t xml:space="preserve">, es economizada por la incorporación directa del amonio </w:t>
      </w:r>
      <w:r w:rsidR="00BB21A4" w:rsidRPr="003C6E6A">
        <w:rPr>
          <w:rFonts w:asciiTheme="minorHAnsi" w:hAnsiTheme="minorHAnsi" w:cstheme="minorHAnsi"/>
          <w:sz w:val="22"/>
          <w:lang w:val="es-ES_tradnl"/>
        </w:rPr>
        <w:t>externo</w:t>
      </w:r>
      <w:r w:rsidR="00317CA6" w:rsidRPr="003C6E6A">
        <w:rPr>
          <w:rFonts w:ascii="Arial" w:hAnsi="Arial" w:cs="Arial"/>
          <w:sz w:val="22"/>
          <w:lang w:val="es-ES_tradnl"/>
        </w:rPr>
        <w:fldChar w:fldCharType="begin">
          <w:fldData xml:space="preserve">PEVuZE5vdGU+PENpdGU+PEF1dGhvcj5TaXZhc2Fua2FyPC9BdXRob3I+PFllYXI+MTk5NjwvWWVh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==
</w:fldData>
        </w:fldChar>
      </w:r>
      <w:r w:rsidR="00DA383F" w:rsidRPr="003C6E6A">
        <w:rPr>
          <w:rFonts w:ascii="Arial" w:hAnsi="Arial" w:cs="Arial"/>
          <w:sz w:val="22"/>
          <w:lang w:val="es-ES_tradnl"/>
        </w:rPr>
        <w:instrText xml:space="preserve"> ADDIN EN.CITE </w:instrText>
      </w:r>
      <w:r w:rsidR="00DA383F" w:rsidRPr="003C6E6A">
        <w:rPr>
          <w:rFonts w:ascii="Arial" w:hAnsi="Arial" w:cs="Arial"/>
          <w:sz w:val="22"/>
          <w:lang w:val="es-ES_tradnl"/>
        </w:rPr>
        <w:fldChar w:fldCharType="begin">
          <w:fldData xml:space="preserve">PEVuZE5vdGU+PENpdGU+PEF1dGhvcj5TaXZhc2Fua2FyPC9BdXRob3I+PFllYXI+MTk5NjwvWWVh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==
</w:fldData>
        </w:fldChar>
      </w:r>
      <w:r w:rsidR="00DA383F" w:rsidRPr="003C6E6A">
        <w:rPr>
          <w:rFonts w:ascii="Arial" w:hAnsi="Arial" w:cs="Arial"/>
          <w:sz w:val="22"/>
          <w:lang w:val="es-ES_tradnl"/>
        </w:rPr>
        <w:instrText xml:space="preserve"> ADDIN EN.CITE.DATA </w:instrText>
      </w:r>
      <w:r w:rsidR="00DA383F" w:rsidRPr="003C6E6A">
        <w:rPr>
          <w:rFonts w:ascii="Arial" w:hAnsi="Arial" w:cs="Arial"/>
          <w:sz w:val="22"/>
          <w:lang w:val="es-ES_tradnl"/>
        </w:rPr>
      </w:r>
      <w:r w:rsidR="00DA383F" w:rsidRPr="003C6E6A">
        <w:rPr>
          <w:rFonts w:ascii="Arial" w:hAnsi="Arial" w:cs="Arial"/>
          <w:sz w:val="22"/>
          <w:lang w:val="es-ES_tradnl"/>
        </w:rPr>
        <w:fldChar w:fldCharType="end"/>
      </w:r>
      <w:r w:rsidR="00317CA6" w:rsidRPr="003C6E6A">
        <w:rPr>
          <w:rFonts w:ascii="Arial" w:hAnsi="Arial" w:cs="Arial"/>
          <w:sz w:val="22"/>
          <w:lang w:val="es-ES_tradnl"/>
        </w:rPr>
      </w:r>
      <w:r w:rsidR="00317CA6" w:rsidRPr="003C6E6A">
        <w:rPr>
          <w:rFonts w:ascii="Arial" w:hAnsi="Arial" w:cs="Arial"/>
          <w:sz w:val="22"/>
          <w:lang w:val="es-ES_tradnl"/>
        </w:rPr>
        <w:fldChar w:fldCharType="separate"/>
      </w:r>
      <w:r w:rsidR="00DA383F" w:rsidRPr="003C6E6A">
        <w:rPr>
          <w:rFonts w:ascii="Arial" w:hAnsi="Arial" w:cs="Arial"/>
          <w:noProof/>
          <w:sz w:val="22"/>
          <w:vertAlign w:val="superscript"/>
          <w:lang w:val="es-ES_tradnl"/>
        </w:rPr>
        <w:t>81, 98, 99</w:t>
      </w:r>
      <w:r w:rsidR="00317CA6" w:rsidRPr="003C6E6A">
        <w:rPr>
          <w:rFonts w:ascii="Arial" w:hAnsi="Arial" w:cs="Arial"/>
          <w:sz w:val="22"/>
          <w:lang w:val="es-ES_tradnl"/>
        </w:rPr>
        <w:fldChar w:fldCharType="end"/>
      </w:r>
      <w:r w:rsidR="00317CA6" w:rsidRPr="003C6E6A">
        <w:rPr>
          <w:rFonts w:ascii="Arial" w:hAnsi="Arial" w:cs="Arial"/>
          <w:sz w:val="22"/>
          <w:lang w:val="es-ES_tradnl"/>
        </w:rPr>
        <w:t xml:space="preserve">. Los </w:t>
      </w:r>
      <w:r w:rsidR="00317CA6" w:rsidRPr="003C6E6A">
        <w:rPr>
          <w:rFonts w:asciiTheme="minorHAnsi" w:hAnsiTheme="minorHAnsi" w:cstheme="minorHAnsi"/>
          <w:sz w:val="22"/>
        </w:rPr>
        <w:t xml:space="preserve">síntomas de negativos por el exceso de amonio son </w:t>
      </w:r>
      <w:r w:rsidR="00317CA6" w:rsidRPr="003C6E6A">
        <w:rPr>
          <w:rFonts w:asciiTheme="majorHAnsi" w:hAnsiTheme="majorHAnsi" w:cstheme="majorHAnsi"/>
          <w:sz w:val="22"/>
        </w:rPr>
        <w:t>reducción en la formación de biomasa, desequilibrio iónico y homeostático, y desregulación hormonal que repercuten negativam</w:t>
      </w:r>
      <w:r w:rsidR="00BB21A4" w:rsidRPr="003C6E6A">
        <w:rPr>
          <w:rFonts w:asciiTheme="majorHAnsi" w:hAnsiTheme="majorHAnsi" w:cstheme="majorHAnsi"/>
          <w:sz w:val="22"/>
        </w:rPr>
        <w:t>ente en la formación de biomasa</w:t>
      </w:r>
      <w:r w:rsidR="00317CA6" w:rsidRPr="003C6E6A">
        <w:rPr>
          <w:rFonts w:asciiTheme="majorHAnsi" w:hAnsiTheme="majorHAnsi" w:cstheme="majorHAnsi"/>
          <w:sz w:val="22"/>
        </w:rPr>
        <w:fldChar w:fldCharType="begin"/>
      </w:r>
      <w:r w:rsidR="00DA383F" w:rsidRPr="003C6E6A">
        <w:rPr>
          <w:rFonts w:asciiTheme="majorHAnsi" w:hAnsiTheme="majorHAnsi" w:cstheme="majorHAnsi"/>
          <w:sz w:val="22"/>
        </w:rPr>
        <w:instrText xml:space="preserve"> ADDIN EN.CITE &lt;EndNote&gt;&lt;Cite&gt;&lt;Author&gt;Britto&lt;/Author&gt;&lt;Year&gt;2002&lt;/Year&gt;&lt;IDText&gt;NH4+ toxicity in higher plants: a critical review&lt;/IDText&gt;&lt;DisplayText&gt;&lt;style face="superscript"&gt;68, 78&lt;/style&gt;&lt;/DisplayText&gt;&lt;record&gt;&lt;dates&gt;&lt;pub-dates&gt;&lt;date&gt;Jun&lt;/date&gt;&lt;/pub-dates&gt;&lt;year&gt;2002&lt;/year&gt;&lt;/dates&gt;&lt;urls&gt;&lt;related-urls&gt;&lt;url&gt;&amp;lt;Go to ISI&amp;gt;://WOS:000176687800001&lt;/url&gt;&lt;/related-urls&gt;&lt;/urls&gt;&lt;isbn&gt;0176-1617&lt;/isbn&gt;&lt;titles&gt;&lt;title&gt;NH4+ toxicity in higher plants: a critical review&lt;/title&gt;&lt;secondary-title&gt;Journal of Plant Physiology&lt;/secondary-title&gt;&lt;/titles&gt;&lt;pages&gt;567-584&lt;/pages&gt;&lt;number&gt;6&lt;/number&gt;&lt;contributors&gt;&lt;authors&gt;&lt;author&gt;Britto, D. T.&lt;/author&gt;&lt;author&gt;Kronzucker, H. J.&lt;/author&gt;&lt;/authors&gt;&lt;/contributors&gt;&lt;added-date format="utc"&gt;1448762680&lt;/added-date&gt;&lt;ref-type name="Journal Article"&gt;17&lt;/ref-type&gt;&lt;rec-number&gt;5&lt;/rec-number&gt;&lt;last-updated-date format="utc"&gt;1448762680&lt;/last-updated-date&gt;&lt;accession-num&gt;WOS:000176687800001&lt;/accession-num&gt;&lt;electronic-resource-num&gt;10.1078/0176-1617-0774&lt;/electronic-resource-num&gt;&lt;volume&gt;159&lt;/volume&gt;&lt;/record&gt;&lt;/Cite&gt;&lt;Cite&gt;&lt;Author&gt;Liu&lt;/Author&gt;&lt;Year&gt;2017&lt;/Year&gt;&lt;IDText&gt;Ammonium as a signal for physiological and morphological responses in plants&lt;/IDText&gt;&lt;record&gt;&lt;dates&gt;&lt;pub-dates&gt;&lt;date&gt;May&lt;/date&gt;&lt;/pub-dates&gt;&lt;year&gt;2017&lt;/year&gt;&lt;/dates&gt;&lt;urls&gt;&lt;related-urls&gt;&lt;url&gt;&amp;lt;Go to ISI&amp;gt;://WOS:000404131000011&lt;/url&gt;&lt;/related-urls&gt;&lt;/urls&gt;&lt;isbn&gt;0022-0957&lt;/isbn&gt;&lt;titles&gt;&lt;title&gt;Ammonium as a signal for physiological and morphological responses in plants&lt;/title&gt;&lt;secondary-title&gt;Journal of Experimental Botany&lt;/secondary-title&gt;&lt;/titles&gt;&lt;pages&gt;2581-2592&lt;/pages&gt;&lt;number&gt;10&lt;/number&gt;&lt;contributors&gt;&lt;authors&gt;&lt;author&gt;Liu, Y.&lt;/author&gt;&lt;author&gt;von Wiren, N.&lt;/author&gt;&lt;/authors&gt;&lt;/contributors&gt;&lt;added-date format="utc"&gt;1597244943&lt;/added-date&gt;&lt;ref-type name="Journal Article"&gt;17&lt;/ref-type&gt;&lt;rec-number&gt;332&lt;/rec-number&gt;&lt;last-updated-date format="utc"&gt;1597244943&lt;/last-updated-date&gt;&lt;accession-num&gt;WOS:000404131000011&lt;/accession-num&gt;&lt;electronic-resource-num&gt;10.1093/jxb/erx086&lt;/electronic-resource-num&gt;&lt;volume&gt;68&lt;/volume&gt;&lt;/record&gt;&lt;/Cite&gt;&lt;/EndNote&gt;</w:instrText>
      </w:r>
      <w:r w:rsidR="00317CA6" w:rsidRPr="003C6E6A">
        <w:rPr>
          <w:rFonts w:asciiTheme="majorHAnsi" w:hAnsiTheme="majorHAnsi" w:cstheme="majorHAnsi"/>
          <w:sz w:val="22"/>
        </w:rPr>
        <w:fldChar w:fldCharType="separate"/>
      </w:r>
      <w:r w:rsidR="00DA383F" w:rsidRPr="003C6E6A">
        <w:rPr>
          <w:rFonts w:asciiTheme="majorHAnsi" w:hAnsiTheme="majorHAnsi" w:cstheme="majorHAnsi"/>
          <w:noProof/>
          <w:sz w:val="22"/>
          <w:vertAlign w:val="superscript"/>
        </w:rPr>
        <w:t>68, 78</w:t>
      </w:r>
      <w:r w:rsidR="00317CA6" w:rsidRPr="003C6E6A">
        <w:rPr>
          <w:rFonts w:asciiTheme="majorHAnsi" w:hAnsiTheme="majorHAnsi" w:cstheme="majorHAnsi"/>
          <w:sz w:val="22"/>
        </w:rPr>
        <w:fldChar w:fldCharType="end"/>
      </w:r>
      <w:r w:rsidR="00317CA6" w:rsidRPr="003C6E6A">
        <w:rPr>
          <w:rFonts w:asciiTheme="majorHAnsi" w:hAnsiTheme="majorHAnsi" w:cstheme="majorHAnsi"/>
          <w:sz w:val="22"/>
        </w:rPr>
        <w:t xml:space="preserve">. </w:t>
      </w:r>
    </w:p>
    <w:p w14:paraId="3F06C785" w14:textId="77777777" w:rsidR="00E77D1D" w:rsidRPr="003C6E6A" w:rsidRDefault="00E77D1D" w:rsidP="00E77D1D">
      <w:pPr>
        <w:spacing w:after="0"/>
        <w:jc w:val="both"/>
        <w:rPr>
          <w:rFonts w:asciiTheme="majorHAnsi" w:hAnsiTheme="majorHAnsi" w:cstheme="majorHAnsi"/>
          <w:sz w:val="22"/>
          <w:szCs w:val="22"/>
        </w:rPr>
      </w:pPr>
    </w:p>
    <w:p w14:paraId="02211E66" w14:textId="557140FA" w:rsidR="00892ACD" w:rsidRPr="003C6E6A" w:rsidRDefault="00363A41" w:rsidP="00E77D1D">
      <w:pPr>
        <w:spacing w:after="0"/>
        <w:jc w:val="both"/>
        <w:rPr>
          <w:rFonts w:ascii="Arial" w:hAnsi="Arial" w:cs="Arial"/>
          <w:sz w:val="22"/>
          <w:szCs w:val="22"/>
          <w:lang w:val="es-ES_tradnl"/>
        </w:rPr>
      </w:pPr>
      <w:r w:rsidRPr="003C6E6A">
        <w:rPr>
          <w:rFonts w:asciiTheme="minorHAnsi" w:hAnsiTheme="minorHAnsi" w:cstheme="minorHAnsi"/>
          <w:sz w:val="22"/>
          <w:szCs w:val="22"/>
          <w:lang w:val="es-ES_tradnl"/>
        </w:rPr>
        <w:t>Convencionalmente</w:t>
      </w:r>
      <w:r w:rsidR="00CA77AA">
        <w:rPr>
          <w:rFonts w:asciiTheme="minorHAnsi" w:hAnsiTheme="minorHAnsi" w:cstheme="minorHAnsi"/>
          <w:sz w:val="22"/>
          <w:szCs w:val="22"/>
          <w:lang w:val="es-ES_tradnl"/>
        </w:rPr>
        <w:t>,</w:t>
      </w:r>
      <w:r w:rsidRPr="003C6E6A">
        <w:rPr>
          <w:rFonts w:asciiTheme="minorHAnsi" w:hAnsiTheme="minorHAnsi" w:cstheme="minorHAnsi"/>
          <w:sz w:val="22"/>
          <w:szCs w:val="22"/>
          <w:lang w:val="es-ES_tradnl"/>
        </w:rPr>
        <w:t xml:space="preserve"> se </w:t>
      </w:r>
      <w:r w:rsidR="00272E6F" w:rsidRPr="003C6E6A">
        <w:rPr>
          <w:rFonts w:asciiTheme="minorHAnsi" w:hAnsiTheme="minorHAnsi" w:cstheme="minorHAnsi"/>
          <w:sz w:val="22"/>
          <w:szCs w:val="22"/>
          <w:lang w:val="es-ES_tradnl"/>
        </w:rPr>
        <w:t>considera que suministros externos bajos de</w:t>
      </w:r>
      <w:r w:rsidR="00DB30E5" w:rsidRPr="003C6E6A">
        <w:rPr>
          <w:rFonts w:asciiTheme="minorHAnsi" w:hAnsiTheme="minorHAnsi" w:cstheme="minorHAnsi"/>
          <w:sz w:val="22"/>
          <w:szCs w:val="22"/>
          <w:lang w:val="es-ES_tradnl"/>
        </w:rPr>
        <w:t xml:space="preserve"> amonio </w:t>
      </w:r>
      <w:r w:rsidR="00272E6F" w:rsidRPr="003C6E6A">
        <w:rPr>
          <w:rFonts w:asciiTheme="minorHAnsi" w:hAnsiTheme="minorHAnsi" w:cstheme="minorHAnsi"/>
          <w:sz w:val="22"/>
          <w:szCs w:val="22"/>
          <w:lang w:val="es-ES_tradnl"/>
        </w:rPr>
        <w:t>no son perjudiciales para las plantas, mientras que</w:t>
      </w:r>
      <w:r w:rsidR="00DB30E5" w:rsidRPr="003C6E6A">
        <w:rPr>
          <w:rFonts w:asciiTheme="minorHAnsi" w:hAnsiTheme="minorHAnsi" w:cstheme="minorHAnsi"/>
          <w:sz w:val="22"/>
          <w:szCs w:val="22"/>
          <w:lang w:val="es-ES_tradnl"/>
        </w:rPr>
        <w:t xml:space="preserve"> suministros externos altos</w:t>
      </w:r>
      <w:r w:rsidR="00676F07" w:rsidRPr="003C6E6A">
        <w:rPr>
          <w:rFonts w:asciiTheme="minorHAnsi" w:hAnsiTheme="minorHAnsi" w:cstheme="minorHAnsi"/>
          <w:sz w:val="22"/>
          <w:szCs w:val="22"/>
          <w:lang w:val="es-ES_tradnl"/>
        </w:rPr>
        <w:t xml:space="preserve"> si pueden </w:t>
      </w:r>
      <w:r w:rsidR="00DB30E5" w:rsidRPr="003C6E6A">
        <w:rPr>
          <w:rFonts w:asciiTheme="minorHAnsi" w:hAnsiTheme="minorHAnsi" w:cstheme="minorHAnsi"/>
          <w:sz w:val="22"/>
          <w:szCs w:val="22"/>
          <w:lang w:val="es-ES_tradnl"/>
        </w:rPr>
        <w:t>provoca</w:t>
      </w:r>
      <w:r w:rsidR="00676F07" w:rsidRPr="003C6E6A">
        <w:rPr>
          <w:rFonts w:asciiTheme="minorHAnsi" w:hAnsiTheme="minorHAnsi" w:cstheme="minorHAnsi"/>
          <w:sz w:val="22"/>
          <w:szCs w:val="22"/>
          <w:lang w:val="es-ES_tradnl"/>
        </w:rPr>
        <w:t>r</w:t>
      </w:r>
      <w:r w:rsidR="00DB30E5" w:rsidRPr="003C6E6A">
        <w:rPr>
          <w:rFonts w:asciiTheme="minorHAnsi" w:hAnsiTheme="minorHAnsi" w:cstheme="minorHAnsi"/>
          <w:sz w:val="22"/>
          <w:szCs w:val="22"/>
          <w:lang w:val="es-ES_tradnl"/>
        </w:rPr>
        <w:t xml:space="preserve"> toxicidad.</w:t>
      </w:r>
      <w:r w:rsidR="00374DAD" w:rsidRPr="003C6E6A">
        <w:rPr>
          <w:rFonts w:asciiTheme="minorHAnsi" w:hAnsiTheme="minorHAnsi" w:cstheme="minorHAnsi"/>
          <w:sz w:val="22"/>
          <w:szCs w:val="22"/>
          <w:lang w:val="es-ES_tradnl"/>
        </w:rPr>
        <w:t xml:space="preserve"> </w:t>
      </w:r>
      <w:r w:rsidRPr="003C6E6A">
        <w:rPr>
          <w:rFonts w:asciiTheme="minorHAnsi" w:hAnsiTheme="minorHAnsi" w:cstheme="minorHAnsi"/>
          <w:sz w:val="22"/>
          <w:szCs w:val="22"/>
          <w:lang w:val="es-ES_tradnl"/>
        </w:rPr>
        <w:t xml:space="preserve">Sin embargo, no se puede determinar su toxicidad únicamente basado en los </w:t>
      </w:r>
      <w:r w:rsidRPr="003C6E6A">
        <w:rPr>
          <w:rFonts w:asciiTheme="minorHAnsi" w:hAnsiTheme="minorHAnsi" w:cstheme="minorHAnsi"/>
          <w:sz w:val="22"/>
          <w:szCs w:val="22"/>
          <w:lang w:val="es-ES_tradnl"/>
        </w:rPr>
        <w:lastRenderedPageBreak/>
        <w:t>suministros, pues estudios han encontrado que</w:t>
      </w:r>
      <w:r w:rsidR="00F60F83" w:rsidRPr="003C6E6A">
        <w:rPr>
          <w:rFonts w:ascii="Arial" w:hAnsi="Arial" w:cs="Arial"/>
          <w:sz w:val="22"/>
          <w:szCs w:val="22"/>
          <w:lang w:val="es-ES_tradnl"/>
        </w:rPr>
        <w:t xml:space="preserve"> </w:t>
      </w:r>
      <w:r w:rsidR="00472608" w:rsidRPr="003C6E6A">
        <w:rPr>
          <w:rFonts w:ascii="Arial" w:hAnsi="Arial" w:cs="Arial"/>
          <w:sz w:val="22"/>
          <w:szCs w:val="22"/>
          <w:lang w:val="es-ES_tradnl"/>
        </w:rPr>
        <w:t>el grado de estrés es variable y depende del genotipo</w:t>
      </w:r>
      <w:r w:rsidR="00BB21A4" w:rsidRPr="003C6E6A">
        <w:rPr>
          <w:rFonts w:ascii="Arial" w:hAnsi="Arial" w:cs="Arial"/>
          <w:sz w:val="22"/>
          <w:szCs w:val="22"/>
          <w:lang w:val="es-ES_tradnl"/>
        </w:rPr>
        <w:t xml:space="preserve"> y de las variables ambientales</w:t>
      </w:r>
      <w:r w:rsidR="00472608" w:rsidRPr="003C6E6A">
        <w:rPr>
          <w:rFonts w:asciiTheme="minorHAnsi" w:hAnsiTheme="minorHAnsi" w:cstheme="minorHAnsi"/>
          <w:color w:val="000000"/>
          <w:sz w:val="22"/>
          <w:szCs w:val="22"/>
        </w:rPr>
        <w:fldChar w:fldCharType="begin">
          <w:fldData xml:space="preserve">PEVuZE5vdGU+PENpdGU+PEF1dGhvcj5DYXJiYWxsZWlyYTwvQXV0aG9yPjxZZWFyPjIwMTI8L1ll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</w:fldData>
        </w:fldChar>
      </w:r>
      <w:r w:rsidR="00DA383F" w:rsidRPr="003C6E6A">
        <w:rPr>
          <w:rFonts w:asciiTheme="minorHAnsi" w:hAnsiTheme="minorHAnsi" w:cstheme="minorHAnsi"/>
          <w:color w:val="000000"/>
          <w:sz w:val="22"/>
          <w:szCs w:val="22"/>
        </w:rPr>
        <w:instrText xml:space="preserve"> ADDIN EN.CITE </w:instrText>
      </w:r>
      <w:r w:rsidR="00DA383F" w:rsidRPr="003C6E6A">
        <w:rPr>
          <w:rFonts w:asciiTheme="minorHAnsi" w:hAnsiTheme="minorHAnsi" w:cstheme="minorHAnsi"/>
          <w:color w:val="000000"/>
          <w:sz w:val="22"/>
          <w:szCs w:val="22"/>
        </w:rPr>
        <w:fldChar w:fldCharType="begin">
          <w:fldData xml:space="preserve">PEVuZE5vdGU+PENpdGU+PEF1dGhvcj5DYXJiYWxsZWlyYTwvQXV0aG9yPjxZZWFyPjIwMTI8L1ll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</w:fldData>
        </w:fldChar>
      </w:r>
      <w:r w:rsidR="00DA383F" w:rsidRPr="003C6E6A">
        <w:rPr>
          <w:rFonts w:asciiTheme="minorHAnsi" w:hAnsiTheme="minorHAnsi" w:cstheme="minorHAnsi"/>
          <w:color w:val="000000"/>
          <w:sz w:val="22"/>
          <w:szCs w:val="22"/>
        </w:rPr>
        <w:instrText xml:space="preserve"> ADDIN EN.CITE.DATA </w:instrText>
      </w:r>
      <w:r w:rsidR="00DA383F" w:rsidRPr="003C6E6A">
        <w:rPr>
          <w:rFonts w:asciiTheme="minorHAnsi" w:hAnsiTheme="minorHAnsi" w:cstheme="minorHAnsi"/>
          <w:color w:val="000000"/>
          <w:sz w:val="22"/>
          <w:szCs w:val="22"/>
        </w:rPr>
      </w:r>
      <w:r w:rsidR="00DA383F" w:rsidRPr="003C6E6A">
        <w:rPr>
          <w:rFonts w:asciiTheme="minorHAnsi" w:hAnsiTheme="minorHAnsi" w:cstheme="minorHAnsi"/>
          <w:color w:val="000000"/>
          <w:sz w:val="22"/>
          <w:szCs w:val="22"/>
        </w:rPr>
        <w:fldChar w:fldCharType="end"/>
      </w:r>
      <w:r w:rsidR="00472608" w:rsidRPr="003C6E6A">
        <w:rPr>
          <w:rFonts w:asciiTheme="minorHAnsi" w:hAnsiTheme="minorHAnsi" w:cstheme="minorHAnsi"/>
          <w:color w:val="000000"/>
          <w:sz w:val="22"/>
          <w:szCs w:val="22"/>
        </w:rPr>
      </w:r>
      <w:r w:rsidR="00472608" w:rsidRPr="003C6E6A">
        <w:rPr>
          <w:rFonts w:asciiTheme="minorHAnsi" w:hAnsiTheme="minorHAnsi" w:cstheme="minorHAnsi"/>
          <w:color w:val="000000"/>
          <w:sz w:val="22"/>
          <w:szCs w:val="22"/>
        </w:rPr>
        <w:fldChar w:fldCharType="separate"/>
      </w:r>
      <w:r w:rsidR="00DA383F" w:rsidRPr="003C6E6A">
        <w:rPr>
          <w:rFonts w:asciiTheme="minorHAnsi" w:hAnsiTheme="minorHAnsi" w:cstheme="minorHAnsi"/>
          <w:noProof/>
          <w:color w:val="000000"/>
          <w:sz w:val="22"/>
          <w:szCs w:val="22"/>
          <w:vertAlign w:val="superscript"/>
        </w:rPr>
        <w:t>100, 101</w:t>
      </w:r>
      <w:r w:rsidR="00472608" w:rsidRPr="003C6E6A">
        <w:rPr>
          <w:rFonts w:asciiTheme="minorHAnsi" w:hAnsiTheme="minorHAnsi" w:cstheme="minorHAnsi"/>
          <w:color w:val="000000"/>
          <w:sz w:val="22"/>
          <w:szCs w:val="22"/>
        </w:rPr>
        <w:fldChar w:fldCharType="end"/>
      </w:r>
      <w:r w:rsidR="00472608" w:rsidRPr="003C6E6A">
        <w:rPr>
          <w:rFonts w:asciiTheme="minorHAnsi" w:hAnsiTheme="minorHAnsi" w:cstheme="minorHAnsi"/>
          <w:color w:val="000000"/>
          <w:sz w:val="22"/>
          <w:szCs w:val="22"/>
        </w:rPr>
        <w:t>. Por ejemplo, l</w:t>
      </w:r>
      <w:r w:rsidR="00317CA6" w:rsidRPr="003C6E6A">
        <w:rPr>
          <w:rFonts w:asciiTheme="minorHAnsi" w:hAnsiTheme="minorHAnsi" w:cstheme="minorHAnsi"/>
          <w:color w:val="000000"/>
          <w:sz w:val="22"/>
          <w:szCs w:val="22"/>
        </w:rPr>
        <w:t xml:space="preserve">as plantas que evidencian menores síntomas de toxicidad tienen la </w:t>
      </w:r>
      <w:r w:rsidR="00317CA6" w:rsidRPr="003C6E6A">
        <w:rPr>
          <w:rFonts w:ascii="Arial" w:hAnsi="Arial" w:cs="Arial"/>
          <w:sz w:val="22"/>
          <w:szCs w:val="22"/>
          <w:lang w:val="es-ES_tradnl"/>
        </w:rPr>
        <w:t>capacidad para expresar abundantemente GS y GOGAT, enzimas que mantienen la homeostasis a través de la fijación</w:t>
      </w:r>
      <w:r w:rsidR="00BB21A4" w:rsidRPr="003C6E6A">
        <w:rPr>
          <w:rFonts w:ascii="Arial" w:hAnsi="Arial" w:cs="Arial"/>
          <w:sz w:val="22"/>
          <w:szCs w:val="22"/>
          <w:lang w:val="es-ES_tradnl"/>
        </w:rPr>
        <w:t xml:space="preserve"> en tejidos y órganos</w:t>
      </w:r>
      <w:r w:rsidR="00317CA6" w:rsidRPr="003C6E6A">
        <w:rPr>
          <w:rFonts w:ascii="Arial" w:hAnsi="Arial" w:cs="Arial"/>
          <w:sz w:val="22"/>
          <w:szCs w:val="22"/>
          <w:lang w:val="es-ES_tradnl"/>
        </w:rPr>
        <w:fldChar w:fldCharType="begin">
          <w:fldData xml:space="preserve">PEVuZE5vdGU+PENpdGU+PEF1dGhvcj5MZWE8L0F1dGhvcj48WWVhcj4yMDAzPC9ZZWFyPjxJRFRl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</w:fldData>
        </w:fldChar>
      </w:r>
      <w:r w:rsidR="00DA383F" w:rsidRPr="003C6E6A">
        <w:rPr>
          <w:rFonts w:ascii="Arial" w:hAnsi="Arial" w:cs="Arial"/>
          <w:sz w:val="22"/>
          <w:szCs w:val="22"/>
          <w:lang w:val="es-ES_tradnl"/>
        </w:rPr>
        <w:instrText xml:space="preserve"> ADDIN EN.CITE </w:instrText>
      </w:r>
      <w:r w:rsidR="00DA383F" w:rsidRPr="003C6E6A">
        <w:rPr>
          <w:rFonts w:ascii="Arial" w:hAnsi="Arial" w:cs="Arial"/>
          <w:sz w:val="22"/>
          <w:szCs w:val="22"/>
          <w:lang w:val="es-ES_tradnl"/>
        </w:rPr>
        <w:fldChar w:fldCharType="begin">
          <w:fldData xml:space="preserve">PEVuZE5vdGU+PENpdGU+PEF1dGhvcj5MZWE8L0F1dGhvcj48WWVhcj4yMDAzPC9ZZWFyPjxJRFRl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</w:fldData>
        </w:fldChar>
      </w:r>
      <w:r w:rsidR="00DA383F" w:rsidRPr="003C6E6A">
        <w:rPr>
          <w:rFonts w:ascii="Arial" w:hAnsi="Arial" w:cs="Arial"/>
          <w:sz w:val="22"/>
          <w:szCs w:val="22"/>
          <w:lang w:val="es-ES_tradnl"/>
        </w:rPr>
        <w:instrText xml:space="preserve"> ADDIN EN.CITE.DATA </w:instrText>
      </w:r>
      <w:r w:rsidR="00DA383F" w:rsidRPr="003C6E6A">
        <w:rPr>
          <w:rFonts w:ascii="Arial" w:hAnsi="Arial" w:cs="Arial"/>
          <w:sz w:val="22"/>
          <w:szCs w:val="22"/>
          <w:lang w:val="es-ES_tradnl"/>
        </w:rPr>
      </w:r>
      <w:r w:rsidR="00DA383F" w:rsidRPr="003C6E6A">
        <w:rPr>
          <w:rFonts w:ascii="Arial" w:hAnsi="Arial" w:cs="Arial"/>
          <w:sz w:val="22"/>
          <w:szCs w:val="22"/>
          <w:lang w:val="es-ES_tradnl"/>
        </w:rPr>
        <w:fldChar w:fldCharType="end"/>
      </w:r>
      <w:r w:rsidR="00317CA6" w:rsidRPr="003C6E6A">
        <w:rPr>
          <w:rFonts w:ascii="Arial" w:hAnsi="Arial" w:cs="Arial"/>
          <w:sz w:val="22"/>
          <w:szCs w:val="22"/>
          <w:lang w:val="es-ES_tradnl"/>
        </w:rPr>
      </w:r>
      <w:r w:rsidR="00317CA6"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102, 103</w:t>
      </w:r>
      <w:r w:rsidR="00317CA6" w:rsidRPr="003C6E6A">
        <w:rPr>
          <w:rFonts w:ascii="Arial" w:hAnsi="Arial" w:cs="Arial"/>
          <w:sz w:val="22"/>
          <w:szCs w:val="22"/>
          <w:lang w:val="es-ES_tradnl"/>
        </w:rPr>
        <w:fldChar w:fldCharType="end"/>
      </w:r>
      <w:r w:rsidR="00317CA6" w:rsidRPr="003C6E6A">
        <w:rPr>
          <w:rFonts w:ascii="Arial" w:hAnsi="Arial" w:cs="Arial"/>
          <w:sz w:val="22"/>
          <w:szCs w:val="22"/>
          <w:lang w:val="es-ES_tradnl"/>
        </w:rPr>
        <w:t xml:space="preserve">. </w:t>
      </w:r>
      <w:r w:rsidR="00892ACD" w:rsidRPr="003C6E6A">
        <w:rPr>
          <w:rFonts w:ascii="Arial" w:hAnsi="Arial" w:cs="Arial"/>
          <w:sz w:val="22"/>
          <w:szCs w:val="22"/>
          <w:lang w:val="es-ES_tradnl"/>
        </w:rPr>
        <w:t>Aunque el estrés por amonio afecta prácticamente a todas las especies de plantas, c</w:t>
      </w:r>
      <w:r w:rsidR="00892ACD" w:rsidRPr="003C6E6A">
        <w:rPr>
          <w:rFonts w:asciiTheme="minorHAnsi" w:hAnsiTheme="minorHAnsi" w:cstheme="minorHAnsi"/>
          <w:sz w:val="22"/>
          <w:szCs w:val="22"/>
          <w:lang w:val="es-ES_tradnl"/>
        </w:rPr>
        <w:t xml:space="preserve">iertas plantas como el arroz y coníferas, que crecen en suelos con bajas tasa de nitrificación </w:t>
      </w:r>
      <w:r w:rsidR="00892ACD" w:rsidRPr="003C6E6A">
        <w:rPr>
          <w:rFonts w:ascii="Arial" w:hAnsi="Arial" w:cs="Arial"/>
          <w:sz w:val="22"/>
          <w:szCs w:val="22"/>
          <w:lang w:val="es-ES_tradnl"/>
        </w:rPr>
        <w:t>están adaptadas para tolerar la nutrición con amonio</w:t>
      </w:r>
      <w:r w:rsidR="00892ACD"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&lt;EndNote&gt;&lt;Cite&gt;&lt;Author&gt;Wood&lt;/Author&gt;&lt;Year&gt;2006&lt;/Year&gt;&lt;IDText&gt;Mechanisms of ammonium transport, accumulation, and retention in ooyctes and yeast cells expressing Arabidopsis AtAMT1; 1&lt;/IDText&gt;&lt;DisplayText&gt;&lt;style face="superscript"&gt;104&lt;/style&gt;&lt;/DisplayText&gt;&lt;record&gt;&lt;dates&gt;&lt;pub-dates&gt;&lt;date&gt;Jul&lt;/date&gt;&lt;/pub-dates&gt;&lt;year&gt;2006&lt;/year&gt;&lt;/dates&gt;&lt;urls&gt;&lt;related-urls&gt;&lt;url&gt;&amp;lt;Go to ISI&amp;gt;://WOS:000238964800027&lt;/url&gt;&lt;/related-urls&gt;&lt;/urls&gt;&lt;isbn&gt;0014-5793&lt;/isbn&gt;&lt;titles&gt;&lt;title&gt;Mechanisms of ammonium transport, accumulation, and retention in ooyctes and yeast cells expressing Arabidopsis AtAMT1; 1&lt;/title&gt;&lt;secondary-title&gt;Febs Letters&lt;/secondary-title&gt;&lt;/titles&gt;&lt;pages&gt;3931-3936&lt;/pages&gt;&lt;number&gt;16&lt;/number&gt;&lt;contributors&gt;&lt;authors&gt;&lt;author&gt;Wood, C. C.&lt;/author&gt;&lt;author&gt;Poree, F.&lt;/author&gt;&lt;author&gt;Dreyer, I.&lt;/author&gt;&lt;author&gt;Koehler, G. J.&lt;/author&gt;&lt;author&gt;Udvardi, M. K.&lt;/author&gt;&lt;/authors&gt;&lt;/contributors&gt;&lt;added-date format="utc"&gt;1612707908&lt;/added-date&gt;&lt;ref-type name="Journal Article"&gt;17&lt;/ref-type&gt;&lt;rec-number&gt;457&lt;/rec-number&gt;&lt;last-updated-date format="utc"&gt;1612707908&lt;/last-updated-date&gt;&lt;accession-num&gt;WOS:000238964800027&lt;/accession-num&gt;&lt;electronic-resource-num&gt;10.1016/j.febslet.2006.06.026&lt;/electronic-resource-num&gt;&lt;volume&gt;580&lt;/volume&gt;&lt;/record&gt;&lt;/Cite&gt;&lt;/EndNote&gt;</w:instrText>
      </w:r>
      <w:r w:rsidR="00892ACD"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104</w:t>
      </w:r>
      <w:r w:rsidR="00892ACD" w:rsidRPr="003C6E6A">
        <w:rPr>
          <w:rFonts w:ascii="Arial" w:hAnsi="Arial" w:cs="Arial"/>
          <w:sz w:val="22"/>
          <w:szCs w:val="22"/>
          <w:lang w:val="es-ES_tradnl"/>
        </w:rPr>
        <w:fldChar w:fldCharType="end"/>
      </w:r>
      <w:r w:rsidR="00892ACD" w:rsidRPr="003C6E6A">
        <w:rPr>
          <w:rFonts w:ascii="Arial" w:hAnsi="Arial" w:cs="Arial"/>
          <w:sz w:val="22"/>
          <w:szCs w:val="22"/>
          <w:lang w:val="es-ES_tradnl"/>
        </w:rPr>
        <w:t>. De igual forma</w:t>
      </w:r>
      <w:r w:rsidR="00CA77AA">
        <w:rPr>
          <w:rFonts w:ascii="Arial" w:hAnsi="Arial" w:cs="Arial"/>
          <w:sz w:val="22"/>
          <w:szCs w:val="22"/>
          <w:lang w:val="es-ES_tradnl"/>
        </w:rPr>
        <w:t>,</w:t>
      </w:r>
      <w:r w:rsidR="00892ACD" w:rsidRPr="003C6E6A">
        <w:rPr>
          <w:rFonts w:ascii="Arial" w:hAnsi="Arial" w:cs="Arial"/>
          <w:sz w:val="22"/>
          <w:szCs w:val="22"/>
          <w:lang w:val="es-ES_tradnl"/>
        </w:rPr>
        <w:t xml:space="preserve"> las halófitas que han colonizado suelos salinos con altas concentraciones de cloruro (Cl</w:t>
      </w:r>
      <w:r w:rsidR="00892ACD" w:rsidRPr="003C6E6A">
        <w:rPr>
          <w:rFonts w:ascii="Arial" w:hAnsi="Arial" w:cs="Arial"/>
          <w:sz w:val="22"/>
          <w:szCs w:val="22"/>
          <w:vertAlign w:val="superscript"/>
          <w:lang w:val="es-ES_tradnl"/>
        </w:rPr>
        <w:t>−</w:t>
      </w:r>
      <w:r w:rsidR="00892ACD" w:rsidRPr="003C6E6A">
        <w:rPr>
          <w:rFonts w:ascii="Arial" w:hAnsi="Arial" w:cs="Arial"/>
          <w:sz w:val="22"/>
          <w:szCs w:val="22"/>
          <w:lang w:val="es-ES_tradnl"/>
        </w:rPr>
        <w:t>), la absorción de NH</w:t>
      </w:r>
      <w:r w:rsidR="00892ACD" w:rsidRPr="003C6E6A">
        <w:rPr>
          <w:rFonts w:ascii="Arial" w:hAnsi="Arial" w:cs="Arial"/>
          <w:sz w:val="22"/>
          <w:szCs w:val="22"/>
          <w:vertAlign w:val="subscript"/>
          <w:lang w:val="es-ES_tradnl"/>
        </w:rPr>
        <w:t>4</w:t>
      </w:r>
      <w:r w:rsidR="00892ACD" w:rsidRPr="003C6E6A">
        <w:rPr>
          <w:rFonts w:ascii="Arial" w:hAnsi="Arial" w:cs="Arial"/>
          <w:sz w:val="22"/>
          <w:szCs w:val="22"/>
          <w:vertAlign w:val="superscript"/>
          <w:lang w:val="es-ES_tradnl"/>
        </w:rPr>
        <w:t>+</w:t>
      </w:r>
      <w:r w:rsidR="00892ACD" w:rsidRPr="003C6E6A">
        <w:rPr>
          <w:rFonts w:ascii="Arial" w:hAnsi="Arial" w:cs="Arial"/>
          <w:sz w:val="22"/>
          <w:szCs w:val="22"/>
          <w:lang w:val="es-ES_tradnl"/>
        </w:rPr>
        <w:t xml:space="preserve"> predomina estimulado por la misma salinidad, mientras la asimilación de NO</w:t>
      </w:r>
      <w:r w:rsidR="00892ACD" w:rsidRPr="003C6E6A">
        <w:rPr>
          <w:rFonts w:ascii="Arial" w:hAnsi="Arial" w:cs="Arial"/>
          <w:sz w:val="22"/>
          <w:szCs w:val="22"/>
          <w:vertAlign w:val="subscript"/>
          <w:lang w:val="es-ES_tradnl"/>
        </w:rPr>
        <w:t xml:space="preserve">3 </w:t>
      </w:r>
      <w:r w:rsidR="00892ACD" w:rsidRPr="003C6E6A">
        <w:rPr>
          <w:rFonts w:ascii="Arial" w:hAnsi="Arial" w:cs="Arial"/>
          <w:sz w:val="22"/>
          <w:szCs w:val="22"/>
          <w:lang w:val="es-ES_tradnl"/>
        </w:rPr>
        <w:t>es inhibido debido al efecto antagónico del Cl</w:t>
      </w:r>
      <w:r w:rsidR="00892ACD" w:rsidRPr="003C6E6A">
        <w:rPr>
          <w:rFonts w:ascii="Arial" w:hAnsi="Arial" w:cs="Arial"/>
          <w:sz w:val="22"/>
          <w:szCs w:val="22"/>
          <w:vertAlign w:val="superscript"/>
          <w:lang w:val="es-ES_tradnl"/>
        </w:rPr>
        <w:t>−</w:t>
      </w:r>
      <w:r w:rsidR="00892ACD" w:rsidRPr="003C6E6A">
        <w:rPr>
          <w:rFonts w:ascii="Arial" w:hAnsi="Arial" w:cs="Arial"/>
          <w:sz w:val="22"/>
          <w:szCs w:val="22"/>
          <w:lang w:val="es-ES_tradnl"/>
        </w:rPr>
        <w:fldChar w:fldCharType="begin">
          <w:fldData xml:space="preserve">PEVuZE5vdGU+PENpdGU+PEF1dGhvcj5LdWRvPC9BdXRob3I+PFllYXI+MjAxMDwvWWVhcj48SURU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</w:fldData>
        </w:fldChar>
      </w:r>
      <w:r w:rsidR="00DA383F" w:rsidRPr="003C6E6A">
        <w:rPr>
          <w:rFonts w:ascii="Arial" w:hAnsi="Arial" w:cs="Arial"/>
          <w:sz w:val="22"/>
          <w:szCs w:val="22"/>
          <w:lang w:val="es-ES_tradnl"/>
        </w:rPr>
        <w:instrText xml:space="preserve"> ADDIN EN.CITE </w:instrText>
      </w:r>
      <w:r w:rsidR="00DA383F" w:rsidRPr="003C6E6A">
        <w:rPr>
          <w:rFonts w:ascii="Arial" w:hAnsi="Arial" w:cs="Arial"/>
          <w:sz w:val="22"/>
          <w:szCs w:val="22"/>
          <w:lang w:val="es-ES_tradnl"/>
        </w:rPr>
        <w:fldChar w:fldCharType="begin">
          <w:fldData xml:space="preserve">PEVuZE5vdGU+PENpdGU+PEF1dGhvcj5LdWRvPC9BdXRob3I+PFllYXI+MjAxMDwvWWVhcj48SURU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</w:fldData>
        </w:fldChar>
      </w:r>
      <w:r w:rsidR="00DA383F" w:rsidRPr="003C6E6A">
        <w:rPr>
          <w:rFonts w:ascii="Arial" w:hAnsi="Arial" w:cs="Arial"/>
          <w:sz w:val="22"/>
          <w:szCs w:val="22"/>
          <w:lang w:val="es-ES_tradnl"/>
        </w:rPr>
        <w:instrText xml:space="preserve"> ADDIN EN.CITE.DATA </w:instrText>
      </w:r>
      <w:r w:rsidR="00DA383F" w:rsidRPr="003C6E6A">
        <w:rPr>
          <w:rFonts w:ascii="Arial" w:hAnsi="Arial" w:cs="Arial"/>
          <w:sz w:val="22"/>
          <w:szCs w:val="22"/>
          <w:lang w:val="es-ES_tradnl"/>
        </w:rPr>
      </w:r>
      <w:r w:rsidR="00DA383F" w:rsidRPr="003C6E6A">
        <w:rPr>
          <w:rFonts w:ascii="Arial" w:hAnsi="Arial" w:cs="Arial"/>
          <w:sz w:val="22"/>
          <w:szCs w:val="22"/>
          <w:lang w:val="es-ES_tradnl"/>
        </w:rPr>
        <w:fldChar w:fldCharType="end"/>
      </w:r>
      <w:r w:rsidR="00892ACD" w:rsidRPr="003C6E6A">
        <w:rPr>
          <w:rFonts w:ascii="Arial" w:hAnsi="Arial" w:cs="Arial"/>
          <w:sz w:val="22"/>
          <w:szCs w:val="22"/>
          <w:lang w:val="es-ES_tradnl"/>
        </w:rPr>
      </w:r>
      <w:r w:rsidR="00892ACD"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95, 105</w:t>
      </w:r>
      <w:r w:rsidR="00892ACD" w:rsidRPr="003C6E6A">
        <w:rPr>
          <w:rFonts w:ascii="Arial" w:hAnsi="Arial" w:cs="Arial"/>
          <w:sz w:val="22"/>
          <w:szCs w:val="22"/>
          <w:lang w:val="es-ES_tradnl"/>
        </w:rPr>
        <w:fldChar w:fldCharType="end"/>
      </w:r>
      <w:r w:rsidR="00892ACD" w:rsidRPr="003C6E6A">
        <w:rPr>
          <w:rFonts w:ascii="Arial" w:hAnsi="Arial" w:cs="Arial"/>
          <w:sz w:val="22"/>
          <w:szCs w:val="22"/>
          <w:lang w:val="es-ES_tradnl"/>
        </w:rPr>
        <w:t xml:space="preserve">. </w:t>
      </w:r>
    </w:p>
    <w:p w14:paraId="4B97E3CE" w14:textId="77777777" w:rsidR="00317CA6" w:rsidRPr="003C6E6A" w:rsidRDefault="00317CA6" w:rsidP="00EE20D1">
      <w:pPr>
        <w:spacing w:after="0"/>
        <w:jc w:val="both"/>
        <w:rPr>
          <w:rFonts w:asciiTheme="majorHAnsi" w:hAnsiTheme="majorHAnsi" w:cstheme="majorHAnsi"/>
          <w:sz w:val="22"/>
          <w:szCs w:val="22"/>
        </w:rPr>
      </w:pPr>
    </w:p>
    <w:p w14:paraId="1D0B2AE2" w14:textId="67614A97" w:rsidR="00A970C7" w:rsidRPr="003C6E6A" w:rsidRDefault="00394C78" w:rsidP="00A970C7">
      <w:pPr>
        <w:jc w:val="both"/>
        <w:rPr>
          <w:rFonts w:ascii="Arial" w:hAnsi="Arial" w:cs="Arial"/>
          <w:sz w:val="22"/>
          <w:szCs w:val="22"/>
          <w:lang w:val="es-ES_tradnl"/>
        </w:rPr>
      </w:pPr>
      <w:r w:rsidRPr="003C6E6A">
        <w:rPr>
          <w:rFonts w:asciiTheme="majorHAnsi" w:hAnsiTheme="majorHAnsi" w:cstheme="majorHAnsi"/>
          <w:sz w:val="22"/>
          <w:szCs w:val="22"/>
        </w:rPr>
        <w:t xml:space="preserve">El amonio, ya sea tomado directamente del suelo, </w:t>
      </w:r>
      <w:r w:rsidR="0053075B" w:rsidRPr="003C6E6A">
        <w:rPr>
          <w:rFonts w:asciiTheme="majorHAnsi" w:hAnsiTheme="majorHAnsi" w:cstheme="majorHAnsi"/>
          <w:sz w:val="22"/>
          <w:szCs w:val="22"/>
        </w:rPr>
        <w:t xml:space="preserve">convertido a partir de nitrato o </w:t>
      </w:r>
      <w:r w:rsidR="0053075B" w:rsidRPr="003C6E6A">
        <w:rPr>
          <w:rFonts w:ascii="Arial" w:hAnsi="Arial" w:cs="Arial"/>
          <w:sz w:val="22"/>
          <w:szCs w:val="22"/>
          <w:lang w:val="es-ES_tradnl"/>
        </w:rPr>
        <w:t xml:space="preserve">generado mediante </w:t>
      </w:r>
      <w:r w:rsidR="008C3C23" w:rsidRPr="003C6E6A">
        <w:rPr>
          <w:rFonts w:ascii="Arial" w:hAnsi="Arial" w:cs="Arial"/>
          <w:sz w:val="22"/>
          <w:szCs w:val="22"/>
          <w:lang w:val="es-ES_tradnl"/>
        </w:rPr>
        <w:t xml:space="preserve">el recambio de </w:t>
      </w:r>
      <w:r w:rsidR="008C3C23" w:rsidRPr="003C6E6A">
        <w:rPr>
          <w:rFonts w:asciiTheme="majorHAnsi" w:hAnsiTheme="majorHAnsi" w:cstheme="majorHAnsi"/>
          <w:sz w:val="22"/>
          <w:szCs w:val="22"/>
        </w:rPr>
        <w:t>proteínas durante la senescencia o</w:t>
      </w:r>
      <w:r w:rsidR="00F35964" w:rsidRPr="003C6E6A">
        <w:rPr>
          <w:rFonts w:asciiTheme="majorHAnsi" w:hAnsiTheme="majorHAnsi" w:cstheme="majorHAnsi"/>
          <w:sz w:val="22"/>
          <w:szCs w:val="22"/>
        </w:rPr>
        <w:t xml:space="preserve"> la germinación de las semillas</w:t>
      </w:r>
      <w:r w:rsidR="00CA77AA">
        <w:rPr>
          <w:rFonts w:asciiTheme="majorHAnsi" w:hAnsiTheme="majorHAnsi" w:cstheme="majorHAnsi"/>
          <w:sz w:val="22"/>
          <w:szCs w:val="22"/>
        </w:rPr>
        <w:t>,</w:t>
      </w:r>
      <w:r w:rsidR="00F35964" w:rsidRPr="003C6E6A">
        <w:rPr>
          <w:rFonts w:asciiTheme="majorHAnsi" w:hAnsiTheme="majorHAnsi" w:cstheme="majorHAnsi"/>
          <w:sz w:val="22"/>
          <w:szCs w:val="22"/>
        </w:rPr>
        <w:t xml:space="preserve"> e</w:t>
      </w:r>
      <w:r w:rsidR="0009580A" w:rsidRPr="003C6E6A">
        <w:rPr>
          <w:rFonts w:ascii="Arial" w:hAnsi="Arial" w:cs="Arial"/>
          <w:sz w:val="22"/>
          <w:szCs w:val="22"/>
          <w:lang w:val="es-ES_tradnl"/>
        </w:rPr>
        <w:t>s asimilado</w:t>
      </w:r>
      <w:r w:rsidR="00E1370E" w:rsidRPr="003C6E6A">
        <w:rPr>
          <w:rFonts w:ascii="Arial" w:hAnsi="Arial" w:cs="Arial"/>
          <w:sz w:val="22"/>
          <w:szCs w:val="22"/>
          <w:lang w:val="es-ES_tradnl"/>
        </w:rPr>
        <w:t xml:space="preserve"> por la acción de las mismas enzimas tanto en halófitas como en glicofitas</w:t>
      </w:r>
      <w:r w:rsidR="00F35964"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&lt;EndNote&gt;&lt;Cite&gt;&lt;Author&gt;Joy&lt;/Author&gt;&lt;Year&gt;1988&lt;/Year&gt;&lt;IDText&gt;AMMONIA, GLUTAMINE, AND ASPARAGINE - A CARBON NITROGEN INTERFACE&lt;/IDText&gt;&lt;DisplayText&gt;&lt;style face="superscript"&gt;106&lt;/style&gt;&lt;/DisplayText&gt;&lt;record&gt;&lt;dates&gt;&lt;pub-dates&gt;&lt;date&gt;Oct&lt;/date&gt;&lt;/pub-dates&gt;&lt;year&gt;1988&lt;/year&gt;&lt;/dates&gt;&lt;urls&gt;&lt;related-urls&gt;&lt;url&gt;&amp;lt;Go to ISI&amp;gt;://WOS:A1988Q438000028&lt;/url&gt;&lt;/related-urls&gt;&lt;/urls&gt;&lt;isbn&gt;0008-4026&lt;/isbn&gt;&lt;titles&gt;&lt;title&gt;AMMONIA, GLUTAMINE, AND ASPARAGINE - A CARBON NITROGEN INTERFACE&lt;/title&gt;&lt;secondary-title&gt;Canadian Journal of Botany-Revue Canadienne De Botanique&lt;/secondary-title&gt;&lt;/titles&gt;&lt;pages&gt;2103-2109&lt;/pages&gt;&lt;number&gt;10&lt;/number&gt;&lt;contributors&gt;&lt;authors&gt;&lt;author&gt;Joy, K. W.&lt;/author&gt;&lt;/authors&gt;&lt;/contributors&gt;&lt;added-date format="utc"&gt;1611375498&lt;/added-date&gt;&lt;ref-type name="Journal Article"&gt;17&lt;/ref-type&gt;&lt;rec-number&gt;431&lt;/rec-number&gt;&lt;last-updated-date format="utc"&gt;1611375498&lt;/last-updated-date&gt;&lt;accession-num&gt;WOS:A1988Q438000028&lt;/accession-num&gt;&lt;electronic-resource-num&gt;10.1139/b88-288&lt;/electronic-resource-num&gt;&lt;volume&gt;66&lt;/volume&gt;&lt;/record&gt;&lt;/Cite&gt;&lt;/EndNote&gt;</w:instrText>
      </w:r>
      <w:r w:rsidR="00F35964"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106</w:t>
      </w:r>
      <w:r w:rsidR="00F35964" w:rsidRPr="003C6E6A">
        <w:rPr>
          <w:rFonts w:ascii="Arial" w:hAnsi="Arial" w:cs="Arial"/>
          <w:sz w:val="22"/>
          <w:szCs w:val="22"/>
          <w:lang w:val="es-ES_tradnl"/>
        </w:rPr>
        <w:fldChar w:fldCharType="end"/>
      </w:r>
      <w:r w:rsidR="00F35964" w:rsidRPr="003C6E6A">
        <w:rPr>
          <w:rFonts w:ascii="Arial" w:hAnsi="Arial" w:cs="Arial"/>
          <w:sz w:val="22"/>
          <w:szCs w:val="22"/>
          <w:lang w:val="es-ES_tradnl"/>
        </w:rPr>
        <w:t>.</w:t>
      </w:r>
      <w:r w:rsidR="0000340B" w:rsidRPr="003C6E6A">
        <w:rPr>
          <w:rFonts w:ascii="Arial" w:hAnsi="Arial" w:cs="Arial"/>
          <w:sz w:val="22"/>
          <w:szCs w:val="22"/>
          <w:lang w:val="es-ES_tradnl"/>
        </w:rPr>
        <w:t xml:space="preserve"> </w:t>
      </w:r>
      <w:r w:rsidR="00471F0D" w:rsidRPr="003C6E6A">
        <w:rPr>
          <w:rFonts w:ascii="Arial" w:hAnsi="Arial" w:cs="Arial"/>
          <w:sz w:val="22"/>
          <w:szCs w:val="22"/>
          <w:lang w:val="es-ES_tradnl"/>
        </w:rPr>
        <w:t>La asi</w:t>
      </w:r>
      <w:r w:rsidR="00B9129E" w:rsidRPr="003C6E6A">
        <w:rPr>
          <w:rFonts w:ascii="Arial" w:hAnsi="Arial" w:cs="Arial"/>
          <w:sz w:val="22"/>
          <w:szCs w:val="22"/>
          <w:lang w:val="es-ES_tradnl"/>
        </w:rPr>
        <w:t>milación de amonio puede tomar dos</w:t>
      </w:r>
      <w:r w:rsidR="00471F0D" w:rsidRPr="003C6E6A">
        <w:rPr>
          <w:rFonts w:ascii="Arial" w:hAnsi="Arial" w:cs="Arial"/>
          <w:sz w:val="22"/>
          <w:szCs w:val="22"/>
          <w:lang w:val="es-ES_tradnl"/>
        </w:rPr>
        <w:t xml:space="preserve"> vías, </w:t>
      </w:r>
      <w:r w:rsidR="00A77A65" w:rsidRPr="003C6E6A">
        <w:rPr>
          <w:rFonts w:ascii="Arial" w:hAnsi="Arial" w:cs="Arial"/>
          <w:sz w:val="22"/>
          <w:szCs w:val="22"/>
          <w:lang w:val="es-ES_tradnl"/>
        </w:rPr>
        <w:t xml:space="preserve">la </w:t>
      </w:r>
      <w:r w:rsidR="00471F0D" w:rsidRPr="003C6E6A">
        <w:rPr>
          <w:rFonts w:ascii="Arial" w:hAnsi="Arial" w:cs="Arial"/>
          <w:sz w:val="22"/>
          <w:szCs w:val="22"/>
          <w:lang w:val="es-ES_tradnl"/>
        </w:rPr>
        <w:t>más comú</w:t>
      </w:r>
      <w:r w:rsidR="00F14DD8" w:rsidRPr="003C6E6A">
        <w:rPr>
          <w:rFonts w:ascii="Arial" w:hAnsi="Arial" w:cs="Arial"/>
          <w:sz w:val="22"/>
          <w:szCs w:val="22"/>
          <w:lang w:val="es-ES_tradnl"/>
        </w:rPr>
        <w:t xml:space="preserve">n es conformada por las enzimas </w:t>
      </w:r>
      <w:r w:rsidR="006D211C" w:rsidRPr="003C6E6A">
        <w:rPr>
          <w:rFonts w:ascii="Arial" w:hAnsi="Arial" w:cs="Arial"/>
          <w:sz w:val="22"/>
          <w:szCs w:val="22"/>
          <w:lang w:val="es-ES_tradnl"/>
        </w:rPr>
        <w:t>GS</w:t>
      </w:r>
      <w:r w:rsidR="00F14DD8" w:rsidRPr="003C6E6A">
        <w:rPr>
          <w:rFonts w:ascii="Arial" w:hAnsi="Arial" w:cs="Arial"/>
          <w:sz w:val="22"/>
          <w:szCs w:val="22"/>
          <w:lang w:val="es-ES_tradnl"/>
        </w:rPr>
        <w:t>,</w:t>
      </w:r>
      <w:r w:rsidR="00471F0D" w:rsidRPr="003C6E6A">
        <w:rPr>
          <w:rFonts w:ascii="Arial" w:hAnsi="Arial" w:cs="Arial"/>
          <w:sz w:val="22"/>
          <w:szCs w:val="22"/>
          <w:lang w:val="es-ES_tradnl"/>
        </w:rPr>
        <w:t xml:space="preserve"> </w:t>
      </w:r>
      <w:r w:rsidR="00471F0D" w:rsidRPr="003C6E6A">
        <w:rPr>
          <w:rFonts w:asciiTheme="minorHAnsi" w:hAnsiTheme="minorHAnsi" w:cstheme="minorHAnsi"/>
          <w:color w:val="000000"/>
          <w:sz w:val="22"/>
          <w:szCs w:val="22"/>
        </w:rPr>
        <w:t>GOGAT</w:t>
      </w:r>
      <w:r w:rsidR="00A9585A" w:rsidRPr="003C6E6A">
        <w:rPr>
          <w:rFonts w:asciiTheme="minorHAnsi" w:hAnsiTheme="minorHAnsi" w:cstheme="minorHAnsi"/>
          <w:color w:val="000000"/>
          <w:sz w:val="22"/>
          <w:szCs w:val="22"/>
        </w:rPr>
        <w:t xml:space="preserve">. Mientras que la </w:t>
      </w:r>
      <w:r w:rsidR="00471F0D" w:rsidRPr="003C6E6A">
        <w:rPr>
          <w:rFonts w:asciiTheme="minorHAnsi" w:hAnsiTheme="minorHAnsi" w:cstheme="minorHAnsi"/>
          <w:color w:val="000000"/>
          <w:sz w:val="22"/>
          <w:szCs w:val="22"/>
        </w:rPr>
        <w:t>segunda vía</w:t>
      </w:r>
      <w:r w:rsidR="00A9585A" w:rsidRPr="003C6E6A">
        <w:rPr>
          <w:rFonts w:asciiTheme="minorHAnsi" w:hAnsiTheme="minorHAnsi" w:cstheme="minorHAnsi"/>
          <w:color w:val="000000"/>
          <w:sz w:val="22"/>
          <w:szCs w:val="22"/>
        </w:rPr>
        <w:t xml:space="preserve"> </w:t>
      </w:r>
      <w:r w:rsidR="00E157CF" w:rsidRPr="003C6E6A">
        <w:rPr>
          <w:rFonts w:asciiTheme="minorHAnsi" w:hAnsiTheme="minorHAnsi" w:cstheme="minorHAnsi"/>
          <w:color w:val="000000"/>
          <w:sz w:val="22"/>
          <w:szCs w:val="22"/>
        </w:rPr>
        <w:t xml:space="preserve">es </w:t>
      </w:r>
      <w:r w:rsidR="00A9585A" w:rsidRPr="003C6E6A">
        <w:rPr>
          <w:rFonts w:asciiTheme="minorHAnsi" w:hAnsiTheme="minorHAnsi" w:cstheme="minorHAnsi"/>
          <w:color w:val="000000"/>
          <w:sz w:val="22"/>
          <w:szCs w:val="22"/>
        </w:rPr>
        <w:t>coordi</w:t>
      </w:r>
      <w:r w:rsidR="00471F0D" w:rsidRPr="003C6E6A">
        <w:rPr>
          <w:rFonts w:asciiTheme="minorHAnsi" w:hAnsiTheme="minorHAnsi" w:cstheme="minorHAnsi"/>
          <w:color w:val="000000"/>
          <w:sz w:val="22"/>
          <w:szCs w:val="22"/>
        </w:rPr>
        <w:t>n</w:t>
      </w:r>
      <w:r w:rsidR="00A9585A" w:rsidRPr="003C6E6A">
        <w:rPr>
          <w:rFonts w:asciiTheme="minorHAnsi" w:hAnsiTheme="minorHAnsi" w:cstheme="minorHAnsi"/>
          <w:color w:val="000000"/>
          <w:sz w:val="22"/>
          <w:szCs w:val="22"/>
        </w:rPr>
        <w:t>a</w:t>
      </w:r>
      <w:r w:rsidR="00471F0D" w:rsidRPr="003C6E6A">
        <w:rPr>
          <w:rFonts w:asciiTheme="minorHAnsi" w:hAnsiTheme="minorHAnsi" w:cstheme="minorHAnsi"/>
          <w:color w:val="000000"/>
          <w:sz w:val="22"/>
          <w:szCs w:val="22"/>
        </w:rPr>
        <w:t xml:space="preserve">da por </w:t>
      </w:r>
      <w:r w:rsidR="00F14DD8" w:rsidRPr="003C6E6A">
        <w:rPr>
          <w:rFonts w:asciiTheme="minorHAnsi" w:hAnsiTheme="minorHAnsi" w:cstheme="minorHAnsi"/>
          <w:color w:val="000000"/>
          <w:sz w:val="22"/>
          <w:szCs w:val="22"/>
        </w:rPr>
        <w:t>glutamato deshidrogenasa GDH</w:t>
      </w:r>
      <w:r w:rsidR="00471F0D" w:rsidRPr="003C6E6A">
        <w:rPr>
          <w:rFonts w:asciiTheme="minorHAnsi" w:hAnsiTheme="minorHAnsi" w:cstheme="minorHAnsi"/>
          <w:color w:val="000000"/>
          <w:sz w:val="22"/>
          <w:szCs w:val="22"/>
        </w:rPr>
        <w:fldChar w:fldCharType="begin"/>
      </w:r>
      <w:r w:rsidR="00047F75" w:rsidRPr="003C6E6A">
        <w:rPr>
          <w:rFonts w:asciiTheme="minorHAnsi" w:hAnsiTheme="minorHAnsi" w:cstheme="minorHAnsi"/>
          <w:color w:val="000000"/>
          <w:sz w:val="22"/>
          <w:szCs w:val="22"/>
        </w:rPr>
        <w:instrText xml:space="preserve"> ADDIN EN.CITE &lt;EndNote&gt;&lt;Cite&gt;&lt;Author&gt;Meng&lt;/Author&gt;&lt;Year&gt;2018&lt;/Year&gt;&lt;IDText&gt;Mechanisms of salt tolerance in halophytes: current understanding and recent advances&lt;/IDText&gt;&lt;DisplayText&gt;&lt;style face="superscript"&gt;107&lt;/style&gt;&lt;/DisplayText&gt;&lt;record&gt;&lt;urls&gt;&lt;related-urls&gt;&lt;url&gt;&amp;lt;Go to ISI&amp;gt;://WOS:000432878000002&lt;/url&gt;&lt;/related-urls&gt;&lt;/urls&gt;&lt;isbn&gt;2391-5412&lt;/isbn&gt;&lt;titles&gt;&lt;title&gt;Mechanisms of salt tolerance in halophytes: current understanding and recent advances&lt;/title&gt;&lt;secondary-title&gt;Open Life Sciences&lt;/secondary-title&gt;&lt;/titles&gt;&lt;pages&gt;149-154&lt;/pages&gt;&lt;number&gt;1&lt;/number&gt;&lt;contributors&gt;&lt;authors&gt;&lt;author&gt;Meng, X. Q.&lt;/author&gt;&lt;author&gt;Zhou, J.&lt;/author&gt;&lt;author&gt;Sui, N.&lt;/author&gt;&lt;/authors&gt;&lt;/contributors&gt;&lt;added-date format="utc"&gt;1596395717&lt;/added-date&gt;&lt;ref-type name="Journal Article"&gt;17&lt;/ref-type&gt;&lt;dates&gt;&lt;year&gt;2018&lt;/year&gt;&lt;/dates&gt;&lt;rec-number&gt;323&lt;/rec-number&gt;&lt;last-updated-date format="utc"&gt;1596395717&lt;/last-updated-date&gt;&lt;accession-num&gt;WOS:000432878000002&lt;/accession-num&gt;&lt;electronic-resource-num&gt;10.1515/biol-2018-0020&lt;/electronic-resource-num&gt;&lt;volume&gt;13&lt;/volume&gt;&lt;/record&gt;&lt;/Cite&gt;&lt;/EndNote&gt;</w:instrText>
      </w:r>
      <w:r w:rsidR="00471F0D" w:rsidRPr="003C6E6A">
        <w:rPr>
          <w:rFonts w:asciiTheme="minorHAnsi" w:hAnsiTheme="minorHAnsi" w:cstheme="minorHAnsi"/>
          <w:color w:val="000000"/>
          <w:sz w:val="22"/>
          <w:szCs w:val="22"/>
        </w:rPr>
        <w:fldChar w:fldCharType="separate"/>
      </w:r>
      <w:r w:rsidR="00047F75" w:rsidRPr="003C6E6A">
        <w:rPr>
          <w:rFonts w:asciiTheme="minorHAnsi" w:hAnsiTheme="minorHAnsi" w:cstheme="minorHAnsi"/>
          <w:noProof/>
          <w:color w:val="000000"/>
          <w:sz w:val="22"/>
          <w:szCs w:val="22"/>
          <w:vertAlign w:val="superscript"/>
        </w:rPr>
        <w:t>107</w:t>
      </w:r>
      <w:r w:rsidR="00471F0D" w:rsidRPr="003C6E6A">
        <w:rPr>
          <w:rFonts w:asciiTheme="minorHAnsi" w:hAnsiTheme="minorHAnsi" w:cstheme="minorHAnsi"/>
          <w:color w:val="000000"/>
          <w:sz w:val="22"/>
          <w:szCs w:val="22"/>
        </w:rPr>
        <w:fldChar w:fldCharType="end"/>
      </w:r>
      <w:r w:rsidR="00471F0D" w:rsidRPr="003C6E6A">
        <w:rPr>
          <w:rFonts w:asciiTheme="minorHAnsi" w:hAnsiTheme="minorHAnsi" w:cstheme="minorHAnsi"/>
          <w:color w:val="000000"/>
          <w:sz w:val="22"/>
          <w:szCs w:val="22"/>
        </w:rPr>
        <w:t xml:space="preserve">. </w:t>
      </w:r>
      <w:r w:rsidR="00597436" w:rsidRPr="003C6E6A">
        <w:rPr>
          <w:rFonts w:asciiTheme="minorHAnsi" w:hAnsiTheme="minorHAnsi" w:cstheme="minorHAnsi"/>
          <w:color w:val="000000"/>
          <w:sz w:val="22"/>
          <w:szCs w:val="22"/>
        </w:rPr>
        <w:t>Las dos isoformas</w:t>
      </w:r>
      <w:r w:rsidR="002053BE" w:rsidRPr="003C6E6A">
        <w:rPr>
          <w:rFonts w:asciiTheme="minorHAnsi" w:hAnsiTheme="minorHAnsi" w:cstheme="minorHAnsi"/>
          <w:color w:val="000000"/>
          <w:sz w:val="22"/>
          <w:szCs w:val="22"/>
        </w:rPr>
        <w:t xml:space="preserve"> GS1 y GS2</w:t>
      </w:r>
      <w:r w:rsidR="00597436" w:rsidRPr="003C6E6A">
        <w:rPr>
          <w:rFonts w:asciiTheme="minorHAnsi" w:hAnsiTheme="minorHAnsi" w:cstheme="minorHAnsi"/>
          <w:color w:val="000000"/>
          <w:sz w:val="22"/>
          <w:szCs w:val="22"/>
        </w:rPr>
        <w:t xml:space="preserve"> </w:t>
      </w:r>
      <w:r w:rsidR="002053BE" w:rsidRPr="003C6E6A">
        <w:rPr>
          <w:rFonts w:asciiTheme="minorHAnsi" w:hAnsiTheme="minorHAnsi" w:cstheme="minorHAnsi"/>
          <w:color w:val="000000"/>
          <w:sz w:val="22"/>
          <w:szCs w:val="22"/>
        </w:rPr>
        <w:t xml:space="preserve">usan como sustrato el </w:t>
      </w:r>
      <w:r w:rsidR="00597436" w:rsidRPr="003C6E6A">
        <w:rPr>
          <w:rFonts w:asciiTheme="minorHAnsi" w:hAnsiTheme="minorHAnsi" w:cstheme="minorHAnsi"/>
          <w:color w:val="000000"/>
          <w:sz w:val="22"/>
          <w:szCs w:val="22"/>
        </w:rPr>
        <w:t>amonio</w:t>
      </w:r>
      <w:r w:rsidR="002053BE" w:rsidRPr="003C6E6A">
        <w:rPr>
          <w:rFonts w:asciiTheme="minorHAnsi" w:hAnsiTheme="minorHAnsi" w:cstheme="minorHAnsi"/>
          <w:color w:val="000000"/>
          <w:sz w:val="22"/>
          <w:szCs w:val="22"/>
        </w:rPr>
        <w:t>,</w:t>
      </w:r>
      <w:r w:rsidR="00597436" w:rsidRPr="003C6E6A">
        <w:rPr>
          <w:rFonts w:asciiTheme="minorHAnsi" w:hAnsiTheme="minorHAnsi" w:cstheme="minorHAnsi"/>
          <w:color w:val="000000"/>
          <w:sz w:val="22"/>
          <w:szCs w:val="22"/>
        </w:rPr>
        <w:t xml:space="preserve"> catalizando la </w:t>
      </w:r>
      <w:r w:rsidR="00704246" w:rsidRPr="003C6E6A">
        <w:rPr>
          <w:rFonts w:asciiTheme="minorHAnsi" w:hAnsiTheme="minorHAnsi" w:cstheme="minorHAnsi"/>
          <w:color w:val="000000"/>
          <w:sz w:val="22"/>
          <w:szCs w:val="22"/>
        </w:rPr>
        <w:t>amid</w:t>
      </w:r>
      <w:r w:rsidR="0035440D" w:rsidRPr="003C6E6A">
        <w:rPr>
          <w:rFonts w:asciiTheme="minorHAnsi" w:hAnsiTheme="minorHAnsi" w:cstheme="minorHAnsi"/>
          <w:color w:val="000000"/>
          <w:sz w:val="22"/>
          <w:szCs w:val="22"/>
        </w:rPr>
        <w:t>a</w:t>
      </w:r>
      <w:r w:rsidR="00597436" w:rsidRPr="003C6E6A">
        <w:rPr>
          <w:rFonts w:asciiTheme="minorHAnsi" w:hAnsiTheme="minorHAnsi" w:cstheme="minorHAnsi"/>
          <w:color w:val="000000"/>
          <w:sz w:val="22"/>
          <w:szCs w:val="22"/>
        </w:rPr>
        <w:t xml:space="preserve">ción </w:t>
      </w:r>
      <w:r w:rsidR="00DE3D70" w:rsidRPr="003C6E6A">
        <w:rPr>
          <w:rFonts w:ascii="Arial" w:hAnsi="Arial" w:cs="Arial"/>
          <w:sz w:val="22"/>
          <w:szCs w:val="22"/>
          <w:lang w:val="es-ES_tradnl"/>
        </w:rPr>
        <w:t xml:space="preserve">del amonio a glutamina </w:t>
      </w:r>
      <w:r w:rsidR="00E157CF" w:rsidRPr="003C6E6A">
        <w:rPr>
          <w:rFonts w:asciiTheme="minorHAnsi" w:hAnsiTheme="minorHAnsi" w:cstheme="minorHAnsi"/>
          <w:color w:val="000000"/>
          <w:sz w:val="22"/>
          <w:szCs w:val="22"/>
        </w:rPr>
        <w:t>en el cito</w:t>
      </w:r>
      <w:r w:rsidR="00597436" w:rsidRPr="003C6E6A">
        <w:rPr>
          <w:rFonts w:asciiTheme="minorHAnsi" w:hAnsiTheme="minorHAnsi" w:cstheme="minorHAnsi"/>
          <w:color w:val="000000"/>
          <w:sz w:val="22"/>
          <w:szCs w:val="22"/>
        </w:rPr>
        <w:t xml:space="preserve">sol a través de GS1 o </w:t>
      </w:r>
      <w:r w:rsidR="0035440D" w:rsidRPr="003C6E6A">
        <w:rPr>
          <w:rFonts w:asciiTheme="minorHAnsi" w:hAnsiTheme="minorHAnsi" w:cstheme="minorHAnsi"/>
          <w:color w:val="000000"/>
          <w:sz w:val="22"/>
          <w:szCs w:val="22"/>
        </w:rPr>
        <w:t xml:space="preserve">GS2 </w:t>
      </w:r>
      <w:r w:rsidR="00597436" w:rsidRPr="003C6E6A">
        <w:rPr>
          <w:rFonts w:asciiTheme="minorHAnsi" w:hAnsiTheme="minorHAnsi" w:cstheme="minorHAnsi"/>
          <w:color w:val="000000"/>
          <w:sz w:val="22"/>
          <w:szCs w:val="22"/>
        </w:rPr>
        <w:t>en el plast</w:t>
      </w:r>
      <w:r w:rsidR="00E157CF" w:rsidRPr="003C6E6A">
        <w:rPr>
          <w:rFonts w:asciiTheme="minorHAnsi" w:hAnsiTheme="minorHAnsi" w:cstheme="minorHAnsi"/>
          <w:color w:val="000000"/>
          <w:sz w:val="22"/>
          <w:szCs w:val="22"/>
        </w:rPr>
        <w:t>i</w:t>
      </w:r>
      <w:r w:rsidR="00597436" w:rsidRPr="003C6E6A">
        <w:rPr>
          <w:rFonts w:asciiTheme="minorHAnsi" w:hAnsiTheme="minorHAnsi" w:cstheme="minorHAnsi"/>
          <w:color w:val="000000"/>
          <w:sz w:val="22"/>
          <w:szCs w:val="22"/>
        </w:rPr>
        <w:t>dio</w:t>
      </w:r>
      <w:r w:rsidR="006D211C"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&lt;EndNote&gt;&lt;Cite&gt;&lt;Author&gt;Temple&lt;/Author&gt;&lt;Year&gt;1998&lt;/Year&gt;&lt;IDText&gt;Glutamate synthase and nitrogen assimilation&lt;/IDText&gt;&lt;DisplayText&gt;&lt;style face="superscript"&gt;108&lt;/style&gt;&lt;/DisplayText&gt;&lt;record&gt;&lt;dates&gt;&lt;pub-dates&gt;&lt;date&gt;Feb&lt;/date&gt;&lt;/pub-dates&gt;&lt;year&gt;1998&lt;/year&gt;&lt;/dates&gt;&lt;urls&gt;&lt;related-urls&gt;&lt;url&gt;&amp;lt;Go to ISI&amp;gt;://WOS:000071966100006&lt;/url&gt;&lt;/related-urls&gt;&lt;/urls&gt;&lt;isbn&gt;1360-1385&lt;/isbn&gt;&lt;titles&gt;&lt;title&gt;Glutamate synthase and nitrogen assimilation&lt;/title&gt;&lt;secondary-title&gt;Trends in Plant Science&lt;/secondary-title&gt;&lt;/titles&gt;&lt;pages&gt;51-56&lt;/pages&gt;&lt;number&gt;2&lt;/number&gt;&lt;contributors&gt;&lt;authors&gt;&lt;author&gt;Temple, S. J.&lt;/author&gt;&lt;author&gt;Vance, C. P.&lt;/author&gt;&lt;author&gt;Gantt, J. S.&lt;/author&gt;&lt;/authors&gt;&lt;/contributors&gt;&lt;added-date format="utc"&gt;1448887848&lt;/added-date&gt;&lt;ref-type name="Journal Article"&gt;17&lt;/ref-type&gt;&lt;rec-number&gt;85&lt;/rec-number&gt;&lt;last-updated-date format="utc"&gt;1448887848&lt;/last-updated-date&gt;&lt;accession-num&gt;WOS:000071966100006&lt;/accession-num&gt;&lt;electronic-resource-num&gt;10.1016/s1360-1385(97)01159-x&lt;/electronic-resource-num&gt;&lt;volume&gt;3&lt;/volume&gt;&lt;/record&gt;&lt;/Cite&gt;&lt;/EndNote&gt;</w:instrText>
      </w:r>
      <w:r w:rsidR="006D211C"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108</w:t>
      </w:r>
      <w:r w:rsidR="006D211C" w:rsidRPr="003C6E6A">
        <w:rPr>
          <w:rFonts w:ascii="Arial" w:hAnsi="Arial" w:cs="Arial"/>
          <w:sz w:val="22"/>
          <w:szCs w:val="22"/>
          <w:lang w:val="es-ES_tradnl"/>
        </w:rPr>
        <w:fldChar w:fldCharType="end"/>
      </w:r>
      <w:r w:rsidR="0035440D" w:rsidRPr="003C6E6A">
        <w:rPr>
          <w:rFonts w:asciiTheme="minorHAnsi" w:hAnsiTheme="minorHAnsi" w:cstheme="minorHAnsi"/>
          <w:color w:val="000000"/>
          <w:sz w:val="22"/>
          <w:szCs w:val="22"/>
        </w:rPr>
        <w:t>.</w:t>
      </w:r>
      <w:r w:rsidR="00704246" w:rsidRPr="003C6E6A">
        <w:rPr>
          <w:rFonts w:asciiTheme="minorHAnsi" w:hAnsiTheme="minorHAnsi" w:cstheme="minorHAnsi"/>
          <w:color w:val="000000"/>
          <w:sz w:val="22"/>
          <w:szCs w:val="22"/>
        </w:rPr>
        <w:t xml:space="preserve"> </w:t>
      </w:r>
      <w:r w:rsidR="005A2CC8" w:rsidRPr="003C6E6A">
        <w:rPr>
          <w:rFonts w:asciiTheme="minorHAnsi" w:hAnsiTheme="minorHAnsi" w:cstheme="minorHAnsi"/>
          <w:color w:val="000000"/>
          <w:sz w:val="22"/>
          <w:szCs w:val="22"/>
        </w:rPr>
        <w:t>Seguidamente</w:t>
      </w:r>
      <w:r w:rsidR="00CA77AA">
        <w:rPr>
          <w:rFonts w:asciiTheme="minorHAnsi" w:hAnsiTheme="minorHAnsi" w:cstheme="minorHAnsi"/>
          <w:color w:val="000000"/>
          <w:sz w:val="22"/>
          <w:szCs w:val="22"/>
        </w:rPr>
        <w:t>,</w:t>
      </w:r>
      <w:r w:rsidR="005A2CC8" w:rsidRPr="003C6E6A">
        <w:rPr>
          <w:rFonts w:asciiTheme="minorHAnsi" w:hAnsiTheme="minorHAnsi" w:cstheme="minorHAnsi"/>
          <w:color w:val="000000"/>
          <w:sz w:val="22"/>
          <w:szCs w:val="22"/>
        </w:rPr>
        <w:t xml:space="preserve"> </w:t>
      </w:r>
      <w:r w:rsidR="00D11E03" w:rsidRPr="003C6E6A">
        <w:rPr>
          <w:rFonts w:asciiTheme="minorHAnsi" w:hAnsiTheme="minorHAnsi" w:cstheme="minorHAnsi"/>
          <w:color w:val="000000"/>
          <w:sz w:val="22"/>
          <w:szCs w:val="22"/>
        </w:rPr>
        <w:t>GOGAT utiliza como sustrato la</w:t>
      </w:r>
      <w:r w:rsidR="00704246" w:rsidRPr="003C6E6A">
        <w:rPr>
          <w:rFonts w:asciiTheme="minorHAnsi" w:hAnsiTheme="minorHAnsi" w:cstheme="minorHAnsi"/>
          <w:color w:val="000000"/>
          <w:sz w:val="22"/>
          <w:szCs w:val="22"/>
        </w:rPr>
        <w:t xml:space="preserve"> glutamina</w:t>
      </w:r>
      <w:r w:rsidR="005A2CC8" w:rsidRPr="003C6E6A">
        <w:rPr>
          <w:rFonts w:asciiTheme="minorHAnsi" w:hAnsiTheme="minorHAnsi" w:cstheme="minorHAnsi"/>
          <w:color w:val="000000"/>
          <w:sz w:val="22"/>
          <w:szCs w:val="22"/>
        </w:rPr>
        <w:t xml:space="preserve"> disponible </w:t>
      </w:r>
      <w:r w:rsidR="00704246" w:rsidRPr="003C6E6A">
        <w:rPr>
          <w:rFonts w:asciiTheme="minorHAnsi" w:hAnsiTheme="minorHAnsi" w:cstheme="minorHAnsi"/>
          <w:color w:val="000000"/>
          <w:sz w:val="22"/>
          <w:szCs w:val="22"/>
        </w:rPr>
        <w:t>y 2-oxog</w:t>
      </w:r>
      <w:r w:rsidR="00BB21A4" w:rsidRPr="003C6E6A">
        <w:rPr>
          <w:rFonts w:asciiTheme="minorHAnsi" w:hAnsiTheme="minorHAnsi" w:cstheme="minorHAnsi"/>
          <w:color w:val="000000"/>
          <w:sz w:val="22"/>
          <w:szCs w:val="22"/>
        </w:rPr>
        <w:t>lutarato para generar glutamato</w:t>
      </w:r>
      <w:r w:rsidR="00704246" w:rsidRPr="003C6E6A">
        <w:rPr>
          <w:rFonts w:ascii="Arial" w:hAnsi="Arial" w:cs="Arial"/>
          <w:sz w:val="22"/>
          <w:szCs w:val="22"/>
          <w:lang w:val="es-ES_tradnl"/>
        </w:rPr>
        <w:fldChar w:fldCharType="begin">
          <w:fldData xml:space="preserve">PEVuZE5vdGU+PENpdGU+PEF1dGhvcj5UZW1wbGU8L0F1dGhvcj48WWVhcj4xOTk4PC9ZZWFyPjxJ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==
</w:fldData>
        </w:fldChar>
      </w:r>
      <w:r w:rsidR="00DA383F" w:rsidRPr="003C6E6A">
        <w:rPr>
          <w:rFonts w:ascii="Arial" w:hAnsi="Arial" w:cs="Arial"/>
          <w:sz w:val="22"/>
          <w:szCs w:val="22"/>
          <w:lang w:val="es-ES_tradnl"/>
        </w:rPr>
        <w:instrText xml:space="preserve"> ADDIN EN.CITE </w:instrText>
      </w:r>
      <w:r w:rsidR="00DA383F" w:rsidRPr="003C6E6A">
        <w:rPr>
          <w:rFonts w:ascii="Arial" w:hAnsi="Arial" w:cs="Arial"/>
          <w:sz w:val="22"/>
          <w:szCs w:val="22"/>
          <w:lang w:val="es-ES_tradnl"/>
        </w:rPr>
        <w:fldChar w:fldCharType="begin">
          <w:fldData xml:space="preserve">PEVuZE5vdGU+PENpdGU+PEF1dGhvcj5UZW1wbGU8L0F1dGhvcj48WWVhcj4xOTk4PC9ZZWFyPjxJ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==
</w:fldData>
        </w:fldChar>
      </w:r>
      <w:r w:rsidR="00DA383F" w:rsidRPr="003C6E6A">
        <w:rPr>
          <w:rFonts w:ascii="Arial" w:hAnsi="Arial" w:cs="Arial"/>
          <w:sz w:val="22"/>
          <w:szCs w:val="22"/>
          <w:lang w:val="es-ES_tradnl"/>
        </w:rPr>
        <w:instrText xml:space="preserve"> ADDIN EN.CITE.DATA </w:instrText>
      </w:r>
      <w:r w:rsidR="00DA383F" w:rsidRPr="003C6E6A">
        <w:rPr>
          <w:rFonts w:ascii="Arial" w:hAnsi="Arial" w:cs="Arial"/>
          <w:sz w:val="22"/>
          <w:szCs w:val="22"/>
          <w:lang w:val="es-ES_tradnl"/>
        </w:rPr>
      </w:r>
      <w:r w:rsidR="00DA383F" w:rsidRPr="003C6E6A">
        <w:rPr>
          <w:rFonts w:ascii="Arial" w:hAnsi="Arial" w:cs="Arial"/>
          <w:sz w:val="22"/>
          <w:szCs w:val="22"/>
          <w:lang w:val="es-ES_tradnl"/>
        </w:rPr>
        <w:fldChar w:fldCharType="end"/>
      </w:r>
      <w:r w:rsidR="00704246" w:rsidRPr="003C6E6A">
        <w:rPr>
          <w:rFonts w:ascii="Arial" w:hAnsi="Arial" w:cs="Arial"/>
          <w:sz w:val="22"/>
          <w:szCs w:val="22"/>
          <w:lang w:val="es-ES_tradnl"/>
        </w:rPr>
      </w:r>
      <w:r w:rsidR="00704246"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108, 109</w:t>
      </w:r>
      <w:r w:rsidR="00704246" w:rsidRPr="003C6E6A">
        <w:rPr>
          <w:rFonts w:ascii="Arial" w:hAnsi="Arial" w:cs="Arial"/>
          <w:sz w:val="22"/>
          <w:szCs w:val="22"/>
          <w:lang w:val="es-ES_tradnl"/>
        </w:rPr>
        <w:fldChar w:fldCharType="end"/>
      </w:r>
      <w:r w:rsidR="00704246" w:rsidRPr="003C6E6A">
        <w:rPr>
          <w:rFonts w:ascii="Arial" w:hAnsi="Arial" w:cs="Arial"/>
          <w:sz w:val="22"/>
          <w:szCs w:val="22"/>
          <w:lang w:val="es-ES_tradnl"/>
        </w:rPr>
        <w:t>.</w:t>
      </w:r>
      <w:r w:rsidR="00704246" w:rsidRPr="003C6E6A">
        <w:rPr>
          <w:rFonts w:asciiTheme="minorHAnsi" w:hAnsiTheme="minorHAnsi" w:cstheme="minorHAnsi"/>
          <w:color w:val="000000"/>
          <w:sz w:val="22"/>
          <w:szCs w:val="22"/>
        </w:rPr>
        <w:t xml:space="preserve"> </w:t>
      </w:r>
      <w:r w:rsidR="00A970C7" w:rsidRPr="003C6E6A">
        <w:rPr>
          <w:rFonts w:asciiTheme="minorHAnsi" w:hAnsiTheme="minorHAnsi" w:cstheme="minorHAnsi"/>
          <w:color w:val="000000"/>
          <w:sz w:val="22"/>
          <w:szCs w:val="22"/>
        </w:rPr>
        <w:t>L</w:t>
      </w:r>
      <w:r w:rsidR="00D11E03" w:rsidRPr="003C6E6A">
        <w:rPr>
          <w:rFonts w:asciiTheme="minorHAnsi" w:hAnsiTheme="minorHAnsi" w:cstheme="minorHAnsi"/>
          <w:color w:val="000000"/>
          <w:sz w:val="22"/>
          <w:szCs w:val="22"/>
        </w:rPr>
        <w:t xml:space="preserve">a </w:t>
      </w:r>
      <w:r w:rsidR="00A970C7" w:rsidRPr="003C6E6A">
        <w:rPr>
          <w:rFonts w:asciiTheme="minorHAnsi" w:hAnsiTheme="minorHAnsi" w:cstheme="minorHAnsi"/>
          <w:color w:val="000000"/>
          <w:sz w:val="22"/>
          <w:szCs w:val="22"/>
        </w:rPr>
        <w:t>otra vía</w:t>
      </w:r>
      <w:r w:rsidR="00D11E03" w:rsidRPr="003C6E6A">
        <w:rPr>
          <w:rFonts w:asciiTheme="minorHAnsi" w:hAnsiTheme="minorHAnsi" w:cstheme="minorHAnsi"/>
          <w:color w:val="000000"/>
          <w:sz w:val="22"/>
          <w:szCs w:val="22"/>
        </w:rPr>
        <w:t xml:space="preserve"> </w:t>
      </w:r>
      <w:r w:rsidR="00A970C7" w:rsidRPr="003C6E6A">
        <w:rPr>
          <w:rFonts w:asciiTheme="minorHAnsi" w:hAnsiTheme="minorHAnsi" w:cstheme="minorHAnsi"/>
          <w:color w:val="000000"/>
          <w:sz w:val="22"/>
          <w:szCs w:val="22"/>
        </w:rPr>
        <w:t>alternativa que participa en la asimilación del amonio es GDH, la cual cataliza la reacción de desaminación del glutamato</w:t>
      </w:r>
      <w:r w:rsidR="00A970C7" w:rsidRPr="003C6E6A">
        <w:rPr>
          <w:rFonts w:asciiTheme="majorHAnsi" w:hAnsiTheme="majorHAnsi" w:cstheme="majorHAnsi"/>
          <w:sz w:val="22"/>
          <w:szCs w:val="22"/>
        </w:rPr>
        <w:fldChar w:fldCharType="begin"/>
      </w:r>
      <w:r w:rsidR="00047F75" w:rsidRPr="003C6E6A">
        <w:rPr>
          <w:rFonts w:asciiTheme="majorHAnsi" w:hAnsiTheme="majorHAnsi" w:cstheme="majorHAnsi"/>
          <w:sz w:val="22"/>
          <w:szCs w:val="22"/>
        </w:rPr>
        <w:instrText xml:space="preserve"> ADDIN EN.CITE &lt;EndNote&gt;&lt;Cite&gt;&lt;Author&gt;Ma&lt;/Author&gt;&lt;Year&gt;2020&lt;/Year&gt;&lt;IDText&gt;Regulation of Ammonium Cellular Levels is An Important Adaptive Trait for the Euhalophytic Behavior of Salicornia europaea&lt;/IDText&gt;&lt;DisplayText&gt;&lt;style face="superscript"&gt;67&lt;/style&gt;&lt;/DisplayText&gt;&lt;record&gt;&lt;dates&gt;&lt;pub-dates&gt;&lt;date&gt;Feb&lt;/date&gt;&lt;/pub-dates&gt;&lt;year&gt;2020&lt;/year&gt;&lt;/dates&gt;&lt;urls&gt;&lt;related-urls&gt;&lt;url&gt;&amp;lt;Go to ISI&amp;gt;://WOS:000519248200062&lt;/url&gt;&lt;/related-urls&gt;&lt;/urls&gt;&lt;titles&gt;&lt;title&gt;Regulation of Ammonium Cellular Levels is An Important Adaptive Trait for the Euhalophytic Behavior of Salicornia europaea&lt;/title&gt;&lt;secondary-title&gt;Plants-Basel&lt;/secondary-title&gt;&lt;/titles&gt;&lt;number&gt;2&lt;/number&gt;&lt;contributors&gt;&lt;authors&gt;&lt;author&gt;Ma, J. B.&lt;/author&gt;&lt;author&gt;Cirillo, V.&lt;/author&gt;&lt;author&gt;Zhang, D. Y.&lt;/author&gt;&lt;author&gt;Maggio, A.&lt;/author&gt;&lt;author&gt;Wang, L.&lt;/author&gt;&lt;author&gt;Xiao, X. L.&lt;/author&gt;&lt;author&gt;Yao, Y. N.&lt;/author&gt;&lt;/authors&gt;&lt;/contributors&gt;&lt;custom7&gt;257&lt;/custom7&gt;&lt;added-date format="utc"&gt;1590220007&lt;/added-date&gt;&lt;ref-type name="Journal Article"&gt;17&lt;/ref-type&gt;&lt;rec-number&gt;310&lt;/rec-number&gt;&lt;last-updated-date format="utc"&gt;1590220007&lt;/last-updated-date&gt;&lt;accession-num&gt;WOS:000519248200062&lt;/accession-num&gt;&lt;electronic-resource-num&gt;10.3390/plants9020257&lt;/electronic-resource-num&gt;&lt;volume&gt;9&lt;/volume&gt;&lt;/record&gt;&lt;/Cite&gt;&lt;/EndNote&gt;</w:instrText>
      </w:r>
      <w:r w:rsidR="00A970C7" w:rsidRPr="003C6E6A">
        <w:rPr>
          <w:rFonts w:asciiTheme="majorHAnsi" w:hAnsiTheme="majorHAnsi" w:cstheme="majorHAnsi"/>
          <w:sz w:val="22"/>
          <w:szCs w:val="22"/>
        </w:rPr>
        <w:fldChar w:fldCharType="separate"/>
      </w:r>
      <w:r w:rsidR="00047F75" w:rsidRPr="003C6E6A">
        <w:rPr>
          <w:rFonts w:asciiTheme="majorHAnsi" w:hAnsiTheme="majorHAnsi" w:cstheme="majorHAnsi"/>
          <w:noProof/>
          <w:sz w:val="22"/>
          <w:szCs w:val="22"/>
          <w:vertAlign w:val="superscript"/>
        </w:rPr>
        <w:t>67</w:t>
      </w:r>
      <w:r w:rsidR="00A970C7" w:rsidRPr="003C6E6A">
        <w:rPr>
          <w:rFonts w:asciiTheme="majorHAnsi" w:hAnsiTheme="majorHAnsi" w:cstheme="majorHAnsi"/>
          <w:sz w:val="22"/>
          <w:szCs w:val="22"/>
        </w:rPr>
        <w:fldChar w:fldCharType="end"/>
      </w:r>
      <w:r w:rsidR="00A907FF" w:rsidRPr="003C6E6A">
        <w:rPr>
          <w:rFonts w:asciiTheme="majorHAnsi" w:hAnsiTheme="majorHAnsi" w:cstheme="majorHAnsi"/>
          <w:sz w:val="22"/>
          <w:szCs w:val="22"/>
        </w:rPr>
        <w:t xml:space="preserve"> (Figura 2.2)</w:t>
      </w:r>
    </w:p>
    <w:p w14:paraId="5078F0CC" w14:textId="0FF220E6" w:rsidR="00241925" w:rsidRPr="003C6E6A" w:rsidRDefault="006C4021" w:rsidP="001A0418">
      <w:pPr>
        <w:jc w:val="center"/>
        <w:rPr>
          <w:rFonts w:asciiTheme="majorHAnsi" w:hAnsiTheme="majorHAnsi" w:cstheme="majorHAnsi"/>
          <w:noProof/>
          <w:sz w:val="22"/>
          <w:szCs w:val="22"/>
          <w:lang w:eastAsia="en-US"/>
        </w:rPr>
      </w:pPr>
      <w:r w:rsidRPr="003C6E6A">
        <w:rPr>
          <w:rFonts w:asciiTheme="majorHAnsi" w:hAnsiTheme="majorHAnsi" w:cstheme="majorHAnsi"/>
          <w:noProof/>
          <w:sz w:val="22"/>
          <w:szCs w:val="22"/>
          <w:lang w:val="es-ES"/>
        </w:rPr>
        <w:lastRenderedPageBreak/>
        <w:drawing>
          <wp:inline distT="0" distB="0" distL="0" distR="0" wp14:anchorId="56E4C7A8" wp14:editId="4A36F560">
            <wp:extent cx="5263515" cy="3340694"/>
            <wp:effectExtent l="0" t="0" r="0" b="1270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6347" cy="3386920"/>
                    </a:xfrm>
                    <a:prstGeom prst="rect">
                      <a:avLst/>
                    </a:prstGeom>
                  </pic:spPr>
                </pic:pic>
              </a:graphicData>
            </a:graphic>
          </wp:inline>
        </w:drawing>
      </w:r>
    </w:p>
    <w:p w14:paraId="4ABAB400" w14:textId="7CC46898" w:rsidR="00185900" w:rsidRPr="003C6E6A" w:rsidRDefault="002660D7" w:rsidP="00EB0694">
      <w:pPr>
        <w:spacing w:line="240" w:lineRule="auto"/>
        <w:jc w:val="both"/>
        <w:rPr>
          <w:rFonts w:asciiTheme="minorHAnsi" w:hAnsiTheme="minorHAnsi" w:cstheme="minorHAnsi"/>
          <w:b/>
          <w:sz w:val="20"/>
        </w:rPr>
      </w:pPr>
      <w:r w:rsidRPr="003C6E6A">
        <w:rPr>
          <w:rFonts w:asciiTheme="minorHAnsi" w:hAnsiTheme="minorHAnsi" w:cstheme="minorHAnsi"/>
          <w:noProof/>
          <w:color w:val="FFFFFF" w:themeColor="background1"/>
          <w:sz w:val="2"/>
          <w:szCs w:val="2"/>
          <w:shd w:val="clear" w:color="auto" w:fill="FFFFFF" w:themeFill="background1"/>
        </w:rPr>
        <w:fldChar w:fldCharType="begin"/>
      </w:r>
      <w:r w:rsidRPr="003C6E6A">
        <w:rPr>
          <w:rFonts w:asciiTheme="minorHAnsi" w:hAnsiTheme="minorHAnsi" w:cstheme="minorHAnsi"/>
          <w:noProof/>
          <w:color w:val="FFFFFF" w:themeColor="background1"/>
          <w:sz w:val="2"/>
          <w:szCs w:val="2"/>
          <w:shd w:val="clear" w:color="auto" w:fill="FFFFFF" w:themeFill="background1"/>
        </w:rPr>
        <w:instrText xml:space="preserve"> SEQ Figura \* ARABIC </w:instrText>
      </w:r>
      <w:r w:rsidRPr="003C6E6A">
        <w:rPr>
          <w:rFonts w:asciiTheme="minorHAnsi" w:hAnsiTheme="minorHAnsi" w:cstheme="minorHAnsi"/>
          <w:noProof/>
          <w:color w:val="FFFFFF" w:themeColor="background1"/>
          <w:sz w:val="2"/>
          <w:szCs w:val="2"/>
          <w:shd w:val="clear" w:color="auto" w:fill="FFFFFF" w:themeFill="background1"/>
        </w:rPr>
        <w:fldChar w:fldCharType="separate"/>
      </w:r>
      <w:bookmarkStart w:id="21" w:name="_Toc79694889"/>
      <w:r w:rsidR="005776AE" w:rsidRPr="003C6E6A">
        <w:rPr>
          <w:rFonts w:asciiTheme="minorHAnsi" w:hAnsiTheme="minorHAnsi" w:cstheme="minorHAnsi"/>
          <w:noProof/>
          <w:color w:val="FFFFFF" w:themeColor="background1"/>
          <w:sz w:val="2"/>
          <w:szCs w:val="2"/>
          <w:shd w:val="clear" w:color="auto" w:fill="FFFFFF" w:themeFill="background1"/>
        </w:rPr>
        <w:t>2</w:t>
      </w:r>
      <w:r w:rsidRPr="003C6E6A">
        <w:rPr>
          <w:rFonts w:asciiTheme="minorHAnsi" w:hAnsiTheme="minorHAnsi" w:cstheme="minorHAnsi"/>
          <w:noProof/>
          <w:color w:val="FFFFFF" w:themeColor="background1"/>
          <w:sz w:val="2"/>
          <w:szCs w:val="2"/>
          <w:shd w:val="clear" w:color="auto" w:fill="FFFFFF" w:themeFill="background1"/>
        </w:rPr>
        <w:fldChar w:fldCharType="end"/>
      </w:r>
      <w:r w:rsidR="00D5519D" w:rsidRPr="003C6E6A">
        <w:rPr>
          <w:rFonts w:asciiTheme="minorHAnsi" w:hAnsiTheme="minorHAnsi" w:cstheme="minorHAnsi"/>
          <w:sz w:val="20"/>
        </w:rPr>
        <w:t xml:space="preserve">Figura 2.2 Asimilación de amonio. </w:t>
      </w:r>
      <w:r w:rsidR="000372A4" w:rsidRPr="003C6E6A">
        <w:rPr>
          <w:rFonts w:asciiTheme="minorHAnsi" w:hAnsiTheme="minorHAnsi" w:cstheme="minorHAnsi"/>
          <w:sz w:val="20"/>
        </w:rPr>
        <w:t xml:space="preserve">El </w:t>
      </w:r>
      <w:r w:rsidR="008E11B5" w:rsidRPr="003C6E6A">
        <w:rPr>
          <w:rFonts w:asciiTheme="minorHAnsi" w:hAnsiTheme="minorHAnsi" w:cstheme="minorHAnsi"/>
          <w:sz w:val="20"/>
        </w:rPr>
        <w:t xml:space="preserve">ion </w:t>
      </w:r>
      <w:r w:rsidR="000372A4" w:rsidRPr="003C6E6A">
        <w:rPr>
          <w:rFonts w:asciiTheme="minorHAnsi" w:hAnsiTheme="minorHAnsi" w:cstheme="minorHAnsi"/>
          <w:sz w:val="20"/>
        </w:rPr>
        <w:t>amonio es transportado directamente desde el suelo a través de transportadores de amonio</w:t>
      </w:r>
      <w:r w:rsidR="006D1D20" w:rsidRPr="003C6E6A">
        <w:rPr>
          <w:rFonts w:asciiTheme="minorHAnsi" w:hAnsiTheme="minorHAnsi" w:cstheme="minorHAnsi"/>
          <w:sz w:val="20"/>
        </w:rPr>
        <w:t xml:space="preserve"> (AMT)</w:t>
      </w:r>
      <w:r w:rsidR="008E11B5" w:rsidRPr="003C6E6A">
        <w:rPr>
          <w:rFonts w:asciiTheme="minorHAnsi" w:hAnsiTheme="minorHAnsi" w:cstheme="minorHAnsi"/>
          <w:sz w:val="20"/>
        </w:rPr>
        <w:t xml:space="preserve">. Luego </w:t>
      </w:r>
      <w:r w:rsidR="006D1D20" w:rsidRPr="003C6E6A">
        <w:rPr>
          <w:rFonts w:asciiTheme="minorHAnsi" w:hAnsiTheme="minorHAnsi" w:cstheme="minorHAnsi"/>
          <w:sz w:val="20"/>
        </w:rPr>
        <w:t>es i</w:t>
      </w:r>
      <w:r w:rsidR="000372A4" w:rsidRPr="003C6E6A">
        <w:rPr>
          <w:rFonts w:asciiTheme="minorHAnsi" w:hAnsiTheme="minorHAnsi" w:cstheme="minorHAnsi"/>
          <w:sz w:val="20"/>
        </w:rPr>
        <w:t>ncorpora</w:t>
      </w:r>
      <w:r w:rsidR="006D1D20" w:rsidRPr="003C6E6A">
        <w:rPr>
          <w:rFonts w:asciiTheme="minorHAnsi" w:hAnsiTheme="minorHAnsi" w:cstheme="minorHAnsi"/>
          <w:sz w:val="20"/>
        </w:rPr>
        <w:t>do</w:t>
      </w:r>
      <w:r w:rsidR="000372A4" w:rsidRPr="003C6E6A">
        <w:rPr>
          <w:rFonts w:asciiTheme="minorHAnsi" w:hAnsiTheme="minorHAnsi" w:cstheme="minorHAnsi"/>
          <w:sz w:val="20"/>
        </w:rPr>
        <w:t xml:space="preserve"> en el ciclo glutamina sintetasa / glutamina </w:t>
      </w:r>
      <w:r w:rsidR="006D1D20" w:rsidRPr="003C6E6A">
        <w:rPr>
          <w:rFonts w:asciiTheme="minorHAnsi" w:hAnsiTheme="minorHAnsi" w:cstheme="minorHAnsi"/>
          <w:sz w:val="20"/>
        </w:rPr>
        <w:t>2-</w:t>
      </w:r>
      <w:r w:rsidR="000372A4" w:rsidRPr="003C6E6A">
        <w:rPr>
          <w:rFonts w:asciiTheme="minorHAnsi" w:hAnsiTheme="minorHAnsi" w:cstheme="minorHAnsi"/>
          <w:sz w:val="20"/>
        </w:rPr>
        <w:t>oxoglutarato aminotransferasa (GS / GOG</w:t>
      </w:r>
      <w:r w:rsidR="008E11B5" w:rsidRPr="003C6E6A">
        <w:rPr>
          <w:rFonts w:asciiTheme="minorHAnsi" w:hAnsiTheme="minorHAnsi" w:cstheme="minorHAnsi"/>
          <w:sz w:val="20"/>
        </w:rPr>
        <w:t>AT) en los plastidios</w:t>
      </w:r>
      <w:r w:rsidR="00185900" w:rsidRPr="003C6E6A">
        <w:rPr>
          <w:rFonts w:asciiTheme="minorHAnsi" w:hAnsiTheme="minorHAnsi" w:cstheme="minorHAnsi"/>
          <w:sz w:val="20"/>
        </w:rPr>
        <w:t>. La enzima glutamato deshidrogenasa (GDH)</w:t>
      </w:r>
      <w:r w:rsidR="00226D3B" w:rsidRPr="003C6E6A">
        <w:rPr>
          <w:rFonts w:asciiTheme="minorHAnsi" w:hAnsiTheme="minorHAnsi" w:cstheme="minorHAnsi"/>
          <w:sz w:val="20"/>
        </w:rPr>
        <w:t xml:space="preserve"> </w:t>
      </w:r>
      <w:r w:rsidR="00EF1E99" w:rsidRPr="003C6E6A">
        <w:rPr>
          <w:rFonts w:asciiTheme="minorHAnsi" w:hAnsiTheme="minorHAnsi" w:cstheme="minorHAnsi"/>
          <w:sz w:val="20"/>
        </w:rPr>
        <w:t>también</w:t>
      </w:r>
      <w:r w:rsidR="00185900" w:rsidRPr="003C6E6A">
        <w:rPr>
          <w:rFonts w:asciiTheme="minorHAnsi" w:hAnsiTheme="minorHAnsi" w:cstheme="minorHAnsi"/>
          <w:sz w:val="20"/>
        </w:rPr>
        <w:t xml:space="preserve"> participa en la asimilación </w:t>
      </w:r>
      <w:r w:rsidR="009F2A82" w:rsidRPr="003C6E6A">
        <w:rPr>
          <w:rFonts w:asciiTheme="minorHAnsi" w:hAnsiTheme="minorHAnsi" w:cstheme="minorHAnsi"/>
          <w:sz w:val="20"/>
        </w:rPr>
        <w:t>catalizando la aminación reversible de 2-oxoglutarato y amonio para formar glutamato</w:t>
      </w:r>
      <w:r w:rsidR="008C3B3B" w:rsidRPr="003C6E6A">
        <w:rPr>
          <w:rFonts w:asciiTheme="minorHAnsi" w:hAnsiTheme="minorHAnsi" w:cstheme="minorHAnsi"/>
          <w:sz w:val="20"/>
        </w:rPr>
        <w:t xml:space="preserve"> (Fuente: elaboración propia)</w:t>
      </w:r>
      <w:r w:rsidR="009F2A82" w:rsidRPr="003C6E6A">
        <w:rPr>
          <w:rFonts w:asciiTheme="minorHAnsi" w:hAnsiTheme="minorHAnsi" w:cstheme="minorHAnsi"/>
          <w:sz w:val="20"/>
        </w:rPr>
        <w:t>.</w:t>
      </w:r>
      <w:bookmarkEnd w:id="21"/>
    </w:p>
    <w:p w14:paraId="7798416F" w14:textId="77777777" w:rsidR="00E77D1D" w:rsidRPr="003C6E6A" w:rsidRDefault="00E77D1D" w:rsidP="00E77D1D">
      <w:pPr>
        <w:spacing w:after="0"/>
      </w:pPr>
    </w:p>
    <w:p w14:paraId="27132C92" w14:textId="38CD96A8" w:rsidR="009F5B73" w:rsidRPr="003C6E6A" w:rsidRDefault="00CE2521" w:rsidP="00E77D1D">
      <w:pPr>
        <w:spacing w:after="0"/>
        <w:jc w:val="both"/>
        <w:rPr>
          <w:rFonts w:asciiTheme="minorHAnsi" w:hAnsiTheme="minorHAnsi" w:cstheme="minorHAnsi"/>
          <w:color w:val="000000"/>
          <w:sz w:val="22"/>
          <w:szCs w:val="22"/>
          <w:shd w:val="clear" w:color="auto" w:fill="F5F5F5"/>
        </w:rPr>
      </w:pPr>
      <w:r w:rsidRPr="003C6E6A">
        <w:rPr>
          <w:rFonts w:asciiTheme="minorHAnsi" w:hAnsiTheme="minorHAnsi" w:cstheme="minorHAnsi"/>
          <w:color w:val="000000"/>
          <w:sz w:val="22"/>
          <w:szCs w:val="22"/>
        </w:rPr>
        <w:t>P</w:t>
      </w:r>
      <w:r w:rsidR="00FA7154" w:rsidRPr="003C6E6A">
        <w:rPr>
          <w:rFonts w:asciiTheme="minorHAnsi" w:hAnsiTheme="minorHAnsi" w:cstheme="minorHAnsi"/>
          <w:color w:val="000000"/>
          <w:sz w:val="22"/>
          <w:szCs w:val="22"/>
        </w:rPr>
        <w:t xml:space="preserve">lantas del genero </w:t>
      </w:r>
      <w:r w:rsidR="00FA7154" w:rsidRPr="003C6E6A">
        <w:rPr>
          <w:rFonts w:asciiTheme="minorHAnsi" w:hAnsiTheme="minorHAnsi" w:cstheme="minorHAnsi"/>
          <w:i/>
          <w:color w:val="000000"/>
          <w:sz w:val="22"/>
          <w:szCs w:val="22"/>
        </w:rPr>
        <w:t>Sal</w:t>
      </w:r>
      <w:r w:rsidR="00EB0694" w:rsidRPr="003C6E6A">
        <w:rPr>
          <w:rFonts w:asciiTheme="minorHAnsi" w:hAnsiTheme="minorHAnsi" w:cstheme="minorHAnsi"/>
          <w:i/>
          <w:color w:val="000000"/>
          <w:sz w:val="22"/>
          <w:szCs w:val="22"/>
        </w:rPr>
        <w:t>icornia</w:t>
      </w:r>
      <w:r w:rsidR="00FA7154"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&lt;EndNote&gt;&lt;Cite&gt;&lt;Author&gt;Ma&lt;/Author&gt;&lt;Year&gt;2020&lt;/Year&gt;&lt;IDText&gt;Regulation of Ammonium Cellular Levels is An Important Adaptive Trait for the Euhalophytic Behavior of Salicornia europaea&lt;/IDText&gt;&lt;DisplayText&gt;&lt;style face="superscript"&gt;67&lt;/style&gt;&lt;/DisplayText&gt;&lt;record&gt;&lt;dates&gt;&lt;pub-dates&gt;&lt;date&gt;Feb&lt;/date&gt;&lt;/pub-dates&gt;&lt;year&gt;2020&lt;/year&gt;&lt;/dates&gt;&lt;urls&gt;&lt;related-urls&gt;&lt;url&gt;&amp;lt;Go to ISI&amp;gt;://WOS:000519248200062&lt;/url&gt;&lt;/related-urls&gt;&lt;/urls&gt;&lt;titles&gt;&lt;title&gt;Regulation of Ammonium Cellular Levels is An Important Adaptive Trait for the Euhalophytic Behavior of Salicornia europaea&lt;/title&gt;&lt;secondary-title&gt;Plants-Basel&lt;/secondary-title&gt;&lt;/titles&gt;&lt;number&gt;2&lt;/number&gt;&lt;contributors&gt;&lt;authors&gt;&lt;author&gt;Ma, J. B.&lt;/author&gt;&lt;author&gt;Cirillo, V.&lt;/author&gt;&lt;author&gt;Zhang, D. Y.&lt;/author&gt;&lt;author&gt;Maggio, A.&lt;/author&gt;&lt;author&gt;Wang, L.&lt;/author&gt;&lt;author&gt;Xiao, X. L.&lt;/author&gt;&lt;author&gt;Yao, Y. N.&lt;/author&gt;&lt;/authors&gt;&lt;/contributors&gt;&lt;custom7&gt;257&lt;/custom7&gt;&lt;added-date format="utc"&gt;1590220007&lt;/added-date&gt;&lt;ref-type name="Journal Article"&gt;17&lt;/ref-type&gt;&lt;rec-number&gt;310&lt;/rec-number&gt;&lt;last-updated-date format="utc"&gt;1590220007&lt;/last-updated-date&gt;&lt;accession-num&gt;WOS:000519248200062&lt;/accession-num&gt;&lt;electronic-resource-num&gt;10.3390/plants9020257&lt;/electronic-resource-num&gt;&lt;volume&gt;9&lt;/volume&gt;&lt;/record&gt;&lt;/Cite&gt;&lt;/EndNote&gt;</w:instrText>
      </w:r>
      <w:r w:rsidR="00FA7154"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67</w:t>
      </w:r>
      <w:r w:rsidR="00FA7154" w:rsidRPr="003C6E6A">
        <w:rPr>
          <w:rFonts w:ascii="Arial" w:hAnsi="Arial" w:cs="Arial"/>
          <w:sz w:val="22"/>
          <w:szCs w:val="22"/>
          <w:lang w:val="es-ES_tradnl"/>
        </w:rPr>
        <w:fldChar w:fldCharType="end"/>
      </w:r>
      <w:r w:rsidR="0000340B" w:rsidRPr="003C6E6A">
        <w:rPr>
          <w:rFonts w:asciiTheme="minorHAnsi" w:hAnsiTheme="minorHAnsi" w:cstheme="minorHAnsi"/>
          <w:color w:val="000000"/>
          <w:sz w:val="22"/>
          <w:szCs w:val="22"/>
        </w:rPr>
        <w:t>,</w:t>
      </w:r>
      <w:r w:rsidR="00852A5E" w:rsidRPr="003C6E6A">
        <w:rPr>
          <w:rFonts w:asciiTheme="minorHAnsi" w:hAnsiTheme="minorHAnsi" w:cstheme="minorHAnsi"/>
          <w:color w:val="000000"/>
          <w:sz w:val="22"/>
          <w:szCs w:val="22"/>
        </w:rPr>
        <w:t xml:space="preserve"> y otras plantas halófitas</w:t>
      </w:r>
      <w:r w:rsidR="00D467D0" w:rsidRPr="003C6E6A">
        <w:rPr>
          <w:rFonts w:asciiTheme="minorHAnsi" w:hAnsiTheme="minorHAnsi" w:cstheme="minorHAnsi"/>
          <w:color w:val="000000"/>
          <w:sz w:val="22"/>
          <w:szCs w:val="22"/>
        </w:rPr>
        <w:t xml:space="preserve"> </w:t>
      </w:r>
      <w:r w:rsidR="009E52C1" w:rsidRPr="003C6E6A">
        <w:rPr>
          <w:rFonts w:asciiTheme="minorHAnsi" w:hAnsiTheme="minorHAnsi" w:cstheme="minorHAnsi"/>
          <w:color w:val="000000"/>
          <w:sz w:val="22"/>
          <w:szCs w:val="22"/>
        </w:rPr>
        <w:t>que crecen</w:t>
      </w:r>
      <w:r w:rsidR="00DC4DB3" w:rsidRPr="003C6E6A">
        <w:rPr>
          <w:rFonts w:asciiTheme="minorHAnsi" w:hAnsiTheme="minorHAnsi" w:cstheme="minorHAnsi"/>
          <w:color w:val="000000"/>
          <w:sz w:val="22"/>
          <w:szCs w:val="22"/>
        </w:rPr>
        <w:t xml:space="preserve"> en</w:t>
      </w:r>
      <w:r w:rsidR="009E52C1" w:rsidRPr="003C6E6A">
        <w:rPr>
          <w:rFonts w:asciiTheme="minorHAnsi" w:hAnsiTheme="minorHAnsi" w:cstheme="minorHAnsi"/>
          <w:color w:val="000000"/>
          <w:sz w:val="22"/>
          <w:szCs w:val="22"/>
        </w:rPr>
        <w:t xml:space="preserve"> </w:t>
      </w:r>
      <w:r w:rsidR="00AF47C6" w:rsidRPr="003C6E6A">
        <w:rPr>
          <w:rFonts w:asciiTheme="minorHAnsi" w:hAnsiTheme="minorHAnsi" w:cstheme="minorHAnsi"/>
          <w:color w:val="000000"/>
          <w:sz w:val="22"/>
          <w:szCs w:val="22"/>
        </w:rPr>
        <w:t xml:space="preserve">concentraciones de salinidad altas y </w:t>
      </w:r>
      <w:r w:rsidR="00DC4DB3" w:rsidRPr="003C6E6A">
        <w:rPr>
          <w:rFonts w:asciiTheme="minorHAnsi" w:hAnsiTheme="minorHAnsi" w:cstheme="minorHAnsi"/>
          <w:color w:val="000000"/>
          <w:sz w:val="22"/>
          <w:szCs w:val="22"/>
        </w:rPr>
        <w:t xml:space="preserve">con </w:t>
      </w:r>
      <w:r w:rsidR="009E52C1" w:rsidRPr="003C6E6A">
        <w:rPr>
          <w:rFonts w:asciiTheme="minorHAnsi" w:hAnsiTheme="minorHAnsi" w:cstheme="minorHAnsi"/>
          <w:color w:val="000000"/>
          <w:sz w:val="22"/>
          <w:szCs w:val="22"/>
        </w:rPr>
        <w:t xml:space="preserve">amonio como fuente de N, </w:t>
      </w:r>
      <w:r w:rsidR="00DC4DB3" w:rsidRPr="003C6E6A">
        <w:rPr>
          <w:rFonts w:asciiTheme="minorHAnsi" w:hAnsiTheme="minorHAnsi" w:cstheme="minorHAnsi"/>
          <w:color w:val="000000"/>
          <w:sz w:val="22"/>
          <w:szCs w:val="22"/>
        </w:rPr>
        <w:t xml:space="preserve">han </w:t>
      </w:r>
      <w:r w:rsidR="00D467D0" w:rsidRPr="003C6E6A">
        <w:rPr>
          <w:rFonts w:asciiTheme="minorHAnsi" w:hAnsiTheme="minorHAnsi" w:cstheme="minorHAnsi"/>
          <w:color w:val="000000"/>
          <w:sz w:val="22"/>
          <w:szCs w:val="22"/>
        </w:rPr>
        <w:t>mostrado</w:t>
      </w:r>
      <w:r w:rsidR="00D467D0" w:rsidRPr="003C6E6A">
        <w:rPr>
          <w:rFonts w:asciiTheme="minorHAnsi" w:hAnsiTheme="minorHAnsi" w:cstheme="minorHAnsi"/>
          <w:color w:val="000000"/>
          <w:sz w:val="22"/>
          <w:szCs w:val="22"/>
          <w:shd w:val="clear" w:color="auto" w:fill="F5F5F5"/>
        </w:rPr>
        <w:t xml:space="preserve"> una mayor abundancia </w:t>
      </w:r>
      <w:r w:rsidR="00927DF8" w:rsidRPr="003C6E6A">
        <w:rPr>
          <w:rFonts w:ascii="Arial" w:hAnsi="Arial" w:cs="Arial"/>
          <w:sz w:val="22"/>
          <w:szCs w:val="22"/>
          <w:lang w:val="es-ES_tradnl"/>
        </w:rPr>
        <w:t>relativa de GS</w:t>
      </w:r>
      <w:r w:rsidR="00682B63" w:rsidRPr="003C6E6A">
        <w:rPr>
          <w:rFonts w:ascii="Arial" w:hAnsi="Arial" w:cs="Arial"/>
          <w:sz w:val="22"/>
          <w:szCs w:val="22"/>
          <w:lang w:val="es-ES_tradnl"/>
        </w:rPr>
        <w:t xml:space="preserve">,GOGAT y </w:t>
      </w:r>
      <w:r w:rsidR="00927DF8" w:rsidRPr="003C6E6A">
        <w:rPr>
          <w:rFonts w:ascii="Arial" w:hAnsi="Arial" w:cs="Arial"/>
          <w:sz w:val="22"/>
          <w:szCs w:val="22"/>
          <w:lang w:val="es-ES_tradnl"/>
        </w:rPr>
        <w:t>GDH</w:t>
      </w:r>
      <w:r w:rsidR="00AF47C6" w:rsidRPr="003C6E6A">
        <w:rPr>
          <w:rFonts w:ascii="Arial" w:hAnsi="Arial" w:cs="Arial"/>
          <w:sz w:val="22"/>
          <w:szCs w:val="22"/>
          <w:lang w:val="es-ES_tradnl"/>
        </w:rPr>
        <w:t xml:space="preserve"> </w:t>
      </w:r>
      <w:r w:rsidR="00682B63" w:rsidRPr="003C6E6A">
        <w:rPr>
          <w:rFonts w:ascii="Arial" w:hAnsi="Arial" w:cs="Arial"/>
          <w:sz w:val="22"/>
          <w:szCs w:val="22"/>
          <w:lang w:val="es-ES_tradnl"/>
        </w:rPr>
        <w:t xml:space="preserve">en la parte aérea y una reducción en la zona de las </w:t>
      </w:r>
      <w:r w:rsidR="00DE4A1E" w:rsidRPr="003C6E6A">
        <w:rPr>
          <w:rFonts w:ascii="Arial" w:hAnsi="Arial" w:cs="Arial"/>
          <w:sz w:val="22"/>
          <w:szCs w:val="22"/>
          <w:lang w:val="es-ES_tradnl"/>
        </w:rPr>
        <w:t>raíces</w:t>
      </w:r>
      <w:r w:rsidR="006F6059" w:rsidRPr="003C6E6A">
        <w:rPr>
          <w:rFonts w:ascii="Arial" w:hAnsi="Arial" w:cs="Arial"/>
          <w:sz w:val="22"/>
          <w:szCs w:val="22"/>
          <w:lang w:val="es-ES_tradnl"/>
        </w:rPr>
        <w:fldChar w:fldCharType="begin">
          <w:fldData xml:space="preserve">PEVuZE5vdGU+PENpdGU+PEF1dGhvcj5NYTwvQXV0aG9yPjxZZWFyPjIwMjA8L1llYXI+PElEVGV4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=
</w:fldData>
        </w:fldChar>
      </w:r>
      <w:r w:rsidR="00DA383F" w:rsidRPr="003C6E6A">
        <w:rPr>
          <w:rFonts w:ascii="Arial" w:hAnsi="Arial" w:cs="Arial"/>
          <w:sz w:val="22"/>
          <w:szCs w:val="22"/>
          <w:lang w:val="es-ES_tradnl"/>
        </w:rPr>
        <w:instrText xml:space="preserve"> ADDIN EN.CITE </w:instrText>
      </w:r>
      <w:r w:rsidR="00DA383F" w:rsidRPr="003C6E6A">
        <w:rPr>
          <w:rFonts w:ascii="Arial" w:hAnsi="Arial" w:cs="Arial"/>
          <w:sz w:val="22"/>
          <w:szCs w:val="22"/>
          <w:lang w:val="es-ES_tradnl"/>
        </w:rPr>
        <w:fldChar w:fldCharType="begin">
          <w:fldData xml:space="preserve">PEVuZE5vdGU+PENpdGU+PEF1dGhvcj5NYTwvQXV0aG9yPjxZZWFyPjIwMjA8L1llYXI+PElEVGV4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=
</w:fldData>
        </w:fldChar>
      </w:r>
      <w:r w:rsidR="00DA383F" w:rsidRPr="003C6E6A">
        <w:rPr>
          <w:rFonts w:ascii="Arial" w:hAnsi="Arial" w:cs="Arial"/>
          <w:sz w:val="22"/>
          <w:szCs w:val="22"/>
          <w:lang w:val="es-ES_tradnl"/>
        </w:rPr>
        <w:instrText xml:space="preserve"> ADDIN EN.CITE.DATA </w:instrText>
      </w:r>
      <w:r w:rsidR="00DA383F" w:rsidRPr="003C6E6A">
        <w:rPr>
          <w:rFonts w:ascii="Arial" w:hAnsi="Arial" w:cs="Arial"/>
          <w:sz w:val="22"/>
          <w:szCs w:val="22"/>
          <w:lang w:val="es-ES_tradnl"/>
        </w:rPr>
      </w:r>
      <w:r w:rsidR="00DA383F" w:rsidRPr="003C6E6A">
        <w:rPr>
          <w:rFonts w:ascii="Arial" w:hAnsi="Arial" w:cs="Arial"/>
          <w:sz w:val="22"/>
          <w:szCs w:val="22"/>
          <w:lang w:val="es-ES_tradnl"/>
        </w:rPr>
        <w:fldChar w:fldCharType="end"/>
      </w:r>
      <w:r w:rsidR="006F6059" w:rsidRPr="003C6E6A">
        <w:rPr>
          <w:rFonts w:ascii="Arial" w:hAnsi="Arial" w:cs="Arial"/>
          <w:sz w:val="22"/>
          <w:szCs w:val="22"/>
          <w:lang w:val="es-ES_tradnl"/>
        </w:rPr>
      </w:r>
      <w:r w:rsidR="006F6059"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67, 79, 110</w:t>
      </w:r>
      <w:r w:rsidR="006F6059" w:rsidRPr="003C6E6A">
        <w:rPr>
          <w:rFonts w:ascii="Arial" w:hAnsi="Arial" w:cs="Arial"/>
          <w:sz w:val="22"/>
          <w:szCs w:val="22"/>
          <w:lang w:val="es-ES_tradnl"/>
        </w:rPr>
        <w:fldChar w:fldCharType="end"/>
      </w:r>
      <w:r w:rsidR="00927DF8" w:rsidRPr="003C6E6A">
        <w:rPr>
          <w:rFonts w:ascii="Arial" w:hAnsi="Arial" w:cs="Arial"/>
          <w:sz w:val="22"/>
          <w:szCs w:val="22"/>
          <w:lang w:val="es-ES_tradnl"/>
        </w:rPr>
        <w:t xml:space="preserve">. </w:t>
      </w:r>
      <w:r w:rsidR="00DC4DB3" w:rsidRPr="003C6E6A">
        <w:rPr>
          <w:rFonts w:ascii="Arial" w:hAnsi="Arial" w:cs="Arial"/>
          <w:sz w:val="22"/>
          <w:szCs w:val="22"/>
          <w:lang w:val="es-ES_tradnl"/>
        </w:rPr>
        <w:t xml:space="preserve">El aumento de la actividad enzimática </w:t>
      </w:r>
      <w:r w:rsidR="00DC4DB3" w:rsidRPr="003C6E6A">
        <w:rPr>
          <w:rFonts w:ascii="Arial" w:hAnsi="Arial" w:cs="Arial"/>
          <w:sz w:val="22"/>
          <w:szCs w:val="22"/>
          <w:shd w:val="clear" w:color="auto" w:fill="FFFFFF" w:themeFill="background1"/>
          <w:lang w:val="es-ES_tradnl"/>
        </w:rPr>
        <w:t>e</w:t>
      </w:r>
      <w:r w:rsidR="00B352A3" w:rsidRPr="003C6E6A">
        <w:rPr>
          <w:rFonts w:asciiTheme="minorHAnsi" w:hAnsiTheme="minorHAnsi" w:cstheme="minorHAnsi"/>
          <w:color w:val="000000"/>
          <w:sz w:val="22"/>
          <w:szCs w:val="22"/>
          <w:shd w:val="clear" w:color="auto" w:fill="FFFFFF" w:themeFill="background1"/>
        </w:rPr>
        <w:t xml:space="preserve">n los brotes mejora la </w:t>
      </w:r>
      <w:r w:rsidR="00DB0D89" w:rsidRPr="003C6E6A">
        <w:rPr>
          <w:rFonts w:ascii="Arial" w:hAnsi="Arial" w:cs="Arial"/>
          <w:sz w:val="22"/>
          <w:szCs w:val="22"/>
          <w:shd w:val="clear" w:color="auto" w:fill="FFFFFF" w:themeFill="background1"/>
          <w:lang w:val="es-ES_tradnl"/>
        </w:rPr>
        <w:t xml:space="preserve">síntesis de aminoácidos, </w:t>
      </w:r>
      <w:r w:rsidR="00DC4DB3" w:rsidRPr="003C6E6A">
        <w:rPr>
          <w:rFonts w:ascii="Arial" w:hAnsi="Arial" w:cs="Arial"/>
          <w:sz w:val="22"/>
          <w:szCs w:val="22"/>
          <w:shd w:val="clear" w:color="auto" w:fill="FFFFFF" w:themeFill="background1"/>
          <w:lang w:val="es-ES_tradnl"/>
        </w:rPr>
        <w:t>al tiempo que mantiene</w:t>
      </w:r>
      <w:r w:rsidR="0061190C" w:rsidRPr="003C6E6A">
        <w:rPr>
          <w:rFonts w:asciiTheme="minorHAnsi" w:hAnsiTheme="minorHAnsi" w:cstheme="minorHAnsi"/>
          <w:color w:val="000000"/>
          <w:sz w:val="22"/>
          <w:szCs w:val="22"/>
          <w:shd w:val="clear" w:color="auto" w:fill="FFFFFF" w:themeFill="background1"/>
        </w:rPr>
        <w:t xml:space="preserve"> los niveles de amonio por debajo de los </w:t>
      </w:r>
      <w:r w:rsidR="00EB0694" w:rsidRPr="003C6E6A">
        <w:rPr>
          <w:rFonts w:ascii="Arial" w:hAnsi="Arial" w:cs="Arial"/>
          <w:sz w:val="22"/>
          <w:szCs w:val="22"/>
          <w:shd w:val="clear" w:color="auto" w:fill="FFFFFF" w:themeFill="background1"/>
          <w:lang w:val="es-ES_tradnl"/>
        </w:rPr>
        <w:t>límites de toxicidad</w:t>
      </w:r>
      <w:r w:rsidR="0061190C" w:rsidRPr="003C6E6A">
        <w:rPr>
          <w:rFonts w:ascii="Arial" w:hAnsi="Arial" w:cs="Arial"/>
          <w:sz w:val="22"/>
          <w:szCs w:val="22"/>
          <w:shd w:val="clear" w:color="auto" w:fill="FFFFFF" w:themeFill="background1"/>
          <w:lang w:val="es-ES_tradnl"/>
        </w:rPr>
        <w:fldChar w:fldCharType="begin">
          <w:fldData xml:space="preserve">PEVuZE5vdGU+PENpdGU+PEF1dGhvcj5NYTwvQXV0aG9yPjxZZWFyPjIwMjA8L1llYXI+PElEVGV4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</w:fldData>
        </w:fldChar>
      </w:r>
      <w:r w:rsidR="00DA383F" w:rsidRPr="003C6E6A">
        <w:rPr>
          <w:rFonts w:ascii="Arial" w:hAnsi="Arial" w:cs="Arial"/>
          <w:sz w:val="22"/>
          <w:szCs w:val="22"/>
          <w:shd w:val="clear" w:color="auto" w:fill="FFFFFF" w:themeFill="background1"/>
          <w:lang w:val="es-ES_tradnl"/>
        </w:rPr>
        <w:instrText xml:space="preserve"> ADDIN EN.CITE </w:instrText>
      </w:r>
      <w:r w:rsidR="00DA383F" w:rsidRPr="003C6E6A">
        <w:rPr>
          <w:rFonts w:ascii="Arial" w:hAnsi="Arial" w:cs="Arial"/>
          <w:sz w:val="22"/>
          <w:szCs w:val="22"/>
          <w:shd w:val="clear" w:color="auto" w:fill="FFFFFF" w:themeFill="background1"/>
          <w:lang w:val="es-ES_tradnl"/>
        </w:rPr>
        <w:fldChar w:fldCharType="begin">
          <w:fldData xml:space="preserve">PEVuZE5vdGU+PENpdGU+PEF1dGhvcj5NYTwvQXV0aG9yPjxZZWFyPjIwMjA8L1llYXI+PElEVGV4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</w:fldData>
        </w:fldChar>
      </w:r>
      <w:r w:rsidR="00DA383F" w:rsidRPr="003C6E6A">
        <w:rPr>
          <w:rFonts w:ascii="Arial" w:hAnsi="Arial" w:cs="Arial"/>
          <w:sz w:val="22"/>
          <w:szCs w:val="22"/>
          <w:shd w:val="clear" w:color="auto" w:fill="FFFFFF" w:themeFill="background1"/>
          <w:lang w:val="es-ES_tradnl"/>
        </w:rPr>
        <w:instrText xml:space="preserve"> ADDIN EN.CITE.DATA </w:instrText>
      </w:r>
      <w:r w:rsidR="00DA383F" w:rsidRPr="003C6E6A">
        <w:rPr>
          <w:rFonts w:ascii="Arial" w:hAnsi="Arial" w:cs="Arial"/>
          <w:sz w:val="22"/>
          <w:szCs w:val="22"/>
          <w:shd w:val="clear" w:color="auto" w:fill="FFFFFF" w:themeFill="background1"/>
          <w:lang w:val="es-ES_tradnl"/>
        </w:rPr>
      </w:r>
      <w:r w:rsidR="00DA383F" w:rsidRPr="003C6E6A">
        <w:rPr>
          <w:rFonts w:ascii="Arial" w:hAnsi="Arial" w:cs="Arial"/>
          <w:sz w:val="22"/>
          <w:szCs w:val="22"/>
          <w:shd w:val="clear" w:color="auto" w:fill="FFFFFF" w:themeFill="background1"/>
          <w:lang w:val="es-ES_tradnl"/>
        </w:rPr>
        <w:fldChar w:fldCharType="end"/>
      </w:r>
      <w:r w:rsidR="0061190C" w:rsidRPr="003C6E6A">
        <w:rPr>
          <w:rFonts w:ascii="Arial" w:hAnsi="Arial" w:cs="Arial"/>
          <w:sz w:val="22"/>
          <w:szCs w:val="22"/>
          <w:shd w:val="clear" w:color="auto" w:fill="FFFFFF" w:themeFill="background1"/>
          <w:lang w:val="es-ES_tradnl"/>
        </w:rPr>
      </w:r>
      <w:r w:rsidR="0061190C" w:rsidRPr="003C6E6A">
        <w:rPr>
          <w:rFonts w:ascii="Arial" w:hAnsi="Arial" w:cs="Arial"/>
          <w:sz w:val="22"/>
          <w:szCs w:val="22"/>
          <w:shd w:val="clear" w:color="auto" w:fill="FFFFFF" w:themeFill="background1"/>
          <w:lang w:val="es-ES_tradnl"/>
        </w:rPr>
        <w:fldChar w:fldCharType="separate"/>
      </w:r>
      <w:r w:rsidR="00DA383F" w:rsidRPr="003C6E6A">
        <w:rPr>
          <w:rFonts w:ascii="Arial" w:hAnsi="Arial" w:cs="Arial"/>
          <w:noProof/>
          <w:sz w:val="22"/>
          <w:szCs w:val="22"/>
          <w:shd w:val="clear" w:color="auto" w:fill="FFFFFF" w:themeFill="background1"/>
          <w:vertAlign w:val="superscript"/>
          <w:lang w:val="es-ES_tradnl"/>
        </w:rPr>
        <w:t>67, 82, 110</w:t>
      </w:r>
      <w:r w:rsidR="0061190C" w:rsidRPr="003C6E6A">
        <w:rPr>
          <w:rFonts w:ascii="Arial" w:hAnsi="Arial" w:cs="Arial"/>
          <w:sz w:val="22"/>
          <w:szCs w:val="22"/>
          <w:shd w:val="clear" w:color="auto" w:fill="FFFFFF" w:themeFill="background1"/>
          <w:lang w:val="es-ES_tradnl"/>
        </w:rPr>
        <w:fldChar w:fldCharType="end"/>
      </w:r>
      <w:r w:rsidR="0061190C" w:rsidRPr="003C6E6A">
        <w:rPr>
          <w:rFonts w:ascii="Arial" w:hAnsi="Arial" w:cs="Arial"/>
          <w:sz w:val="22"/>
          <w:szCs w:val="22"/>
          <w:shd w:val="clear" w:color="auto" w:fill="FFFFFF" w:themeFill="background1"/>
          <w:lang w:val="es-ES_tradnl"/>
        </w:rPr>
        <w:t xml:space="preserve">. </w:t>
      </w:r>
      <w:r w:rsidR="009F5B73" w:rsidRPr="003C6E6A">
        <w:rPr>
          <w:rFonts w:ascii="Arial" w:hAnsi="Arial" w:cs="Arial"/>
          <w:sz w:val="22"/>
          <w:szCs w:val="22"/>
          <w:shd w:val="clear" w:color="auto" w:fill="FFFFFF" w:themeFill="background1"/>
          <w:lang w:val="es-ES_tradnl"/>
        </w:rPr>
        <w:t>Además, la expresión de tales aminotransferasas, se ha</w:t>
      </w:r>
      <w:r w:rsidR="00DB0D89" w:rsidRPr="003C6E6A">
        <w:rPr>
          <w:rFonts w:ascii="Arial" w:hAnsi="Arial" w:cs="Arial"/>
          <w:sz w:val="22"/>
          <w:szCs w:val="22"/>
          <w:shd w:val="clear" w:color="auto" w:fill="FFFFFF" w:themeFill="background1"/>
          <w:lang w:val="es-ES_tradnl"/>
        </w:rPr>
        <w:t>n</w:t>
      </w:r>
      <w:r w:rsidR="009F5B73" w:rsidRPr="003C6E6A">
        <w:rPr>
          <w:rFonts w:ascii="Arial" w:hAnsi="Arial" w:cs="Arial"/>
          <w:sz w:val="22"/>
          <w:szCs w:val="22"/>
          <w:shd w:val="clear" w:color="auto" w:fill="FFFFFF" w:themeFill="background1"/>
          <w:lang w:val="es-ES_tradnl"/>
        </w:rPr>
        <w:t xml:space="preserve"> relacionado con la</w:t>
      </w:r>
      <w:r w:rsidR="009F5B73" w:rsidRPr="003C6E6A">
        <w:rPr>
          <w:rFonts w:asciiTheme="minorHAnsi" w:hAnsiTheme="minorHAnsi" w:cstheme="minorHAnsi"/>
          <w:color w:val="000000"/>
          <w:sz w:val="22"/>
          <w:szCs w:val="22"/>
          <w:shd w:val="clear" w:color="auto" w:fill="FFFFFF" w:themeFill="background1"/>
        </w:rPr>
        <w:t xml:space="preserve"> regulación de la expresión génica y la respuesta a estrés </w:t>
      </w:r>
      <w:r w:rsidR="00DB0D89" w:rsidRPr="003C6E6A">
        <w:rPr>
          <w:rFonts w:asciiTheme="minorHAnsi" w:hAnsiTheme="minorHAnsi" w:cstheme="minorHAnsi"/>
          <w:color w:val="000000"/>
          <w:sz w:val="22"/>
          <w:szCs w:val="22"/>
          <w:shd w:val="clear" w:color="auto" w:fill="FFFFFF" w:themeFill="background1"/>
        </w:rPr>
        <w:t>abiótico por salinidad</w:t>
      </w:r>
      <w:r w:rsidR="009F5B73" w:rsidRPr="003C6E6A">
        <w:rPr>
          <w:rFonts w:asciiTheme="majorHAnsi" w:hAnsiTheme="majorHAnsi" w:cstheme="majorHAnsi"/>
          <w:sz w:val="22"/>
          <w:szCs w:val="22"/>
          <w:shd w:val="clear" w:color="auto" w:fill="FFFFFF" w:themeFill="background1"/>
        </w:rPr>
        <w:fldChar w:fldCharType="begin"/>
      </w:r>
      <w:r w:rsidR="00047F75" w:rsidRPr="003C6E6A">
        <w:rPr>
          <w:rFonts w:asciiTheme="majorHAnsi" w:hAnsiTheme="majorHAnsi" w:cstheme="majorHAnsi"/>
          <w:sz w:val="22"/>
          <w:szCs w:val="22"/>
          <w:shd w:val="clear" w:color="auto" w:fill="FFFFFF" w:themeFill="background1"/>
        </w:rPr>
        <w:instrText xml:space="preserve"> ADDIN EN.CITE &lt;EndNote&gt;&lt;Cite&gt;&lt;Author&gt;Gutierez&lt;/Author&gt;&lt;Year&gt;2008&lt;/Year&gt;&lt;IDText&gt;Systems approach identifies an organic nitrogen-responsive gene network that is regulated by the master clock control gene CCA1&lt;/IDText&gt;&lt;DisplayText&gt;&lt;style face="superscript"&gt;83&lt;/style&gt;&lt;/DisplayText&gt;&lt;record&gt;&lt;dates&gt;&lt;pub-dates&gt;&lt;date&gt;Mar&lt;/date&gt;&lt;/pub-dates&gt;&lt;year&gt;2008&lt;/year&gt;&lt;/dates&gt;&lt;urls&gt;&lt;related-urls&gt;&lt;url&gt;&amp;lt;Go to ISI&amp;gt;://WOS:000254772700072&lt;/url&gt;&lt;/related-urls&gt;&lt;/urls&gt;&lt;isbn&gt;0027-8424&lt;/isbn&gt;&lt;titles&gt;&lt;title&gt;Systems approach identifies an organic nitrogen-responsive gene network that is regulated by the master clock control gene CCA1&lt;/title&gt;&lt;secondary-title&gt;Proceedings of the National Academy of Sciences of the United States of America&lt;/secondary-title&gt;&lt;/titles&gt;&lt;pages&gt;4939-4944&lt;/pages&gt;&lt;number&gt;12&lt;/number&gt;&lt;contributors&gt;&lt;authors&gt;&lt;author&gt;Gutierez, R. A.&lt;/author&gt;&lt;author&gt;Stokes, T. L.&lt;/author&gt;&lt;author&gt;Thum, K.&lt;/author&gt;&lt;author&gt;Xu, X.&lt;/author&gt;&lt;author&gt;Obertello, M.&lt;/author&gt;&lt;author&gt;Katari, M. S.&lt;/author&gt;&lt;author&gt;Tanurdzic, M.&lt;/author&gt;&lt;author&gt;Dean, A.&lt;/author&gt;&lt;author&gt;Nero, D. C.&lt;/author&gt;&lt;author&gt;McClung, C. R.&lt;/author&gt;&lt;author&gt;Coruzzi, G. M.&lt;/author&gt;&lt;/authors&gt;&lt;/contributors&gt;&lt;added-date format="utc"&gt;1597096733&lt;/added-date&gt;&lt;ref-type name="Journal Article"&gt;17&lt;/ref-type&gt;&lt;rec-number&gt;331&lt;/rec-number&gt;&lt;last-updated-date format="utc"&gt;1597096733&lt;/last-updated-date&gt;&lt;accession-num&gt;WOS:000254772700072&lt;/accession-num&gt;&lt;electronic-resource-num&gt;10.1073/pnas.0800211105&lt;/electronic-resource-num&gt;&lt;volume&gt;105&lt;/volume&gt;&lt;/record&gt;&lt;/Cite&gt;&lt;/EndNote&gt;</w:instrText>
      </w:r>
      <w:r w:rsidR="009F5B73" w:rsidRPr="003C6E6A">
        <w:rPr>
          <w:rFonts w:asciiTheme="majorHAnsi" w:hAnsiTheme="majorHAnsi" w:cstheme="majorHAnsi"/>
          <w:sz w:val="22"/>
          <w:szCs w:val="22"/>
          <w:shd w:val="clear" w:color="auto" w:fill="FFFFFF" w:themeFill="background1"/>
        </w:rPr>
        <w:fldChar w:fldCharType="separate"/>
      </w:r>
      <w:r w:rsidR="00047F75" w:rsidRPr="003C6E6A">
        <w:rPr>
          <w:rFonts w:asciiTheme="majorHAnsi" w:hAnsiTheme="majorHAnsi" w:cstheme="majorHAnsi"/>
          <w:noProof/>
          <w:sz w:val="22"/>
          <w:szCs w:val="22"/>
          <w:shd w:val="clear" w:color="auto" w:fill="FFFFFF" w:themeFill="background1"/>
          <w:vertAlign w:val="superscript"/>
        </w:rPr>
        <w:t>83</w:t>
      </w:r>
      <w:r w:rsidR="009F5B73" w:rsidRPr="003C6E6A">
        <w:rPr>
          <w:rFonts w:asciiTheme="majorHAnsi" w:hAnsiTheme="majorHAnsi" w:cstheme="majorHAnsi"/>
          <w:sz w:val="22"/>
          <w:szCs w:val="22"/>
          <w:shd w:val="clear" w:color="auto" w:fill="FFFFFF" w:themeFill="background1"/>
        </w:rPr>
        <w:fldChar w:fldCharType="end"/>
      </w:r>
      <w:r w:rsidR="009F5B73" w:rsidRPr="003C6E6A">
        <w:rPr>
          <w:rFonts w:asciiTheme="minorHAnsi" w:hAnsiTheme="minorHAnsi" w:cstheme="minorHAnsi"/>
          <w:color w:val="000000"/>
          <w:sz w:val="22"/>
          <w:szCs w:val="22"/>
          <w:shd w:val="clear" w:color="auto" w:fill="F5F5F5"/>
        </w:rPr>
        <w:t xml:space="preserve">. </w:t>
      </w:r>
    </w:p>
    <w:p w14:paraId="25A1B096" w14:textId="77777777" w:rsidR="001176AB" w:rsidRPr="003C6E6A" w:rsidRDefault="001176AB" w:rsidP="00E77D1D">
      <w:pPr>
        <w:spacing w:after="0"/>
        <w:jc w:val="both"/>
        <w:rPr>
          <w:rFonts w:asciiTheme="minorHAnsi" w:hAnsiTheme="minorHAnsi" w:cstheme="minorHAnsi"/>
          <w:color w:val="000000"/>
          <w:sz w:val="22"/>
          <w:szCs w:val="22"/>
          <w:shd w:val="clear" w:color="auto" w:fill="F5F5F5"/>
        </w:rPr>
      </w:pPr>
    </w:p>
    <w:p w14:paraId="47003246" w14:textId="77777777" w:rsidR="00E67F8A" w:rsidRPr="003C6E6A" w:rsidRDefault="00551050" w:rsidP="001E27F2">
      <w:pPr>
        <w:pStyle w:val="Ttulo3"/>
        <w:numPr>
          <w:ilvl w:val="2"/>
          <w:numId w:val="6"/>
        </w:numPr>
        <w:spacing w:before="0" w:after="0"/>
        <w:rPr>
          <w:b/>
          <w:lang w:val="es-ES_tradnl"/>
        </w:rPr>
      </w:pPr>
      <w:bookmarkStart w:id="22" w:name="_Toc79959302"/>
      <w:r w:rsidRPr="003C6E6A">
        <w:rPr>
          <w:b/>
          <w:lang w:val="es-ES_tradnl"/>
        </w:rPr>
        <w:t>N</w:t>
      </w:r>
      <w:r w:rsidR="00E67F8A" w:rsidRPr="003C6E6A">
        <w:rPr>
          <w:b/>
          <w:lang w:val="es-ES_tradnl"/>
        </w:rPr>
        <w:t>utrición basada en nitrato</w:t>
      </w:r>
      <w:bookmarkEnd w:id="22"/>
    </w:p>
    <w:p w14:paraId="6D9581B7" w14:textId="049BCBFF" w:rsidR="00C86900" w:rsidRPr="003C6E6A" w:rsidRDefault="00EF3459" w:rsidP="00E525CD">
      <w:pPr>
        <w:jc w:val="both"/>
        <w:rPr>
          <w:rFonts w:ascii="Arial" w:hAnsi="Arial" w:cs="Arial"/>
          <w:noProof/>
          <w:sz w:val="22"/>
          <w:lang w:val="es-ES_tradnl" w:eastAsia="es-CO"/>
        </w:rPr>
      </w:pPr>
      <w:r w:rsidRPr="003C6E6A">
        <w:rPr>
          <w:rFonts w:ascii="Arial" w:hAnsi="Arial" w:cs="Arial"/>
          <w:noProof/>
          <w:sz w:val="22"/>
          <w:lang w:val="es-ES_tradnl" w:eastAsia="es-CO"/>
        </w:rPr>
        <w:t>E</w:t>
      </w:r>
      <w:r w:rsidR="00F019EB" w:rsidRPr="003C6E6A">
        <w:rPr>
          <w:rFonts w:ascii="Arial" w:hAnsi="Arial" w:cs="Arial"/>
          <w:noProof/>
          <w:sz w:val="22"/>
          <w:lang w:val="es-ES_tradnl" w:eastAsia="es-CO"/>
        </w:rPr>
        <w:t xml:space="preserve">n suelos </w:t>
      </w:r>
      <w:r w:rsidR="009E16D4" w:rsidRPr="003C6E6A">
        <w:rPr>
          <w:rFonts w:ascii="Arial" w:hAnsi="Arial" w:cs="Arial"/>
          <w:noProof/>
          <w:sz w:val="22"/>
          <w:lang w:val="es-ES_tradnl" w:eastAsia="es-CO"/>
        </w:rPr>
        <w:t xml:space="preserve">salinos </w:t>
      </w:r>
      <w:r w:rsidR="00F019EB" w:rsidRPr="003C6E6A">
        <w:rPr>
          <w:rFonts w:ascii="Arial" w:hAnsi="Arial" w:cs="Arial"/>
          <w:noProof/>
          <w:sz w:val="22"/>
          <w:lang w:val="es-ES_tradnl" w:eastAsia="es-CO"/>
        </w:rPr>
        <w:t xml:space="preserve">la disponibilidad de </w:t>
      </w:r>
      <w:r w:rsidRPr="003C6E6A">
        <w:rPr>
          <w:rFonts w:ascii="Arial" w:hAnsi="Arial" w:cs="Arial"/>
          <w:noProof/>
          <w:sz w:val="22"/>
          <w:lang w:val="es-ES_tradnl" w:eastAsia="es-CO"/>
        </w:rPr>
        <w:t>NO</w:t>
      </w:r>
      <w:r w:rsidRPr="003C6E6A">
        <w:rPr>
          <w:rFonts w:ascii="Arial" w:hAnsi="Arial" w:cs="Arial"/>
          <w:noProof/>
          <w:sz w:val="22"/>
          <w:vertAlign w:val="subscript"/>
          <w:lang w:val="es-ES_tradnl" w:eastAsia="es-CO"/>
        </w:rPr>
        <w:t>3</w:t>
      </w:r>
      <w:r w:rsidR="00F019EB" w:rsidRPr="003C6E6A">
        <w:rPr>
          <w:rFonts w:ascii="Arial" w:hAnsi="Arial" w:cs="Arial"/>
          <w:noProof/>
          <w:sz w:val="22"/>
          <w:lang w:val="es-ES_tradnl" w:eastAsia="es-CO"/>
        </w:rPr>
        <w:t xml:space="preserve">-N se reduce </w:t>
      </w:r>
      <w:r w:rsidRPr="003C6E6A">
        <w:rPr>
          <w:rFonts w:ascii="Arial" w:hAnsi="Arial" w:cs="Arial"/>
          <w:noProof/>
          <w:sz w:val="22"/>
          <w:lang w:val="es-ES_tradnl" w:eastAsia="es-CO"/>
        </w:rPr>
        <w:t xml:space="preserve">debido a </w:t>
      </w:r>
      <w:r w:rsidR="00F019EB" w:rsidRPr="003C6E6A">
        <w:rPr>
          <w:rFonts w:ascii="Arial" w:hAnsi="Arial" w:cs="Arial"/>
          <w:noProof/>
          <w:sz w:val="22"/>
          <w:lang w:val="es-ES_tradnl" w:eastAsia="es-CO"/>
        </w:rPr>
        <w:t>que los procesos biológicos/microbianos responsable</w:t>
      </w:r>
      <w:r w:rsidR="00C86900" w:rsidRPr="003C6E6A">
        <w:rPr>
          <w:rFonts w:ascii="Arial" w:hAnsi="Arial" w:cs="Arial"/>
          <w:noProof/>
          <w:sz w:val="22"/>
          <w:lang w:val="es-ES_tradnl" w:eastAsia="es-CO"/>
        </w:rPr>
        <w:t>s de mantener el equilibrio NH</w:t>
      </w:r>
      <w:r w:rsidR="00C86900" w:rsidRPr="003C6E6A">
        <w:rPr>
          <w:rFonts w:ascii="Arial" w:hAnsi="Arial" w:cs="Arial"/>
          <w:noProof/>
          <w:sz w:val="22"/>
          <w:vertAlign w:val="subscript"/>
          <w:lang w:val="es-ES_tradnl" w:eastAsia="es-CO"/>
        </w:rPr>
        <w:t>4</w:t>
      </w:r>
      <w:r w:rsidR="00C86900" w:rsidRPr="003C6E6A">
        <w:rPr>
          <w:rFonts w:ascii="Arial" w:hAnsi="Arial" w:cs="Arial"/>
          <w:noProof/>
          <w:sz w:val="22"/>
          <w:vertAlign w:val="superscript"/>
          <w:lang w:val="es-ES_tradnl" w:eastAsia="es-CO"/>
        </w:rPr>
        <w:t>-</w:t>
      </w:r>
      <w:r w:rsidR="00C86900" w:rsidRPr="003C6E6A">
        <w:rPr>
          <w:rFonts w:ascii="Arial" w:hAnsi="Arial" w:cs="Arial"/>
          <w:noProof/>
          <w:sz w:val="22"/>
          <w:lang w:val="es-ES_tradnl" w:eastAsia="es-CO"/>
        </w:rPr>
        <w:t>/</w:t>
      </w:r>
      <w:r w:rsidR="00F019EB" w:rsidRPr="003C6E6A">
        <w:rPr>
          <w:rFonts w:ascii="Arial" w:hAnsi="Arial" w:cs="Arial"/>
          <w:noProof/>
          <w:sz w:val="22"/>
          <w:lang w:val="es-ES_tradnl" w:eastAsia="es-CO"/>
        </w:rPr>
        <w:t>NO</w:t>
      </w:r>
      <w:r w:rsidR="00F019EB" w:rsidRPr="003C6E6A">
        <w:rPr>
          <w:rFonts w:ascii="Arial" w:hAnsi="Arial" w:cs="Arial"/>
          <w:noProof/>
          <w:sz w:val="22"/>
          <w:vertAlign w:val="subscript"/>
          <w:lang w:val="es-ES_tradnl" w:eastAsia="es-CO"/>
        </w:rPr>
        <w:t>3</w:t>
      </w:r>
      <w:r w:rsidR="00C86900" w:rsidRPr="003C6E6A">
        <w:rPr>
          <w:rFonts w:ascii="Arial" w:hAnsi="Arial" w:cs="Arial"/>
          <w:noProof/>
          <w:sz w:val="22"/>
          <w:vertAlign w:val="superscript"/>
          <w:lang w:val="es-ES_tradnl" w:eastAsia="es-CO"/>
        </w:rPr>
        <w:t>-</w:t>
      </w:r>
      <w:r w:rsidR="00F019EB" w:rsidRPr="003C6E6A">
        <w:rPr>
          <w:rFonts w:ascii="Arial" w:hAnsi="Arial" w:cs="Arial"/>
          <w:noProof/>
          <w:sz w:val="22"/>
          <w:lang w:val="es-ES_tradnl" w:eastAsia="es-CO"/>
        </w:rPr>
        <w:t xml:space="preserve"> son relentizados por las condiciones de salinidad</w:t>
      </w:r>
      <w:r w:rsidR="00BC5638" w:rsidRPr="003C6E6A">
        <w:rPr>
          <w:rFonts w:ascii="Arial" w:hAnsi="Arial" w:cs="Arial"/>
          <w:noProof/>
          <w:sz w:val="22"/>
          <w:lang w:val="es-ES_tradnl" w:eastAsia="es-CO"/>
        </w:rPr>
        <w:fldChar w:fldCharType="begin">
          <w:fldData xml:space="preserve">PEVuZE5vdGU+PENpdGU+PEF1dGhvcj5Ba2h0YXI8L0F1dGhvcj48WWVhcj4yMDEyPC9ZZWFyPjxJ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</w:fldData>
        </w:fldChar>
      </w:r>
      <w:r w:rsidR="00DA383F" w:rsidRPr="003C6E6A">
        <w:rPr>
          <w:rFonts w:ascii="Arial" w:hAnsi="Arial" w:cs="Arial"/>
          <w:noProof/>
          <w:sz w:val="22"/>
          <w:lang w:val="es-ES_tradnl" w:eastAsia="es-CO"/>
        </w:rPr>
        <w:instrText xml:space="preserve"> ADDIN EN.CITE </w:instrText>
      </w:r>
      <w:r w:rsidR="00DA383F" w:rsidRPr="003C6E6A">
        <w:rPr>
          <w:rFonts w:ascii="Arial" w:hAnsi="Arial" w:cs="Arial"/>
          <w:noProof/>
          <w:sz w:val="22"/>
          <w:lang w:val="es-ES_tradnl" w:eastAsia="es-CO"/>
        </w:rPr>
        <w:fldChar w:fldCharType="begin">
          <w:fldData xml:space="preserve">PEVuZE5vdGU+PENpdGU+PEF1dGhvcj5Ba2h0YXI8L0F1dGhvcj48WWVhcj4yMDEyPC9ZZWFyPjxJ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</w:fldData>
        </w:fldChar>
      </w:r>
      <w:r w:rsidR="00DA383F" w:rsidRPr="003C6E6A">
        <w:rPr>
          <w:rFonts w:ascii="Arial" w:hAnsi="Arial" w:cs="Arial"/>
          <w:noProof/>
          <w:sz w:val="22"/>
          <w:lang w:val="es-ES_tradnl" w:eastAsia="es-CO"/>
        </w:rPr>
        <w:instrText xml:space="preserve"> ADDIN EN.CITE.DATA </w:instrText>
      </w:r>
      <w:r w:rsidR="00DA383F" w:rsidRPr="003C6E6A">
        <w:rPr>
          <w:rFonts w:ascii="Arial" w:hAnsi="Arial" w:cs="Arial"/>
          <w:noProof/>
          <w:sz w:val="22"/>
          <w:lang w:val="es-ES_tradnl" w:eastAsia="es-CO"/>
        </w:rPr>
      </w:r>
      <w:r w:rsidR="00DA383F" w:rsidRPr="003C6E6A">
        <w:rPr>
          <w:rFonts w:ascii="Arial" w:hAnsi="Arial" w:cs="Arial"/>
          <w:noProof/>
          <w:sz w:val="22"/>
          <w:lang w:val="es-ES_tradnl" w:eastAsia="es-CO"/>
        </w:rPr>
        <w:fldChar w:fldCharType="end"/>
      </w:r>
      <w:r w:rsidR="00BC5638" w:rsidRPr="003C6E6A">
        <w:rPr>
          <w:rFonts w:ascii="Arial" w:hAnsi="Arial" w:cs="Arial"/>
          <w:noProof/>
          <w:sz w:val="22"/>
          <w:lang w:val="es-ES_tradnl" w:eastAsia="es-CO"/>
        </w:rPr>
      </w:r>
      <w:r w:rsidR="00BC5638" w:rsidRPr="003C6E6A">
        <w:rPr>
          <w:rFonts w:ascii="Arial" w:hAnsi="Arial" w:cs="Arial"/>
          <w:noProof/>
          <w:sz w:val="22"/>
          <w:lang w:val="es-ES_tradnl" w:eastAsia="es-CO"/>
        </w:rPr>
        <w:fldChar w:fldCharType="separate"/>
      </w:r>
      <w:r w:rsidR="00DA383F" w:rsidRPr="003C6E6A">
        <w:rPr>
          <w:rFonts w:ascii="Arial" w:hAnsi="Arial" w:cs="Arial"/>
          <w:noProof/>
          <w:sz w:val="22"/>
          <w:vertAlign w:val="superscript"/>
          <w:lang w:val="es-ES_tradnl" w:eastAsia="es-CO"/>
        </w:rPr>
        <w:t>111, 112</w:t>
      </w:r>
      <w:r w:rsidR="00BC5638" w:rsidRPr="003C6E6A">
        <w:rPr>
          <w:rFonts w:ascii="Arial" w:hAnsi="Arial" w:cs="Arial"/>
          <w:noProof/>
          <w:sz w:val="22"/>
          <w:lang w:val="es-ES_tradnl" w:eastAsia="es-CO"/>
        </w:rPr>
        <w:fldChar w:fldCharType="end"/>
      </w:r>
      <w:r w:rsidR="00F019EB" w:rsidRPr="003C6E6A">
        <w:rPr>
          <w:rFonts w:ascii="Arial" w:hAnsi="Arial" w:cs="Arial"/>
          <w:noProof/>
          <w:sz w:val="22"/>
          <w:lang w:val="es-ES_tradnl" w:eastAsia="es-CO"/>
        </w:rPr>
        <w:t>.</w:t>
      </w:r>
      <w:r w:rsidR="00A75677" w:rsidRPr="003C6E6A">
        <w:rPr>
          <w:rFonts w:ascii="Arial" w:hAnsi="Arial" w:cs="Arial"/>
          <w:noProof/>
          <w:sz w:val="22"/>
          <w:lang w:val="es-ES_tradnl" w:eastAsia="es-CO"/>
        </w:rPr>
        <w:t xml:space="preserve"> </w:t>
      </w:r>
      <w:r w:rsidR="00EA08D8" w:rsidRPr="003C6E6A">
        <w:rPr>
          <w:rFonts w:ascii="Arial" w:hAnsi="Arial" w:cs="Arial"/>
          <w:noProof/>
          <w:sz w:val="22"/>
          <w:lang w:val="es-ES_tradnl" w:eastAsia="es-CO"/>
        </w:rPr>
        <w:t>Investigaciones muestran que altas concentraciones de salinidad causa la inhibición del primer paso de la nitrificación, lo que conduce a otras formas de nitrógeno estables en el suelo, como el amonio</w:t>
      </w:r>
      <w:r w:rsidR="00BC5638" w:rsidRPr="003C6E6A">
        <w:rPr>
          <w:rFonts w:ascii="Arial" w:hAnsi="Arial" w:cs="Arial"/>
          <w:noProof/>
          <w:sz w:val="22"/>
          <w:lang w:val="es-ES_tradnl" w:eastAsia="es-CO"/>
        </w:rPr>
        <w:fldChar w:fldCharType="begin">
          <w:fldData xml:space="preserve">PEVuZE5vdGU+PENpdGU+PEF1dGhvcj5Ba2h0YXI8L0F1dGhvcj48WWVhcj4yMDEyPC9ZZWFyPjxJ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</w:fldData>
        </w:fldChar>
      </w:r>
      <w:r w:rsidR="00DA383F" w:rsidRPr="003C6E6A">
        <w:rPr>
          <w:rFonts w:ascii="Arial" w:hAnsi="Arial" w:cs="Arial"/>
          <w:noProof/>
          <w:sz w:val="22"/>
          <w:lang w:val="es-ES_tradnl" w:eastAsia="es-CO"/>
        </w:rPr>
        <w:instrText xml:space="preserve"> ADDIN EN.CITE </w:instrText>
      </w:r>
      <w:r w:rsidR="00DA383F" w:rsidRPr="003C6E6A">
        <w:rPr>
          <w:rFonts w:ascii="Arial" w:hAnsi="Arial" w:cs="Arial"/>
          <w:noProof/>
          <w:sz w:val="22"/>
          <w:lang w:val="es-ES_tradnl" w:eastAsia="es-CO"/>
        </w:rPr>
        <w:fldChar w:fldCharType="begin">
          <w:fldData xml:space="preserve">PEVuZE5vdGU+PENpdGU+PEF1dGhvcj5Ba2h0YXI8L0F1dGhvcj48WWVhcj4yMDEyPC9ZZWFyPjxJ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</w:fldData>
        </w:fldChar>
      </w:r>
      <w:r w:rsidR="00DA383F" w:rsidRPr="003C6E6A">
        <w:rPr>
          <w:rFonts w:ascii="Arial" w:hAnsi="Arial" w:cs="Arial"/>
          <w:noProof/>
          <w:sz w:val="22"/>
          <w:lang w:val="es-ES_tradnl" w:eastAsia="es-CO"/>
        </w:rPr>
        <w:instrText xml:space="preserve"> ADDIN EN.CITE.DATA </w:instrText>
      </w:r>
      <w:r w:rsidR="00DA383F" w:rsidRPr="003C6E6A">
        <w:rPr>
          <w:rFonts w:ascii="Arial" w:hAnsi="Arial" w:cs="Arial"/>
          <w:noProof/>
          <w:sz w:val="22"/>
          <w:lang w:val="es-ES_tradnl" w:eastAsia="es-CO"/>
        </w:rPr>
      </w:r>
      <w:r w:rsidR="00DA383F" w:rsidRPr="003C6E6A">
        <w:rPr>
          <w:rFonts w:ascii="Arial" w:hAnsi="Arial" w:cs="Arial"/>
          <w:noProof/>
          <w:sz w:val="22"/>
          <w:lang w:val="es-ES_tradnl" w:eastAsia="es-CO"/>
        </w:rPr>
        <w:fldChar w:fldCharType="end"/>
      </w:r>
      <w:r w:rsidR="00BC5638" w:rsidRPr="003C6E6A">
        <w:rPr>
          <w:rFonts w:ascii="Arial" w:hAnsi="Arial" w:cs="Arial"/>
          <w:noProof/>
          <w:sz w:val="22"/>
          <w:lang w:val="es-ES_tradnl" w:eastAsia="es-CO"/>
        </w:rPr>
      </w:r>
      <w:r w:rsidR="00BC5638" w:rsidRPr="003C6E6A">
        <w:rPr>
          <w:rFonts w:ascii="Arial" w:hAnsi="Arial" w:cs="Arial"/>
          <w:noProof/>
          <w:sz w:val="22"/>
          <w:lang w:val="es-ES_tradnl" w:eastAsia="es-CO"/>
        </w:rPr>
        <w:fldChar w:fldCharType="separate"/>
      </w:r>
      <w:r w:rsidR="00DA383F" w:rsidRPr="003C6E6A">
        <w:rPr>
          <w:rFonts w:ascii="Arial" w:hAnsi="Arial" w:cs="Arial"/>
          <w:noProof/>
          <w:sz w:val="22"/>
          <w:vertAlign w:val="superscript"/>
          <w:lang w:val="es-ES_tradnl" w:eastAsia="es-CO"/>
        </w:rPr>
        <w:t>111, 113-115</w:t>
      </w:r>
      <w:r w:rsidR="00BC5638" w:rsidRPr="003C6E6A">
        <w:rPr>
          <w:rFonts w:ascii="Arial" w:hAnsi="Arial" w:cs="Arial"/>
          <w:noProof/>
          <w:sz w:val="22"/>
          <w:lang w:val="es-ES_tradnl" w:eastAsia="es-CO"/>
        </w:rPr>
        <w:fldChar w:fldCharType="end"/>
      </w:r>
      <w:r w:rsidR="00BC5638" w:rsidRPr="003C6E6A">
        <w:rPr>
          <w:rFonts w:ascii="Arial" w:hAnsi="Arial" w:cs="Arial"/>
          <w:noProof/>
          <w:sz w:val="22"/>
          <w:lang w:val="es-ES_tradnl" w:eastAsia="es-CO"/>
        </w:rPr>
        <w:t>.</w:t>
      </w:r>
      <w:r w:rsidR="00A51CA5" w:rsidRPr="003C6E6A">
        <w:rPr>
          <w:rFonts w:ascii="Arial" w:hAnsi="Arial" w:cs="Arial"/>
          <w:noProof/>
          <w:sz w:val="22"/>
          <w:lang w:val="es-ES_tradnl" w:eastAsia="es-CO"/>
        </w:rPr>
        <w:t xml:space="preserve"> </w:t>
      </w:r>
      <w:r w:rsidR="00D05F09" w:rsidRPr="003C6E6A">
        <w:rPr>
          <w:rFonts w:ascii="Arial" w:hAnsi="Arial" w:cs="Arial"/>
          <w:noProof/>
          <w:sz w:val="22"/>
          <w:lang w:val="es-ES_tradnl" w:eastAsia="es-CO"/>
        </w:rPr>
        <w:t xml:space="preserve">Paralelamente, en suelos </w:t>
      </w:r>
      <w:r w:rsidR="00D05F09" w:rsidRPr="003C6E6A">
        <w:rPr>
          <w:rFonts w:ascii="Arial" w:hAnsi="Arial" w:cs="Arial"/>
          <w:noProof/>
          <w:sz w:val="22"/>
          <w:lang w:val="es-ES_tradnl" w:eastAsia="es-CO"/>
        </w:rPr>
        <w:lastRenderedPageBreak/>
        <w:t xml:space="preserve">salinos se produce </w:t>
      </w:r>
      <w:r w:rsidR="00A41F09" w:rsidRPr="003C6E6A">
        <w:rPr>
          <w:rFonts w:ascii="Arial" w:hAnsi="Arial" w:cs="Arial"/>
          <w:noProof/>
          <w:sz w:val="22"/>
          <w:lang w:val="es-ES_tradnl" w:eastAsia="es-CO"/>
        </w:rPr>
        <w:t xml:space="preserve">una </w:t>
      </w:r>
      <w:r w:rsidR="00553BA8" w:rsidRPr="003C6E6A">
        <w:rPr>
          <w:rFonts w:ascii="Arial" w:hAnsi="Arial" w:cs="Arial"/>
          <w:noProof/>
          <w:sz w:val="22"/>
          <w:lang w:val="es-ES_tradnl" w:eastAsia="es-CO"/>
        </w:rPr>
        <w:t xml:space="preserve">inhibición competitiva de la absorción de </w:t>
      </w:r>
      <w:r w:rsidR="00A41F09" w:rsidRPr="003C6E6A">
        <w:rPr>
          <w:rFonts w:ascii="Arial" w:hAnsi="Arial" w:cs="Arial"/>
          <w:noProof/>
          <w:sz w:val="22"/>
          <w:lang w:val="es-ES_tradnl" w:eastAsia="es-CO"/>
        </w:rPr>
        <w:t>NO</w:t>
      </w:r>
      <w:r w:rsidR="00A41F09" w:rsidRPr="003C6E6A">
        <w:rPr>
          <w:rFonts w:ascii="Arial" w:hAnsi="Arial" w:cs="Arial"/>
          <w:noProof/>
          <w:sz w:val="22"/>
          <w:vertAlign w:val="subscript"/>
          <w:lang w:val="es-ES_tradnl" w:eastAsia="es-CO"/>
        </w:rPr>
        <w:t>3</w:t>
      </w:r>
      <w:r w:rsidR="00A41F09" w:rsidRPr="003C6E6A">
        <w:rPr>
          <w:rFonts w:ascii="Arial" w:hAnsi="Arial" w:cs="Arial"/>
          <w:noProof/>
          <w:sz w:val="22"/>
          <w:vertAlign w:val="superscript"/>
          <w:lang w:val="es-ES_tradnl" w:eastAsia="es-CO"/>
        </w:rPr>
        <w:t>-</w:t>
      </w:r>
      <w:r w:rsidR="00A41F09" w:rsidRPr="003C6E6A">
        <w:rPr>
          <w:rFonts w:ascii="Arial" w:hAnsi="Arial" w:cs="Arial"/>
          <w:noProof/>
          <w:sz w:val="22"/>
          <w:lang w:val="es-ES_tradnl" w:eastAsia="es-CO"/>
        </w:rPr>
        <w:t xml:space="preserve"> </w:t>
      </w:r>
      <w:r w:rsidR="00553BA8" w:rsidRPr="003C6E6A">
        <w:rPr>
          <w:rFonts w:ascii="Arial" w:hAnsi="Arial" w:cs="Arial"/>
          <w:noProof/>
          <w:sz w:val="22"/>
          <w:lang w:val="es-ES_tradnl" w:eastAsia="es-CO"/>
        </w:rPr>
        <w:t xml:space="preserve">por </w:t>
      </w:r>
      <w:r w:rsidR="00A41F09" w:rsidRPr="003C6E6A">
        <w:rPr>
          <w:rFonts w:ascii="Arial" w:hAnsi="Arial" w:cs="Arial"/>
          <w:noProof/>
          <w:sz w:val="22"/>
          <w:lang w:val="es-ES_tradnl" w:eastAsia="es-CO"/>
        </w:rPr>
        <w:t xml:space="preserve">el </w:t>
      </w:r>
      <w:r w:rsidR="00553BA8" w:rsidRPr="003C6E6A">
        <w:rPr>
          <w:rFonts w:ascii="Arial" w:hAnsi="Arial" w:cs="Arial"/>
          <w:noProof/>
          <w:sz w:val="22"/>
          <w:lang w:val="es-ES_tradnl" w:eastAsia="es-CO"/>
        </w:rPr>
        <w:t>Cl</w:t>
      </w:r>
      <w:r w:rsidR="00A41F09" w:rsidRPr="003C6E6A">
        <w:rPr>
          <w:rFonts w:ascii="Arial" w:hAnsi="Arial" w:cs="Arial"/>
          <w:noProof/>
          <w:sz w:val="22"/>
          <w:vertAlign w:val="superscript"/>
          <w:lang w:val="es-ES_tradnl" w:eastAsia="es-CO"/>
        </w:rPr>
        <w:t>-</w:t>
      </w:r>
      <w:r w:rsidR="00D05F09" w:rsidRPr="003C6E6A">
        <w:rPr>
          <w:rFonts w:ascii="Arial" w:hAnsi="Arial" w:cs="Arial"/>
          <w:noProof/>
          <w:sz w:val="22"/>
          <w:lang w:val="es-ES_tradnl" w:eastAsia="es-CO"/>
        </w:rPr>
        <w:t xml:space="preserve">, </w:t>
      </w:r>
      <w:r w:rsidR="006C1C21" w:rsidRPr="003C6E6A">
        <w:rPr>
          <w:rFonts w:ascii="Arial" w:hAnsi="Arial" w:cs="Arial"/>
          <w:noProof/>
          <w:sz w:val="22"/>
          <w:lang w:val="es-ES_tradnl" w:eastAsia="es-CO"/>
        </w:rPr>
        <w:t>deteriorando aun má</w:t>
      </w:r>
      <w:r w:rsidR="00D05F09" w:rsidRPr="003C6E6A">
        <w:rPr>
          <w:rFonts w:ascii="Arial" w:hAnsi="Arial" w:cs="Arial"/>
          <w:noProof/>
          <w:sz w:val="22"/>
          <w:lang w:val="es-ES_tradnl" w:eastAsia="es-CO"/>
        </w:rPr>
        <w:t>s la nutricion basada en nitrato y resultando en la conclusion que l</w:t>
      </w:r>
      <w:r w:rsidR="00A41F09" w:rsidRPr="003C6E6A">
        <w:rPr>
          <w:rFonts w:ascii="Arial" w:hAnsi="Arial" w:cs="Arial"/>
          <w:noProof/>
          <w:sz w:val="22"/>
          <w:lang w:val="es-ES_tradnl" w:eastAsia="es-CO"/>
        </w:rPr>
        <w:t>a utilizacion NO</w:t>
      </w:r>
      <w:r w:rsidR="00A41F09" w:rsidRPr="003C6E6A">
        <w:rPr>
          <w:rFonts w:ascii="Arial" w:hAnsi="Arial" w:cs="Arial"/>
          <w:noProof/>
          <w:sz w:val="22"/>
          <w:vertAlign w:val="subscript"/>
          <w:lang w:val="es-ES_tradnl" w:eastAsia="es-CO"/>
        </w:rPr>
        <w:t>3</w:t>
      </w:r>
      <w:r w:rsidR="00A41F09" w:rsidRPr="003C6E6A">
        <w:rPr>
          <w:rFonts w:ascii="Arial" w:hAnsi="Arial" w:cs="Arial"/>
          <w:noProof/>
          <w:sz w:val="22"/>
          <w:vertAlign w:val="superscript"/>
          <w:lang w:val="es-ES_tradnl" w:eastAsia="es-CO"/>
        </w:rPr>
        <w:t>-</w:t>
      </w:r>
      <w:r w:rsidR="00226D3B" w:rsidRPr="003C6E6A">
        <w:rPr>
          <w:rFonts w:ascii="Arial" w:hAnsi="Arial" w:cs="Arial"/>
          <w:noProof/>
          <w:sz w:val="22"/>
          <w:lang w:val="es-ES_tradnl" w:eastAsia="es-CO"/>
        </w:rPr>
        <w:t xml:space="preserve"> </w:t>
      </w:r>
      <w:r w:rsidR="001A1906" w:rsidRPr="003C6E6A">
        <w:rPr>
          <w:rFonts w:ascii="Arial" w:hAnsi="Arial" w:cs="Arial"/>
          <w:noProof/>
          <w:sz w:val="22"/>
          <w:lang w:val="es-ES_tradnl" w:eastAsia="es-CO"/>
        </w:rPr>
        <w:t>no es la</w:t>
      </w:r>
      <w:r w:rsidR="00A41F09" w:rsidRPr="003C6E6A">
        <w:rPr>
          <w:rFonts w:ascii="Arial" w:hAnsi="Arial" w:cs="Arial"/>
          <w:noProof/>
          <w:sz w:val="22"/>
          <w:lang w:val="es-ES_tradnl" w:eastAsia="es-CO"/>
        </w:rPr>
        <w:t xml:space="preserve"> principal</w:t>
      </w:r>
      <w:r w:rsidR="00D05F09" w:rsidRPr="003C6E6A">
        <w:rPr>
          <w:rFonts w:ascii="Arial" w:hAnsi="Arial" w:cs="Arial"/>
          <w:noProof/>
          <w:sz w:val="22"/>
          <w:lang w:val="es-ES_tradnl" w:eastAsia="es-CO"/>
        </w:rPr>
        <w:t xml:space="preserve"> </w:t>
      </w:r>
      <w:r w:rsidR="001A1906" w:rsidRPr="003C6E6A">
        <w:rPr>
          <w:rFonts w:ascii="Arial" w:hAnsi="Arial" w:cs="Arial"/>
          <w:noProof/>
          <w:sz w:val="22"/>
          <w:lang w:val="es-ES_tradnl" w:eastAsia="es-CO"/>
        </w:rPr>
        <w:t xml:space="preserve">forma de nutrición </w:t>
      </w:r>
      <w:r w:rsidR="00A41F09" w:rsidRPr="003C6E6A">
        <w:rPr>
          <w:rFonts w:ascii="Arial" w:hAnsi="Arial" w:cs="Arial"/>
          <w:noProof/>
          <w:sz w:val="22"/>
          <w:lang w:val="es-ES_tradnl" w:eastAsia="es-CO"/>
        </w:rPr>
        <w:t xml:space="preserve">en las halofitas. </w:t>
      </w:r>
    </w:p>
    <w:p w14:paraId="1B9E44F7" w14:textId="77777777" w:rsidR="00713C82" w:rsidRPr="003C6E6A" w:rsidRDefault="00713C82" w:rsidP="00713C82">
      <w:pPr>
        <w:autoSpaceDE w:val="0"/>
        <w:autoSpaceDN w:val="0"/>
        <w:adjustRightInd w:val="0"/>
        <w:jc w:val="both"/>
        <w:rPr>
          <w:rFonts w:ascii="Arial" w:eastAsia="Verdana" w:hAnsi="Arial" w:cs="Arial"/>
          <w:sz w:val="22"/>
          <w:szCs w:val="22"/>
          <w:lang w:val="es-ES_tradnl" w:eastAsia="en-US"/>
        </w:rPr>
      </w:pPr>
    </w:p>
    <w:p w14:paraId="21C87865" w14:textId="00D8E2C1" w:rsidR="00DC6E82" w:rsidRPr="003C6E6A" w:rsidRDefault="00A41F09" w:rsidP="009869AD">
      <w:pPr>
        <w:autoSpaceDE w:val="0"/>
        <w:autoSpaceDN w:val="0"/>
        <w:adjustRightInd w:val="0"/>
        <w:spacing w:after="0"/>
        <w:jc w:val="both"/>
        <w:rPr>
          <w:rFonts w:ascii="Arial" w:hAnsi="Arial" w:cs="Arial"/>
          <w:sz w:val="22"/>
          <w:szCs w:val="22"/>
          <w:lang w:val="es-ES_tradnl"/>
        </w:rPr>
      </w:pPr>
      <w:r w:rsidRPr="003C6E6A">
        <w:rPr>
          <w:rFonts w:ascii="Arial" w:hAnsi="Arial" w:cs="Arial"/>
          <w:sz w:val="22"/>
          <w:szCs w:val="22"/>
          <w:lang w:val="es-ES_tradnl"/>
        </w:rPr>
        <w:t xml:space="preserve">No obstante, </w:t>
      </w:r>
      <w:r w:rsidR="00713C82" w:rsidRPr="003C6E6A">
        <w:rPr>
          <w:rFonts w:ascii="Arial" w:hAnsi="Arial" w:cs="Arial"/>
          <w:sz w:val="22"/>
          <w:szCs w:val="22"/>
          <w:lang w:val="es-ES_tradnl"/>
        </w:rPr>
        <w:t>las</w:t>
      </w:r>
      <w:r w:rsidR="00713C82" w:rsidRPr="003C6E6A">
        <w:rPr>
          <w:rFonts w:ascii="Arial" w:eastAsia="Verdana" w:hAnsi="Arial" w:cs="Arial"/>
          <w:sz w:val="22"/>
          <w:szCs w:val="22"/>
          <w:lang w:val="es-ES_tradnl" w:eastAsia="en-US"/>
        </w:rPr>
        <w:t xml:space="preserve"> </w:t>
      </w:r>
      <w:r w:rsidR="00713C82" w:rsidRPr="003C6E6A">
        <w:rPr>
          <w:rFonts w:ascii="Arial" w:hAnsi="Arial" w:cs="Arial"/>
          <w:sz w:val="22"/>
          <w:szCs w:val="22"/>
          <w:lang w:val="es-ES_tradnl"/>
        </w:rPr>
        <w:t xml:space="preserve">plantas halófitas </w:t>
      </w:r>
      <w:r w:rsidRPr="003C6E6A">
        <w:rPr>
          <w:rFonts w:ascii="Arial" w:hAnsi="Arial" w:cs="Arial"/>
          <w:sz w:val="22"/>
          <w:szCs w:val="22"/>
          <w:lang w:val="es-ES_tradnl"/>
        </w:rPr>
        <w:t>sintetizan</w:t>
      </w:r>
      <w:r w:rsidR="00713C82" w:rsidRPr="003C6E6A">
        <w:rPr>
          <w:rFonts w:ascii="Arial" w:hAnsi="Arial" w:cs="Arial"/>
          <w:sz w:val="22"/>
          <w:szCs w:val="22"/>
          <w:lang w:val="es-ES_tradnl"/>
        </w:rPr>
        <w:t xml:space="preserve"> nitrato reductasa (NR), que varía de acuerdo </w:t>
      </w:r>
      <w:r w:rsidRPr="003C6E6A">
        <w:rPr>
          <w:rFonts w:ascii="Arial" w:hAnsi="Arial" w:cs="Arial"/>
          <w:sz w:val="22"/>
          <w:szCs w:val="22"/>
          <w:lang w:val="es-ES_tradnl"/>
        </w:rPr>
        <w:t xml:space="preserve">a la disponibilidad de </w:t>
      </w:r>
      <w:r w:rsidR="00713C82" w:rsidRPr="003C6E6A">
        <w:rPr>
          <w:rFonts w:ascii="Arial" w:hAnsi="Arial" w:cs="Arial"/>
          <w:sz w:val="22"/>
          <w:szCs w:val="22"/>
          <w:lang w:val="es-ES_tradnl"/>
        </w:rPr>
        <w:t>NO</w:t>
      </w:r>
      <w:r w:rsidR="00713C82" w:rsidRPr="003C6E6A">
        <w:rPr>
          <w:rFonts w:ascii="Arial" w:hAnsi="Arial" w:cs="Arial"/>
          <w:sz w:val="22"/>
          <w:szCs w:val="22"/>
          <w:vertAlign w:val="subscript"/>
          <w:lang w:val="es-ES_tradnl"/>
        </w:rPr>
        <w:t>3</w:t>
      </w:r>
      <w:r w:rsidR="00713C82" w:rsidRPr="003C6E6A">
        <w:rPr>
          <w:rFonts w:ascii="Arial" w:hAnsi="Arial" w:cs="Arial"/>
          <w:sz w:val="22"/>
          <w:szCs w:val="22"/>
          <w:vertAlign w:val="superscript"/>
          <w:lang w:val="es-ES_tradnl"/>
        </w:rPr>
        <w:t>-</w:t>
      </w:r>
      <w:r w:rsidR="00713C82" w:rsidRPr="003C6E6A">
        <w:rPr>
          <w:rFonts w:ascii="Arial" w:hAnsi="Arial" w:cs="Arial"/>
          <w:sz w:val="22"/>
          <w:szCs w:val="22"/>
          <w:lang w:val="es-ES_tradnl"/>
        </w:rPr>
        <w:t xml:space="preserve"> en el suelo</w:t>
      </w:r>
      <w:r w:rsidR="00713C82" w:rsidRPr="003C6E6A">
        <w:rPr>
          <w:rFonts w:ascii="Arial" w:eastAsia="Verdana" w:hAnsi="Arial" w:cs="Arial"/>
          <w:sz w:val="22"/>
          <w:szCs w:val="22"/>
          <w:lang w:val="es-ES_tradnl" w:eastAsia="en-US"/>
        </w:rPr>
        <w:fldChar w:fldCharType="begin"/>
      </w:r>
      <w:r w:rsidR="00047F75" w:rsidRPr="003C6E6A">
        <w:rPr>
          <w:rFonts w:ascii="Arial" w:eastAsia="Verdana" w:hAnsi="Arial" w:cs="Arial"/>
          <w:sz w:val="22"/>
          <w:szCs w:val="22"/>
          <w:lang w:val="es-ES_tradnl" w:eastAsia="en-US"/>
        </w:rPr>
        <w:instrText xml:space="preserve"> ADDIN EN.CITE &lt;EndNote&gt;&lt;Cite&gt;&lt;Author&gt;Stewart&lt;/Author&gt;&lt;Year&gt;1972&lt;/Year&gt;&lt;IDText&gt;Nitrogen Metabolism of Halophytes. I. Nitrate Reductase Activity in Suaeda martima&lt;/IDText&gt;&lt;DisplayText&gt;&lt;style face="superscript"&gt;79&lt;/style&gt;&lt;/DisplayText&gt;&lt;record&gt;&lt;titles&gt;&lt;title&gt;Nitrogen Metabolism of Halophytes. I. Nitrate Reductase Activity in Suaeda martima&lt;/title&gt;&lt;secondary-title&gt;New Phytologist&lt;/secondary-title&gt;&lt;/titles&gt;&lt;pages&gt;263-267&lt;/pages&gt;&lt;number&gt;JSTOR&lt;/number&gt;&lt;contributors&gt;&lt;authors&gt;&lt;author&gt;Stewart, GR&lt;/author&gt;&lt;author&gt;Lee, JA&lt;/author&gt;&lt;author&gt;Orebamjo, TO&lt;/author&gt;&lt;/authors&gt;&lt;/contributors&gt;&lt;added-date format="utc"&gt;1449259761&lt;/added-date&gt;&lt;ref-type name="Journal Article"&gt;17&lt;/ref-type&gt;&lt;dates&gt;&lt;year&gt;1972&lt;/year&gt;&lt;/dates&gt;&lt;rec-number&gt;131&lt;/rec-number&gt;&lt;last-updated-date format="utc"&gt;1449259829&lt;/last-updated-date&gt;&lt;/record&gt;&lt;/Cite&gt;&lt;/EndNote&gt;</w:instrText>
      </w:r>
      <w:r w:rsidR="00713C82" w:rsidRPr="003C6E6A">
        <w:rPr>
          <w:rFonts w:ascii="Arial" w:eastAsia="Verdana" w:hAnsi="Arial" w:cs="Arial"/>
          <w:sz w:val="22"/>
          <w:szCs w:val="22"/>
          <w:lang w:val="es-ES_tradnl" w:eastAsia="en-US"/>
        </w:rPr>
        <w:fldChar w:fldCharType="separate"/>
      </w:r>
      <w:r w:rsidR="00047F75" w:rsidRPr="003C6E6A">
        <w:rPr>
          <w:rFonts w:ascii="Arial" w:eastAsia="Verdana" w:hAnsi="Arial" w:cs="Arial"/>
          <w:noProof/>
          <w:sz w:val="22"/>
          <w:szCs w:val="22"/>
          <w:vertAlign w:val="superscript"/>
          <w:lang w:val="es-ES_tradnl" w:eastAsia="en-US"/>
        </w:rPr>
        <w:t>79</w:t>
      </w:r>
      <w:r w:rsidR="00713C82" w:rsidRPr="003C6E6A">
        <w:rPr>
          <w:rFonts w:ascii="Arial" w:eastAsia="Verdana" w:hAnsi="Arial" w:cs="Arial"/>
          <w:sz w:val="22"/>
          <w:szCs w:val="22"/>
          <w:lang w:val="es-ES_tradnl" w:eastAsia="en-US"/>
        </w:rPr>
        <w:fldChar w:fldCharType="end"/>
      </w:r>
      <w:r w:rsidR="00713C82" w:rsidRPr="003C6E6A">
        <w:rPr>
          <w:rFonts w:ascii="Arial" w:hAnsi="Arial" w:cs="Arial"/>
          <w:sz w:val="22"/>
          <w:szCs w:val="22"/>
          <w:lang w:val="es-ES_tradnl"/>
        </w:rPr>
        <w:t xml:space="preserve">. </w:t>
      </w:r>
      <w:r w:rsidRPr="003C6E6A">
        <w:rPr>
          <w:rFonts w:ascii="Arial" w:hAnsi="Arial" w:cs="Arial"/>
          <w:sz w:val="22"/>
          <w:szCs w:val="22"/>
          <w:lang w:val="es-ES_tradnl"/>
        </w:rPr>
        <w:t>Por ejemplo, e</w:t>
      </w:r>
      <w:r w:rsidR="00713C82" w:rsidRPr="003C6E6A">
        <w:rPr>
          <w:rFonts w:ascii="Arial" w:hAnsi="Arial" w:cs="Arial"/>
          <w:sz w:val="22"/>
          <w:szCs w:val="22"/>
          <w:lang w:val="es-ES_tradnl"/>
        </w:rPr>
        <w:t xml:space="preserve">n plantas con poca disponibilidad de nitrato, la concentración de la enzima </w:t>
      </w:r>
      <w:r w:rsidRPr="003C6E6A">
        <w:rPr>
          <w:rFonts w:ascii="Arial" w:hAnsi="Arial" w:cs="Arial"/>
          <w:sz w:val="22"/>
          <w:szCs w:val="22"/>
          <w:lang w:val="es-ES_tradnl"/>
        </w:rPr>
        <w:t>NR</w:t>
      </w:r>
      <w:r w:rsidR="00713C82" w:rsidRPr="003C6E6A">
        <w:rPr>
          <w:rFonts w:ascii="Arial" w:hAnsi="Arial" w:cs="Arial"/>
          <w:sz w:val="22"/>
          <w:szCs w:val="22"/>
          <w:lang w:val="es-ES_tradnl"/>
        </w:rPr>
        <w:t xml:space="preserve">, es tres veces más baja, que en plantas con una disponibilidad </w:t>
      </w:r>
      <w:r w:rsidR="000D0023" w:rsidRPr="003C6E6A">
        <w:rPr>
          <w:rFonts w:ascii="Arial" w:hAnsi="Arial" w:cs="Arial"/>
          <w:sz w:val="22"/>
          <w:szCs w:val="22"/>
          <w:lang w:val="es-ES_tradnl"/>
        </w:rPr>
        <w:t>alta de NO</w:t>
      </w:r>
      <w:r w:rsidR="000D0023" w:rsidRPr="003C6E6A">
        <w:rPr>
          <w:rFonts w:ascii="Arial" w:hAnsi="Arial" w:cs="Arial"/>
          <w:sz w:val="22"/>
          <w:szCs w:val="22"/>
          <w:vertAlign w:val="subscript"/>
          <w:lang w:val="es-ES_tradnl"/>
        </w:rPr>
        <w:t>3</w:t>
      </w:r>
      <w:r w:rsidR="000D0023" w:rsidRPr="003C6E6A">
        <w:rPr>
          <w:rFonts w:ascii="Arial" w:hAnsi="Arial" w:cs="Arial"/>
          <w:sz w:val="22"/>
          <w:szCs w:val="22"/>
          <w:vertAlign w:val="superscript"/>
          <w:lang w:val="es-ES_tradnl"/>
        </w:rPr>
        <w:t>-</w:t>
      </w:r>
      <w:r w:rsidR="00713C82" w:rsidRPr="003C6E6A">
        <w:rPr>
          <w:rFonts w:ascii="Arial" w:hAnsi="Arial" w:cs="Arial"/>
          <w:sz w:val="22"/>
          <w:szCs w:val="22"/>
          <w:lang w:val="es-ES_tradnl"/>
        </w:rPr>
        <w:t>. Por tanto, si no hay dispon</w:t>
      </w:r>
      <w:r w:rsidRPr="003C6E6A">
        <w:rPr>
          <w:rFonts w:ascii="Arial" w:hAnsi="Arial" w:cs="Arial"/>
          <w:sz w:val="22"/>
          <w:szCs w:val="22"/>
          <w:lang w:val="es-ES_tradnl"/>
        </w:rPr>
        <w:t xml:space="preserve">ibilidad de </w:t>
      </w:r>
      <w:r w:rsidR="00713C82" w:rsidRPr="003C6E6A">
        <w:rPr>
          <w:rFonts w:ascii="Arial" w:hAnsi="Arial" w:cs="Arial"/>
          <w:sz w:val="22"/>
          <w:szCs w:val="22"/>
          <w:lang w:val="es-ES_tradnl"/>
        </w:rPr>
        <w:t>NO</w:t>
      </w:r>
      <w:r w:rsidR="00713C82" w:rsidRPr="003C6E6A">
        <w:rPr>
          <w:rFonts w:ascii="Arial" w:hAnsi="Arial" w:cs="Arial"/>
          <w:sz w:val="22"/>
          <w:szCs w:val="22"/>
          <w:vertAlign w:val="subscript"/>
          <w:lang w:val="es-ES_tradnl"/>
        </w:rPr>
        <w:t>3</w:t>
      </w:r>
      <w:r w:rsidR="00713C82" w:rsidRPr="003C6E6A">
        <w:rPr>
          <w:rFonts w:ascii="Arial" w:hAnsi="Arial" w:cs="Arial"/>
          <w:sz w:val="22"/>
          <w:szCs w:val="22"/>
          <w:vertAlign w:val="superscript"/>
          <w:lang w:val="es-ES_tradnl"/>
        </w:rPr>
        <w:t>-</w:t>
      </w:r>
      <w:r w:rsidR="00713C82" w:rsidRPr="003C6E6A">
        <w:rPr>
          <w:rFonts w:ascii="Arial" w:hAnsi="Arial" w:cs="Arial"/>
          <w:sz w:val="22"/>
          <w:szCs w:val="22"/>
          <w:lang w:val="es-ES_tradnl"/>
        </w:rPr>
        <w:t>, no es necesario la síntesis de la enzima, pero s</w:t>
      </w:r>
      <w:r w:rsidRPr="003C6E6A">
        <w:rPr>
          <w:rFonts w:ascii="Arial" w:hAnsi="Arial" w:cs="Arial"/>
          <w:sz w:val="22"/>
          <w:szCs w:val="22"/>
          <w:lang w:val="es-ES_tradnl"/>
        </w:rPr>
        <w:t xml:space="preserve">i su disponibilidad </w:t>
      </w:r>
      <w:r w:rsidR="00713C82" w:rsidRPr="003C6E6A">
        <w:rPr>
          <w:rFonts w:ascii="Arial" w:hAnsi="Arial" w:cs="Arial"/>
          <w:sz w:val="22"/>
          <w:szCs w:val="22"/>
          <w:lang w:val="es-ES_tradnl"/>
        </w:rPr>
        <w:t xml:space="preserve">aumenta lo suficiente, los niveles de </w:t>
      </w:r>
      <w:r w:rsidRPr="003C6E6A">
        <w:rPr>
          <w:rFonts w:ascii="Arial" w:hAnsi="Arial" w:cs="Arial"/>
          <w:sz w:val="22"/>
          <w:szCs w:val="22"/>
          <w:lang w:val="es-ES_tradnl"/>
        </w:rPr>
        <w:t>expresión de NR</w:t>
      </w:r>
      <w:r w:rsidR="009869AD" w:rsidRPr="003C6E6A">
        <w:rPr>
          <w:rFonts w:ascii="Arial" w:hAnsi="Arial" w:cs="Arial"/>
          <w:sz w:val="22"/>
          <w:szCs w:val="22"/>
          <w:lang w:val="es-ES_tradnl"/>
        </w:rPr>
        <w:t xml:space="preserve"> aumentarán</w:t>
      </w:r>
      <w:r w:rsidR="00713C82" w:rsidRPr="003C6E6A">
        <w:rPr>
          <w:rFonts w:ascii="Arial" w:eastAsia="Verdana" w:hAnsi="Arial" w:cs="Arial"/>
          <w:sz w:val="22"/>
          <w:szCs w:val="22"/>
          <w:lang w:val="es-ES_tradnl" w:eastAsia="en-US"/>
        </w:rPr>
        <w:fldChar w:fldCharType="begin"/>
      </w:r>
      <w:r w:rsidR="00047F75" w:rsidRPr="003C6E6A">
        <w:rPr>
          <w:rFonts w:ascii="Arial" w:eastAsia="Verdana" w:hAnsi="Arial" w:cs="Arial"/>
          <w:sz w:val="22"/>
          <w:szCs w:val="22"/>
          <w:lang w:val="es-ES_tradnl" w:eastAsia="en-US"/>
        </w:rPr>
        <w:instrText xml:space="preserve"> ADDIN EN.CITE &lt;EndNote&gt;&lt;Cite&gt;&lt;Author&gt;Stewart&lt;/Author&gt;&lt;Year&gt;1972&lt;/Year&gt;&lt;IDText&gt;Nitrogen Metabolism of Halophytes. I. Nitrate Reductase Activity in Suaeda martima&lt;/IDText&gt;&lt;DisplayText&gt;&lt;style face="superscript"&gt;79&lt;/style&gt;&lt;/DisplayText&gt;&lt;record&gt;&lt;titles&gt;&lt;title&gt;Nitrogen Metabolism of Halophytes. I. Nitrate Reductase Activity in Suaeda martima&lt;/title&gt;&lt;secondary-title&gt;New Phytologist&lt;/secondary-title&gt;&lt;/titles&gt;&lt;pages&gt;263-267&lt;/pages&gt;&lt;number&gt;JSTOR&lt;/number&gt;&lt;contributors&gt;&lt;authors&gt;&lt;author&gt;Stewart, GR&lt;/author&gt;&lt;author&gt;Lee, JA&lt;/author&gt;&lt;author&gt;Orebamjo, TO&lt;/author&gt;&lt;/authors&gt;&lt;/contributors&gt;&lt;added-date format="utc"&gt;1449259761&lt;/added-date&gt;&lt;ref-type name="Journal Article"&gt;17&lt;/ref-type&gt;&lt;dates&gt;&lt;year&gt;1972&lt;/year&gt;&lt;/dates&gt;&lt;rec-number&gt;131&lt;/rec-number&gt;&lt;last-updated-date format="utc"&gt;1449259829&lt;/last-updated-date&gt;&lt;/record&gt;&lt;/Cite&gt;&lt;/EndNote&gt;</w:instrText>
      </w:r>
      <w:r w:rsidR="00713C82" w:rsidRPr="003C6E6A">
        <w:rPr>
          <w:rFonts w:ascii="Arial" w:eastAsia="Verdana" w:hAnsi="Arial" w:cs="Arial"/>
          <w:sz w:val="22"/>
          <w:szCs w:val="22"/>
          <w:lang w:val="es-ES_tradnl" w:eastAsia="en-US"/>
        </w:rPr>
        <w:fldChar w:fldCharType="separate"/>
      </w:r>
      <w:r w:rsidR="00047F75" w:rsidRPr="003C6E6A">
        <w:rPr>
          <w:rFonts w:ascii="Arial" w:eastAsia="Verdana" w:hAnsi="Arial" w:cs="Arial"/>
          <w:noProof/>
          <w:sz w:val="22"/>
          <w:szCs w:val="22"/>
          <w:vertAlign w:val="superscript"/>
          <w:lang w:val="es-ES_tradnl" w:eastAsia="en-US"/>
        </w:rPr>
        <w:t>79</w:t>
      </w:r>
      <w:r w:rsidR="00713C82" w:rsidRPr="003C6E6A">
        <w:rPr>
          <w:rFonts w:ascii="Arial" w:eastAsia="Verdana" w:hAnsi="Arial" w:cs="Arial"/>
          <w:sz w:val="22"/>
          <w:szCs w:val="22"/>
          <w:lang w:val="es-ES_tradnl" w:eastAsia="en-US"/>
        </w:rPr>
        <w:fldChar w:fldCharType="end"/>
      </w:r>
      <w:r w:rsidR="00713C82" w:rsidRPr="003C6E6A">
        <w:rPr>
          <w:rFonts w:ascii="Arial" w:hAnsi="Arial" w:cs="Arial"/>
          <w:sz w:val="22"/>
          <w:szCs w:val="22"/>
          <w:lang w:val="es-ES_tradnl"/>
        </w:rPr>
        <w:t xml:space="preserve">. </w:t>
      </w:r>
    </w:p>
    <w:p w14:paraId="22BF8B2B" w14:textId="77777777" w:rsidR="009332B4" w:rsidRPr="003C6E6A" w:rsidRDefault="009332B4" w:rsidP="009869AD">
      <w:pPr>
        <w:autoSpaceDE w:val="0"/>
        <w:autoSpaceDN w:val="0"/>
        <w:adjustRightInd w:val="0"/>
        <w:spacing w:after="0"/>
        <w:jc w:val="both"/>
        <w:rPr>
          <w:rFonts w:ascii="Arial" w:hAnsi="Arial" w:cs="Arial"/>
          <w:sz w:val="22"/>
          <w:szCs w:val="22"/>
          <w:lang w:val="es-ES_tradnl"/>
        </w:rPr>
      </w:pPr>
    </w:p>
    <w:p w14:paraId="294AA73F" w14:textId="78645699" w:rsidR="0059739B" w:rsidRPr="003C6E6A" w:rsidRDefault="0059739B" w:rsidP="009869AD">
      <w:pPr>
        <w:autoSpaceDE w:val="0"/>
        <w:autoSpaceDN w:val="0"/>
        <w:adjustRightInd w:val="0"/>
        <w:spacing w:after="0"/>
        <w:jc w:val="both"/>
        <w:rPr>
          <w:rFonts w:ascii="Arial" w:hAnsi="Arial" w:cs="Arial"/>
          <w:sz w:val="22"/>
          <w:szCs w:val="22"/>
          <w:lang w:val="es-ES_tradnl"/>
        </w:rPr>
      </w:pPr>
      <w:r w:rsidRPr="003C6E6A">
        <w:rPr>
          <w:rFonts w:ascii="Arial" w:hAnsi="Arial" w:cs="Arial"/>
          <w:sz w:val="22"/>
          <w:szCs w:val="22"/>
          <w:lang w:val="es-ES_tradnl"/>
        </w:rPr>
        <w:t xml:space="preserve">NR y NiR están codificadas por una gran diversidad de familias de genes que se expresan cuidadosamente para controlar su síntesis y actividad </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&lt;EndNote&gt;&lt;Cite&gt;&lt;Author&gt;Lam&lt;/Author&gt;&lt;Year&gt;1996&lt;/Year&gt;&lt;IDText&gt;The molecular-genetics of nitrogen assimilation into amino acids in higher plants&lt;/IDText&gt;&lt;DisplayText&gt;&lt;style face="superscript"&gt;116&lt;/style&gt;&lt;/DisplayText&gt;&lt;record&gt;&lt;dates&gt;&lt;pub-dates&gt;&lt;date&gt;1996&lt;/date&gt;&lt;/pub-dates&gt;&lt;year&gt;1996&lt;/year&gt;&lt;/dates&gt;&lt;urls&gt;&lt;related-urls&gt;&lt;url&gt;&amp;lt;Go to ISI&amp;gt;://WOS:A1996UT11900022&lt;/url&gt;&lt;/related-urls&gt;&lt;/urls&gt;&lt;isbn&gt;0066-4294&lt;/isbn&gt;&lt;titles&gt;&lt;title&gt;The molecular-genetics of nitrogen assimilation into amino acids in higher plants&lt;/title&gt;&lt;secondary-title&gt;Annual Review of Plant Physiology and Plant Molecular Biology&lt;/secondary-title&gt;&lt;/titles&gt;&lt;pages&gt;569-593&lt;/pages&gt;&lt;contributors&gt;&lt;authors&gt;&lt;author&gt;Lam, H. M.&lt;/author&gt;&lt;author&gt;Coschigano, K. T.&lt;/author&gt;&lt;author&gt;Oliveira, I. C.&lt;/author&gt;&lt;author&gt;MeloOliveira, R.&lt;/author&gt;&lt;author&gt;Coruzzi, G. M.&lt;/author&gt;&lt;/authors&gt;&lt;/contributors&gt;&lt;added-date format="utc"&gt;1448767949&lt;/added-date&gt;&lt;ref-type name="Journal Article"&gt;17&lt;/ref-type&gt;&lt;rec-number&gt;41&lt;/rec-number&gt;&lt;last-updated-date format="utc"&gt;1448767949&lt;/last-updated-date&gt;&lt;accession-num&gt;WOS:A1996UT11900022&lt;/accession-num&gt;&lt;electronic-resource-num&gt;10.1146/annurev.arplant.47.1.569&lt;/electronic-resource-num&gt;&lt;volume&gt;47&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116</w:t>
      </w:r>
      <w:r w:rsidRPr="003C6E6A">
        <w:rPr>
          <w:rFonts w:ascii="Arial" w:hAnsi="Arial" w:cs="Arial"/>
          <w:sz w:val="22"/>
          <w:szCs w:val="22"/>
          <w:lang w:val="es-ES_tradnl"/>
        </w:rPr>
        <w:fldChar w:fldCharType="end"/>
      </w:r>
      <w:r w:rsidRPr="003C6E6A">
        <w:rPr>
          <w:rFonts w:ascii="Arial" w:hAnsi="Arial" w:cs="Arial"/>
          <w:sz w:val="22"/>
          <w:szCs w:val="22"/>
          <w:lang w:val="es-ES_tradnl"/>
        </w:rPr>
        <w:t>. Dos enzimas importantes para la asimilación del nitrato y nitrito, son las enzimas nitrato reductasa ubicada en el citosol y la enzima nitrito reductasa ubicada en el plastídio</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&lt;EndNote&gt;&lt;Cite&gt;&lt;Author&gt;Ali&lt;/Author&gt;&lt;Year&gt;2007&lt;/Year&gt;&lt;IDText&gt;Effect of nitrate, nitrite, ammonium, glutamate, glutamine and 2-oxoglutarate on the RNA levels and enzyme activities of nitrate reductase and nitrite reductase in rice&lt;/IDText&gt;&lt;DisplayText&gt;&lt;style face="superscript"&gt;117&lt;/style&gt;&lt;/DisplayText&gt;&lt;record&gt;&lt;titles&gt;&lt;title&gt;Effect of nitrate, nitrite, ammonium, glutamate, glutamine and 2-oxoglutarate on the RNA levels and enzyme activities of nitrate reductase and nitrite reductase in rice&lt;/title&gt;&lt;secondary-title&gt;Physiology and Molecular Biology of Plants&lt;/secondary-title&gt;&lt;/titles&gt;&lt;pages&gt;1- 17&lt;/pages&gt;&lt;contributors&gt;&lt;authors&gt;&lt;author&gt;Ali, Ahmad&lt;/author&gt;&lt;author&gt;Sivakami, S&lt;/author&gt;&lt;author&gt;Raghuram, Nandula&lt;/author&gt;&lt;/authors&gt;&lt;/contributors&gt;&lt;added-date format="utc"&gt;1450121041&lt;/added-date&gt;&lt;ref-type name="Journal Article"&gt;17&lt;/ref-type&gt;&lt;dates&gt;&lt;year&gt;2007&lt;/year&gt;&lt;/dates&gt;&lt;rec-number&gt;141&lt;/rec-number&gt;&lt;last-updated-date format="utc"&gt;1450121129&lt;/last-updated-date&gt;&lt;volume&gt;13&lt;/volume&gt;&lt;/record&gt;&lt;/Cite&gt;&lt;/EndNote&gt;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117</w:t>
      </w:r>
      <w:r w:rsidRPr="003C6E6A">
        <w:rPr>
          <w:rFonts w:ascii="Arial" w:hAnsi="Arial" w:cs="Arial"/>
          <w:sz w:val="22"/>
          <w:szCs w:val="22"/>
          <w:lang w:val="es-ES_tradnl"/>
        </w:rPr>
        <w:fldChar w:fldCharType="end"/>
      </w:r>
      <w:r w:rsidRPr="003C6E6A">
        <w:rPr>
          <w:rFonts w:ascii="Arial" w:hAnsi="Arial" w:cs="Arial"/>
          <w:sz w:val="22"/>
          <w:szCs w:val="22"/>
          <w:lang w:val="es-ES_tradnl"/>
        </w:rPr>
        <w:t xml:space="preserve">. Éstas son codificadas por los genes </w:t>
      </w:r>
      <w:r w:rsidRPr="003C6E6A">
        <w:rPr>
          <w:rFonts w:ascii="Arial" w:hAnsi="Arial" w:cs="Arial"/>
          <w:i/>
          <w:sz w:val="22"/>
          <w:szCs w:val="22"/>
          <w:lang w:val="es-ES_tradnl"/>
        </w:rPr>
        <w:t>nr</w:t>
      </w:r>
      <w:r w:rsidRPr="003C6E6A">
        <w:rPr>
          <w:rFonts w:ascii="Arial" w:hAnsi="Arial" w:cs="Arial"/>
          <w:sz w:val="22"/>
          <w:szCs w:val="22"/>
          <w:lang w:val="es-ES_tradnl"/>
        </w:rPr>
        <w:t xml:space="preserve"> y </w:t>
      </w:r>
      <w:r w:rsidRPr="003C6E6A">
        <w:rPr>
          <w:rFonts w:ascii="Arial" w:hAnsi="Arial" w:cs="Arial"/>
          <w:i/>
          <w:sz w:val="22"/>
          <w:szCs w:val="22"/>
          <w:lang w:val="es-ES_tradnl"/>
        </w:rPr>
        <w:t xml:space="preserve">nir, </w:t>
      </w:r>
      <w:r w:rsidRPr="003C6E6A">
        <w:rPr>
          <w:rFonts w:ascii="Arial" w:hAnsi="Arial" w:cs="Arial"/>
          <w:sz w:val="22"/>
          <w:szCs w:val="22"/>
          <w:lang w:val="es-ES_tradnl"/>
        </w:rPr>
        <w:t>que a su vez, son controlados por los factores de transcripción NLP6 y NLP7, que se activan en presencia de nitrato, incrementando coordinadamente la expresión de l</w:t>
      </w:r>
      <w:r w:rsidR="000749B1" w:rsidRPr="003C6E6A">
        <w:rPr>
          <w:rFonts w:ascii="Arial" w:hAnsi="Arial" w:cs="Arial"/>
          <w:sz w:val="22"/>
          <w:szCs w:val="22"/>
          <w:lang w:val="es-ES_tradnl"/>
        </w:rPr>
        <w:t>as enzimas NR y Ni</w:t>
      </w:r>
      <w:r w:rsidR="009869AD" w:rsidRPr="003C6E6A">
        <w:rPr>
          <w:rFonts w:ascii="Arial" w:hAnsi="Arial" w:cs="Arial"/>
          <w:sz w:val="22"/>
          <w:szCs w:val="22"/>
          <w:lang w:val="es-ES_tradnl"/>
        </w:rPr>
        <w:t>R</w:t>
      </w:r>
      <w:r w:rsidR="000749B1" w:rsidRPr="003C6E6A">
        <w:rPr>
          <w:rFonts w:ascii="Arial" w:hAnsi="Arial" w:cs="Arial"/>
          <w:sz w:val="22"/>
          <w:szCs w:val="22"/>
          <w:lang w:val="es-ES_tradnl"/>
        </w:rPr>
        <w:t xml:space="preserve"> (nitrito reductasa)</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&lt;EndNote&gt;&lt;Cite&gt;&lt;Author&gt;Yanagisawa&lt;/Author&gt;&lt;Year&gt;2014&lt;/Year&gt;&lt;IDText&gt;Transcription factors involved in controlling the expression of nitrate reductase genes in higher plants&lt;/IDText&gt;&lt;DisplayText&gt;&lt;style face="superscript"&gt;118&lt;/style&gt;&lt;/DisplayText&gt;&lt;record&gt;&lt;dates&gt;&lt;pub-dates&gt;&lt;date&gt;Dec&lt;/date&gt;&lt;/pub-dates&gt;&lt;year&gt;2014&lt;/year&gt;&lt;/dates&gt;&lt;urls&gt;&lt;related-urls&gt;&lt;url&gt;&amp;lt;Go to ISI&amp;gt;://WOS:000345807800016&lt;/url&gt;&lt;/related-urls&gt;&lt;/urls&gt;&lt;isbn&gt;0168-9452&lt;/isbn&gt;&lt;titles&gt;&lt;title&gt;Transcription factors involved in controlling the expression of nitrate reductase genes in higher plants&lt;/title&gt;&lt;secondary-title&gt;Plant Science&lt;/secondary-title&gt;&lt;/titles&gt;&lt;pages&gt;167-171&lt;/pages&gt;&lt;contributors&gt;&lt;authors&gt;&lt;author&gt;Yanagisawa, Shuichi&lt;/author&gt;&lt;/authors&gt;&lt;/contributors&gt;&lt;added-date format="utc"&gt;1448912099&lt;/added-date&gt;&lt;ref-type name="Journal Article"&gt;17&lt;/ref-type&gt;&lt;rec-number&gt;100&lt;/rec-number&gt;&lt;last-updated-date format="utc"&gt;1448912099&lt;/last-updated-date&gt;&lt;accession-num&gt;WOS:000345807800016&lt;/accession-num&gt;&lt;electronic-resource-num&gt;10.1016/j.plantsci.2014.09.006&lt;/electronic-resource-num&gt;&lt;volume&gt;229&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118</w:t>
      </w:r>
      <w:r w:rsidRPr="003C6E6A">
        <w:rPr>
          <w:rFonts w:ascii="Arial" w:hAnsi="Arial" w:cs="Arial"/>
          <w:sz w:val="22"/>
          <w:szCs w:val="22"/>
          <w:lang w:val="es-ES_tradnl"/>
        </w:rPr>
        <w:fldChar w:fldCharType="end"/>
      </w:r>
      <w:r w:rsidRPr="003C6E6A">
        <w:rPr>
          <w:rFonts w:ascii="Arial" w:hAnsi="Arial" w:cs="Arial"/>
          <w:sz w:val="22"/>
          <w:szCs w:val="22"/>
          <w:lang w:val="es-ES_tradnl"/>
        </w:rPr>
        <w:t>. La enzima NR, es la primera enzima en la vía de asimilación de nitratos, catalizando la reducción de NO</w:t>
      </w:r>
      <w:r w:rsidRPr="003C6E6A">
        <w:rPr>
          <w:rFonts w:ascii="Arial" w:hAnsi="Arial" w:cs="Arial"/>
          <w:sz w:val="22"/>
          <w:szCs w:val="22"/>
          <w:vertAlign w:val="subscript"/>
          <w:lang w:val="es-ES_tradnl"/>
        </w:rPr>
        <w:t>3</w:t>
      </w:r>
      <w:r w:rsidRPr="003C6E6A">
        <w:rPr>
          <w:rFonts w:ascii="Arial" w:hAnsi="Arial" w:cs="Arial"/>
          <w:sz w:val="22"/>
          <w:szCs w:val="22"/>
          <w:vertAlign w:val="superscript"/>
          <w:lang w:val="es-ES_tradnl"/>
        </w:rPr>
        <w:t>-</w:t>
      </w:r>
      <w:r w:rsidRPr="003C6E6A">
        <w:rPr>
          <w:rFonts w:ascii="Arial" w:hAnsi="Arial" w:cs="Arial"/>
          <w:sz w:val="22"/>
          <w:szCs w:val="22"/>
          <w:lang w:val="es-ES_tradnl"/>
        </w:rPr>
        <w:t xml:space="preserve"> a nitrito NO</w:t>
      </w:r>
      <w:r w:rsidRPr="003C6E6A">
        <w:rPr>
          <w:rFonts w:ascii="Arial" w:hAnsi="Arial" w:cs="Arial"/>
          <w:sz w:val="22"/>
          <w:szCs w:val="22"/>
          <w:vertAlign w:val="subscript"/>
          <w:lang w:val="es-ES_tradnl"/>
        </w:rPr>
        <w:t>2</w:t>
      </w:r>
      <w:r w:rsidRPr="003C6E6A">
        <w:rPr>
          <w:rFonts w:ascii="Arial" w:hAnsi="Arial" w:cs="Arial"/>
          <w:sz w:val="22"/>
          <w:szCs w:val="22"/>
          <w:vertAlign w:val="superscript"/>
          <w:lang w:val="es-ES_tradnl"/>
        </w:rPr>
        <w:t>-</w:t>
      </w:r>
      <w:r w:rsidRPr="003C6E6A">
        <w:rPr>
          <w:rFonts w:ascii="Arial" w:hAnsi="Arial" w:cs="Arial"/>
          <w:sz w:val="22"/>
          <w:szCs w:val="22"/>
          <w:lang w:val="es-ES_tradnl"/>
        </w:rPr>
        <w:t>, en el citoplasma de células</w:t>
      </w:r>
      <w:r w:rsidR="009869AD" w:rsidRPr="003C6E6A">
        <w:rPr>
          <w:rFonts w:ascii="Arial" w:hAnsi="Arial" w:cs="Arial"/>
          <w:sz w:val="22"/>
          <w:szCs w:val="22"/>
          <w:lang w:val="es-ES_tradnl"/>
        </w:rPr>
        <w:t xml:space="preserve"> vegetales</w:t>
      </w:r>
      <w:r w:rsidRPr="003C6E6A">
        <w:rPr>
          <w:rFonts w:ascii="Arial" w:hAnsi="Arial" w:cs="Arial"/>
          <w:sz w:val="22"/>
          <w:szCs w:val="22"/>
          <w:lang w:val="es-ES_tradnl"/>
        </w:rPr>
        <w:fldChar w:fldCharType="begin">
          <w:fldData xml:space="preserve">PEVuZE5vdGU+PENpdGU+PEF1dGhvcj5MYW08L0F1dGhvcj48WWVhcj4xOTk2PC9ZZWFyPjxJRFRl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=
</w:fldData>
        </w:fldChar>
      </w:r>
      <w:r w:rsidR="00DA383F" w:rsidRPr="003C6E6A">
        <w:rPr>
          <w:rFonts w:ascii="Arial" w:hAnsi="Arial" w:cs="Arial"/>
          <w:sz w:val="22"/>
          <w:szCs w:val="22"/>
          <w:lang w:val="es-ES_tradnl"/>
        </w:rPr>
        <w:instrText xml:space="preserve"> ADDIN EN.CITE </w:instrText>
      </w:r>
      <w:r w:rsidR="00DA383F" w:rsidRPr="003C6E6A">
        <w:rPr>
          <w:rFonts w:ascii="Arial" w:hAnsi="Arial" w:cs="Arial"/>
          <w:sz w:val="22"/>
          <w:szCs w:val="22"/>
          <w:lang w:val="es-ES_tradnl"/>
        </w:rPr>
        <w:fldChar w:fldCharType="begin">
          <w:fldData xml:space="preserve">PEVuZE5vdGU+PENpdGU+PEF1dGhvcj5MYW08L0F1dGhvcj48WWVhcj4xOTk2PC9ZZWFyPjxJRFRl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=
</w:fldData>
        </w:fldChar>
      </w:r>
      <w:r w:rsidR="00DA383F" w:rsidRPr="003C6E6A">
        <w:rPr>
          <w:rFonts w:ascii="Arial" w:hAnsi="Arial" w:cs="Arial"/>
          <w:sz w:val="22"/>
          <w:szCs w:val="22"/>
          <w:lang w:val="es-ES_tradnl"/>
        </w:rPr>
        <w:instrText xml:space="preserve"> ADDIN EN.CITE.DATA </w:instrText>
      </w:r>
      <w:r w:rsidR="00DA383F" w:rsidRPr="003C6E6A">
        <w:rPr>
          <w:rFonts w:ascii="Arial" w:hAnsi="Arial" w:cs="Arial"/>
          <w:sz w:val="22"/>
          <w:szCs w:val="22"/>
          <w:lang w:val="es-ES_tradnl"/>
        </w:rPr>
      </w:r>
      <w:r w:rsidR="00DA383F" w:rsidRPr="003C6E6A">
        <w:rPr>
          <w:rFonts w:ascii="Arial" w:hAnsi="Arial" w:cs="Arial"/>
          <w:sz w:val="22"/>
          <w:szCs w:val="22"/>
          <w:lang w:val="es-ES_tradnl"/>
        </w:rPr>
        <w:fldChar w:fldCharType="end"/>
      </w:r>
      <w:r w:rsidRPr="003C6E6A">
        <w:rPr>
          <w:rFonts w:ascii="Arial" w:hAnsi="Arial" w:cs="Arial"/>
          <w:sz w:val="22"/>
          <w:szCs w:val="22"/>
          <w:lang w:val="es-ES_tradnl"/>
        </w:rPr>
      </w:r>
      <w:r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116, 118</w:t>
      </w:r>
      <w:r w:rsidRPr="003C6E6A">
        <w:rPr>
          <w:rFonts w:ascii="Arial" w:hAnsi="Arial" w:cs="Arial"/>
          <w:sz w:val="22"/>
          <w:szCs w:val="22"/>
          <w:lang w:val="es-ES_tradnl"/>
        </w:rPr>
        <w:fldChar w:fldCharType="end"/>
      </w:r>
      <w:r w:rsidRPr="003C6E6A">
        <w:rPr>
          <w:rFonts w:ascii="Arial" w:hAnsi="Arial" w:cs="Arial"/>
          <w:sz w:val="22"/>
          <w:szCs w:val="22"/>
        </w:rPr>
        <w:t>.</w:t>
      </w:r>
      <w:r w:rsidRPr="003C6E6A">
        <w:rPr>
          <w:rFonts w:ascii="Arial" w:hAnsi="Arial" w:cs="Arial"/>
          <w:sz w:val="22"/>
          <w:szCs w:val="22"/>
          <w:lang w:val="es-ES_tradnl"/>
        </w:rPr>
        <w:t xml:space="preserve"> Posteriormen</w:t>
      </w:r>
      <w:r w:rsidR="000749B1" w:rsidRPr="003C6E6A">
        <w:rPr>
          <w:rFonts w:ascii="Arial" w:hAnsi="Arial" w:cs="Arial"/>
          <w:sz w:val="22"/>
          <w:szCs w:val="22"/>
          <w:lang w:val="es-ES_tradnl"/>
        </w:rPr>
        <w:t>te</w:t>
      </w:r>
      <w:r w:rsidR="007B3BA2">
        <w:rPr>
          <w:rFonts w:ascii="Arial" w:hAnsi="Arial" w:cs="Arial"/>
          <w:sz w:val="22"/>
          <w:szCs w:val="22"/>
          <w:lang w:val="es-ES_tradnl"/>
        </w:rPr>
        <w:t>,</w:t>
      </w:r>
      <w:r w:rsidR="000749B1" w:rsidRPr="003C6E6A">
        <w:rPr>
          <w:rFonts w:ascii="Arial" w:hAnsi="Arial" w:cs="Arial"/>
          <w:sz w:val="22"/>
          <w:szCs w:val="22"/>
          <w:lang w:val="es-ES_tradnl"/>
        </w:rPr>
        <w:t xml:space="preserve"> la enzima NiR</w:t>
      </w:r>
      <w:r w:rsidRPr="003C6E6A">
        <w:rPr>
          <w:rFonts w:ascii="Arial" w:hAnsi="Arial" w:cs="Arial"/>
          <w:sz w:val="22"/>
          <w:szCs w:val="22"/>
          <w:lang w:val="es-ES_tradnl"/>
        </w:rPr>
        <w:t xml:space="preserve"> cataliza la reducción del nitrito (NO</w:t>
      </w:r>
      <w:r w:rsidRPr="003C6E6A">
        <w:rPr>
          <w:rFonts w:ascii="Arial" w:hAnsi="Arial" w:cs="Arial"/>
          <w:sz w:val="22"/>
          <w:szCs w:val="22"/>
          <w:vertAlign w:val="subscript"/>
          <w:lang w:val="es-ES_tradnl"/>
        </w:rPr>
        <w:t>2</w:t>
      </w:r>
      <w:r w:rsidRPr="003C6E6A">
        <w:rPr>
          <w:rFonts w:ascii="Arial" w:hAnsi="Arial" w:cs="Arial"/>
          <w:sz w:val="22"/>
          <w:szCs w:val="22"/>
          <w:vertAlign w:val="superscript"/>
          <w:lang w:val="es-ES_tradnl"/>
        </w:rPr>
        <w:t>-</w:t>
      </w:r>
      <w:r w:rsidRPr="003C6E6A">
        <w:rPr>
          <w:rFonts w:ascii="Arial" w:hAnsi="Arial" w:cs="Arial"/>
          <w:sz w:val="22"/>
          <w:szCs w:val="22"/>
          <w:lang w:val="es-ES_tradnl"/>
        </w:rPr>
        <w:t>), a amonio (NH</w:t>
      </w:r>
      <w:r w:rsidRPr="003C6E6A">
        <w:rPr>
          <w:rFonts w:ascii="Arial" w:hAnsi="Arial" w:cs="Arial"/>
          <w:sz w:val="22"/>
          <w:szCs w:val="22"/>
          <w:vertAlign w:val="subscript"/>
          <w:lang w:val="es-ES_tradnl"/>
        </w:rPr>
        <w:t>4</w:t>
      </w:r>
      <w:r w:rsidRPr="003C6E6A">
        <w:rPr>
          <w:rFonts w:ascii="Arial" w:hAnsi="Arial" w:cs="Arial"/>
          <w:sz w:val="22"/>
          <w:szCs w:val="22"/>
          <w:vertAlign w:val="superscript"/>
          <w:lang w:val="es-ES_tradnl"/>
        </w:rPr>
        <w:t>+</w:t>
      </w:r>
      <w:r w:rsidR="009869AD" w:rsidRPr="003C6E6A">
        <w:rPr>
          <w:rFonts w:ascii="Arial" w:hAnsi="Arial" w:cs="Arial"/>
          <w:sz w:val="22"/>
          <w:szCs w:val="22"/>
          <w:lang w:val="es-ES_tradnl"/>
        </w:rPr>
        <w:t>), en los plastídios</w:t>
      </w:r>
      <w:r w:rsidRPr="003C6E6A">
        <w:rPr>
          <w:rFonts w:ascii="Arial" w:hAnsi="Arial" w:cs="Arial"/>
          <w:sz w:val="22"/>
          <w:szCs w:val="22"/>
          <w:lang w:val="es-ES_tradnl"/>
        </w:rPr>
        <w:fldChar w:fldCharType="begin">
          <w:fldData xml:space="preserve">PEVuZE5vdGU+PENpdGU+PEF1dGhvcj5Ib2ZmPC9BdXRob3I+PFllYXI+MTk5NDwvWWVhcj48SURU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</w:fldData>
        </w:fldChar>
      </w:r>
      <w:r w:rsidR="00DA383F" w:rsidRPr="003C6E6A">
        <w:rPr>
          <w:rFonts w:ascii="Arial" w:hAnsi="Arial" w:cs="Arial"/>
          <w:sz w:val="22"/>
          <w:szCs w:val="22"/>
          <w:lang w:val="es-ES_tradnl"/>
        </w:rPr>
        <w:instrText xml:space="preserve"> ADDIN EN.CITE </w:instrText>
      </w:r>
      <w:r w:rsidR="00DA383F" w:rsidRPr="003C6E6A">
        <w:rPr>
          <w:rFonts w:ascii="Arial" w:hAnsi="Arial" w:cs="Arial"/>
          <w:sz w:val="22"/>
          <w:szCs w:val="22"/>
          <w:lang w:val="es-ES_tradnl"/>
        </w:rPr>
        <w:fldChar w:fldCharType="begin">
          <w:fldData xml:space="preserve">PEVuZE5vdGU+PENpdGU+PEF1dGhvcj5Ib2ZmPC9BdXRob3I+PFllYXI+MTk5NDwvWWVhcj48SURU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</w:fldData>
        </w:fldChar>
      </w:r>
      <w:r w:rsidR="00DA383F" w:rsidRPr="003C6E6A">
        <w:rPr>
          <w:rFonts w:ascii="Arial" w:hAnsi="Arial" w:cs="Arial"/>
          <w:sz w:val="22"/>
          <w:szCs w:val="22"/>
          <w:lang w:val="es-ES_tradnl"/>
        </w:rPr>
        <w:instrText xml:space="preserve"> ADDIN EN.CITE.DATA </w:instrText>
      </w:r>
      <w:r w:rsidR="00DA383F" w:rsidRPr="003C6E6A">
        <w:rPr>
          <w:rFonts w:ascii="Arial" w:hAnsi="Arial" w:cs="Arial"/>
          <w:sz w:val="22"/>
          <w:szCs w:val="22"/>
          <w:lang w:val="es-ES_tradnl"/>
        </w:rPr>
      </w:r>
      <w:r w:rsidR="00DA383F" w:rsidRPr="003C6E6A">
        <w:rPr>
          <w:rFonts w:ascii="Arial" w:hAnsi="Arial" w:cs="Arial"/>
          <w:sz w:val="22"/>
          <w:szCs w:val="22"/>
          <w:lang w:val="es-ES_tradnl"/>
        </w:rPr>
        <w:fldChar w:fldCharType="end"/>
      </w:r>
      <w:r w:rsidRPr="003C6E6A">
        <w:rPr>
          <w:rFonts w:ascii="Arial" w:hAnsi="Arial" w:cs="Arial"/>
          <w:sz w:val="22"/>
          <w:szCs w:val="22"/>
          <w:lang w:val="es-ES_tradnl"/>
        </w:rPr>
      </w:r>
      <w:r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80, 109</w:t>
      </w:r>
      <w:r w:rsidRPr="003C6E6A">
        <w:rPr>
          <w:rFonts w:ascii="Arial" w:hAnsi="Arial" w:cs="Arial"/>
          <w:sz w:val="22"/>
          <w:szCs w:val="22"/>
          <w:lang w:val="es-ES_tradnl"/>
        </w:rPr>
        <w:fldChar w:fldCharType="end"/>
      </w:r>
      <w:r w:rsidR="00525580" w:rsidRPr="003C6E6A">
        <w:rPr>
          <w:rFonts w:ascii="Arial" w:hAnsi="Arial" w:cs="Arial"/>
          <w:sz w:val="22"/>
          <w:szCs w:val="22"/>
          <w:lang w:val="es-ES_tradnl"/>
        </w:rPr>
        <w:t xml:space="preserve"> también llamados cloroplastos</w:t>
      </w:r>
      <w:r w:rsidR="00A907FF" w:rsidRPr="003C6E6A">
        <w:rPr>
          <w:rFonts w:ascii="Arial" w:hAnsi="Arial" w:cs="Arial"/>
          <w:sz w:val="22"/>
          <w:szCs w:val="22"/>
          <w:lang w:val="es-ES_tradnl"/>
        </w:rPr>
        <w:t xml:space="preserve"> (Figura 2.3)</w:t>
      </w:r>
      <w:r w:rsidR="0016002D" w:rsidRPr="003C6E6A">
        <w:rPr>
          <w:rFonts w:ascii="Arial" w:hAnsi="Arial" w:cs="Arial"/>
          <w:sz w:val="22"/>
          <w:szCs w:val="22"/>
          <w:lang w:val="es-ES_tradnl"/>
        </w:rPr>
        <w:t>.</w:t>
      </w:r>
    </w:p>
    <w:p w14:paraId="28B57E79" w14:textId="77777777" w:rsidR="00A907FF" w:rsidRPr="003C6E6A" w:rsidRDefault="00A907FF" w:rsidP="009869AD">
      <w:pPr>
        <w:autoSpaceDE w:val="0"/>
        <w:autoSpaceDN w:val="0"/>
        <w:adjustRightInd w:val="0"/>
        <w:spacing w:after="0"/>
        <w:jc w:val="both"/>
        <w:rPr>
          <w:rFonts w:ascii="Arial" w:hAnsi="Arial" w:cs="Arial"/>
          <w:sz w:val="22"/>
          <w:szCs w:val="22"/>
          <w:lang w:val="es-ES_tradnl"/>
        </w:rPr>
      </w:pPr>
    </w:p>
    <w:p w14:paraId="2FFEDF53" w14:textId="040AF040" w:rsidR="00EB6AFB" w:rsidRPr="003C6E6A" w:rsidRDefault="006C4021" w:rsidP="00EE20D1">
      <w:pPr>
        <w:autoSpaceDE w:val="0"/>
        <w:autoSpaceDN w:val="0"/>
        <w:adjustRightInd w:val="0"/>
        <w:jc w:val="center"/>
        <w:rPr>
          <w:rFonts w:ascii="Arial" w:hAnsi="Arial" w:cs="Arial"/>
          <w:sz w:val="22"/>
          <w:szCs w:val="22"/>
          <w:lang w:val="es-ES_tradnl"/>
        </w:rPr>
      </w:pPr>
      <w:r w:rsidRPr="003C6E6A">
        <w:rPr>
          <w:rFonts w:ascii="Arial" w:hAnsi="Arial" w:cs="Arial"/>
          <w:noProof/>
          <w:sz w:val="22"/>
          <w:szCs w:val="22"/>
          <w:lang w:val="es-ES"/>
        </w:rPr>
        <w:lastRenderedPageBreak/>
        <w:drawing>
          <wp:inline distT="0" distB="0" distL="0" distR="0" wp14:anchorId="32AF7B07" wp14:editId="10432495">
            <wp:extent cx="5363210" cy="37436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0588" cy="3755755"/>
                    </a:xfrm>
                    <a:prstGeom prst="rect">
                      <a:avLst/>
                    </a:prstGeom>
                  </pic:spPr>
                </pic:pic>
              </a:graphicData>
            </a:graphic>
          </wp:inline>
        </w:drawing>
      </w:r>
    </w:p>
    <w:p w14:paraId="5FCA38E9" w14:textId="2C3F07D7" w:rsidR="00A50BB4" w:rsidRPr="003C6E6A" w:rsidRDefault="00B847ED" w:rsidP="00EE20D1">
      <w:pPr>
        <w:pStyle w:val="Epgrafe"/>
        <w:keepNext/>
        <w:spacing w:line="240" w:lineRule="auto"/>
        <w:rPr>
          <w:rFonts w:asciiTheme="minorHAnsi" w:hAnsiTheme="minorHAnsi" w:cstheme="minorHAnsi"/>
          <w:b w:val="0"/>
          <w:color w:val="auto"/>
          <w:sz w:val="20"/>
          <w:szCs w:val="20"/>
        </w:rPr>
      </w:pPr>
      <w:r w:rsidRPr="003C6E6A">
        <w:rPr>
          <w:rFonts w:asciiTheme="minorHAnsi" w:hAnsiTheme="minorHAnsi" w:cstheme="minorHAnsi"/>
          <w:b w:val="0"/>
          <w:noProof/>
          <w:color w:val="FFFFFF" w:themeColor="background1"/>
          <w:sz w:val="2"/>
          <w:szCs w:val="2"/>
          <w:shd w:val="clear" w:color="auto" w:fill="FFFFFF" w:themeFill="background1"/>
        </w:rPr>
        <w:fldChar w:fldCharType="begin"/>
      </w:r>
      <w:r w:rsidRPr="003C6E6A">
        <w:rPr>
          <w:rFonts w:asciiTheme="minorHAnsi" w:hAnsiTheme="minorHAnsi" w:cstheme="minorHAnsi"/>
          <w:b w:val="0"/>
          <w:noProof/>
          <w:color w:val="FFFFFF" w:themeColor="background1"/>
          <w:sz w:val="2"/>
          <w:szCs w:val="2"/>
          <w:shd w:val="clear" w:color="auto" w:fill="FFFFFF" w:themeFill="background1"/>
        </w:rPr>
        <w:instrText xml:space="preserve"> SEQ Figura \* ARABIC </w:instrText>
      </w:r>
      <w:r w:rsidRPr="003C6E6A">
        <w:rPr>
          <w:rFonts w:asciiTheme="minorHAnsi" w:hAnsiTheme="minorHAnsi" w:cstheme="minorHAnsi"/>
          <w:b w:val="0"/>
          <w:noProof/>
          <w:color w:val="FFFFFF" w:themeColor="background1"/>
          <w:sz w:val="2"/>
          <w:szCs w:val="2"/>
          <w:shd w:val="clear" w:color="auto" w:fill="FFFFFF" w:themeFill="background1"/>
        </w:rPr>
        <w:fldChar w:fldCharType="separate"/>
      </w:r>
      <w:bookmarkStart w:id="23" w:name="_Toc79694890"/>
      <w:r w:rsidR="00782830" w:rsidRPr="003C6E6A">
        <w:rPr>
          <w:rFonts w:asciiTheme="minorHAnsi" w:hAnsiTheme="minorHAnsi" w:cstheme="minorHAnsi"/>
          <w:b w:val="0"/>
          <w:noProof/>
          <w:color w:val="FFFFFF" w:themeColor="background1"/>
          <w:sz w:val="2"/>
          <w:szCs w:val="2"/>
          <w:shd w:val="clear" w:color="auto" w:fill="FFFFFF" w:themeFill="background1"/>
        </w:rPr>
        <w:t>3</w:t>
      </w:r>
      <w:r w:rsidRPr="003C6E6A">
        <w:rPr>
          <w:rFonts w:asciiTheme="minorHAnsi" w:hAnsiTheme="minorHAnsi" w:cstheme="minorHAnsi"/>
          <w:b w:val="0"/>
          <w:noProof/>
          <w:color w:val="FFFFFF" w:themeColor="background1"/>
          <w:sz w:val="2"/>
          <w:szCs w:val="2"/>
          <w:shd w:val="clear" w:color="auto" w:fill="FFFFFF" w:themeFill="background1"/>
        </w:rPr>
        <w:fldChar w:fldCharType="end"/>
      </w:r>
      <w:r w:rsidR="00D5519D" w:rsidRPr="003C6E6A">
        <w:rPr>
          <w:rFonts w:asciiTheme="minorHAnsi" w:hAnsiTheme="minorHAnsi" w:cstheme="minorHAnsi"/>
          <w:b w:val="0"/>
          <w:color w:val="auto"/>
          <w:sz w:val="20"/>
          <w:szCs w:val="20"/>
        </w:rPr>
        <w:t>Figura 2.3 Esquema de la asimilación de nutrientes nitrogenados en plantas (Nitrato)</w:t>
      </w:r>
      <w:r w:rsidR="007C0BF9" w:rsidRPr="003C6E6A">
        <w:rPr>
          <w:rFonts w:asciiTheme="minorHAnsi" w:hAnsiTheme="minorHAnsi" w:cstheme="minorHAnsi"/>
          <w:b w:val="0"/>
          <w:color w:val="auto"/>
          <w:sz w:val="20"/>
          <w:szCs w:val="20"/>
        </w:rPr>
        <w:t xml:space="preserve">. </w:t>
      </w:r>
      <w:r w:rsidR="00A50BB4" w:rsidRPr="003C6E6A">
        <w:rPr>
          <w:rFonts w:asciiTheme="minorHAnsi" w:hAnsiTheme="minorHAnsi" w:cstheme="minorHAnsi"/>
          <w:b w:val="0"/>
          <w:color w:val="auto"/>
          <w:sz w:val="20"/>
          <w:szCs w:val="20"/>
        </w:rPr>
        <w:t xml:space="preserve">La enzima nitrato reductasa (NR), cataliza la reducción de </w:t>
      </w:r>
      <w:r w:rsidR="007C0BF9" w:rsidRPr="003C6E6A">
        <w:rPr>
          <w:rFonts w:asciiTheme="minorHAnsi" w:hAnsiTheme="minorHAnsi" w:cstheme="minorHAnsi"/>
          <w:b w:val="0"/>
          <w:color w:val="auto"/>
          <w:sz w:val="20"/>
          <w:szCs w:val="20"/>
        </w:rPr>
        <w:t>nitrato (NO</w:t>
      </w:r>
      <w:r w:rsidR="007C0BF9" w:rsidRPr="003C6E6A">
        <w:rPr>
          <w:rFonts w:asciiTheme="minorHAnsi" w:hAnsiTheme="minorHAnsi" w:cstheme="minorHAnsi"/>
          <w:b w:val="0"/>
          <w:color w:val="auto"/>
          <w:sz w:val="20"/>
          <w:szCs w:val="20"/>
          <w:vertAlign w:val="subscript"/>
        </w:rPr>
        <w:t>3</w:t>
      </w:r>
      <w:r w:rsidR="007C0BF9" w:rsidRPr="003C6E6A">
        <w:rPr>
          <w:rFonts w:asciiTheme="minorHAnsi" w:hAnsiTheme="minorHAnsi" w:cstheme="minorHAnsi"/>
          <w:b w:val="0"/>
          <w:color w:val="auto"/>
          <w:sz w:val="20"/>
          <w:szCs w:val="20"/>
          <w:vertAlign w:val="superscript"/>
        </w:rPr>
        <w:t>-</w:t>
      </w:r>
      <w:r w:rsidR="007C0BF9" w:rsidRPr="003C6E6A">
        <w:rPr>
          <w:rFonts w:asciiTheme="minorHAnsi" w:hAnsiTheme="minorHAnsi" w:cstheme="minorHAnsi"/>
          <w:b w:val="0"/>
          <w:color w:val="auto"/>
          <w:sz w:val="20"/>
          <w:szCs w:val="20"/>
        </w:rPr>
        <w:t>) a NO</w:t>
      </w:r>
      <w:r w:rsidR="007C0BF9" w:rsidRPr="003C6E6A">
        <w:rPr>
          <w:rFonts w:asciiTheme="minorHAnsi" w:hAnsiTheme="minorHAnsi" w:cstheme="minorHAnsi"/>
          <w:b w:val="0"/>
          <w:color w:val="auto"/>
          <w:sz w:val="20"/>
          <w:szCs w:val="20"/>
          <w:vertAlign w:val="subscript"/>
        </w:rPr>
        <w:t>2</w:t>
      </w:r>
      <w:r w:rsidR="007C0BF9" w:rsidRPr="003C6E6A">
        <w:rPr>
          <w:rFonts w:asciiTheme="minorHAnsi" w:hAnsiTheme="minorHAnsi" w:cstheme="minorHAnsi"/>
          <w:b w:val="0"/>
          <w:color w:val="auto"/>
          <w:sz w:val="20"/>
          <w:szCs w:val="20"/>
          <w:vertAlign w:val="superscript"/>
        </w:rPr>
        <w:t xml:space="preserve">- </w:t>
      </w:r>
      <w:r w:rsidR="00A50BB4" w:rsidRPr="003C6E6A">
        <w:rPr>
          <w:rFonts w:asciiTheme="minorHAnsi" w:hAnsiTheme="minorHAnsi" w:cstheme="minorHAnsi"/>
          <w:b w:val="0"/>
          <w:color w:val="auto"/>
          <w:sz w:val="20"/>
          <w:szCs w:val="20"/>
        </w:rPr>
        <w:t>en el citosol</w:t>
      </w:r>
      <w:r w:rsidR="007C0BF9" w:rsidRPr="003C6E6A">
        <w:rPr>
          <w:rFonts w:asciiTheme="minorHAnsi" w:hAnsiTheme="minorHAnsi" w:cstheme="minorHAnsi"/>
          <w:b w:val="0"/>
          <w:color w:val="auto"/>
          <w:sz w:val="20"/>
          <w:szCs w:val="20"/>
        </w:rPr>
        <w:t xml:space="preserve">. </w:t>
      </w:r>
      <w:r w:rsidR="00A50BB4" w:rsidRPr="003C6E6A">
        <w:rPr>
          <w:rFonts w:asciiTheme="minorHAnsi" w:hAnsiTheme="minorHAnsi" w:cstheme="minorHAnsi"/>
          <w:b w:val="0"/>
          <w:color w:val="auto"/>
          <w:sz w:val="20"/>
          <w:szCs w:val="20"/>
        </w:rPr>
        <w:t>L</w:t>
      </w:r>
      <w:r w:rsidR="007C0BF9" w:rsidRPr="003C6E6A">
        <w:rPr>
          <w:rFonts w:asciiTheme="minorHAnsi" w:hAnsiTheme="minorHAnsi" w:cstheme="minorHAnsi"/>
          <w:b w:val="0"/>
          <w:color w:val="auto"/>
          <w:sz w:val="20"/>
          <w:szCs w:val="20"/>
        </w:rPr>
        <w:t>uego</w:t>
      </w:r>
      <w:r w:rsidR="00A50BB4" w:rsidRPr="003C6E6A">
        <w:rPr>
          <w:rFonts w:asciiTheme="minorHAnsi" w:hAnsiTheme="minorHAnsi" w:cstheme="minorHAnsi"/>
          <w:b w:val="0"/>
          <w:color w:val="auto"/>
          <w:sz w:val="20"/>
          <w:szCs w:val="20"/>
        </w:rPr>
        <w:t xml:space="preserve"> NO</w:t>
      </w:r>
      <w:r w:rsidR="00A50BB4" w:rsidRPr="003C6E6A">
        <w:rPr>
          <w:rFonts w:asciiTheme="minorHAnsi" w:hAnsiTheme="minorHAnsi" w:cstheme="minorHAnsi"/>
          <w:b w:val="0"/>
          <w:color w:val="auto"/>
          <w:sz w:val="20"/>
          <w:szCs w:val="20"/>
          <w:vertAlign w:val="subscript"/>
        </w:rPr>
        <w:t>2</w:t>
      </w:r>
      <w:r w:rsidR="00A50BB4" w:rsidRPr="003C6E6A">
        <w:rPr>
          <w:rFonts w:asciiTheme="minorHAnsi" w:hAnsiTheme="minorHAnsi" w:cstheme="minorHAnsi"/>
          <w:b w:val="0"/>
          <w:color w:val="auto"/>
          <w:sz w:val="20"/>
          <w:szCs w:val="20"/>
          <w:vertAlign w:val="superscript"/>
        </w:rPr>
        <w:t>-</w:t>
      </w:r>
      <w:r w:rsidR="00A50BB4" w:rsidRPr="003C6E6A">
        <w:rPr>
          <w:rFonts w:asciiTheme="minorHAnsi" w:hAnsiTheme="minorHAnsi" w:cstheme="minorHAnsi"/>
          <w:b w:val="0"/>
          <w:color w:val="auto"/>
          <w:sz w:val="20"/>
          <w:szCs w:val="20"/>
        </w:rPr>
        <w:t xml:space="preserve"> </w:t>
      </w:r>
      <w:r w:rsidR="003F1C38" w:rsidRPr="003C6E6A">
        <w:rPr>
          <w:rFonts w:asciiTheme="minorHAnsi" w:hAnsiTheme="minorHAnsi" w:cstheme="minorHAnsi"/>
          <w:b w:val="0"/>
          <w:color w:val="auto"/>
          <w:sz w:val="20"/>
          <w:szCs w:val="20"/>
        </w:rPr>
        <w:t>atraviesa la membrana plastidial</w:t>
      </w:r>
      <w:r w:rsidR="00A50BB4" w:rsidRPr="003C6E6A">
        <w:rPr>
          <w:rFonts w:asciiTheme="minorHAnsi" w:hAnsiTheme="minorHAnsi" w:cstheme="minorHAnsi"/>
          <w:b w:val="0"/>
          <w:color w:val="auto"/>
          <w:sz w:val="20"/>
          <w:szCs w:val="20"/>
        </w:rPr>
        <w:t xml:space="preserve"> donde es </w:t>
      </w:r>
      <w:r w:rsidR="007C0BF9" w:rsidRPr="003C6E6A">
        <w:rPr>
          <w:rFonts w:asciiTheme="minorHAnsi" w:hAnsiTheme="minorHAnsi" w:cstheme="minorHAnsi"/>
          <w:b w:val="0"/>
          <w:color w:val="auto"/>
          <w:sz w:val="20"/>
          <w:szCs w:val="20"/>
        </w:rPr>
        <w:t>reducido a amonio por la acción de la enzima nitrito reduct</w:t>
      </w:r>
      <w:r w:rsidR="00BF6E78" w:rsidRPr="003C6E6A">
        <w:rPr>
          <w:rFonts w:asciiTheme="minorHAnsi" w:hAnsiTheme="minorHAnsi" w:cstheme="minorHAnsi"/>
          <w:b w:val="0"/>
          <w:color w:val="auto"/>
          <w:sz w:val="20"/>
          <w:szCs w:val="20"/>
        </w:rPr>
        <w:t>asa (NiR), e</w:t>
      </w:r>
      <w:r w:rsidR="00A50BB4" w:rsidRPr="003C6E6A">
        <w:rPr>
          <w:rFonts w:asciiTheme="minorHAnsi" w:hAnsiTheme="minorHAnsi" w:cstheme="minorHAnsi"/>
          <w:b w:val="0"/>
          <w:color w:val="auto"/>
          <w:sz w:val="20"/>
          <w:szCs w:val="20"/>
        </w:rPr>
        <w:t>l amonio resultante es luego catalizado por aminotransferasas</w:t>
      </w:r>
      <w:r w:rsidR="008C3B3B" w:rsidRPr="003C6E6A">
        <w:rPr>
          <w:rFonts w:asciiTheme="minorHAnsi" w:hAnsiTheme="minorHAnsi" w:cstheme="minorHAnsi"/>
          <w:b w:val="0"/>
          <w:color w:val="auto"/>
          <w:sz w:val="20"/>
          <w:szCs w:val="20"/>
        </w:rPr>
        <w:t xml:space="preserve"> (Fuente: elaboración propia)</w:t>
      </w:r>
      <w:r w:rsidR="007720AB" w:rsidRPr="003C6E6A">
        <w:rPr>
          <w:rFonts w:asciiTheme="minorHAnsi" w:hAnsiTheme="minorHAnsi" w:cstheme="minorHAnsi"/>
          <w:b w:val="0"/>
          <w:color w:val="auto"/>
          <w:sz w:val="20"/>
          <w:szCs w:val="20"/>
        </w:rPr>
        <w:t>.</w:t>
      </w:r>
      <w:bookmarkEnd w:id="23"/>
    </w:p>
    <w:p w14:paraId="6BF6209A" w14:textId="77777777" w:rsidR="009E115A" w:rsidRPr="003C6E6A" w:rsidRDefault="009E115A" w:rsidP="00A43E9A">
      <w:pPr>
        <w:spacing w:after="0"/>
        <w:jc w:val="both"/>
        <w:rPr>
          <w:rFonts w:ascii="Arial" w:hAnsi="Arial" w:cs="Arial"/>
          <w:sz w:val="20"/>
          <w:lang w:val="es-ES_tradnl"/>
        </w:rPr>
      </w:pPr>
    </w:p>
    <w:p w14:paraId="5C4DAB9B" w14:textId="77777777" w:rsidR="007720AB" w:rsidRPr="003C6E6A" w:rsidRDefault="007720AB" w:rsidP="001E27F2">
      <w:pPr>
        <w:pStyle w:val="Ttulo3"/>
        <w:numPr>
          <w:ilvl w:val="2"/>
          <w:numId w:val="6"/>
        </w:numPr>
        <w:spacing w:before="0" w:after="0"/>
        <w:rPr>
          <w:b/>
          <w:lang w:val="es-ES_tradnl"/>
        </w:rPr>
      </w:pPr>
      <w:bookmarkStart w:id="24" w:name="_Toc79959303"/>
      <w:r w:rsidRPr="003C6E6A">
        <w:rPr>
          <w:b/>
          <w:lang w:val="es-ES_tradnl"/>
        </w:rPr>
        <w:t>Señalización y respuesta a salinidad en plantas halófitas</w:t>
      </w:r>
      <w:bookmarkEnd w:id="24"/>
    </w:p>
    <w:p w14:paraId="19174B76" w14:textId="77777777" w:rsidR="00A907FF" w:rsidRPr="003C6E6A" w:rsidRDefault="007720AB" w:rsidP="00A43E9A">
      <w:pPr>
        <w:spacing w:after="0"/>
        <w:jc w:val="both"/>
        <w:rPr>
          <w:rFonts w:ascii="Arial" w:eastAsia="Calibri" w:hAnsi="Arial" w:cs="Arial"/>
          <w:sz w:val="22"/>
          <w:szCs w:val="22"/>
          <w:lang w:val="es-ES_tradnl" w:eastAsia="en-US"/>
        </w:rPr>
      </w:pPr>
      <w:r w:rsidRPr="003C6E6A">
        <w:rPr>
          <w:rFonts w:ascii="Arial" w:eastAsia="Calibri" w:hAnsi="Arial" w:cs="Arial"/>
          <w:sz w:val="22"/>
          <w:szCs w:val="22"/>
          <w:lang w:val="es-ES_tradnl" w:eastAsia="en-US"/>
        </w:rPr>
        <w:t xml:space="preserve">Percibir la concentración de salinidad es la primera estrategia para combatir el estrés salino </w:t>
      </w:r>
      <w:r w:rsidRPr="003C6E6A">
        <w:rPr>
          <w:rFonts w:ascii="Arial" w:eastAsia="Calibri" w:hAnsi="Arial" w:cs="Arial"/>
          <w:sz w:val="22"/>
          <w:szCs w:val="22"/>
          <w:lang w:val="es-ES_tradnl" w:eastAsia="en-US"/>
        </w:rPr>
        <w:fldChar w:fldCharType="begin"/>
      </w:r>
      <w:r w:rsidR="00DA383F" w:rsidRPr="003C6E6A">
        <w:rPr>
          <w:rFonts w:ascii="Arial" w:eastAsia="Calibri" w:hAnsi="Arial" w:cs="Arial"/>
          <w:sz w:val="22"/>
          <w:szCs w:val="22"/>
          <w:lang w:val="es-ES_tradnl" w:eastAsia="en-US"/>
        </w:rPr>
        <w:instrText xml:space="preserve"> ADDIN EN.CITE &lt;EndNote&gt;&lt;Cite&gt;&lt;Author&gt;Chinnusamy&lt;/Author&gt;&lt;Year&gt;2006&lt;/Year&gt;&lt;IDText&gt;Salt stress signaling and mechanisms of plant salt tolerance&lt;/IDText&gt;&lt;DisplayText&gt;&lt;style face="superscript"&gt;119, 120&lt;/style&gt;&lt;/DisplayText&gt;&lt;record&gt;&lt;contributors&gt;&lt;tertiary-authors&gt;&lt;author&gt;Springer&lt;/author&gt;&lt;/tertiary-authors&gt;&lt;/contributors&gt;&lt;titles&gt;&lt;title&gt;Salt stress signaling and mechanisms of plant salt tolerance&lt;/title&gt;&lt;/titles&gt;&lt;pages&gt;141-177&lt;/pages&gt;&lt;contributors&gt;&lt;authors&gt;&lt;author&gt;Chinnusamy, Viswanathan&lt;/author&gt;&lt;author&gt;Zhu, Jianhua&lt;/author&gt;&lt;author&gt;Zhu, Jian-Kang&lt;/author&gt;&lt;/authors&gt;&lt;/contributors&gt;&lt;added-date format="utc"&gt;1449231687&lt;/added-date&gt;&lt;ref-type name="Book"&gt;6&lt;/ref-type&gt;&lt;dates&gt;&lt;year&gt;2006&lt;/year&gt;&lt;/dates&gt;&lt;rec-number&gt;119&lt;/rec-number&gt;&lt;publisher&gt;Genetic engineering&lt;/publisher&gt;&lt;last-updated-date format="utc"&gt;1449231867&lt;/last-updated-date&gt;&lt;contributors&gt;&lt;secondary-authors&gt;&lt;author&gt;0387258558&lt;/author&gt;&lt;/secondary-authors&gt;&lt;/contributors&gt;&lt;/record&gt;&lt;/Cite&gt;&lt;Cite&gt;&lt;Author&gt;Tuteja&lt;/Author&gt;&lt;Year&gt;2007&lt;/Year&gt;&lt;IDText&gt;Mechanisms of high salinity tolerance in plants&lt;/IDText&gt;&lt;record&gt;&lt;dates&gt;&lt;pub-dates&gt;&lt;date&gt;2007&lt;/date&gt;&lt;/pub-dates&gt;&lt;year&gt;2007&lt;/year&gt;&lt;/dates&gt;&lt;urls&gt;&lt;related-urls&gt;&lt;url&gt;&amp;lt;Go to ISI&amp;gt;://WOS:000250200300024&lt;/url&gt;&lt;/related-urls&gt;&lt;/urls&gt;&lt;isbn&gt;0076-6879&lt;/isbn&gt;&lt;titles&gt;&lt;title&gt;Mechanisms of high salinity tolerance in plants&lt;/title&gt;&lt;secondary-title&gt;Osmosensing and Osmosignaling&lt;/secondary-title&gt;&lt;/titles&gt;&lt;pages&gt;419-+&lt;/pages&gt;&lt;contributors&gt;&lt;authors&gt;&lt;author&gt;Tuteja, Narendra&lt;/author&gt;&lt;/authors&gt;&lt;/contributors&gt;&lt;added-date format="utc"&gt;1448892937&lt;/added-date&gt;&lt;ref-type name="Journal Article"&gt;17&lt;/ref-type&gt;&lt;rec-number&gt;90&lt;/rec-number&gt;&lt;last-updated-date format="utc"&gt;1448892937&lt;/last-updated-date&gt;&lt;accession-num&gt;WOS:000250200300024&lt;/accession-num&gt;&lt;electronic-resource-num&gt;10.1016/s0076-6879(07)28024-3&lt;/electronic-resource-num&gt;&lt;volume&gt;428&lt;/volume&gt;&lt;/record&gt;&lt;/Cite&gt;&lt;/EndNote&gt;</w:instrText>
      </w:r>
      <w:r w:rsidRPr="003C6E6A">
        <w:rPr>
          <w:rFonts w:ascii="Arial" w:eastAsia="Calibri" w:hAnsi="Arial" w:cs="Arial"/>
          <w:sz w:val="22"/>
          <w:szCs w:val="22"/>
          <w:lang w:val="es-ES_tradnl" w:eastAsia="en-US"/>
        </w:rPr>
        <w:fldChar w:fldCharType="separate"/>
      </w:r>
      <w:r w:rsidR="00DA383F" w:rsidRPr="003C6E6A">
        <w:rPr>
          <w:rFonts w:ascii="Arial" w:eastAsia="Calibri" w:hAnsi="Arial" w:cs="Arial"/>
          <w:noProof/>
          <w:sz w:val="22"/>
          <w:szCs w:val="22"/>
          <w:vertAlign w:val="superscript"/>
          <w:lang w:val="es-ES_tradnl" w:eastAsia="en-US"/>
        </w:rPr>
        <w:t>119, 120</w:t>
      </w:r>
      <w:r w:rsidRPr="003C6E6A">
        <w:rPr>
          <w:rFonts w:ascii="Arial" w:eastAsia="Calibri" w:hAnsi="Arial" w:cs="Arial"/>
          <w:sz w:val="22"/>
          <w:szCs w:val="22"/>
          <w:lang w:val="es-ES_tradnl" w:eastAsia="en-US"/>
        </w:rPr>
        <w:fldChar w:fldCharType="end"/>
      </w:r>
      <w:r w:rsidRPr="003C6E6A">
        <w:rPr>
          <w:rFonts w:ascii="Arial" w:eastAsia="Calibri" w:hAnsi="Arial" w:cs="Arial"/>
          <w:sz w:val="22"/>
          <w:szCs w:val="22"/>
          <w:lang w:val="es-ES_tradnl" w:eastAsia="en-US"/>
        </w:rPr>
        <w:t>. Un sensor membranal detecta la salinidad induciendo “segundos mensajeros” que activa</w:t>
      </w:r>
      <w:r w:rsidRPr="003C6E6A">
        <w:rPr>
          <w:rFonts w:ascii="Arial" w:hAnsi="Arial" w:cs="Arial"/>
          <w:sz w:val="22"/>
          <w:szCs w:val="22"/>
          <w:lang w:val="es-ES_tradnl"/>
        </w:rPr>
        <w:t xml:space="preserve"> la enzima fosfolipasa C (PLC)</w:t>
      </w:r>
      <w:r w:rsidRPr="003C6E6A">
        <w:rPr>
          <w:rFonts w:ascii="Arial" w:eastAsia="Calibri" w:hAnsi="Arial" w:cs="Arial"/>
          <w:sz w:val="22"/>
          <w:szCs w:val="22"/>
          <w:lang w:val="es-ES_tradnl" w:eastAsia="en-US"/>
        </w:rPr>
        <w:t xml:space="preserve"> (</w:t>
      </w:r>
      <w:r w:rsidR="00B9129E" w:rsidRPr="003C6E6A">
        <w:rPr>
          <w:rFonts w:ascii="Arial" w:hAnsi="Arial" w:cs="Arial"/>
          <w:sz w:val="22"/>
          <w:szCs w:val="22"/>
          <w:lang w:val="es-ES_tradnl"/>
        </w:rPr>
        <w:t>ver fi</w:t>
      </w:r>
      <w:r w:rsidRPr="003C6E6A">
        <w:rPr>
          <w:rFonts w:ascii="Arial" w:hAnsi="Arial" w:cs="Arial"/>
          <w:sz w:val="22"/>
          <w:szCs w:val="22"/>
          <w:lang w:val="es-ES_tradnl"/>
        </w:rPr>
        <w:t>gura 2.</w:t>
      </w:r>
      <w:r w:rsidR="00A907FF" w:rsidRPr="003C6E6A">
        <w:rPr>
          <w:rFonts w:ascii="Arial" w:hAnsi="Arial" w:cs="Arial"/>
          <w:sz w:val="22"/>
          <w:szCs w:val="22"/>
          <w:lang w:val="es-ES_tradnl"/>
        </w:rPr>
        <w:t>4</w:t>
      </w:r>
      <w:r w:rsidRPr="003C6E6A">
        <w:rPr>
          <w:rFonts w:ascii="Arial" w:hAnsi="Arial" w:cs="Arial"/>
          <w:sz w:val="22"/>
          <w:szCs w:val="22"/>
          <w:lang w:val="es-ES_tradnl"/>
        </w:rPr>
        <w:t>)</w:t>
      </w:r>
      <w:r w:rsidRPr="003C6E6A">
        <w:rPr>
          <w:rFonts w:ascii="Arial" w:eastAsia="Calibri" w:hAnsi="Arial" w:cs="Arial"/>
          <w:sz w:val="22"/>
          <w:szCs w:val="22"/>
          <w:lang w:val="es-ES_tradnl" w:eastAsia="en-US"/>
        </w:rPr>
        <w:t xml:space="preserve">. </w:t>
      </w:r>
      <w:r w:rsidRPr="003C6E6A">
        <w:rPr>
          <w:rFonts w:ascii="Arial" w:hAnsi="Arial" w:cs="Arial"/>
          <w:sz w:val="22"/>
          <w:szCs w:val="22"/>
          <w:lang w:val="es-ES_tradnl"/>
        </w:rPr>
        <w:t>PLC realiza una reacción de hidrólisis sobre fosfatidilinositol di-fosfato (PIP</w:t>
      </w:r>
      <w:r w:rsidRPr="003C6E6A">
        <w:rPr>
          <w:rFonts w:ascii="Arial" w:hAnsi="Arial" w:cs="Arial"/>
          <w:sz w:val="22"/>
          <w:szCs w:val="22"/>
          <w:vertAlign w:val="subscript"/>
          <w:lang w:val="es-ES_tradnl"/>
        </w:rPr>
        <w:t>2</w:t>
      </w:r>
      <w:r w:rsidRPr="003C6E6A">
        <w:rPr>
          <w:rFonts w:ascii="Arial" w:hAnsi="Arial" w:cs="Arial"/>
          <w:sz w:val="22"/>
          <w:szCs w:val="22"/>
          <w:lang w:val="es-ES_tradnl"/>
        </w:rPr>
        <w:t>), la cual produce IP</w:t>
      </w:r>
      <w:r w:rsidRPr="003C6E6A">
        <w:rPr>
          <w:rFonts w:ascii="Arial" w:hAnsi="Arial" w:cs="Arial"/>
          <w:sz w:val="22"/>
          <w:szCs w:val="22"/>
          <w:vertAlign w:val="subscript"/>
          <w:lang w:val="es-ES_tradnl"/>
        </w:rPr>
        <w:t xml:space="preserve">3 </w:t>
      </w:r>
      <w:r w:rsidRPr="003C6E6A">
        <w:rPr>
          <w:rFonts w:ascii="Arial" w:hAnsi="Arial" w:cs="Arial"/>
          <w:sz w:val="22"/>
          <w:szCs w:val="22"/>
          <w:lang w:val="es-ES_tradnl"/>
        </w:rPr>
        <w:t>(inositol-trifosfato), y diacil glicerol (DAG)</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&lt;EndNote&gt;&lt;Cite&gt;&lt;Author&gt;Tuteja&lt;/Author&gt;&lt;Year&gt;2007&lt;/Year&gt;&lt;IDText&gt;Mechanisms of high salinity tolerance in plants&lt;/IDText&gt;&lt;DisplayText&gt;&lt;style face="superscript"&gt;120&lt;/style&gt;&lt;/DisplayText&gt;&lt;record&gt;&lt;dates&gt;&lt;pub-dates&gt;&lt;date&gt;2007&lt;/date&gt;&lt;/pub-dates&gt;&lt;year&gt;2007&lt;/year&gt;&lt;/dates&gt;&lt;urls&gt;&lt;related-urls&gt;&lt;url&gt;&amp;lt;Go to ISI&amp;gt;://WOS:000250200300024&lt;/url&gt;&lt;/related-urls&gt;&lt;/urls&gt;&lt;isbn&gt;0076-6879&lt;/isbn&gt;&lt;titles&gt;&lt;title&gt;Mechanisms of high salinity tolerance in plants&lt;/title&gt;&lt;secondary-title&gt;Osmosensing and Osmosignaling&lt;/secondary-title&gt;&lt;/titles&gt;&lt;pages&gt;419-+&lt;/pages&gt;&lt;contributors&gt;&lt;authors&gt;&lt;author&gt;Tuteja, Narendra&lt;/author&gt;&lt;/authors&gt;&lt;/contributors&gt;&lt;added-date format="utc"&gt;1448892937&lt;/added-date&gt;&lt;ref-type name="Journal Article"&gt;17&lt;/ref-type&gt;&lt;rec-number&gt;90&lt;/rec-number&gt;&lt;last-updated-date format="utc"&gt;1448892937&lt;/last-updated-date&gt;&lt;accession-num&gt;WOS:000250200300024&lt;/accession-num&gt;&lt;electronic-resource-num&gt;10.1016/s0076-6879(07)28024-3&lt;/electronic-resource-num&gt;&lt;volume&gt;428&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120</w:t>
      </w:r>
      <w:r w:rsidRPr="003C6E6A">
        <w:rPr>
          <w:rFonts w:ascii="Arial" w:hAnsi="Arial" w:cs="Arial"/>
          <w:sz w:val="22"/>
          <w:szCs w:val="22"/>
          <w:lang w:val="es-ES_tradnl"/>
        </w:rPr>
        <w:fldChar w:fldCharType="end"/>
      </w:r>
      <w:r w:rsidRPr="003C6E6A">
        <w:rPr>
          <w:rFonts w:ascii="Arial" w:hAnsi="Arial" w:cs="Arial"/>
          <w:sz w:val="22"/>
          <w:szCs w:val="22"/>
          <w:lang w:val="es-ES_tradnl"/>
        </w:rPr>
        <w:t>. Luego IP</w:t>
      </w:r>
      <w:r w:rsidRPr="003C6E6A">
        <w:rPr>
          <w:rFonts w:ascii="Arial" w:hAnsi="Arial" w:cs="Arial"/>
          <w:sz w:val="22"/>
          <w:szCs w:val="22"/>
          <w:vertAlign w:val="subscript"/>
          <w:lang w:val="es-ES_tradnl"/>
        </w:rPr>
        <w:t>3</w:t>
      </w:r>
      <w:r w:rsidRPr="003C6E6A">
        <w:rPr>
          <w:rFonts w:ascii="Arial" w:hAnsi="Arial" w:cs="Arial"/>
          <w:sz w:val="22"/>
          <w:szCs w:val="22"/>
          <w:lang w:val="es-ES_tradnl"/>
        </w:rPr>
        <w:t xml:space="preserve"> actúa como regulador de las concentraciones de calcio citoplasmático [Ca</w:t>
      </w:r>
      <w:r w:rsidRPr="003C6E6A">
        <w:rPr>
          <w:rFonts w:ascii="Arial" w:hAnsi="Arial" w:cs="Arial"/>
          <w:sz w:val="22"/>
          <w:szCs w:val="22"/>
          <w:vertAlign w:val="superscript"/>
          <w:lang w:val="es-ES_tradnl"/>
        </w:rPr>
        <w:t>2+</w:t>
      </w:r>
      <w:r w:rsidRPr="003C6E6A">
        <w:rPr>
          <w:rFonts w:ascii="Arial" w:hAnsi="Arial" w:cs="Arial"/>
          <w:sz w:val="22"/>
          <w:szCs w:val="22"/>
          <w:vertAlign w:val="subscript"/>
          <w:lang w:val="es-ES_tradnl"/>
        </w:rPr>
        <w:t>cit</w:t>
      </w:r>
      <w:r w:rsidRPr="003C6E6A">
        <w:rPr>
          <w:rFonts w:ascii="Arial" w:hAnsi="Arial" w:cs="Arial"/>
          <w:sz w:val="22"/>
          <w:szCs w:val="22"/>
          <w:lang w:val="es-ES_tradnl"/>
        </w:rPr>
        <w:t>] desde el apoplasto hacia el citoplasma, o por la liberación a partir de fuentes intracelulares como</w:t>
      </w:r>
      <w:r w:rsidRPr="003C6E6A">
        <w:rPr>
          <w:rFonts w:ascii="Arial" w:eastAsia="Calibri" w:hAnsi="Arial" w:cs="Arial"/>
          <w:sz w:val="22"/>
          <w:szCs w:val="22"/>
          <w:lang w:val="es-ES_tradnl" w:eastAsia="en-US"/>
        </w:rPr>
        <w:t xml:space="preserve"> el retículo endoplasmático y las vacuolas provocando un a</w:t>
      </w:r>
      <w:r w:rsidR="009869AD" w:rsidRPr="003C6E6A">
        <w:rPr>
          <w:rFonts w:ascii="Arial" w:eastAsia="Calibri" w:hAnsi="Arial" w:cs="Arial"/>
          <w:sz w:val="22"/>
          <w:szCs w:val="22"/>
          <w:lang w:val="es-ES_tradnl" w:eastAsia="en-US"/>
        </w:rPr>
        <w:t>umento de calcio citoplasmático</w:t>
      </w:r>
      <w:r w:rsidRPr="003C6E6A">
        <w:rPr>
          <w:rFonts w:ascii="Arial" w:eastAsia="Calibri" w:hAnsi="Arial" w:cs="Arial"/>
          <w:sz w:val="22"/>
          <w:szCs w:val="22"/>
          <w:lang w:val="es-ES_tradnl" w:eastAsia="en-US"/>
        </w:rPr>
        <w:fldChar w:fldCharType="begin"/>
      </w:r>
      <w:r w:rsidR="00DA383F" w:rsidRPr="003C6E6A">
        <w:rPr>
          <w:rFonts w:ascii="Arial" w:eastAsia="Calibri" w:hAnsi="Arial" w:cs="Arial"/>
          <w:sz w:val="22"/>
          <w:szCs w:val="22"/>
          <w:lang w:val="es-ES_tradnl" w:eastAsia="en-US"/>
        </w:rPr>
        <w:instrText xml:space="preserve"> ADDIN EN.CITE &lt;EndNote&gt;&lt;Cite&gt;&lt;Author&gt;Zhu&lt;/Author&gt;&lt;Year&gt;2003&lt;/Year&gt;&lt;IDText&gt;Regulation of ion homeostasis under salt stress&lt;/IDText&gt;&lt;DisplayText&gt;&lt;style face="superscript"&gt;44, 121&lt;/style&gt;&lt;/DisplayText&gt;&lt;record&gt;&lt;dates&gt;&lt;pub-dates&gt;&lt;date&gt;Oct&lt;/date&gt;&lt;/pub-dates&gt;&lt;year&gt;2003&lt;/year&gt;&lt;/dates&gt;&lt;urls&gt;&lt;related-urls&gt;&lt;url&gt;&amp;lt;Go to ISI&amp;gt;://WOS:000185580800006&lt;/url&gt;&lt;/related-urls&gt;&lt;/urls&gt;&lt;isbn&gt;1369-5266&lt;/isbn&gt;&lt;titles&gt;&lt;title&gt;Regulation of ion homeostasis under salt stress&lt;/title&gt;&lt;secondary-title&gt;Current Opinion in Plant Biology&lt;/secondary-title&gt;&lt;/titles&gt;&lt;pages&gt;441-445&lt;/pages&gt;&lt;number&gt;5&lt;/number&gt;&lt;contributors&gt;&lt;authors&gt;&lt;author&gt;Zhu, J. K.&lt;/author&gt;&lt;/authors&gt;&lt;/contributors&gt;&lt;added-date format="utc"&gt;1448894296&lt;/added-date&gt;&lt;ref-type name="Journal Article"&gt;17&lt;/ref-type&gt;&lt;rec-number&gt;104&lt;/rec-number&gt;&lt;last-updated-date format="utc"&gt;1448894296&lt;/last-updated-date&gt;&lt;accession-num&gt;WOS:000185580800006&lt;/accession-num&gt;&lt;electronic-resource-num&gt;10.1016/s1369-5266(03)00085-2&lt;/electronic-resource-num&gt;&lt;volume&gt;6&lt;/volume&gt;&lt;/record&gt;&lt;/Cite&gt;&lt;Cite&gt;&lt;Author&gt;Zhu&lt;/Author&gt;&lt;Year&gt;2002&lt;/Year&gt;&lt;IDText&gt;Salt and drought stress signal transduction in plants&lt;/IDText&gt;&lt;record&gt;&lt;dates&gt;&lt;pub-dates&gt;&lt;date&gt;2002&lt;/date&gt;&lt;/pub-dates&gt;&lt;year&gt;2002&lt;/year&gt;&lt;/dates&gt;&lt;urls&gt;&lt;related-urls&gt;&lt;url&gt;&amp;lt;Go to ISI&amp;gt;://WOS:000177183300011&lt;/url&gt;&lt;/related-urls&gt;&lt;/urls&gt;&lt;isbn&gt;1040-2519&lt;/isbn&gt;&lt;titles&gt;&lt;title&gt;Salt and drought stress signal transduction in plants&lt;/title&gt;&lt;secondary-title&gt;Annual Review of Plant Biology&lt;/secondary-title&gt;&lt;/titles&gt;&lt;pages&gt;247-273&lt;/pages&gt;&lt;contributors&gt;&lt;authors&gt;&lt;author&gt;Zhu, J. K.&lt;/author&gt;&lt;/authors&gt;&lt;/contributors&gt;&lt;added-date format="utc"&gt;1448894259&lt;/added-date&gt;&lt;ref-type name="Journal Article"&gt;17&lt;/ref-type&gt;&lt;rec-number&gt;103&lt;/rec-number&gt;&lt;last-updated-date format="utc"&gt;1448894259&lt;/last-updated-date&gt;&lt;accession-num&gt;WOS:000177183300011&lt;/accession-num&gt;&lt;electronic-resource-num&gt;10.1146/annurev.arplant.53.091401.143329&lt;/electronic-resource-num&gt;&lt;volume&gt;53&lt;/volume&gt;&lt;/record&gt;&lt;/Cite&gt;&lt;/EndNote&gt;</w:instrText>
      </w:r>
      <w:r w:rsidRPr="003C6E6A">
        <w:rPr>
          <w:rFonts w:ascii="Arial" w:eastAsia="Calibri" w:hAnsi="Arial" w:cs="Arial"/>
          <w:sz w:val="22"/>
          <w:szCs w:val="22"/>
          <w:lang w:val="es-ES_tradnl" w:eastAsia="en-US"/>
        </w:rPr>
        <w:fldChar w:fldCharType="separate"/>
      </w:r>
      <w:r w:rsidR="00DA383F" w:rsidRPr="003C6E6A">
        <w:rPr>
          <w:rFonts w:ascii="Arial" w:eastAsia="Calibri" w:hAnsi="Arial" w:cs="Arial"/>
          <w:noProof/>
          <w:sz w:val="22"/>
          <w:szCs w:val="22"/>
          <w:vertAlign w:val="superscript"/>
          <w:lang w:val="es-ES_tradnl" w:eastAsia="en-US"/>
        </w:rPr>
        <w:t>44, 121</w:t>
      </w:r>
      <w:r w:rsidRPr="003C6E6A">
        <w:rPr>
          <w:rFonts w:ascii="Arial" w:eastAsia="Calibri" w:hAnsi="Arial" w:cs="Arial"/>
          <w:sz w:val="22"/>
          <w:szCs w:val="22"/>
          <w:lang w:val="es-ES_tradnl" w:eastAsia="en-US"/>
        </w:rPr>
        <w:fldChar w:fldCharType="end"/>
      </w:r>
      <w:r w:rsidRPr="003C6E6A">
        <w:rPr>
          <w:rFonts w:ascii="Arial" w:eastAsia="Calibri" w:hAnsi="Arial" w:cs="Arial"/>
          <w:sz w:val="22"/>
          <w:szCs w:val="22"/>
          <w:lang w:val="es-ES_tradnl" w:eastAsia="en-US"/>
        </w:rPr>
        <w:t>. Este trascendental incremento de Ca</w:t>
      </w:r>
      <w:r w:rsidRPr="003C6E6A">
        <w:rPr>
          <w:rFonts w:ascii="Arial" w:eastAsia="Calibri" w:hAnsi="Arial" w:cs="Arial"/>
          <w:sz w:val="22"/>
          <w:szCs w:val="22"/>
          <w:vertAlign w:val="superscript"/>
          <w:lang w:val="es-ES_tradnl" w:eastAsia="en-US"/>
        </w:rPr>
        <w:t xml:space="preserve">2+ </w:t>
      </w:r>
      <w:r w:rsidRPr="003C6E6A">
        <w:rPr>
          <w:rFonts w:ascii="Arial" w:eastAsia="Calibri" w:hAnsi="Arial" w:cs="Arial"/>
          <w:sz w:val="22"/>
          <w:szCs w:val="22"/>
          <w:lang w:val="es-ES_tradnl" w:eastAsia="en-US"/>
        </w:rPr>
        <w:t>citosólico es detectado por la proteína de unión a calcio SOS3, que forma un complejo con la proteína kinasa SOS2</w:t>
      </w:r>
      <w:r w:rsidRPr="003C6E6A">
        <w:rPr>
          <w:rFonts w:ascii="Arial" w:eastAsia="Calibri" w:hAnsi="Arial" w:cs="Arial"/>
          <w:sz w:val="22"/>
          <w:szCs w:val="22"/>
          <w:lang w:val="es-ES_tradnl" w:eastAsia="en-US"/>
        </w:rPr>
        <w:fldChar w:fldCharType="begin"/>
      </w:r>
      <w:r w:rsidR="00047F75" w:rsidRPr="003C6E6A">
        <w:rPr>
          <w:rFonts w:ascii="Arial" w:eastAsia="Calibri" w:hAnsi="Arial" w:cs="Arial"/>
          <w:sz w:val="22"/>
          <w:szCs w:val="22"/>
          <w:lang w:val="es-ES_tradnl" w:eastAsia="en-US"/>
        </w:rPr>
        <w:instrText xml:space="preserve"> ADDIN EN.CITE &lt;EndNote&gt;&lt;Cite&gt;&lt;Author&gt;Chinnusamy&lt;/Author&gt;&lt;Year&gt;2006&lt;/Year&gt;&lt;IDText&gt;Salt stress signaling and mechanisms of plant salt tolerance&lt;/IDText&gt;&lt;DisplayText&gt;&lt;style face="superscript"&gt;119&lt;/style&gt;&lt;/DisplayText&gt;&lt;record&gt;&lt;contributors&gt;&lt;tertiary-authors&gt;&lt;author&gt;Springer&lt;/author&gt;&lt;/tertiary-authors&gt;&lt;/contributors&gt;&lt;titles&gt;&lt;title&gt;Salt stress signaling and mechanisms of plant salt tolerance&lt;/title&gt;&lt;/titles&gt;&lt;pages&gt;141-177&lt;/pages&gt;&lt;contributors&gt;&lt;authors&gt;&lt;author&gt;Chinnusamy, Viswanathan&lt;/author&gt;&lt;author&gt;Zhu, Jianhua&lt;/author&gt;&lt;author&gt;Zhu, Jian-Kang&lt;/author&gt;&lt;/authors&gt;&lt;/contributors&gt;&lt;added-date format="utc"&gt;1449231687&lt;/added-date&gt;&lt;ref-type name="Book"&gt;6&lt;/ref-type&gt;&lt;dates&gt;&lt;year&gt;2006&lt;/year&gt;&lt;/dates&gt;&lt;rec-number&gt;119&lt;/rec-number&gt;&lt;publisher&gt;Genetic engineering&lt;/publisher&gt;&lt;last-updated-date format="utc"&gt;1449231867&lt;/last-updated-date&gt;&lt;contributors&gt;&lt;secondary-authors&gt;&lt;author&gt;0387258558&lt;/author&gt;&lt;/secondary-authors&gt;&lt;/contributors&gt;&lt;/record&gt;&lt;/Cite&gt;&lt;/EndNote&gt;</w:instrText>
      </w:r>
      <w:r w:rsidRPr="003C6E6A">
        <w:rPr>
          <w:rFonts w:ascii="Arial" w:eastAsia="Calibri" w:hAnsi="Arial" w:cs="Arial"/>
          <w:sz w:val="22"/>
          <w:szCs w:val="22"/>
          <w:lang w:val="es-ES_tradnl" w:eastAsia="en-US"/>
        </w:rPr>
        <w:fldChar w:fldCharType="separate"/>
      </w:r>
      <w:r w:rsidR="00047F75" w:rsidRPr="003C6E6A">
        <w:rPr>
          <w:rFonts w:ascii="Arial" w:eastAsia="Calibri" w:hAnsi="Arial" w:cs="Arial"/>
          <w:noProof/>
          <w:sz w:val="22"/>
          <w:szCs w:val="22"/>
          <w:vertAlign w:val="superscript"/>
          <w:lang w:val="es-ES_tradnl" w:eastAsia="en-US"/>
        </w:rPr>
        <w:t>119</w:t>
      </w:r>
      <w:r w:rsidRPr="003C6E6A">
        <w:rPr>
          <w:rFonts w:ascii="Arial" w:eastAsia="Calibri" w:hAnsi="Arial" w:cs="Arial"/>
          <w:sz w:val="22"/>
          <w:szCs w:val="22"/>
          <w:lang w:val="es-ES_tradnl" w:eastAsia="en-US"/>
        </w:rPr>
        <w:fldChar w:fldCharType="end"/>
      </w:r>
      <w:r w:rsidR="009869AD" w:rsidRPr="003C6E6A">
        <w:rPr>
          <w:rFonts w:ascii="Arial" w:eastAsia="Calibri" w:hAnsi="Arial" w:cs="Arial"/>
          <w:sz w:val="22"/>
          <w:szCs w:val="22"/>
          <w:lang w:val="es-ES_tradnl" w:eastAsia="en-US"/>
        </w:rPr>
        <w:t xml:space="preserve">. </w:t>
      </w:r>
    </w:p>
    <w:p w14:paraId="56BC6C13" w14:textId="77777777" w:rsidR="00A907FF" w:rsidRPr="003C6E6A" w:rsidRDefault="00A907FF" w:rsidP="00A43E9A">
      <w:pPr>
        <w:spacing w:after="0"/>
        <w:jc w:val="both"/>
        <w:rPr>
          <w:rFonts w:ascii="Arial" w:eastAsia="Calibri" w:hAnsi="Arial" w:cs="Arial"/>
          <w:sz w:val="22"/>
          <w:szCs w:val="22"/>
          <w:lang w:val="es-ES_tradnl" w:eastAsia="en-US"/>
        </w:rPr>
      </w:pPr>
    </w:p>
    <w:p w14:paraId="2ABD364C" w14:textId="117D6641" w:rsidR="007720AB" w:rsidRPr="003C6E6A" w:rsidRDefault="007B3BA2" w:rsidP="00A43E9A">
      <w:pPr>
        <w:spacing w:after="0"/>
        <w:jc w:val="both"/>
        <w:rPr>
          <w:rFonts w:ascii="Arial" w:hAnsi="Arial" w:cs="Arial"/>
          <w:sz w:val="22"/>
          <w:szCs w:val="22"/>
          <w:lang w:val="es-ES_tradnl"/>
        </w:rPr>
      </w:pPr>
      <w:r>
        <w:rPr>
          <w:rFonts w:ascii="Arial" w:eastAsia="Calibri" w:hAnsi="Arial" w:cs="Arial"/>
          <w:sz w:val="22"/>
          <w:szCs w:val="22"/>
          <w:lang w:val="es-ES_tradnl" w:eastAsia="en-US"/>
        </w:rPr>
        <w:t>E</w:t>
      </w:r>
      <w:r w:rsidR="009869AD" w:rsidRPr="003C6E6A">
        <w:rPr>
          <w:rFonts w:ascii="Arial" w:eastAsia="Calibri" w:hAnsi="Arial" w:cs="Arial"/>
          <w:sz w:val="22"/>
          <w:szCs w:val="22"/>
          <w:lang w:val="es-ES_tradnl" w:eastAsia="en-US"/>
        </w:rPr>
        <w:t>ste complejo SOS3/SOS2</w:t>
      </w:r>
      <w:r w:rsidR="007720AB" w:rsidRPr="003C6E6A">
        <w:rPr>
          <w:rFonts w:ascii="Arial" w:eastAsia="Calibri" w:hAnsi="Arial" w:cs="Arial"/>
          <w:sz w:val="22"/>
          <w:szCs w:val="22"/>
          <w:lang w:val="es-ES_tradnl" w:eastAsia="en-US"/>
        </w:rPr>
        <w:fldChar w:fldCharType="begin"/>
      </w:r>
      <w:r w:rsidR="00047F75" w:rsidRPr="003C6E6A">
        <w:rPr>
          <w:rFonts w:ascii="Arial" w:eastAsia="Calibri" w:hAnsi="Arial" w:cs="Arial"/>
          <w:sz w:val="22"/>
          <w:szCs w:val="22"/>
          <w:lang w:val="es-ES_tradnl" w:eastAsia="en-US"/>
        </w:rPr>
        <w:instrText xml:space="preserve"> ADDIN EN.CITE &lt;EndNote&gt;&lt;Cite&gt;&lt;Author&gt;Munns&lt;/Author&gt;&lt;Year&gt;2008&lt;/Year&gt;&lt;IDText&gt;Mechanisms of salinity tolerance&lt;/IDText&gt;&lt;DisplayText&gt;&lt;style face="superscript"&gt;122&lt;/style&gt;&lt;/DisplayText&gt;&lt;record&gt;&lt;dates&gt;&lt;pub-dates&gt;&lt;date&gt;2008&lt;/date&gt;&lt;/pub-dates&gt;&lt;year&gt;2008&lt;/year&gt;&lt;/dates&gt;&lt;urls&gt;&lt;related-urls&gt;&lt;url&gt;&amp;lt;Go to ISI&amp;gt;://WOS:000256593200026&lt;/url&gt;&lt;/related-urls&gt;&lt;/urls&gt;&lt;isbn&gt;1543-5008&lt;/isbn&gt;&lt;titles&gt;&lt;title&gt;Mechanisms of salinity tolerance&lt;/title&gt;&lt;secondary-title&gt;Annual Review of Plant Biology&lt;/secondary-title&gt;&lt;/titles&gt;&lt;pages&gt;651-681&lt;/pages&gt;&lt;contributors&gt;&lt;authors&gt;&lt;author&gt;Munns, Rana&lt;/author&gt;&lt;author&gt;Tester, Mark&lt;/author&gt;&lt;/authors&gt;&lt;/contributors&gt;&lt;added-date format="utc"&gt;1448750871&lt;/added-date&gt;&lt;ref-type name="Journal Article"&gt;17&lt;/ref-type&gt;&lt;rec-number&gt;53&lt;/rec-number&gt;&lt;last-updated-date format="utc"&gt;1448750871&lt;/last-updated-date&gt;&lt;accession-num&gt;WOS:000256593200026&lt;/accession-num&gt;&lt;electronic-resource-num&gt;10.1146/annurev.arplant.59.032607.092911&lt;/electronic-resource-num&gt;&lt;volume&gt;59&lt;/volume&gt;&lt;/record&gt;&lt;/Cite&gt;&lt;/EndNote&gt;</w:instrText>
      </w:r>
      <w:r w:rsidR="007720AB" w:rsidRPr="003C6E6A">
        <w:rPr>
          <w:rFonts w:ascii="Arial" w:eastAsia="Calibri" w:hAnsi="Arial" w:cs="Arial"/>
          <w:sz w:val="22"/>
          <w:szCs w:val="22"/>
          <w:lang w:val="es-ES_tradnl" w:eastAsia="en-US"/>
        </w:rPr>
        <w:fldChar w:fldCharType="separate"/>
      </w:r>
      <w:r w:rsidR="00047F75" w:rsidRPr="003C6E6A">
        <w:rPr>
          <w:rFonts w:ascii="Arial" w:eastAsia="Calibri" w:hAnsi="Arial" w:cs="Arial"/>
          <w:noProof/>
          <w:sz w:val="22"/>
          <w:szCs w:val="22"/>
          <w:vertAlign w:val="superscript"/>
          <w:lang w:val="es-ES_tradnl" w:eastAsia="en-US"/>
        </w:rPr>
        <w:t>122</w:t>
      </w:r>
      <w:r w:rsidR="007720AB" w:rsidRPr="003C6E6A">
        <w:rPr>
          <w:rFonts w:ascii="Arial" w:eastAsia="Calibri" w:hAnsi="Arial" w:cs="Arial"/>
          <w:sz w:val="22"/>
          <w:szCs w:val="22"/>
          <w:lang w:val="es-ES_tradnl" w:eastAsia="en-US"/>
        </w:rPr>
        <w:fldChar w:fldCharType="end"/>
      </w:r>
      <w:r w:rsidR="007720AB" w:rsidRPr="003C6E6A">
        <w:rPr>
          <w:rFonts w:ascii="Arial" w:eastAsia="Calibri" w:hAnsi="Arial" w:cs="Arial"/>
          <w:sz w:val="22"/>
          <w:szCs w:val="22"/>
          <w:lang w:val="es-ES_tradnl" w:eastAsia="en-US"/>
        </w:rPr>
        <w:t xml:space="preserve">, es dirigido hacia la membrana plasmática donde activa el antiportador </w:t>
      </w:r>
      <w:r w:rsidR="007720AB" w:rsidRPr="003C6E6A">
        <w:rPr>
          <w:rFonts w:ascii="Arial" w:hAnsi="Arial" w:cs="Arial"/>
          <w:sz w:val="22"/>
          <w:szCs w:val="22"/>
          <w:lang w:val="es-ES_tradnl"/>
        </w:rPr>
        <w:t>Na</w:t>
      </w:r>
      <w:r w:rsidR="007720AB" w:rsidRPr="003C6E6A">
        <w:rPr>
          <w:rFonts w:ascii="Arial" w:hAnsi="Arial" w:cs="Arial"/>
          <w:sz w:val="22"/>
          <w:szCs w:val="22"/>
          <w:vertAlign w:val="superscript"/>
          <w:lang w:val="es-ES_tradnl"/>
        </w:rPr>
        <w:t>+</w:t>
      </w:r>
      <w:r w:rsidR="007720AB" w:rsidRPr="003C6E6A">
        <w:rPr>
          <w:rFonts w:ascii="Arial" w:hAnsi="Arial" w:cs="Arial"/>
          <w:sz w:val="22"/>
          <w:szCs w:val="22"/>
          <w:lang w:val="es-ES_tradnl"/>
        </w:rPr>
        <w:t>/H</w:t>
      </w:r>
      <w:r w:rsidR="007720AB" w:rsidRPr="003C6E6A">
        <w:rPr>
          <w:rFonts w:ascii="Arial" w:hAnsi="Arial" w:cs="Arial"/>
          <w:sz w:val="22"/>
          <w:szCs w:val="22"/>
          <w:vertAlign w:val="superscript"/>
          <w:lang w:val="es-ES_tradnl"/>
        </w:rPr>
        <w:t>+</w:t>
      </w:r>
      <w:r w:rsidR="007720AB" w:rsidRPr="003C6E6A">
        <w:rPr>
          <w:rFonts w:ascii="Arial" w:eastAsia="Calibri" w:hAnsi="Arial" w:cs="Arial"/>
          <w:sz w:val="22"/>
          <w:szCs w:val="22"/>
          <w:lang w:val="es-ES_tradnl" w:eastAsia="en-US"/>
        </w:rPr>
        <w:t xml:space="preserve"> de unión a membrana SOS1, r</w:t>
      </w:r>
      <w:r w:rsidR="007720AB" w:rsidRPr="003C6E6A">
        <w:rPr>
          <w:rFonts w:ascii="Arial" w:hAnsi="Arial" w:cs="Arial"/>
          <w:sz w:val="22"/>
          <w:szCs w:val="22"/>
          <w:lang w:val="es-ES_tradnl"/>
        </w:rPr>
        <w:t>estringiendo la entrada de Na</w:t>
      </w:r>
      <w:r w:rsidR="007720AB" w:rsidRPr="003C6E6A">
        <w:rPr>
          <w:rFonts w:ascii="Arial" w:hAnsi="Arial" w:cs="Arial"/>
          <w:sz w:val="22"/>
          <w:szCs w:val="22"/>
          <w:vertAlign w:val="superscript"/>
          <w:lang w:val="es-ES_tradnl"/>
        </w:rPr>
        <w:t>+</w:t>
      </w:r>
      <w:r w:rsidR="009869AD" w:rsidRPr="003C6E6A">
        <w:rPr>
          <w:rFonts w:ascii="Arial" w:hAnsi="Arial" w:cs="Arial"/>
          <w:sz w:val="22"/>
          <w:szCs w:val="22"/>
          <w:lang w:val="es-ES_tradnl"/>
        </w:rPr>
        <w:t xml:space="preserve"> al citosol</w:t>
      </w:r>
      <w:r w:rsidR="007720AB"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&lt;EndNote&gt;&lt;Cite&gt;&lt;Author&gt;Liu&lt;/Author&gt;&lt;Year&gt;2000&lt;/Year&gt;&lt;IDText&gt;The Arabidopsis thaliana SOS2 gene encodes a protein kinase that is required for salt tolerance&lt;/IDText&gt;&lt;DisplayText&gt;&lt;style face="superscript"&gt;123&lt;/style&gt;&lt;/DisplayText&gt;&lt;record&gt;&lt;dates&gt;&lt;pub-dates&gt;&lt;date&gt;Mar 28&lt;/date&gt;&lt;/pub-dates&gt;&lt;year&gt;2000&lt;/year&gt;&lt;/dates&gt;&lt;urls&gt;&lt;related-urls&gt;&lt;url&gt;&amp;lt;Go to ISI&amp;gt;://WOS:000086195200137&lt;/url&gt;&lt;/related-urls&gt;&lt;/urls&gt;&lt;isbn&gt;0027-8424&lt;/isbn&gt;&lt;titles&gt;&lt;title&gt;The Arabidopsis thaliana SOS2 gene encodes a protein kinase that is required for salt tolerance&lt;/title&gt;&lt;secondary-title&gt;Proceedings of the National Academy of Sciences of the United States of America&lt;/secondary-title&gt;&lt;/titles&gt;&lt;pages&gt;3730-3734&lt;/pages&gt;&lt;number&gt;7&lt;/number&gt;&lt;contributors&gt;&lt;authors&gt;&lt;author&gt;Liu, J. P.&lt;/author&gt;&lt;author&gt;Ishitani, M.&lt;/author&gt;&lt;author&gt;Halfter, U.&lt;/author&gt;&lt;author&gt;Kim, C. S.&lt;/author&gt;&lt;author&gt;Zhu, J. K.&lt;/author&gt;&lt;/authors&gt;&lt;/contributors&gt;&lt;added-date format="utc"&gt;1448750108&lt;/added-date&gt;&lt;ref-type name="Journal Article"&gt;17&lt;/ref-type&gt;&lt;rec-number&gt;43&lt;/rec-number&gt;&lt;last-updated-date format="utc"&gt;1448750108&lt;/last-updated-date&gt;&lt;accession-num&gt;WOS:000086195200137&lt;/accession-num&gt;&lt;electronic-resource-num&gt;10.1073/pnas.060034197&lt;/electronic-resource-num&gt;&lt;volume&gt;97&lt;/volume&gt;&lt;/record&gt;&lt;/Cite&gt;&lt;/EndNote&gt;</w:instrText>
      </w:r>
      <w:r w:rsidR="007720AB"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123</w:t>
      </w:r>
      <w:r w:rsidR="007720AB" w:rsidRPr="003C6E6A">
        <w:rPr>
          <w:rFonts w:ascii="Arial" w:hAnsi="Arial" w:cs="Arial"/>
          <w:sz w:val="22"/>
          <w:szCs w:val="22"/>
          <w:lang w:val="es-ES_tradnl"/>
        </w:rPr>
        <w:fldChar w:fldCharType="end"/>
      </w:r>
      <w:r w:rsidR="007720AB" w:rsidRPr="003C6E6A">
        <w:rPr>
          <w:rFonts w:ascii="Arial" w:hAnsi="Arial" w:cs="Arial"/>
          <w:sz w:val="22"/>
          <w:szCs w:val="22"/>
          <w:lang w:val="es-ES_tradnl"/>
        </w:rPr>
        <w:t xml:space="preserve"> </w:t>
      </w:r>
      <w:r w:rsidR="007720AB" w:rsidRPr="003C6E6A">
        <w:rPr>
          <w:rFonts w:ascii="Arial" w:hAnsi="Arial" w:cs="Arial"/>
          <w:sz w:val="22"/>
          <w:szCs w:val="22"/>
          <w:lang w:val="es-ES_tradnl"/>
        </w:rPr>
        <w:lastRenderedPageBreak/>
        <w:t>(</w:t>
      </w:r>
      <w:r w:rsidR="00B9129E" w:rsidRPr="003C6E6A">
        <w:rPr>
          <w:rFonts w:ascii="Arial" w:hAnsi="Arial" w:cs="Arial"/>
          <w:sz w:val="22"/>
          <w:szCs w:val="22"/>
          <w:lang w:val="es-ES_tradnl"/>
        </w:rPr>
        <w:t>ver f</w:t>
      </w:r>
      <w:r w:rsidR="007720AB" w:rsidRPr="003C6E6A">
        <w:rPr>
          <w:rFonts w:ascii="Arial" w:hAnsi="Arial" w:cs="Arial"/>
          <w:sz w:val="22"/>
          <w:szCs w:val="22"/>
          <w:lang w:val="es-ES_tradnl"/>
        </w:rPr>
        <w:t>igura 2.</w:t>
      </w:r>
      <w:r w:rsidR="00A907FF" w:rsidRPr="003C6E6A">
        <w:rPr>
          <w:rFonts w:ascii="Arial" w:hAnsi="Arial" w:cs="Arial"/>
          <w:sz w:val="22"/>
          <w:szCs w:val="22"/>
          <w:lang w:val="es-ES_tradnl"/>
        </w:rPr>
        <w:t>5</w:t>
      </w:r>
      <w:r w:rsidR="007720AB" w:rsidRPr="003C6E6A">
        <w:rPr>
          <w:rFonts w:ascii="Arial" w:hAnsi="Arial" w:cs="Arial"/>
          <w:sz w:val="22"/>
          <w:szCs w:val="22"/>
          <w:lang w:val="es-ES_tradnl"/>
        </w:rPr>
        <w:t>). Por otro lado, SOS2 también está involucrado en la inhibici</w:t>
      </w:r>
      <w:r w:rsidR="003C28A6" w:rsidRPr="003C6E6A">
        <w:rPr>
          <w:rFonts w:ascii="Arial" w:hAnsi="Arial" w:cs="Arial"/>
          <w:sz w:val="22"/>
          <w:szCs w:val="22"/>
          <w:lang w:val="es-ES_tradnl"/>
        </w:rPr>
        <w:t>ón del transportador de sodio</w:t>
      </w:r>
      <w:r w:rsidR="007720AB" w:rsidRPr="003C6E6A">
        <w:rPr>
          <w:rFonts w:ascii="Arial" w:hAnsi="Arial" w:cs="Arial"/>
          <w:sz w:val="22"/>
          <w:szCs w:val="22"/>
          <w:lang w:val="es-ES_tradnl"/>
        </w:rPr>
        <w:t xml:space="preserve"> HKT1 que media la entrada de Na</w:t>
      </w:r>
      <w:r w:rsidR="007720AB" w:rsidRPr="003C6E6A">
        <w:rPr>
          <w:rFonts w:ascii="Arial" w:hAnsi="Arial" w:cs="Arial"/>
          <w:sz w:val="22"/>
          <w:szCs w:val="22"/>
          <w:vertAlign w:val="superscript"/>
          <w:lang w:val="es-ES_tradnl"/>
        </w:rPr>
        <w:t>+</w:t>
      </w:r>
      <w:r w:rsidR="007720AB" w:rsidRPr="003C6E6A">
        <w:rPr>
          <w:rFonts w:ascii="Arial" w:hAnsi="Arial" w:cs="Arial"/>
          <w:sz w:val="22"/>
          <w:szCs w:val="22"/>
          <w:lang w:val="es-ES_tradnl"/>
        </w:rPr>
        <w:t xml:space="preserve"> al citoplasma, y en la activación del transportador </w:t>
      </w:r>
      <w:r w:rsidR="007720AB" w:rsidRPr="003C6E6A">
        <w:rPr>
          <w:rFonts w:ascii="Arial" w:eastAsia="Calibri" w:hAnsi="Arial" w:cs="Arial"/>
          <w:sz w:val="22"/>
          <w:szCs w:val="22"/>
          <w:lang w:val="es-ES_tradnl" w:eastAsia="en-US"/>
        </w:rPr>
        <w:t>de membrana vacuolar K</w:t>
      </w:r>
      <w:r w:rsidR="007720AB" w:rsidRPr="003C6E6A">
        <w:rPr>
          <w:rFonts w:ascii="Arial" w:eastAsia="Calibri" w:hAnsi="Arial" w:cs="Arial"/>
          <w:sz w:val="22"/>
          <w:szCs w:val="22"/>
          <w:vertAlign w:val="superscript"/>
          <w:lang w:val="es-ES_tradnl" w:eastAsia="en-US"/>
        </w:rPr>
        <w:t>+</w:t>
      </w:r>
      <w:r w:rsidR="007720AB" w:rsidRPr="003C6E6A">
        <w:rPr>
          <w:rFonts w:ascii="Arial" w:eastAsia="Calibri" w:hAnsi="Arial" w:cs="Arial"/>
          <w:sz w:val="22"/>
          <w:szCs w:val="22"/>
          <w:lang w:val="es-ES_tradnl" w:eastAsia="en-US"/>
        </w:rPr>
        <w:t xml:space="preserve">, </w:t>
      </w:r>
      <w:r w:rsidR="007720AB" w:rsidRPr="003C6E6A">
        <w:rPr>
          <w:rFonts w:ascii="Arial" w:hAnsi="Arial" w:cs="Arial"/>
          <w:sz w:val="22"/>
          <w:szCs w:val="22"/>
          <w:lang w:val="es-ES_tradnl"/>
        </w:rPr>
        <w:t>Na</w:t>
      </w:r>
      <w:r w:rsidR="007720AB" w:rsidRPr="003C6E6A">
        <w:rPr>
          <w:rFonts w:ascii="Arial" w:hAnsi="Arial" w:cs="Arial"/>
          <w:sz w:val="22"/>
          <w:szCs w:val="22"/>
          <w:vertAlign w:val="superscript"/>
          <w:lang w:val="es-ES_tradnl"/>
        </w:rPr>
        <w:t>+</w:t>
      </w:r>
      <w:r w:rsidR="007720AB" w:rsidRPr="003C6E6A">
        <w:rPr>
          <w:rFonts w:ascii="Arial" w:hAnsi="Arial" w:cs="Arial"/>
          <w:sz w:val="22"/>
          <w:szCs w:val="22"/>
          <w:lang w:val="es-ES_tradnl"/>
        </w:rPr>
        <w:t>/H</w:t>
      </w:r>
      <w:r w:rsidR="007720AB" w:rsidRPr="003C6E6A">
        <w:rPr>
          <w:rFonts w:ascii="Arial" w:hAnsi="Arial" w:cs="Arial"/>
          <w:sz w:val="22"/>
          <w:szCs w:val="22"/>
          <w:vertAlign w:val="superscript"/>
          <w:lang w:val="es-ES_tradnl"/>
        </w:rPr>
        <w:t>+</w:t>
      </w:r>
      <w:r w:rsidR="007720AB" w:rsidRPr="003C6E6A">
        <w:rPr>
          <w:rFonts w:ascii="Arial" w:eastAsia="Calibri" w:hAnsi="Arial" w:cs="Arial"/>
          <w:sz w:val="22"/>
          <w:szCs w:val="22"/>
          <w:lang w:val="es-ES_tradnl" w:eastAsia="en-US"/>
        </w:rPr>
        <w:t xml:space="preserve"> (NHX1), que </w:t>
      </w:r>
      <w:r w:rsidR="007720AB" w:rsidRPr="003C6E6A">
        <w:rPr>
          <w:rFonts w:ascii="Arial" w:hAnsi="Arial" w:cs="Arial"/>
          <w:sz w:val="22"/>
          <w:szCs w:val="22"/>
          <w:lang w:val="es-ES_tradnl"/>
        </w:rPr>
        <w:t>promueve la</w:t>
      </w:r>
      <w:r w:rsidR="00A43E9A" w:rsidRPr="003C6E6A">
        <w:rPr>
          <w:rFonts w:ascii="Arial" w:hAnsi="Arial" w:cs="Arial"/>
          <w:sz w:val="22"/>
          <w:szCs w:val="22"/>
          <w:lang w:val="es-ES_tradnl"/>
        </w:rPr>
        <w:t xml:space="preserve"> </w:t>
      </w:r>
      <w:r w:rsidR="007720AB" w:rsidRPr="003C6E6A">
        <w:rPr>
          <w:rFonts w:ascii="Arial" w:hAnsi="Arial" w:cs="Arial"/>
          <w:sz w:val="22"/>
          <w:szCs w:val="22"/>
          <w:lang w:val="es-ES_tradnl"/>
        </w:rPr>
        <w:t>compartimentalización de Na</w:t>
      </w:r>
      <w:r w:rsidR="007720AB" w:rsidRPr="003C6E6A">
        <w:rPr>
          <w:rFonts w:ascii="Arial" w:hAnsi="Arial" w:cs="Arial"/>
          <w:sz w:val="22"/>
          <w:szCs w:val="22"/>
          <w:vertAlign w:val="superscript"/>
          <w:lang w:val="es-ES_tradnl"/>
        </w:rPr>
        <w:t>+</w:t>
      </w:r>
      <w:r w:rsidR="007720AB" w:rsidRPr="003C6E6A">
        <w:rPr>
          <w:rFonts w:ascii="Arial" w:hAnsi="Arial" w:cs="Arial"/>
          <w:sz w:val="22"/>
          <w:szCs w:val="22"/>
          <w:lang w:val="es-ES_tradnl"/>
        </w:rPr>
        <w:t xml:space="preserve"> dentro de la vacuolas</w:t>
      </w:r>
      <w:r w:rsidR="007720AB" w:rsidRPr="003C6E6A">
        <w:rPr>
          <w:rFonts w:ascii="Arial" w:hAnsi="Arial" w:cs="Arial"/>
          <w:sz w:val="22"/>
          <w:szCs w:val="22"/>
          <w:lang w:val="es-ES_tradnl"/>
        </w:rPr>
        <w:fldChar w:fldCharType="begin"/>
      </w:r>
      <w:r w:rsidR="00DA383F" w:rsidRPr="003C6E6A">
        <w:rPr>
          <w:rFonts w:ascii="Arial" w:hAnsi="Arial" w:cs="Arial"/>
          <w:sz w:val="22"/>
          <w:szCs w:val="22"/>
          <w:lang w:val="es-ES_tradnl"/>
        </w:rPr>
        <w:instrText xml:space="preserve"> ADDIN EN.CITE &lt;EndNote&gt;&lt;Cite&gt;&lt;Author&gt;Chinnusamy&lt;/Author&gt;&lt;Year&gt;2006&lt;/Year&gt;&lt;IDText&gt;Salt stress signaling and mechanisms of plant salt tolerance&lt;/IDText&gt;&lt;DisplayText&gt;&lt;style face="superscript"&gt;119, 124&lt;/style&gt;&lt;/DisplayText&gt;&lt;record&gt;&lt;contributors&gt;&lt;tertiary-authors&gt;&lt;author&gt;Springer&lt;/author&gt;&lt;/tertiary-authors&gt;&lt;/contributors&gt;&lt;titles&gt;&lt;title&gt;Salt stress signaling and mechanisms of plant salt tolerance&lt;/title&gt;&lt;/titles&gt;&lt;pages&gt;141-177&lt;/pages&gt;&lt;contributors&gt;&lt;authors&gt;&lt;author&gt;Chinnusamy, Viswanathan&lt;/author&gt;&lt;author&gt;Zhu, Jianhua&lt;/author&gt;&lt;author&gt;Zhu, Jian-Kang&lt;/author&gt;&lt;/authors&gt;&lt;/contributors&gt;&lt;added-date format="utc"&gt;1449231687&lt;/added-date&gt;&lt;ref-type name="Book"&gt;6&lt;/ref-type&gt;&lt;dates&gt;&lt;year&gt;2006&lt;/year&gt;&lt;/dates&gt;&lt;rec-number&gt;119&lt;/rec-number&gt;&lt;publisher&gt;Genetic engineering&lt;/publisher&gt;&lt;last-updated-date format="utc"&gt;1449231867&lt;/last-updated-date&gt;&lt;contributors&gt;&lt;secondary-authors&gt;&lt;author&gt;0387258558&lt;/author&gt;&lt;/secondary-authors&gt;&lt;/contributors&gt;&lt;/record&gt;&lt;/Cite&gt;&lt;Cite&gt;&lt;Author&gt;Hasegawa&lt;/Author&gt;&lt;Year&gt;2013&lt;/Year&gt;&lt;IDText&gt;Sodium (Na+) homeostasis and salt tolerance of plants&lt;/IDText&gt;&lt;record&gt;&lt;dates&gt;&lt;pub-dates&gt;&lt;date&gt;Aug&lt;/date&gt;&lt;/pub-dates&gt;&lt;year&gt;2013&lt;/year&gt;&lt;/dates&gt;&lt;urls&gt;&lt;related-urls&gt;&lt;url&gt;&amp;lt;Go to ISI&amp;gt;://WOS:000320678600003&lt;/url&gt;&lt;/related-urls&gt;&lt;/urls&gt;&lt;isbn&gt;0098-8472&lt;/isbn&gt;&lt;titles&gt;&lt;title&gt;Sodium (Na+) homeostasis and salt tolerance of plants&lt;/title&gt;&lt;secondary-title&gt;Environmental and Experimental Botany&lt;/secondary-title&gt;&lt;/titles&gt;&lt;pages&gt;19-31&lt;/pages&gt;&lt;contributors&gt;&lt;authors&gt;&lt;author&gt;Hasegawa, Paul M.&lt;/author&gt;&lt;/authors&gt;&lt;/contributors&gt;&lt;added-date format="utc"&gt;1448748490&lt;/added-date&gt;&lt;ref-type name="Journal Article"&gt;17&lt;/ref-type&gt;&lt;rec-number&gt;29&lt;/rec-number&gt;&lt;last-updated-date format="utc"&gt;1448748490&lt;/last-updated-date&gt;&lt;accession-num&gt;WOS:000320678600003&lt;/accession-num&gt;&lt;electronic-resource-num&gt;10.1016/j.envexpbot.2013.03.001&lt;/electronic-resource-num&gt;&lt;volume&gt;92&lt;/volume&gt;&lt;/record&gt;&lt;/Cite&gt;&lt;/EndNote&gt;</w:instrText>
      </w:r>
      <w:r w:rsidR="007720AB"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119, 124</w:t>
      </w:r>
      <w:r w:rsidR="007720AB" w:rsidRPr="003C6E6A">
        <w:rPr>
          <w:rFonts w:ascii="Arial" w:hAnsi="Arial" w:cs="Arial"/>
          <w:sz w:val="22"/>
          <w:szCs w:val="22"/>
          <w:lang w:val="es-ES_tradnl"/>
        </w:rPr>
        <w:fldChar w:fldCharType="end"/>
      </w:r>
      <w:r w:rsidR="00B9129E" w:rsidRPr="003C6E6A">
        <w:rPr>
          <w:rFonts w:ascii="Arial" w:hAnsi="Arial" w:cs="Arial"/>
          <w:sz w:val="22"/>
          <w:szCs w:val="22"/>
          <w:lang w:val="es-ES_tradnl"/>
        </w:rPr>
        <w:t>. En la</w:t>
      </w:r>
      <w:r w:rsidR="003F1C38" w:rsidRPr="003C6E6A">
        <w:rPr>
          <w:rFonts w:ascii="Arial" w:hAnsi="Arial" w:cs="Arial"/>
          <w:sz w:val="22"/>
          <w:szCs w:val="22"/>
          <w:lang w:val="es-ES_tradnl"/>
        </w:rPr>
        <w:t xml:space="preserve"> </w:t>
      </w:r>
      <w:r w:rsidR="00DE6E14" w:rsidRPr="003C6E6A">
        <w:rPr>
          <w:rFonts w:ascii="Arial" w:hAnsi="Arial" w:cs="Arial"/>
          <w:sz w:val="22"/>
          <w:szCs w:val="22"/>
          <w:lang w:val="es-ES_tradnl"/>
        </w:rPr>
        <w:t>Tabla</w:t>
      </w:r>
      <w:r w:rsidR="007720AB" w:rsidRPr="003C6E6A">
        <w:rPr>
          <w:rFonts w:ascii="Arial" w:hAnsi="Arial" w:cs="Arial"/>
          <w:sz w:val="22"/>
          <w:szCs w:val="22"/>
          <w:lang w:val="es-ES_tradnl"/>
        </w:rPr>
        <w:t xml:space="preserve"> 2</w:t>
      </w:r>
      <w:r w:rsidR="00C84E99" w:rsidRPr="003C6E6A">
        <w:rPr>
          <w:rFonts w:ascii="Arial" w:hAnsi="Arial" w:cs="Arial"/>
          <w:sz w:val="22"/>
          <w:szCs w:val="22"/>
          <w:lang w:val="es-ES_tradnl"/>
        </w:rPr>
        <w:t>.2</w:t>
      </w:r>
      <w:r w:rsidR="007720AB" w:rsidRPr="003C6E6A">
        <w:rPr>
          <w:rFonts w:ascii="Arial" w:hAnsi="Arial" w:cs="Arial"/>
          <w:sz w:val="22"/>
          <w:szCs w:val="22"/>
          <w:lang w:val="es-ES_tradnl"/>
        </w:rPr>
        <w:t>, se muestran los genes que codifican para la síntesis de las principales enzimas antioxidantes producidas durante el estrés salino.</w:t>
      </w:r>
    </w:p>
    <w:p w14:paraId="37D8C50C" w14:textId="77777777" w:rsidR="009E115A" w:rsidRPr="003C6E6A" w:rsidRDefault="009E115A" w:rsidP="00A43E9A">
      <w:pPr>
        <w:spacing w:after="0"/>
        <w:jc w:val="both"/>
        <w:rPr>
          <w:rFonts w:ascii="Arial" w:hAnsi="Arial" w:cs="Arial"/>
          <w:sz w:val="22"/>
          <w:szCs w:val="22"/>
          <w:lang w:val="es-ES_tradnl"/>
        </w:rPr>
      </w:pPr>
    </w:p>
    <w:p w14:paraId="120C231F" w14:textId="3E9A5A0B" w:rsidR="007720AB" w:rsidRPr="003C6E6A" w:rsidRDefault="001176AB" w:rsidP="001176AB">
      <w:pPr>
        <w:rPr>
          <w:rFonts w:ascii="Arial" w:hAnsi="Arial" w:cs="Arial"/>
          <w:sz w:val="20"/>
          <w:lang w:val="es-ES_tradnl"/>
        </w:rPr>
      </w:pPr>
      <w:r w:rsidRPr="003C6E6A">
        <w:rPr>
          <w:sz w:val="2"/>
          <w:szCs w:val="2"/>
        </w:rPr>
        <w:fldChar w:fldCharType="begin"/>
      </w:r>
      <w:r w:rsidRPr="003C6E6A">
        <w:rPr>
          <w:sz w:val="2"/>
          <w:szCs w:val="2"/>
        </w:rPr>
        <w:instrText xml:space="preserve"> SEQ Tabla \* ARABIC </w:instrText>
      </w:r>
      <w:r w:rsidRPr="003C6E6A">
        <w:rPr>
          <w:sz w:val="2"/>
          <w:szCs w:val="2"/>
        </w:rPr>
        <w:fldChar w:fldCharType="separate"/>
      </w:r>
      <w:bookmarkStart w:id="25" w:name="_Toc79699559"/>
      <w:r w:rsidR="00782830" w:rsidRPr="003C6E6A">
        <w:rPr>
          <w:noProof/>
          <w:sz w:val="2"/>
          <w:szCs w:val="2"/>
        </w:rPr>
        <w:t>2</w:t>
      </w:r>
      <w:r w:rsidRPr="003C6E6A">
        <w:rPr>
          <w:sz w:val="2"/>
          <w:szCs w:val="2"/>
        </w:rPr>
        <w:fldChar w:fldCharType="end"/>
      </w:r>
      <w:r w:rsidR="007720AB" w:rsidRPr="003C6E6A">
        <w:rPr>
          <w:rFonts w:ascii="Arial" w:hAnsi="Arial" w:cs="Arial"/>
          <w:sz w:val="20"/>
          <w:lang w:val="es-ES_tradnl"/>
        </w:rPr>
        <w:t>Tabla 2.</w:t>
      </w:r>
      <w:r w:rsidR="00C84E99" w:rsidRPr="003C6E6A">
        <w:rPr>
          <w:rFonts w:ascii="Arial" w:hAnsi="Arial" w:cs="Arial"/>
          <w:sz w:val="20"/>
          <w:lang w:val="es-ES_tradnl"/>
        </w:rPr>
        <w:t>2</w:t>
      </w:r>
      <w:r w:rsidR="007720AB" w:rsidRPr="003C6E6A">
        <w:rPr>
          <w:rFonts w:ascii="Arial" w:hAnsi="Arial" w:cs="Arial"/>
          <w:sz w:val="20"/>
          <w:lang w:val="es-ES_tradnl"/>
        </w:rPr>
        <w:t xml:space="preserve"> Principales genes encontrados en plantas involucrados en la respuesta a salinidad</w:t>
      </w:r>
      <w:bookmarkEnd w:id="25"/>
    </w:p>
    <w:tbl>
      <w:tblPr>
        <w:tblW w:w="8214" w:type="dxa"/>
        <w:jc w:val="center"/>
        <w:tblBorders>
          <w:bottom w:val="single" w:sz="4" w:space="0" w:color="auto"/>
        </w:tblBorders>
        <w:tblLayout w:type="fixed"/>
        <w:tblLook w:val="04A0" w:firstRow="1" w:lastRow="0" w:firstColumn="1" w:lastColumn="0" w:noHBand="0" w:noVBand="1"/>
      </w:tblPr>
      <w:tblGrid>
        <w:gridCol w:w="823"/>
        <w:gridCol w:w="1559"/>
        <w:gridCol w:w="5832"/>
      </w:tblGrid>
      <w:tr w:rsidR="00EB0694" w:rsidRPr="003C6E6A" w14:paraId="1E044D51" w14:textId="77777777" w:rsidTr="00B10B18">
        <w:trPr>
          <w:trHeight w:val="562"/>
          <w:jc w:val="center"/>
        </w:trPr>
        <w:tc>
          <w:tcPr>
            <w:tcW w:w="823" w:type="dxa"/>
            <w:tcBorders>
              <w:top w:val="single" w:sz="4" w:space="0" w:color="auto"/>
              <w:bottom w:val="single" w:sz="4" w:space="0" w:color="auto"/>
            </w:tcBorders>
            <w:shd w:val="clear" w:color="auto" w:fill="auto"/>
            <w:vAlign w:val="center"/>
          </w:tcPr>
          <w:p w14:paraId="76AC13DB" w14:textId="77777777" w:rsidR="00EB0694" w:rsidRPr="003C6E6A" w:rsidRDefault="00EB0694" w:rsidP="00EB0694">
            <w:pPr>
              <w:spacing w:line="240" w:lineRule="auto"/>
              <w:jc w:val="center"/>
              <w:rPr>
                <w:rFonts w:ascii="Arial" w:hAnsi="Arial" w:cs="Arial"/>
                <w:sz w:val="20"/>
                <w:lang w:val="es-ES_tradnl" w:eastAsia="es-CO"/>
              </w:rPr>
            </w:pPr>
            <w:r w:rsidRPr="003C6E6A">
              <w:rPr>
                <w:rFonts w:ascii="Arial" w:hAnsi="Arial" w:cs="Arial"/>
                <w:b/>
                <w:bCs/>
                <w:sz w:val="20"/>
                <w:lang w:val="es-ES_tradnl" w:eastAsia="es-CO"/>
              </w:rPr>
              <w:t>Gen</w:t>
            </w:r>
          </w:p>
        </w:tc>
        <w:tc>
          <w:tcPr>
            <w:tcW w:w="1559" w:type="dxa"/>
            <w:tcBorders>
              <w:top w:val="single" w:sz="4" w:space="0" w:color="auto"/>
              <w:bottom w:val="single" w:sz="4" w:space="0" w:color="auto"/>
            </w:tcBorders>
            <w:shd w:val="clear" w:color="auto" w:fill="auto"/>
            <w:vAlign w:val="center"/>
          </w:tcPr>
          <w:p w14:paraId="4282B038" w14:textId="77777777" w:rsidR="00EB0694" w:rsidRPr="003C6E6A" w:rsidRDefault="00EB0694" w:rsidP="00EB0694">
            <w:pPr>
              <w:spacing w:line="240" w:lineRule="auto"/>
              <w:jc w:val="center"/>
              <w:rPr>
                <w:rFonts w:ascii="Arial" w:hAnsi="Arial" w:cs="Arial"/>
                <w:sz w:val="20"/>
                <w:lang w:val="es-ES_tradnl" w:eastAsia="es-CO"/>
              </w:rPr>
            </w:pPr>
            <w:r w:rsidRPr="003C6E6A">
              <w:rPr>
                <w:rFonts w:ascii="Arial" w:hAnsi="Arial" w:cs="Arial"/>
                <w:b/>
                <w:bCs/>
                <w:sz w:val="20"/>
                <w:lang w:val="es-ES_tradnl" w:eastAsia="es-CO"/>
              </w:rPr>
              <w:t>Nombre</w:t>
            </w:r>
          </w:p>
        </w:tc>
        <w:tc>
          <w:tcPr>
            <w:tcW w:w="5832" w:type="dxa"/>
            <w:tcBorders>
              <w:top w:val="single" w:sz="4" w:space="0" w:color="auto"/>
              <w:bottom w:val="single" w:sz="4" w:space="0" w:color="auto"/>
            </w:tcBorders>
            <w:shd w:val="clear" w:color="auto" w:fill="auto"/>
            <w:vAlign w:val="center"/>
          </w:tcPr>
          <w:p w14:paraId="2AAF3155" w14:textId="77777777" w:rsidR="00EB0694" w:rsidRPr="003C6E6A" w:rsidRDefault="00EB0694" w:rsidP="00EB0694">
            <w:pPr>
              <w:spacing w:line="240" w:lineRule="auto"/>
              <w:jc w:val="center"/>
              <w:rPr>
                <w:rFonts w:ascii="Arial" w:hAnsi="Arial" w:cs="Arial"/>
                <w:sz w:val="20"/>
                <w:lang w:val="es-ES_tradnl" w:eastAsia="es-CO"/>
              </w:rPr>
            </w:pPr>
            <w:r w:rsidRPr="003C6E6A">
              <w:rPr>
                <w:rFonts w:ascii="Arial" w:hAnsi="Arial" w:cs="Arial"/>
                <w:b/>
                <w:bCs/>
                <w:sz w:val="20"/>
                <w:lang w:val="es-ES_tradnl" w:eastAsia="es-CO"/>
              </w:rPr>
              <w:t>Función biológica</w:t>
            </w:r>
          </w:p>
        </w:tc>
      </w:tr>
      <w:tr w:rsidR="00EB0694" w:rsidRPr="003C6E6A" w14:paraId="3B2D3496" w14:textId="77777777" w:rsidTr="00B10B18">
        <w:trPr>
          <w:trHeight w:val="131"/>
          <w:jc w:val="center"/>
        </w:trPr>
        <w:tc>
          <w:tcPr>
            <w:tcW w:w="823" w:type="dxa"/>
            <w:tcBorders>
              <w:top w:val="single" w:sz="4" w:space="0" w:color="auto"/>
              <w:bottom w:val="nil"/>
            </w:tcBorders>
            <w:shd w:val="clear" w:color="auto" w:fill="auto"/>
          </w:tcPr>
          <w:p w14:paraId="2616E230" w14:textId="77777777" w:rsidR="00EB0694" w:rsidRPr="003C6E6A" w:rsidRDefault="00EB0694" w:rsidP="00EB0694">
            <w:pPr>
              <w:spacing w:line="240" w:lineRule="auto"/>
              <w:rPr>
                <w:rFonts w:ascii="Arial" w:hAnsi="Arial" w:cs="Arial"/>
                <w:b/>
                <w:bCs/>
                <w:i/>
                <w:sz w:val="20"/>
                <w:lang w:val="es-ES_tradnl"/>
              </w:rPr>
            </w:pPr>
            <w:r w:rsidRPr="003C6E6A">
              <w:rPr>
                <w:rFonts w:ascii="Arial" w:hAnsi="Arial" w:cs="Arial"/>
                <w:b/>
                <w:bCs/>
                <w:i/>
                <w:sz w:val="20"/>
                <w:lang w:val="es-ES_tradnl"/>
              </w:rPr>
              <w:t>nhx1</w:t>
            </w:r>
          </w:p>
        </w:tc>
        <w:tc>
          <w:tcPr>
            <w:tcW w:w="1559" w:type="dxa"/>
            <w:tcBorders>
              <w:top w:val="single" w:sz="4" w:space="0" w:color="auto"/>
              <w:bottom w:val="nil"/>
            </w:tcBorders>
            <w:shd w:val="clear" w:color="auto" w:fill="auto"/>
          </w:tcPr>
          <w:p w14:paraId="56F00309" w14:textId="77777777" w:rsidR="00EB0694" w:rsidRPr="003C6E6A" w:rsidRDefault="00EB0694" w:rsidP="00EB0694">
            <w:pPr>
              <w:spacing w:line="240" w:lineRule="auto"/>
              <w:rPr>
                <w:rFonts w:ascii="Arial" w:hAnsi="Arial" w:cs="Arial"/>
                <w:sz w:val="20"/>
                <w:vertAlign w:val="superscript"/>
                <w:lang w:val="es-ES_tradnl"/>
              </w:rPr>
            </w:pPr>
            <w:r w:rsidRPr="003C6E6A">
              <w:rPr>
                <w:rFonts w:ascii="Arial" w:hAnsi="Arial" w:cs="Arial"/>
                <w:sz w:val="20"/>
                <w:lang w:val="es-ES_tradnl"/>
              </w:rPr>
              <w:t>Transportadores vacuolares Na</w:t>
            </w:r>
            <w:r w:rsidRPr="003C6E6A">
              <w:rPr>
                <w:rFonts w:ascii="Arial" w:hAnsi="Arial" w:cs="Arial"/>
                <w:sz w:val="20"/>
                <w:vertAlign w:val="superscript"/>
                <w:lang w:val="es-ES_tradnl"/>
              </w:rPr>
              <w:t>+</w:t>
            </w:r>
            <w:r w:rsidRPr="003C6E6A">
              <w:rPr>
                <w:rFonts w:ascii="Arial" w:hAnsi="Arial" w:cs="Arial"/>
                <w:sz w:val="20"/>
                <w:lang w:val="es-ES_tradnl"/>
              </w:rPr>
              <w:t>/H</w:t>
            </w:r>
            <w:r w:rsidRPr="003C6E6A">
              <w:rPr>
                <w:rFonts w:ascii="Arial" w:hAnsi="Arial" w:cs="Arial"/>
                <w:sz w:val="20"/>
                <w:vertAlign w:val="superscript"/>
                <w:lang w:val="es-ES_tradnl"/>
              </w:rPr>
              <w:t>+</w:t>
            </w:r>
          </w:p>
        </w:tc>
        <w:tc>
          <w:tcPr>
            <w:tcW w:w="5832" w:type="dxa"/>
            <w:tcBorders>
              <w:top w:val="single" w:sz="4" w:space="0" w:color="auto"/>
              <w:bottom w:val="nil"/>
            </w:tcBorders>
            <w:shd w:val="clear" w:color="auto" w:fill="auto"/>
          </w:tcPr>
          <w:p w14:paraId="50B14191" w14:textId="77777777" w:rsidR="00EB0694" w:rsidRPr="003C6E6A" w:rsidRDefault="00EB0694" w:rsidP="00047F75">
            <w:pPr>
              <w:spacing w:line="240" w:lineRule="auto"/>
              <w:jc w:val="both"/>
              <w:rPr>
                <w:rFonts w:ascii="Arial" w:hAnsi="Arial" w:cs="Arial"/>
                <w:sz w:val="20"/>
                <w:lang w:val="es-ES_tradnl"/>
              </w:rPr>
            </w:pPr>
            <w:r w:rsidRPr="003C6E6A">
              <w:rPr>
                <w:rFonts w:ascii="Arial" w:hAnsi="Arial" w:cs="Arial"/>
                <w:sz w:val="20"/>
                <w:lang w:val="es-ES_tradnl"/>
              </w:rPr>
              <w:t>Funcionan intercambiando iones de Na</w:t>
            </w:r>
            <w:r w:rsidRPr="003C6E6A">
              <w:rPr>
                <w:rFonts w:ascii="Arial" w:hAnsi="Arial" w:cs="Arial"/>
                <w:sz w:val="20"/>
                <w:vertAlign w:val="superscript"/>
                <w:lang w:val="es-ES_tradnl"/>
              </w:rPr>
              <w:t xml:space="preserve">+ </w:t>
            </w:r>
            <w:r w:rsidRPr="003C6E6A">
              <w:rPr>
                <w:rFonts w:ascii="Arial" w:hAnsi="Arial" w:cs="Arial"/>
                <w:sz w:val="20"/>
                <w:lang w:val="es-ES_tradnl"/>
              </w:rPr>
              <w:t>por H</w:t>
            </w:r>
            <w:r w:rsidRPr="003C6E6A">
              <w:rPr>
                <w:rFonts w:ascii="Arial" w:hAnsi="Arial" w:cs="Arial"/>
                <w:sz w:val="20"/>
                <w:vertAlign w:val="superscript"/>
                <w:lang w:val="es-ES_tradnl"/>
              </w:rPr>
              <w:t>+</w:t>
            </w:r>
            <w:r w:rsidRPr="003C6E6A">
              <w:rPr>
                <w:rFonts w:ascii="Arial" w:hAnsi="Arial" w:cs="Arial"/>
                <w:sz w:val="20"/>
                <w:lang w:val="es-ES_tradnl"/>
              </w:rPr>
              <w:t xml:space="preserve"> junto con K</w:t>
            </w:r>
            <w:r w:rsidRPr="003C6E6A">
              <w:rPr>
                <w:rFonts w:ascii="Arial" w:hAnsi="Arial" w:cs="Arial"/>
                <w:sz w:val="20"/>
                <w:vertAlign w:val="superscript"/>
                <w:lang w:val="es-ES_tradnl"/>
              </w:rPr>
              <w:t>+</w:t>
            </w:r>
            <w:r w:rsidRPr="003C6E6A">
              <w:rPr>
                <w:rFonts w:ascii="Arial" w:hAnsi="Arial" w:cs="Arial"/>
                <w:sz w:val="20"/>
                <w:lang w:val="es-ES_tradnl"/>
              </w:rPr>
              <w:t xml:space="preserve"> a nivel vacuolar. Detoxifican la planta de contenidos de sodio</w:t>
            </w:r>
            <w:r w:rsidR="00E746A0" w:rsidRPr="003C6E6A">
              <w:rPr>
                <w:rFonts w:ascii="Arial" w:hAnsi="Arial" w:cs="Arial"/>
                <w:sz w:val="20"/>
                <w:lang w:val="es-ES_tradnl"/>
              </w:rPr>
              <w:t xml:space="preserve"> a través de la compartimentalización</w:t>
            </w:r>
            <w:r w:rsidRPr="003C6E6A">
              <w:rPr>
                <w:rFonts w:ascii="Arial" w:hAnsi="Arial" w:cs="Arial"/>
                <w:sz w:val="20"/>
                <w:lang w:val="es-ES_tradnl"/>
              </w:rPr>
              <w:t xml:space="preserve"> en las vacuolas</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&lt;EndNote&gt;&lt;Cite&gt;&lt;Author&gt;Soni&lt;/Author&gt;&lt;Year&gt;2013&lt;/Year&gt;&lt;IDText&gt;Salt overly sensitive pathway members are influenced by diurnal rhythm in rice&lt;/IDText&gt;&lt;DisplayText&gt;&lt;style face="superscript"&gt;125&lt;/style&gt;&lt;/DisplayText&gt;&lt;record&gt;&lt;titles&gt;&lt;title&gt;Salt overly sensitive pathway members are influenced by diurnal rhythm in rice&lt;/title&gt;&lt;secondary-title&gt;Plant signaling &amp;amp; behavior&lt;/secondary-title&gt;&lt;/titles&gt;&lt;pages&gt;e24738&lt;/pages&gt;&lt;number&gt;Taylor &amp;amp; Francis&lt;/number&gt;&lt;contributors&gt;&lt;authors&gt;&lt;author&gt;Soni, Praveen&lt;/author&gt;&lt;author&gt;Kumar, Gautam&lt;/author&gt;&lt;author&gt;Soda, Neelam&lt;/author&gt;&lt;author&gt;Singla-Pareek, Sneh L&lt;/author&gt;&lt;author&gt;Pareek, Ashwani&lt;/author&gt;&lt;/authors&gt;&lt;/contributors&gt;&lt;added-date format="utc"&gt;1449232980&lt;/added-date&gt;&lt;ref-type name="Journal Article"&gt;17&lt;/ref-type&gt;&lt;dates&gt;&lt;year&gt;2013&lt;/year&gt;&lt;/dates&gt;&lt;rec-number&gt;121&lt;/rec-number&gt;&lt;last-updated-date format="utc"&gt;1449233153&lt;/last-updated-date&gt;&lt;volume&gt;8&lt;/volume&gt;&lt;/record&gt;&lt;/Cite&gt;&lt;/EndNote&gt;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125</w:t>
            </w:r>
            <w:r w:rsidRPr="003C6E6A">
              <w:rPr>
                <w:rFonts w:ascii="Arial" w:hAnsi="Arial" w:cs="Arial"/>
                <w:noProof/>
                <w:sz w:val="20"/>
                <w:lang w:val="es-ES_tradnl"/>
              </w:rPr>
              <w:fldChar w:fldCharType="end"/>
            </w:r>
            <w:r w:rsidRPr="003C6E6A">
              <w:rPr>
                <w:rFonts w:ascii="Arial" w:hAnsi="Arial" w:cs="Arial"/>
                <w:noProof/>
                <w:sz w:val="20"/>
                <w:vertAlign w:val="superscript"/>
                <w:lang w:val="es-ES_tradnl"/>
              </w:rPr>
              <w:t>,</w:t>
            </w:r>
            <w:r w:rsidRPr="003C6E6A">
              <w:rPr>
                <w:rFonts w:ascii="Arial" w:hAnsi="Arial" w:cs="Arial"/>
                <w:noProof/>
                <w:sz w:val="20"/>
                <w:lang w:val="es-ES_tradnl"/>
              </w:rPr>
              <w:t xml:space="preserve"> </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&lt;EndNote&gt;&lt;Cite&gt;&lt;Author&gt;Jiang&lt;/Author&gt;&lt;Year&gt;2012&lt;/Year&gt;&lt;IDText&gt;Overexpression of Arabidopsis thaliana Na+/H+ antiporter gene enhanced salt resistance in transgenic poplar (Populus x euramericana &amp;apos;Neva&amp;apos;)&lt;/IDText&gt;&lt;DisplayText&gt;&lt;style face="superscript"&gt;126&lt;/style&gt;&lt;/DisplayText&gt;&lt;record&gt;&lt;dates&gt;&lt;pub-dates&gt;&lt;date&gt;Jun&lt;/date&gt;&lt;/pub-dates&gt;&lt;year&gt;2012&lt;/year&gt;&lt;/dates&gt;&lt;urls&gt;&lt;related-urls&gt;&lt;url&gt;&amp;lt;Go to ISI&amp;gt;://WOS:000303470000001&lt;/url&gt;&lt;/related-urls&gt;&lt;/urls&gt;&lt;isbn&gt;0931-1890&lt;/isbn&gt;&lt;titles&gt;&lt;title&gt;Overexpression of Arabidopsis thaliana Na+/H+ antiporter gene enhanced salt resistance in transgenic poplar (Populus x euramericana &amp;apos;Neva&amp;apos;)&lt;/title&gt;&lt;secondary-title&gt;Trees-Structure and Function&lt;/secondary-title&gt;&lt;/titles&gt;&lt;pages&gt;685-694&lt;/pages&gt;&lt;number&gt;3&lt;/number&gt;&lt;contributors&gt;&lt;authors&gt;&lt;author&gt;Jiang, Chaoqiang&lt;/author&gt;&lt;author&gt;Zheng, Qingsong&lt;/author&gt;&lt;author&gt;Liu, Zhaopu&lt;/author&gt;&lt;author&gt;Xu, Wenjun&lt;/author&gt;&lt;author&gt;Liu, Ling&lt;/author&gt;&lt;author&gt;Zhao, Gengmao&lt;/author&gt;&lt;author&gt;Long, Xiaohua&lt;/author&gt;&lt;/authors&gt;&lt;/contributors&gt;&lt;added-date format="utc"&gt;1448749464&lt;/added-date&gt;&lt;ref-type name="Journal Article"&gt;17&lt;/ref-type&gt;&lt;rec-number&gt;33&lt;/rec-number&gt;&lt;last-updated-date format="utc"&gt;1448749464&lt;/last-updated-date&gt;&lt;accession-num&gt;WOS:000303470000001&lt;/accession-num&gt;&lt;electronic-resource-num&gt;10.1007/s00468-011-0635-x&lt;/electronic-resource-num&gt;&lt;volume&gt;26&lt;/volume&gt;&lt;/record&gt;&lt;/Cite&gt;&lt;/EndNote&gt;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126</w:t>
            </w:r>
            <w:r w:rsidRPr="003C6E6A">
              <w:rPr>
                <w:rFonts w:ascii="Arial" w:hAnsi="Arial" w:cs="Arial"/>
                <w:noProof/>
                <w:sz w:val="20"/>
                <w:lang w:val="es-ES_tradnl"/>
              </w:rPr>
              <w:fldChar w:fldCharType="end"/>
            </w:r>
            <w:r w:rsidRPr="003C6E6A">
              <w:rPr>
                <w:rFonts w:ascii="Arial" w:hAnsi="Arial" w:cs="Arial"/>
                <w:sz w:val="20"/>
                <w:lang w:val="es-ES_tradnl"/>
              </w:rPr>
              <w:t>.</w:t>
            </w:r>
          </w:p>
        </w:tc>
      </w:tr>
      <w:tr w:rsidR="00EB0694" w:rsidRPr="003C6E6A" w14:paraId="01685599" w14:textId="77777777" w:rsidTr="00B10B18">
        <w:trPr>
          <w:trHeight w:val="892"/>
          <w:jc w:val="center"/>
        </w:trPr>
        <w:tc>
          <w:tcPr>
            <w:tcW w:w="823" w:type="dxa"/>
            <w:tcBorders>
              <w:top w:val="nil"/>
              <w:bottom w:val="nil"/>
            </w:tcBorders>
            <w:shd w:val="clear" w:color="auto" w:fill="auto"/>
          </w:tcPr>
          <w:p w14:paraId="50474152" w14:textId="77777777" w:rsidR="00EB0694" w:rsidRPr="003C6E6A" w:rsidRDefault="00EB0694" w:rsidP="00EB0694">
            <w:pPr>
              <w:spacing w:line="240" w:lineRule="auto"/>
              <w:rPr>
                <w:rFonts w:ascii="Arial" w:hAnsi="Arial" w:cs="Arial"/>
                <w:b/>
                <w:bCs/>
                <w:i/>
                <w:sz w:val="20"/>
                <w:lang w:val="es-ES_tradnl"/>
              </w:rPr>
            </w:pPr>
            <w:r w:rsidRPr="003C6E6A">
              <w:rPr>
                <w:rFonts w:ascii="Arial" w:hAnsi="Arial" w:cs="Arial"/>
                <w:b/>
                <w:bCs/>
                <w:i/>
                <w:sz w:val="20"/>
                <w:lang w:val="es-ES_tradnl"/>
              </w:rPr>
              <w:t>sos1, sos2, sos3</w:t>
            </w:r>
          </w:p>
        </w:tc>
        <w:tc>
          <w:tcPr>
            <w:tcW w:w="1559" w:type="dxa"/>
            <w:tcBorders>
              <w:top w:val="nil"/>
              <w:bottom w:val="nil"/>
            </w:tcBorders>
            <w:shd w:val="clear" w:color="auto" w:fill="auto"/>
          </w:tcPr>
          <w:p w14:paraId="58A1D708" w14:textId="77777777" w:rsidR="00EB0694" w:rsidRPr="003C6E6A" w:rsidRDefault="00EB0694" w:rsidP="00EB0694">
            <w:pPr>
              <w:spacing w:line="240" w:lineRule="auto"/>
              <w:rPr>
                <w:rFonts w:ascii="Arial" w:hAnsi="Arial" w:cs="Arial"/>
                <w:sz w:val="20"/>
                <w:lang w:val="es-ES_tradnl"/>
              </w:rPr>
            </w:pPr>
            <w:r w:rsidRPr="003C6E6A">
              <w:rPr>
                <w:rFonts w:ascii="Arial" w:hAnsi="Arial" w:cs="Arial"/>
                <w:sz w:val="20"/>
                <w:lang w:val="es-ES_tradnl"/>
              </w:rPr>
              <w:t>Complejo sensor de salinidad</w:t>
            </w:r>
          </w:p>
        </w:tc>
        <w:tc>
          <w:tcPr>
            <w:tcW w:w="5832" w:type="dxa"/>
            <w:tcBorders>
              <w:top w:val="nil"/>
              <w:bottom w:val="nil"/>
            </w:tcBorders>
            <w:shd w:val="clear" w:color="auto" w:fill="auto"/>
          </w:tcPr>
          <w:p w14:paraId="53C32B7E" w14:textId="77777777" w:rsidR="00EB0694" w:rsidRPr="003C6E6A" w:rsidRDefault="00EB0694" w:rsidP="00047F75">
            <w:pPr>
              <w:spacing w:line="240" w:lineRule="auto"/>
              <w:jc w:val="both"/>
              <w:rPr>
                <w:rFonts w:ascii="Arial" w:hAnsi="Arial" w:cs="Arial"/>
                <w:sz w:val="20"/>
                <w:vertAlign w:val="superscript"/>
                <w:lang w:val="es-ES_tradnl"/>
              </w:rPr>
            </w:pPr>
            <w:r w:rsidRPr="003C6E6A">
              <w:rPr>
                <w:rFonts w:ascii="Arial" w:hAnsi="Arial" w:cs="Arial"/>
                <w:sz w:val="20"/>
                <w:lang w:val="es-ES_tradnl"/>
              </w:rPr>
              <w:t>La ruta SOS es uno de los principales mecanismos que mantiene la homeostasis iónica en el citoplasma y conduce a la tolerancia a la salinidad</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&lt;EndNote&gt;&lt;Cite&gt;&lt;Author&gt;Liu&lt;/Author&gt;&lt;Year&gt;2000&lt;/Year&gt;&lt;IDText&gt;The Arabidopsis thaliana SOS2 gene encodes a protein kinase that is required for salt tolerance&lt;/IDText&gt;&lt;DisplayText&gt;&lt;style face="superscript"&gt;123&lt;/style&gt;&lt;/DisplayText&gt;&lt;record&gt;&lt;dates&gt;&lt;pub-dates&gt;&lt;date&gt;Mar 28&lt;/date&gt;&lt;/pub-dates&gt;&lt;year&gt;2000&lt;/year&gt;&lt;/dates&gt;&lt;urls&gt;&lt;related-urls&gt;&lt;url&gt;&amp;lt;Go to ISI&amp;gt;://WOS:000086195200137&lt;/url&gt;&lt;/related-urls&gt;&lt;/urls&gt;&lt;isbn&gt;0027-8424&lt;/isbn&gt;&lt;titles&gt;&lt;title&gt;The Arabidopsis thaliana SOS2 gene encodes a protein kinase that is required for salt tolerance&lt;/title&gt;&lt;secondary-title&gt;Proceedings of the National Academy of Sciences of the United States of America&lt;/secondary-title&gt;&lt;/titles&gt;&lt;pages&gt;3730-3734&lt;/pages&gt;&lt;number&gt;7&lt;/number&gt;&lt;contributors&gt;&lt;authors&gt;&lt;author&gt;Liu, J. P.&lt;/author&gt;&lt;author&gt;Ishitani, M.&lt;/author&gt;&lt;author&gt;Halfter, U.&lt;/author&gt;&lt;author&gt;Kim, C. S.&lt;/author&gt;&lt;author&gt;Zhu, J. K.&lt;/author&gt;&lt;/authors&gt;&lt;/contributors&gt;&lt;added-date format="utc"&gt;1448750108&lt;/added-date&gt;&lt;ref-type name="Journal Article"&gt;17&lt;/ref-type&gt;&lt;rec-number&gt;43&lt;/rec-number&gt;&lt;last-updated-date format="utc"&gt;1448750108&lt;/last-updated-date&gt;&lt;accession-num&gt;WOS:000086195200137&lt;/accession-num&gt;&lt;electronic-resource-num&gt;10.1073/pnas.060034197&lt;/electronic-resource-num&gt;&lt;volume&gt;97&lt;/volume&gt;&lt;/record&gt;&lt;/Cite&gt;&lt;/EndNote&gt;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123</w:t>
            </w:r>
            <w:r w:rsidRPr="003C6E6A">
              <w:rPr>
                <w:rFonts w:ascii="Arial" w:hAnsi="Arial" w:cs="Arial"/>
                <w:noProof/>
                <w:sz w:val="20"/>
                <w:lang w:val="es-ES_tradnl"/>
              </w:rPr>
              <w:fldChar w:fldCharType="end"/>
            </w:r>
            <w:r w:rsidRPr="003C6E6A">
              <w:rPr>
                <w:rFonts w:ascii="Arial" w:hAnsi="Arial" w:cs="Arial"/>
                <w:noProof/>
                <w:sz w:val="20"/>
                <w:vertAlign w:val="superscript"/>
                <w:lang w:val="es-ES_tradnl"/>
              </w:rPr>
              <w:t xml:space="preserve">, </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&lt;EndNote&gt;&lt;Cite&gt;&lt;Author&gt;Soni&lt;/Author&gt;&lt;Year&gt;2013&lt;/Year&gt;&lt;IDText&gt;Salt overly sensitive pathway members are influenced by diurnal rhythm in rice&lt;/IDText&gt;&lt;DisplayText&gt;&lt;style face="superscript"&gt;125&lt;/style&gt;&lt;/DisplayText&gt;&lt;record&gt;&lt;titles&gt;&lt;title&gt;Salt overly sensitive pathway members are influenced by diurnal rhythm in rice&lt;/title&gt;&lt;secondary-title&gt;Plant signaling &amp;amp; behavior&lt;/secondary-title&gt;&lt;/titles&gt;&lt;pages&gt;e24738&lt;/pages&gt;&lt;number&gt;Taylor &amp;amp; Francis&lt;/number&gt;&lt;contributors&gt;&lt;authors&gt;&lt;author&gt;Soni, Praveen&lt;/author&gt;&lt;author&gt;Kumar, Gautam&lt;/author&gt;&lt;author&gt;Soda, Neelam&lt;/author&gt;&lt;author&gt;Singla-Pareek, Sneh L&lt;/author&gt;&lt;author&gt;Pareek, Ashwani&lt;/author&gt;&lt;/authors&gt;&lt;/contributors&gt;&lt;added-date format="utc"&gt;1449232980&lt;/added-date&gt;&lt;ref-type name="Journal Article"&gt;17&lt;/ref-type&gt;&lt;dates&gt;&lt;year&gt;2013&lt;/year&gt;&lt;/dates&gt;&lt;rec-number&gt;121&lt;/rec-number&gt;&lt;last-updated-date format="utc"&gt;1449233153&lt;/last-updated-date&gt;&lt;volume&gt;8&lt;/volume&gt;&lt;/record&gt;&lt;/Cite&gt;&lt;/EndNote&gt;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125</w:t>
            </w:r>
            <w:r w:rsidRPr="003C6E6A">
              <w:rPr>
                <w:rFonts w:ascii="Arial" w:hAnsi="Arial" w:cs="Arial"/>
                <w:noProof/>
                <w:sz w:val="20"/>
                <w:lang w:val="es-ES_tradnl"/>
              </w:rPr>
              <w:fldChar w:fldCharType="end"/>
            </w:r>
            <w:r w:rsidRPr="003C6E6A">
              <w:rPr>
                <w:rFonts w:ascii="Arial" w:hAnsi="Arial" w:cs="Arial"/>
                <w:noProof/>
                <w:sz w:val="20"/>
                <w:vertAlign w:val="superscript"/>
                <w:lang w:val="es-ES_tradnl"/>
              </w:rPr>
              <w:t>,</w:t>
            </w:r>
            <w:r w:rsidRPr="003C6E6A">
              <w:rPr>
                <w:rFonts w:ascii="Arial" w:hAnsi="Arial" w:cs="Arial"/>
                <w:noProof/>
                <w:sz w:val="20"/>
                <w:lang w:val="es-ES_tradnl"/>
              </w:rPr>
              <w:t xml:space="preserve"> </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&lt;EndNote&gt;&lt;Cite&gt;&lt;Author&gt;Ma&lt;/Author&gt;&lt;Year&gt;2014&lt;/Year&gt;&lt;IDText&gt;Co-expression of the Arabidopsis SOS genes enhances salt tolerance in transgenic tall fescue (Festuca arundinacea Schreb.)&lt;/IDText&gt;&lt;DisplayText&gt;&lt;style face="superscript"&gt;127&lt;/style&gt;&lt;/DisplayText&gt;&lt;record&gt;&lt;dates&gt;&lt;pub-dates&gt;&lt;date&gt;Jan&lt;/date&gt;&lt;/pub-dates&gt;&lt;year&gt;2014&lt;/year&gt;&lt;/dates&gt;&lt;urls&gt;&lt;related-urls&gt;&lt;url&gt;&amp;lt;Go to ISI&amp;gt;://WOS:000329943200020&lt;/url&gt;&lt;/related-urls&gt;&lt;/urls&gt;&lt;isbn&gt;0033-183X&lt;/isbn&gt;&lt;titles&gt;&lt;title&gt;Co-expression of the Arabidopsis SOS genes enhances salt tolerance in transgenic tall fescue (Festuca arundinacea Schreb.)&lt;/title&gt;&lt;secondary-title&gt;Protoplasma&lt;/secondary-title&gt;&lt;/titles&gt;&lt;pages&gt;219-231&lt;/pages&gt;&lt;number&gt;1&lt;/number&gt;&lt;contributors&gt;&lt;authors&gt;&lt;author&gt;Ma, Dong-Mei&lt;/author&gt;&lt;author&gt;Xu, Wei-Rong&lt;/author&gt;&lt;author&gt;Li, Hui-Wen&lt;/author&gt;&lt;author&gt;Jin, Feng-Xia&lt;/author&gt;&lt;author&gt;Guo, Ling-Na&lt;/author&gt;&lt;author&gt;Wang, Jing&lt;/author&gt;&lt;author&gt;Dai, Hong-Jun&lt;/author&gt;&lt;author&gt;Xu, Xing&lt;/author&gt;&lt;/authors&gt;&lt;/contributors&gt;&lt;added-date format="utc"&gt;1448750443&lt;/added-date&gt;&lt;ref-type name="Journal Article"&gt;17&lt;/ref-type&gt;&lt;rec-number&gt;46&lt;/rec-number&gt;&lt;last-updated-date format="utc"&gt;1448750443&lt;/last-updated-date&gt;&lt;accession-num&gt;WOS:000329943200020&lt;/accession-num&gt;&lt;electronic-resource-num&gt;10.1007/s00709-013-0540-9&lt;/electronic-resource-num&gt;&lt;volume&gt;251&lt;/volume&gt;&lt;/record&gt;&lt;/Cite&gt;&lt;/EndNote&gt;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127</w:t>
            </w:r>
            <w:r w:rsidRPr="003C6E6A">
              <w:rPr>
                <w:rFonts w:ascii="Arial" w:hAnsi="Arial" w:cs="Arial"/>
                <w:noProof/>
                <w:sz w:val="20"/>
                <w:lang w:val="es-ES_tradnl"/>
              </w:rPr>
              <w:fldChar w:fldCharType="end"/>
            </w:r>
            <w:r w:rsidRPr="003C6E6A">
              <w:rPr>
                <w:rFonts w:ascii="Arial" w:hAnsi="Arial" w:cs="Arial"/>
                <w:noProof/>
                <w:sz w:val="20"/>
                <w:lang w:val="es-ES_tradnl"/>
              </w:rPr>
              <w:t>.</w:t>
            </w:r>
          </w:p>
        </w:tc>
      </w:tr>
      <w:tr w:rsidR="00EB0694" w:rsidRPr="003C6E6A" w14:paraId="62BC5256" w14:textId="77777777" w:rsidTr="00B10B18">
        <w:trPr>
          <w:trHeight w:val="902"/>
          <w:jc w:val="center"/>
        </w:trPr>
        <w:tc>
          <w:tcPr>
            <w:tcW w:w="823" w:type="dxa"/>
            <w:tcBorders>
              <w:top w:val="nil"/>
              <w:bottom w:val="nil"/>
            </w:tcBorders>
            <w:shd w:val="clear" w:color="auto" w:fill="auto"/>
          </w:tcPr>
          <w:p w14:paraId="1AA87360" w14:textId="77777777" w:rsidR="00EB0694" w:rsidRPr="003C6E6A" w:rsidRDefault="00EB0694" w:rsidP="00EB0694">
            <w:pPr>
              <w:tabs>
                <w:tab w:val="left" w:pos="909"/>
              </w:tabs>
              <w:spacing w:line="240" w:lineRule="auto"/>
              <w:rPr>
                <w:rFonts w:ascii="Arial" w:hAnsi="Arial" w:cs="Arial"/>
                <w:b/>
                <w:bCs/>
                <w:i/>
                <w:sz w:val="20"/>
                <w:lang w:val="es-ES_tradnl"/>
              </w:rPr>
            </w:pPr>
            <w:r w:rsidRPr="003C6E6A">
              <w:rPr>
                <w:rFonts w:ascii="Arial" w:hAnsi="Arial" w:cs="Arial"/>
                <w:b/>
                <w:bCs/>
                <w:i/>
                <w:sz w:val="20"/>
                <w:lang w:val="es-ES_tradnl"/>
              </w:rPr>
              <w:t>hkt</w:t>
            </w:r>
            <w:r w:rsidRPr="003C6E6A">
              <w:rPr>
                <w:rFonts w:ascii="Arial" w:hAnsi="Arial" w:cs="Arial"/>
                <w:b/>
                <w:bCs/>
                <w:i/>
                <w:sz w:val="20"/>
                <w:lang w:val="es-ES_tradnl"/>
              </w:rPr>
              <w:tab/>
            </w:r>
          </w:p>
        </w:tc>
        <w:tc>
          <w:tcPr>
            <w:tcW w:w="1559" w:type="dxa"/>
            <w:tcBorders>
              <w:top w:val="nil"/>
              <w:bottom w:val="nil"/>
            </w:tcBorders>
            <w:shd w:val="clear" w:color="auto" w:fill="auto"/>
          </w:tcPr>
          <w:p w14:paraId="4B5EE478" w14:textId="77777777" w:rsidR="00EB0694" w:rsidRPr="003C6E6A" w:rsidRDefault="00EB0694" w:rsidP="00EB0694">
            <w:pPr>
              <w:spacing w:line="240" w:lineRule="auto"/>
              <w:rPr>
                <w:rFonts w:ascii="Arial" w:hAnsi="Arial" w:cs="Arial"/>
                <w:sz w:val="20"/>
                <w:lang w:val="es-ES_tradnl"/>
              </w:rPr>
            </w:pPr>
            <w:r w:rsidRPr="003C6E6A">
              <w:rPr>
                <w:rFonts w:ascii="Arial" w:hAnsi="Arial" w:cs="Arial"/>
                <w:sz w:val="20"/>
                <w:lang w:val="es-ES_tradnl"/>
              </w:rPr>
              <w:t>Transportadores HKT</w:t>
            </w:r>
          </w:p>
        </w:tc>
        <w:tc>
          <w:tcPr>
            <w:tcW w:w="5832" w:type="dxa"/>
            <w:tcBorders>
              <w:top w:val="nil"/>
              <w:bottom w:val="nil"/>
            </w:tcBorders>
            <w:shd w:val="clear" w:color="auto" w:fill="auto"/>
          </w:tcPr>
          <w:p w14:paraId="126FB696" w14:textId="77777777" w:rsidR="00EB0694" w:rsidRPr="003C6E6A" w:rsidRDefault="00EB0694" w:rsidP="00047F75">
            <w:pPr>
              <w:spacing w:line="240" w:lineRule="auto"/>
              <w:jc w:val="both"/>
              <w:rPr>
                <w:rFonts w:ascii="Arial" w:hAnsi="Arial" w:cs="Arial"/>
                <w:sz w:val="20"/>
                <w:vertAlign w:val="superscript"/>
                <w:lang w:val="es-ES_tradnl"/>
              </w:rPr>
            </w:pPr>
            <w:r w:rsidRPr="003C6E6A">
              <w:rPr>
                <w:rFonts w:ascii="Arial" w:hAnsi="Arial" w:cs="Arial"/>
                <w:sz w:val="20"/>
                <w:lang w:val="es-ES_tradnl"/>
              </w:rPr>
              <w:t>Los transportadores HKT proveen un potente mecanismo para la tolerancia a la salinidad en plantas. La inhibición de este transportador evita la entrada de sodio a los tejidos</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&lt;EndNote&gt;&lt;Cite&gt;&lt;Author&gt;Simon&lt;/Author&gt;&lt;Year&gt;2003&lt;/Year&gt;&lt;IDText&gt;Mutagenesis analysis of the yeast Nha1 Na+/H+ antiporter carboxy-teriminal tail reveals residues required for function in cell cycle&lt;/IDText&gt;&lt;DisplayText&gt;&lt;style face="superscript"&gt;128&lt;/style&gt;&lt;/DisplayText&gt;&lt;record&gt;&lt;dates&gt;&lt;pub-dates&gt;&lt;date&gt;Jun 19&lt;/date&gt;&lt;/pub-dates&gt;&lt;year&gt;2003&lt;/year&gt;&lt;/dates&gt;&lt;urls&gt;&lt;related-urls&gt;&lt;url&gt;&amp;lt;Go to ISI&amp;gt;://WOS:000183683300028&lt;/url&gt;&lt;/related-urls&gt;&lt;/urls&gt;&lt;isbn&gt;0014-5793&lt;/isbn&gt;&lt;titles&gt;&lt;title&gt;Mutagenesis analysis of the yeast Nha1 Na+/H+ antiporter carboxy-teriminal tail reveals residues required for function in cell cycle&lt;/title&gt;&lt;secondary-title&gt;Febs Letters&lt;/secondary-title&gt;&lt;/titles&gt;&lt;pages&gt;239-245&lt;/pages&gt;&lt;number&gt;2-3&lt;/number&gt;&lt;contributors&gt;&lt;authors&gt;&lt;author&gt;Simon, E.&lt;/author&gt;&lt;author&gt;Barcelo, A.&lt;/author&gt;&lt;author&gt;Arino, J.&lt;/author&gt;&lt;/authors&gt;&lt;/contributors&gt;&lt;added-date format="utc"&gt;1448886442&lt;/added-date&gt;&lt;ref-type name="Journal Article"&gt;17&lt;/ref-type&gt;&lt;rec-number&gt;76&lt;/rec-number&gt;&lt;last-updated-date format="utc"&gt;1448886442&lt;/last-updated-date&gt;&lt;accession-num&gt;WOS:000183683300028&lt;/accession-num&gt;&lt;electronic-resource-num&gt;10.1016/s0014-5793(03)00557-x&lt;/electronic-resource-num&gt;&lt;volume&gt;545&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128</w:t>
            </w:r>
            <w:r w:rsidRPr="003C6E6A">
              <w:rPr>
                <w:rFonts w:ascii="Arial" w:hAnsi="Arial" w:cs="Arial"/>
                <w:noProof/>
                <w:sz w:val="20"/>
                <w:lang w:val="es-ES_tradnl"/>
              </w:rPr>
              <w:fldChar w:fldCharType="end"/>
            </w:r>
          </w:p>
        </w:tc>
      </w:tr>
      <w:tr w:rsidR="00EB0694" w:rsidRPr="003C6E6A" w14:paraId="6D0C5E46" w14:textId="77777777" w:rsidTr="00782830">
        <w:trPr>
          <w:trHeight w:val="1342"/>
          <w:jc w:val="center"/>
        </w:trPr>
        <w:tc>
          <w:tcPr>
            <w:tcW w:w="823" w:type="dxa"/>
            <w:tcBorders>
              <w:top w:val="nil"/>
              <w:bottom w:val="nil"/>
            </w:tcBorders>
            <w:shd w:val="clear" w:color="auto" w:fill="auto"/>
          </w:tcPr>
          <w:p w14:paraId="6DAF8FC5" w14:textId="77777777" w:rsidR="00EB0694" w:rsidRPr="003C6E6A" w:rsidRDefault="00EB0694" w:rsidP="00EB0694">
            <w:pPr>
              <w:spacing w:line="240" w:lineRule="auto"/>
              <w:rPr>
                <w:rFonts w:ascii="Arial" w:hAnsi="Arial" w:cs="Arial"/>
                <w:b/>
                <w:bCs/>
                <w:i/>
                <w:sz w:val="20"/>
                <w:lang w:val="es-ES_tradnl"/>
              </w:rPr>
            </w:pPr>
            <w:r w:rsidRPr="003C6E6A">
              <w:rPr>
                <w:rFonts w:ascii="Arial" w:hAnsi="Arial" w:cs="Arial"/>
                <w:b/>
                <w:bCs/>
                <w:i/>
                <w:sz w:val="20"/>
                <w:lang w:val="es-ES_tradnl"/>
              </w:rPr>
              <w:t>ccx</w:t>
            </w:r>
          </w:p>
        </w:tc>
        <w:tc>
          <w:tcPr>
            <w:tcW w:w="1559" w:type="dxa"/>
            <w:tcBorders>
              <w:top w:val="nil"/>
              <w:bottom w:val="nil"/>
            </w:tcBorders>
            <w:shd w:val="clear" w:color="auto" w:fill="auto"/>
          </w:tcPr>
          <w:p w14:paraId="032B734E" w14:textId="77777777" w:rsidR="00EB0694" w:rsidRPr="003C6E6A" w:rsidRDefault="00EB0694" w:rsidP="00EB0694">
            <w:pPr>
              <w:spacing w:line="240" w:lineRule="auto"/>
              <w:rPr>
                <w:rFonts w:ascii="Arial" w:hAnsi="Arial" w:cs="Arial"/>
                <w:sz w:val="20"/>
                <w:lang w:val="es-ES_tradnl"/>
              </w:rPr>
            </w:pPr>
            <w:r w:rsidRPr="003C6E6A">
              <w:rPr>
                <w:rFonts w:ascii="Arial" w:hAnsi="Arial" w:cs="Arial"/>
                <w:color w:val="000000"/>
                <w:sz w:val="20"/>
                <w:shd w:val="clear" w:color="auto" w:fill="FFFFFF"/>
              </w:rPr>
              <w:t>Familia de intercambiador de catión/calcio</w:t>
            </w:r>
          </w:p>
        </w:tc>
        <w:tc>
          <w:tcPr>
            <w:tcW w:w="5832" w:type="dxa"/>
            <w:tcBorders>
              <w:top w:val="nil"/>
              <w:bottom w:val="nil"/>
            </w:tcBorders>
            <w:shd w:val="clear" w:color="auto" w:fill="auto"/>
          </w:tcPr>
          <w:p w14:paraId="34F318D4" w14:textId="77777777" w:rsidR="00EB0694" w:rsidRPr="003C6E6A" w:rsidRDefault="00EB0694" w:rsidP="00047F75">
            <w:pPr>
              <w:spacing w:line="240" w:lineRule="auto"/>
              <w:jc w:val="both"/>
              <w:rPr>
                <w:rFonts w:ascii="Arial" w:hAnsi="Arial" w:cs="Arial"/>
                <w:sz w:val="20"/>
                <w:vertAlign w:val="superscript"/>
                <w:lang w:val="es-ES_tradnl"/>
              </w:rPr>
            </w:pPr>
            <w:r w:rsidRPr="003C6E6A">
              <w:rPr>
                <w:rFonts w:ascii="Arial" w:hAnsi="Arial" w:cs="Arial"/>
                <w:sz w:val="20"/>
                <w:lang w:val="es-ES_tradnl"/>
              </w:rPr>
              <w:t>Componente esencial en la ruta de señalización de SOS. Transporta Ca</w:t>
            </w:r>
            <w:r w:rsidRPr="003C6E6A">
              <w:rPr>
                <w:rFonts w:ascii="Arial" w:hAnsi="Arial" w:cs="Arial"/>
                <w:sz w:val="20"/>
                <w:vertAlign w:val="superscript"/>
                <w:lang w:val="es-ES_tradnl"/>
              </w:rPr>
              <w:t>2+</w:t>
            </w:r>
            <w:r w:rsidRPr="003C6E6A">
              <w:rPr>
                <w:rFonts w:ascii="Arial" w:hAnsi="Arial" w:cs="Arial"/>
                <w:sz w:val="20"/>
                <w:lang w:val="es-ES_tradnl"/>
              </w:rPr>
              <w:t xml:space="preserve"> citosólico a través de membranas, la expresión de este gen es aumentada en plantas sometidas a estrés por salinidad.</w:t>
            </w:r>
            <w:r w:rsidRPr="003C6E6A">
              <w:rPr>
                <w:rFonts w:ascii="Arial" w:hAnsi="Arial" w:cs="Arial"/>
                <w:color w:val="403838"/>
                <w:sz w:val="20"/>
              </w:rPr>
              <w:t xml:space="preserve"> </w:t>
            </w:r>
            <w:r w:rsidRPr="003C6E6A">
              <w:rPr>
                <w:rFonts w:ascii="Arial" w:hAnsi="Arial" w:cs="Arial"/>
                <w:sz w:val="20"/>
              </w:rPr>
              <w:t xml:space="preserve">Ha sido caracterizada en varias </w:t>
            </w:r>
            <w:r w:rsidRPr="003C6E6A">
              <w:rPr>
                <w:rFonts w:ascii="Arial" w:hAnsi="Arial" w:cs="Arial"/>
                <w:sz w:val="20"/>
                <w:lang w:val="es-ES_tradnl"/>
              </w:rPr>
              <w:t>especies, particularmente en plantas y levaduras</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&lt;EndNote&gt;&lt;Cite&gt;&lt;Author&gt;Chen&lt;/Author&gt;&lt;Year&gt;2012&lt;/Year&gt;&lt;IDText&gt;The AtCCX1 transporter mediates salinity tolerance in both Arabidopsis and yeast (Retracted article. See vol. 110, pg. 317, 2012)&lt;/IDText&gt;&lt;DisplayText&gt;&lt;style face="superscript"&gt;129&lt;/style&gt;&lt;/DisplayText&gt;&lt;record&gt;&lt;dates&gt;&lt;pub-dates&gt;&lt;date&gt;Apr&lt;/date&gt;&lt;/pub-dates&gt;&lt;year&gt;2012&lt;/year&gt;&lt;/dates&gt;&lt;urls&gt;&lt;related-urls&gt;&lt;url&gt;&amp;lt;Go to ISI&amp;gt;://WOS:000301599800010&lt;/url&gt;&lt;/related-urls&gt;&lt;/urls&gt;&lt;isbn&gt;0167-6857&lt;/isbn&gt;&lt;titles&gt;&lt;title&gt;The AtCCX1 transporter mediates salinity tolerance in both Arabidopsis and yeast (Retracted article. See vol. 110, pg. 317, 2012)&lt;/title&gt;&lt;secondary-title&gt;Plant Cell Tissue and Organ Culture&lt;/secondary-title&gt;&lt;/titles&gt;&lt;pages&gt;91-99&lt;/pages&gt;&lt;number&gt;1&lt;/number&gt;&lt;contributors&gt;&lt;authors&gt;&lt;author&gt;Chen, Zhiyuan&lt;/author&gt;&lt;author&gt;Wu, Yongjun&lt;/author&gt;&lt;author&gt;Di, Lijun&lt;/author&gt;&lt;author&gt;Wang, Guodong&lt;/author&gt;&lt;author&gt;Shen, Yufang&lt;/author&gt;&lt;/authors&gt;&lt;/contributors&gt;&lt;added-date format="utc"&gt;1448746477&lt;/added-date&gt;&lt;ref-type name="Journal Article"&gt;17&lt;/ref-type&gt;&lt;rec-number&gt;14&lt;/rec-number&gt;&lt;last-updated-date format="utc"&gt;1448746477&lt;/last-updated-date&gt;&lt;accession-num&gt;WOS:000301599800010&lt;/accession-num&gt;&lt;electronic-resource-num&gt;10.1007/s11240-011-0077-6&lt;/electronic-resource-num&gt;&lt;volume&gt;109&lt;/volume&gt;&lt;/record&gt;&lt;/Cite&gt;&lt;/EndNote&gt;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129</w:t>
            </w:r>
            <w:r w:rsidRPr="003C6E6A">
              <w:rPr>
                <w:rFonts w:ascii="Arial" w:hAnsi="Arial" w:cs="Arial"/>
                <w:noProof/>
                <w:sz w:val="20"/>
                <w:lang w:val="es-ES_tradnl"/>
              </w:rPr>
              <w:fldChar w:fldCharType="end"/>
            </w:r>
            <w:r w:rsidRPr="003C6E6A">
              <w:rPr>
                <w:rFonts w:ascii="Arial" w:hAnsi="Arial" w:cs="Arial"/>
                <w:noProof/>
                <w:sz w:val="20"/>
                <w:lang w:val="es-ES_tradnl"/>
              </w:rPr>
              <w:t>.</w:t>
            </w:r>
          </w:p>
        </w:tc>
      </w:tr>
      <w:tr w:rsidR="00EB0694" w:rsidRPr="003C6E6A" w14:paraId="73F0CC45" w14:textId="77777777" w:rsidTr="00782830">
        <w:trPr>
          <w:trHeight w:val="892"/>
          <w:jc w:val="center"/>
        </w:trPr>
        <w:tc>
          <w:tcPr>
            <w:tcW w:w="823" w:type="dxa"/>
            <w:tcBorders>
              <w:top w:val="nil"/>
              <w:bottom w:val="nil"/>
            </w:tcBorders>
            <w:shd w:val="clear" w:color="auto" w:fill="auto"/>
          </w:tcPr>
          <w:p w14:paraId="0E898B6F" w14:textId="77777777" w:rsidR="00EB0694" w:rsidRPr="003C6E6A" w:rsidRDefault="00EB0694" w:rsidP="00EB0694">
            <w:pPr>
              <w:spacing w:line="240" w:lineRule="auto"/>
              <w:rPr>
                <w:rFonts w:ascii="Arial" w:hAnsi="Arial" w:cs="Arial"/>
                <w:b/>
                <w:bCs/>
                <w:i/>
                <w:sz w:val="20"/>
                <w:lang w:val="es-ES_tradnl"/>
              </w:rPr>
            </w:pPr>
            <w:r w:rsidRPr="003C6E6A">
              <w:rPr>
                <w:rFonts w:ascii="Arial" w:hAnsi="Arial" w:cs="Arial"/>
                <w:b/>
                <w:bCs/>
                <w:i/>
                <w:sz w:val="20"/>
                <w:lang w:val="es-ES_tradnl"/>
              </w:rPr>
              <w:t>cax</w:t>
            </w:r>
          </w:p>
        </w:tc>
        <w:tc>
          <w:tcPr>
            <w:tcW w:w="1559" w:type="dxa"/>
            <w:tcBorders>
              <w:top w:val="nil"/>
              <w:left w:val="nil"/>
              <w:bottom w:val="nil"/>
              <w:right w:val="nil"/>
            </w:tcBorders>
            <w:shd w:val="clear" w:color="auto" w:fill="auto"/>
          </w:tcPr>
          <w:p w14:paraId="4DB6D94C" w14:textId="77777777" w:rsidR="00EB0694" w:rsidRPr="003C6E6A" w:rsidRDefault="00EB0694" w:rsidP="00EB0694">
            <w:pPr>
              <w:spacing w:line="240" w:lineRule="auto"/>
              <w:rPr>
                <w:rFonts w:ascii="Arial" w:hAnsi="Arial" w:cs="Arial"/>
                <w:sz w:val="20"/>
                <w:lang w:val="es-ES_tradnl"/>
              </w:rPr>
            </w:pPr>
            <w:r w:rsidRPr="003C6E6A">
              <w:rPr>
                <w:rFonts w:ascii="Arial" w:hAnsi="Arial" w:cs="Arial"/>
                <w:sz w:val="20"/>
                <w:lang w:val="es-ES_tradnl"/>
              </w:rPr>
              <w:t>Familia de Intercambio catión</w:t>
            </w:r>
          </w:p>
        </w:tc>
        <w:tc>
          <w:tcPr>
            <w:tcW w:w="5832" w:type="dxa"/>
            <w:tcBorders>
              <w:top w:val="nil"/>
              <w:bottom w:val="nil"/>
            </w:tcBorders>
            <w:shd w:val="clear" w:color="auto" w:fill="auto"/>
          </w:tcPr>
          <w:p w14:paraId="7ABB0662" w14:textId="77777777" w:rsidR="00EB0694" w:rsidRPr="003C6E6A" w:rsidRDefault="00EB0694" w:rsidP="00047F75">
            <w:pPr>
              <w:spacing w:line="240" w:lineRule="auto"/>
              <w:jc w:val="both"/>
              <w:rPr>
                <w:rFonts w:ascii="Arial" w:hAnsi="Arial" w:cs="Arial"/>
                <w:sz w:val="20"/>
                <w:vertAlign w:val="superscript"/>
                <w:lang w:val="es-ES_tradnl"/>
              </w:rPr>
            </w:pPr>
            <w:r w:rsidRPr="003C6E6A">
              <w:rPr>
                <w:rFonts w:ascii="Arial" w:hAnsi="Arial" w:cs="Arial"/>
                <w:sz w:val="20"/>
                <w:lang w:val="es-ES_tradnl"/>
              </w:rPr>
              <w:t>La expresión de este gen es aumentada en plantas sometidas a estrés por salinidad. Estos transportadores se localizan predominantemente en la membrana vacuolar</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&lt;EndNote&gt;&lt;Cite&gt;&lt;Author&gt;Chen&lt;/Author&gt;&lt;Year&gt;2012&lt;/Year&gt;&lt;IDText&gt;The AtCCX1 transporter mediates salinity tolerance in both Arabidopsis and yeast (Retracted article. See vol. 110, pg. 317, 2012)&lt;/IDText&gt;&lt;DisplayText&gt;&lt;style face="superscript"&gt;129&lt;/style&gt;&lt;/DisplayText&gt;&lt;record&gt;&lt;dates&gt;&lt;pub-dates&gt;&lt;date&gt;Apr&lt;/date&gt;&lt;/pub-dates&gt;&lt;year&gt;2012&lt;/year&gt;&lt;/dates&gt;&lt;urls&gt;&lt;related-urls&gt;&lt;url&gt;&amp;lt;Go to ISI&amp;gt;://WOS:000301599800010&lt;/url&gt;&lt;/related-urls&gt;&lt;/urls&gt;&lt;isbn&gt;0167-6857&lt;/isbn&gt;&lt;titles&gt;&lt;title&gt;The AtCCX1 transporter mediates salinity tolerance in both Arabidopsis and yeast (Retracted article. See vol. 110, pg. 317, 2012)&lt;/title&gt;&lt;secondary-title&gt;Plant Cell Tissue and Organ Culture&lt;/secondary-title&gt;&lt;/titles&gt;&lt;pages&gt;91-99&lt;/pages&gt;&lt;number&gt;1&lt;/number&gt;&lt;contributors&gt;&lt;authors&gt;&lt;author&gt;Chen, Zhiyuan&lt;/author&gt;&lt;author&gt;Wu, Yongjun&lt;/author&gt;&lt;author&gt;Di, Lijun&lt;/author&gt;&lt;author&gt;Wang, Guodong&lt;/author&gt;&lt;author&gt;Shen, Yufang&lt;/author&gt;&lt;/authors&gt;&lt;/contributors&gt;&lt;added-date format="utc"&gt;1448746477&lt;/added-date&gt;&lt;ref-type name="Journal Article"&gt;17&lt;/ref-type&gt;&lt;rec-number&gt;14&lt;/rec-number&gt;&lt;last-updated-date format="utc"&gt;1448746477&lt;/last-updated-date&gt;&lt;accession-num&gt;WOS:000301599800010&lt;/accession-num&gt;&lt;electronic-resource-num&gt;10.1007/s11240-011-0077-6&lt;/electronic-resource-num&gt;&lt;volume&gt;109&lt;/volume&gt;&lt;/record&gt;&lt;/Cite&gt;&lt;/EndNote&gt;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129</w:t>
            </w:r>
            <w:r w:rsidRPr="003C6E6A">
              <w:rPr>
                <w:rFonts w:ascii="Arial" w:hAnsi="Arial" w:cs="Arial"/>
                <w:noProof/>
                <w:sz w:val="20"/>
                <w:lang w:val="es-ES_tradnl"/>
              </w:rPr>
              <w:fldChar w:fldCharType="end"/>
            </w:r>
            <w:r w:rsidRPr="003C6E6A">
              <w:rPr>
                <w:rFonts w:ascii="Arial" w:hAnsi="Arial" w:cs="Arial"/>
                <w:noProof/>
                <w:sz w:val="20"/>
                <w:vertAlign w:val="superscript"/>
                <w:lang w:val="es-ES_tradnl"/>
              </w:rPr>
              <w:t xml:space="preserve">, </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&lt;EndNote&gt;&lt;Cite&gt;&lt;Author&gt;Manohar&lt;/Author&gt;&lt;Year&gt;2011&lt;/Year&gt;&lt;IDText&gt;Plant cation/H+ exchangers (CAXs): biological functions and genetic manipulations&lt;/IDText&gt;&lt;DisplayText&gt;&lt;style face="superscript"&gt;130&lt;/style&gt;&lt;/DisplayText&gt;&lt;record&gt;&lt;dates&gt;&lt;pub-dates&gt;&lt;date&gt;Jul&lt;/date&gt;&lt;/pub-dates&gt;&lt;year&gt;2011&lt;/year&gt;&lt;/dates&gt;&lt;urls&gt;&lt;related-urls&gt;&lt;url&gt;&amp;lt;Go to ISI&amp;gt;://WOS:000291679100001&lt;/url&gt;&lt;/related-urls&gt;&lt;/urls&gt;&lt;isbn&gt;1435-8603&lt;/isbn&gt;&lt;titles&gt;&lt;title&gt;Plant cation/H+ exchangers (CAXs): biological functions and genetic manipulations&lt;/title&gt;&lt;secondary-title&gt;Plant Biology&lt;/secondary-title&gt;&lt;/titles&gt;&lt;pages&gt;561-569&lt;/pages&gt;&lt;number&gt;4&lt;/number&gt;&lt;contributors&gt;&lt;authors&gt;&lt;author&gt;Manohar, M.&lt;/author&gt;&lt;author&gt;Shigaki, T.&lt;/author&gt;&lt;author&gt;Hirschi, K. D.&lt;/author&gt;&lt;/authors&gt;&lt;/contributors&gt;&lt;added-date format="utc"&gt;1448750495&lt;/added-date&gt;&lt;ref-type name="Journal Article"&gt;17&lt;/ref-type&gt;&lt;rec-number&gt;47&lt;/rec-number&gt;&lt;last-updated-date format="utc"&gt;1448750495&lt;/last-updated-date&gt;&lt;accession-num&gt;WOS:000291679100001&lt;/accession-num&gt;&lt;electronic-resource-num&gt;10.1111/j.1438-8677.2011.00466.x&lt;/electronic-resource-num&gt;&lt;volume&gt;13&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130</w:t>
            </w:r>
            <w:r w:rsidRPr="003C6E6A">
              <w:rPr>
                <w:rFonts w:ascii="Arial" w:hAnsi="Arial" w:cs="Arial"/>
                <w:noProof/>
                <w:sz w:val="20"/>
                <w:lang w:val="es-ES_tradnl"/>
              </w:rPr>
              <w:fldChar w:fldCharType="end"/>
            </w:r>
            <w:r w:rsidRPr="003C6E6A">
              <w:rPr>
                <w:rFonts w:ascii="Arial" w:hAnsi="Arial" w:cs="Arial"/>
                <w:noProof/>
                <w:sz w:val="20"/>
                <w:lang w:val="es-ES_tradnl"/>
              </w:rPr>
              <w:t>.</w:t>
            </w:r>
          </w:p>
        </w:tc>
      </w:tr>
      <w:tr w:rsidR="00EB0694" w:rsidRPr="003C6E6A" w14:paraId="04880380" w14:textId="77777777" w:rsidTr="00782830">
        <w:trPr>
          <w:trHeight w:val="1112"/>
          <w:jc w:val="center"/>
        </w:trPr>
        <w:tc>
          <w:tcPr>
            <w:tcW w:w="823" w:type="dxa"/>
            <w:tcBorders>
              <w:top w:val="nil"/>
            </w:tcBorders>
            <w:shd w:val="clear" w:color="auto" w:fill="auto"/>
          </w:tcPr>
          <w:p w14:paraId="77D957D8" w14:textId="77777777" w:rsidR="00EB0694" w:rsidRPr="003C6E6A" w:rsidRDefault="00EB0694" w:rsidP="00EB0694">
            <w:pPr>
              <w:spacing w:line="240" w:lineRule="auto"/>
              <w:rPr>
                <w:rFonts w:ascii="Arial" w:hAnsi="Arial" w:cs="Arial"/>
                <w:b/>
                <w:bCs/>
                <w:i/>
                <w:sz w:val="20"/>
                <w:lang w:val="es-ES_tradnl"/>
              </w:rPr>
            </w:pPr>
            <w:r w:rsidRPr="003C6E6A">
              <w:rPr>
                <w:rFonts w:ascii="Arial" w:hAnsi="Arial" w:cs="Arial"/>
                <w:b/>
                <w:bCs/>
                <w:i/>
                <w:sz w:val="20"/>
                <w:lang w:val="es-ES_tradnl"/>
              </w:rPr>
              <w:t>aba</w:t>
            </w:r>
          </w:p>
        </w:tc>
        <w:tc>
          <w:tcPr>
            <w:tcW w:w="1559" w:type="dxa"/>
            <w:tcBorders>
              <w:top w:val="nil"/>
            </w:tcBorders>
            <w:shd w:val="clear" w:color="auto" w:fill="auto"/>
          </w:tcPr>
          <w:p w14:paraId="680BDF25" w14:textId="77777777" w:rsidR="00EB0694" w:rsidRPr="003C6E6A" w:rsidRDefault="00EB0694" w:rsidP="00EB0694">
            <w:pPr>
              <w:spacing w:line="240" w:lineRule="auto"/>
              <w:rPr>
                <w:rFonts w:ascii="Arial" w:hAnsi="Arial" w:cs="Arial"/>
                <w:sz w:val="20"/>
                <w:lang w:val="es-ES_tradnl"/>
              </w:rPr>
            </w:pPr>
            <w:r w:rsidRPr="003C6E6A">
              <w:rPr>
                <w:rFonts w:ascii="Arial" w:hAnsi="Arial" w:cs="Arial"/>
                <w:sz w:val="20"/>
                <w:lang w:val="es-ES_tradnl"/>
              </w:rPr>
              <w:t>Ácido abscísico</w:t>
            </w:r>
          </w:p>
        </w:tc>
        <w:tc>
          <w:tcPr>
            <w:tcW w:w="5832" w:type="dxa"/>
            <w:tcBorders>
              <w:top w:val="nil"/>
            </w:tcBorders>
            <w:shd w:val="clear" w:color="auto" w:fill="auto"/>
          </w:tcPr>
          <w:p w14:paraId="2A7C7B04" w14:textId="77777777" w:rsidR="00EB0694" w:rsidRPr="003C6E6A" w:rsidRDefault="00EB0694" w:rsidP="00047F75">
            <w:pPr>
              <w:spacing w:line="240" w:lineRule="auto"/>
              <w:jc w:val="both"/>
              <w:rPr>
                <w:rFonts w:ascii="Arial" w:hAnsi="Arial" w:cs="Arial"/>
                <w:sz w:val="20"/>
                <w:lang w:val="es-ES_tradnl"/>
              </w:rPr>
            </w:pPr>
            <w:r w:rsidRPr="003C6E6A">
              <w:rPr>
                <w:rFonts w:ascii="Arial" w:hAnsi="Arial" w:cs="Arial"/>
                <w:sz w:val="20"/>
              </w:rPr>
              <w:t>La biosíntesis de la hormona ABA induce una gran variedad de genes importantes durante el estrés salino, también la acción de ABA ha sido identificada durante el estrés por deshidratación y bajas temperaturas</w:t>
            </w:r>
            <w:r w:rsidRPr="003C6E6A">
              <w:rPr>
                <w:rFonts w:ascii="Arial" w:hAnsi="Arial" w:cs="Arial"/>
                <w:noProof/>
                <w:sz w:val="20"/>
                <w:lang w:val="es-ES_tradnl"/>
              </w:rPr>
              <w:fldChar w:fldCharType="begin"/>
            </w:r>
            <w:r w:rsidR="00047F75" w:rsidRPr="003C6E6A">
              <w:rPr>
                <w:rFonts w:ascii="Arial" w:hAnsi="Arial" w:cs="Arial"/>
                <w:noProof/>
                <w:sz w:val="20"/>
                <w:lang w:val="es-ES_tradnl"/>
              </w:rPr>
              <w:instrText xml:space="preserve"> ADDIN EN.CITE &lt;EndNote&gt;&lt;Cite&gt;&lt;Author&gt;Silva&lt;/Author&gt;&lt;Year&gt;2009&lt;/Year&gt;&lt;IDText&gt;Regulation by salt of vacuolar H+-ATPase and H+-pyrophosphatase activities and Na+/H+ exchange&lt;/IDText&gt;&lt;DisplayText&gt;&lt;style face="superscript"&gt;131&lt;/style&gt;&lt;/DisplayText&gt;&lt;record&gt;&lt;titles&gt;&lt;title&gt;Regulation by salt of vacuolar H+-ATPase and H+-pyrophosphatase activities and Na+/H+ exchange&lt;/title&gt;&lt;secondary-title&gt;Plant signaling &amp;amp; behavior&lt;/secondary-title&gt;&lt;/titles&gt;&lt;pages&gt;8&lt;/pages&gt;&lt;number&gt;Taylor &amp;amp; Francis&lt;/number&gt;&lt;contributors&gt;&lt;authors&gt;&lt;author&gt;Silva, Paulo&lt;/author&gt;&lt;author&gt;Gerós, Hernâni&lt;/author&gt;&lt;/authors&gt;&lt;/contributors&gt;&lt;section&gt;718&lt;/section&gt;&lt;added-date format="utc"&gt;1449232431&lt;/added-date&gt;&lt;ref-type name="Journal Article"&gt;17&lt;/ref-type&gt;&lt;dates&gt;&lt;year&gt;2009&lt;/year&gt;&lt;/dates&gt;&lt;rec-number&gt;120&lt;/rec-number&gt;&lt;last-updated-date format="utc"&gt;1449232551&lt;/last-updated-date&gt;&lt;volume&gt;4&lt;/volume&gt;&lt;/record&gt;&lt;/Cite&gt;&lt;/EndNote&gt;</w:instrText>
            </w:r>
            <w:r w:rsidRPr="003C6E6A">
              <w:rPr>
                <w:rFonts w:ascii="Arial" w:hAnsi="Arial" w:cs="Arial"/>
                <w:noProof/>
                <w:sz w:val="20"/>
                <w:lang w:val="es-ES_tradnl"/>
              </w:rPr>
              <w:fldChar w:fldCharType="separate"/>
            </w:r>
            <w:r w:rsidR="00047F75" w:rsidRPr="003C6E6A">
              <w:rPr>
                <w:rFonts w:ascii="Arial" w:hAnsi="Arial" w:cs="Arial"/>
                <w:noProof/>
                <w:sz w:val="20"/>
                <w:vertAlign w:val="superscript"/>
                <w:lang w:val="es-ES_tradnl"/>
              </w:rPr>
              <w:t>131</w:t>
            </w:r>
            <w:r w:rsidRPr="003C6E6A">
              <w:rPr>
                <w:rFonts w:ascii="Arial" w:hAnsi="Arial" w:cs="Arial"/>
                <w:noProof/>
                <w:sz w:val="20"/>
                <w:lang w:val="es-ES_tradnl"/>
              </w:rPr>
              <w:fldChar w:fldCharType="end"/>
            </w:r>
            <w:r w:rsidRPr="003C6E6A">
              <w:rPr>
                <w:rFonts w:ascii="Arial" w:hAnsi="Arial" w:cs="Arial"/>
                <w:noProof/>
                <w:sz w:val="20"/>
                <w:lang w:val="es-ES_tradnl"/>
              </w:rPr>
              <w:t>.</w:t>
            </w:r>
          </w:p>
        </w:tc>
      </w:tr>
    </w:tbl>
    <w:p w14:paraId="70FAFE11" w14:textId="77777777" w:rsidR="007720AB" w:rsidRPr="003C6E6A" w:rsidRDefault="00236755" w:rsidP="00236755">
      <w:pPr>
        <w:tabs>
          <w:tab w:val="left" w:pos="405"/>
          <w:tab w:val="center" w:pos="4560"/>
        </w:tabs>
        <w:rPr>
          <w:rFonts w:ascii="Arial" w:hAnsi="Arial" w:cs="Arial"/>
          <w:bCs/>
          <w:sz w:val="20"/>
          <w:lang w:eastAsia="es-CO"/>
        </w:rPr>
      </w:pPr>
      <w:r w:rsidRPr="003C6E6A">
        <w:rPr>
          <w:rFonts w:ascii="Arial" w:hAnsi="Arial" w:cs="Arial"/>
          <w:bCs/>
          <w:sz w:val="20"/>
          <w:lang w:eastAsia="es-CO"/>
        </w:rPr>
        <w:tab/>
      </w:r>
      <w:r w:rsidRPr="003C6E6A">
        <w:rPr>
          <w:rFonts w:ascii="Arial" w:hAnsi="Arial" w:cs="Arial"/>
          <w:bCs/>
          <w:sz w:val="20"/>
          <w:lang w:eastAsia="es-CO"/>
        </w:rPr>
        <w:tab/>
      </w:r>
    </w:p>
    <w:p w14:paraId="67F1D7B2" w14:textId="42A91543" w:rsidR="007720AB" w:rsidRPr="003C6E6A" w:rsidRDefault="00B10B18" w:rsidP="00B10B18">
      <w:pPr>
        <w:spacing w:before="240"/>
        <w:rPr>
          <w:rFonts w:ascii="Arial" w:hAnsi="Arial" w:cs="Arial"/>
          <w:b/>
          <w:sz w:val="20"/>
        </w:rPr>
      </w:pPr>
      <w:r w:rsidRPr="003C6E6A">
        <w:rPr>
          <w:rFonts w:ascii="Arial" w:hAnsi="Arial" w:cs="Arial"/>
          <w:b/>
          <w:noProof/>
          <w:sz w:val="20"/>
          <w:lang w:val="es-ES"/>
        </w:rPr>
        <w:lastRenderedPageBreak/>
        <w:drawing>
          <wp:inline distT="0" distB="0" distL="0" distR="0" wp14:anchorId="6BA18ADF" wp14:editId="05A7EC0D">
            <wp:extent cx="5441875" cy="2962275"/>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786" b="4962"/>
                    <a:stretch/>
                  </pic:blipFill>
                  <pic:spPr bwMode="auto">
                    <a:xfrm>
                      <a:off x="0" y="0"/>
                      <a:ext cx="5446190" cy="2964624"/>
                    </a:xfrm>
                    <a:prstGeom prst="rect">
                      <a:avLst/>
                    </a:prstGeom>
                    <a:ln>
                      <a:noFill/>
                    </a:ln>
                    <a:extLst>
                      <a:ext uri="{53640926-AAD7-44d8-BBD7-CCE9431645EC}">
                        <a14:shadowObscured xmlns:a14="http://schemas.microsoft.com/office/drawing/2010/main"/>
                      </a:ext>
                    </a:extLst>
                  </pic:spPr>
                </pic:pic>
              </a:graphicData>
            </a:graphic>
          </wp:inline>
        </w:drawing>
      </w:r>
    </w:p>
    <w:p w14:paraId="18C38C6F" w14:textId="77777777" w:rsidR="00741F01" w:rsidRPr="003C6E6A" w:rsidRDefault="002660D7" w:rsidP="00741F01">
      <w:pPr>
        <w:spacing w:line="240" w:lineRule="auto"/>
        <w:jc w:val="both"/>
        <w:rPr>
          <w:rFonts w:asciiTheme="minorHAnsi" w:hAnsiTheme="minorHAnsi" w:cstheme="minorHAnsi"/>
          <w:b/>
        </w:rPr>
      </w:pPr>
      <w:r w:rsidRPr="003C6E6A">
        <w:rPr>
          <w:rFonts w:asciiTheme="minorHAnsi" w:hAnsiTheme="minorHAnsi" w:cstheme="minorHAnsi"/>
          <w:b/>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b/>
          <w:color w:val="FFFFFF" w:themeColor="background1"/>
          <w:sz w:val="2"/>
          <w:szCs w:val="2"/>
        </w:rPr>
        <w:fldChar w:fldCharType="separate"/>
      </w:r>
      <w:bookmarkStart w:id="26" w:name="_Toc79694891"/>
      <w:r w:rsidR="00782830" w:rsidRPr="003C6E6A">
        <w:rPr>
          <w:rFonts w:asciiTheme="minorHAnsi" w:hAnsiTheme="minorHAnsi" w:cstheme="minorHAnsi"/>
          <w:noProof/>
          <w:color w:val="FFFFFF" w:themeColor="background1"/>
          <w:sz w:val="2"/>
          <w:szCs w:val="2"/>
        </w:rPr>
        <w:t>4</w:t>
      </w:r>
      <w:r w:rsidRPr="003C6E6A">
        <w:rPr>
          <w:rFonts w:asciiTheme="minorHAnsi" w:hAnsiTheme="minorHAnsi" w:cstheme="minorHAnsi"/>
          <w:b/>
          <w:noProof/>
          <w:color w:val="FFFFFF" w:themeColor="background1"/>
          <w:sz w:val="2"/>
          <w:szCs w:val="2"/>
        </w:rPr>
        <w:fldChar w:fldCharType="end"/>
      </w:r>
      <w:r w:rsidR="005E1A46" w:rsidRPr="003C6E6A">
        <w:rPr>
          <w:rFonts w:asciiTheme="minorHAnsi" w:hAnsiTheme="minorHAnsi" w:cstheme="minorHAnsi"/>
          <w:sz w:val="20"/>
        </w:rPr>
        <w:t xml:space="preserve">Figura 2.4 Detección de NaCl y aumento de calcio citosólico. </w:t>
      </w:r>
      <w:r w:rsidR="007720AB" w:rsidRPr="003C6E6A">
        <w:rPr>
          <w:rFonts w:asciiTheme="minorHAnsi" w:hAnsiTheme="minorHAnsi" w:cstheme="minorHAnsi"/>
          <w:sz w:val="20"/>
        </w:rPr>
        <w:t>La señalización de NaCl se produce por la detección de concentraciones de salinidad en el medio extracelular, seguidamente, esto tiene una respuesta a nivel celular con la activación de PLC y la posterior hidrólisis de PIP2, para producir PIP3 y DAG. PIP3 actúa como un estimulante para permitir el aumento de Ca2+ de fuentes internas como la vacuola y RE, y el ingreso a través de canales de Ca2+ membranales desde el apoplasto</w:t>
      </w:r>
      <w:r w:rsidR="008C3B3B" w:rsidRPr="003C6E6A">
        <w:rPr>
          <w:rFonts w:asciiTheme="minorHAnsi" w:hAnsiTheme="minorHAnsi" w:cstheme="minorHAnsi"/>
          <w:sz w:val="20"/>
        </w:rPr>
        <w:t xml:space="preserve"> (Fuente: elaboración propia)</w:t>
      </w:r>
      <w:r w:rsidR="007720AB" w:rsidRPr="003C6E6A">
        <w:rPr>
          <w:rFonts w:asciiTheme="minorHAnsi" w:hAnsiTheme="minorHAnsi" w:cstheme="minorHAnsi"/>
          <w:sz w:val="20"/>
        </w:rPr>
        <w:t>.</w:t>
      </w:r>
      <w:bookmarkEnd w:id="26"/>
    </w:p>
    <w:p w14:paraId="66DDF811" w14:textId="77777777" w:rsidR="006B726C" w:rsidRPr="003C6E6A" w:rsidRDefault="00B10B18" w:rsidP="00741F01">
      <w:pPr>
        <w:spacing w:line="240" w:lineRule="auto"/>
        <w:jc w:val="both"/>
        <w:rPr>
          <w:rFonts w:asciiTheme="minorHAnsi" w:hAnsiTheme="minorHAnsi" w:cstheme="minorHAnsi"/>
          <w:b/>
          <w:color w:val="FFFFFF" w:themeColor="background1"/>
          <w:sz w:val="2"/>
          <w:szCs w:val="2"/>
          <w:shd w:val="clear" w:color="auto" w:fill="FFFFFF" w:themeFill="background1"/>
        </w:rPr>
      </w:pPr>
      <w:r w:rsidRPr="003C6E6A">
        <w:rPr>
          <w:noProof/>
          <w:lang w:val="es-ES"/>
        </w:rPr>
        <w:drawing>
          <wp:inline distT="0" distB="0" distL="0" distR="0" wp14:anchorId="53F0CE28" wp14:editId="631861C1">
            <wp:extent cx="5210175" cy="300655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779" b="4956"/>
                    <a:stretch/>
                  </pic:blipFill>
                  <pic:spPr bwMode="auto">
                    <a:xfrm>
                      <a:off x="0" y="0"/>
                      <a:ext cx="5227989" cy="3016830"/>
                    </a:xfrm>
                    <a:prstGeom prst="rect">
                      <a:avLst/>
                    </a:prstGeom>
                    <a:ln>
                      <a:noFill/>
                    </a:ln>
                    <a:extLst>
                      <a:ext uri="{53640926-AAD7-44d8-BBD7-CCE9431645EC}">
                        <a14:shadowObscured xmlns:a14="http://schemas.microsoft.com/office/drawing/2010/main"/>
                      </a:ext>
                    </a:extLst>
                  </pic:spPr>
                </pic:pic>
              </a:graphicData>
            </a:graphic>
          </wp:inline>
        </w:drawing>
      </w:r>
      <w:r w:rsidR="006B726C" w:rsidRPr="003C6E6A">
        <w:rPr>
          <w:rFonts w:asciiTheme="minorHAnsi" w:hAnsiTheme="minorHAnsi" w:cstheme="minorHAnsi"/>
          <w:color w:val="FFFFFF" w:themeColor="background1"/>
          <w:sz w:val="2"/>
          <w:szCs w:val="2"/>
          <w:shd w:val="clear" w:color="auto" w:fill="FFFFFF" w:themeFill="background1"/>
        </w:rPr>
        <w:t>}</w:t>
      </w:r>
    </w:p>
    <w:p w14:paraId="02EC31AD" w14:textId="6C829BD5" w:rsidR="007720AB" w:rsidRPr="003C6E6A" w:rsidRDefault="002660D7" w:rsidP="00741F01">
      <w:pPr>
        <w:spacing w:line="240" w:lineRule="auto"/>
        <w:jc w:val="both"/>
        <w:rPr>
          <w:rFonts w:asciiTheme="minorHAnsi" w:hAnsiTheme="minorHAnsi" w:cstheme="minorHAnsi"/>
          <w:b/>
          <w:sz w:val="20"/>
        </w:rPr>
      </w:pPr>
      <w:r w:rsidRPr="003C6E6A">
        <w:rPr>
          <w:rFonts w:asciiTheme="minorHAnsi" w:hAnsiTheme="minorHAnsi" w:cstheme="minorHAnsi"/>
          <w:b/>
          <w:color w:val="FFFFFF" w:themeColor="background1"/>
          <w:sz w:val="2"/>
          <w:szCs w:val="2"/>
          <w:shd w:val="clear" w:color="auto" w:fill="FFFFFF" w:themeFill="background1"/>
        </w:rPr>
        <w:fldChar w:fldCharType="begin"/>
      </w:r>
      <w:r w:rsidRPr="003C6E6A">
        <w:rPr>
          <w:rFonts w:asciiTheme="minorHAnsi" w:hAnsiTheme="minorHAnsi" w:cstheme="minorHAnsi"/>
          <w:color w:val="FFFFFF" w:themeColor="background1"/>
          <w:sz w:val="2"/>
          <w:szCs w:val="2"/>
          <w:shd w:val="clear" w:color="auto" w:fill="FFFFFF" w:themeFill="background1"/>
        </w:rPr>
        <w:instrText xml:space="preserve"> SEQ Figura \* ARABIC </w:instrText>
      </w:r>
      <w:r w:rsidRPr="003C6E6A">
        <w:rPr>
          <w:rFonts w:asciiTheme="minorHAnsi" w:hAnsiTheme="minorHAnsi" w:cstheme="minorHAnsi"/>
          <w:b/>
          <w:color w:val="FFFFFF" w:themeColor="background1"/>
          <w:sz w:val="2"/>
          <w:szCs w:val="2"/>
          <w:shd w:val="clear" w:color="auto" w:fill="FFFFFF" w:themeFill="background1"/>
        </w:rPr>
        <w:fldChar w:fldCharType="separate"/>
      </w:r>
      <w:bookmarkStart w:id="27" w:name="_Toc79694892"/>
      <w:r w:rsidR="00782830" w:rsidRPr="003C6E6A">
        <w:rPr>
          <w:rFonts w:asciiTheme="minorHAnsi" w:hAnsiTheme="minorHAnsi" w:cstheme="minorHAnsi"/>
          <w:noProof/>
          <w:color w:val="FFFFFF" w:themeColor="background1"/>
          <w:sz w:val="2"/>
          <w:szCs w:val="2"/>
          <w:shd w:val="clear" w:color="auto" w:fill="FFFFFF" w:themeFill="background1"/>
        </w:rPr>
        <w:t>5</w:t>
      </w:r>
      <w:r w:rsidRPr="003C6E6A">
        <w:rPr>
          <w:rFonts w:asciiTheme="minorHAnsi" w:hAnsiTheme="minorHAnsi" w:cstheme="minorHAnsi"/>
          <w:b/>
          <w:noProof/>
          <w:color w:val="FFFFFF" w:themeColor="background1"/>
          <w:sz w:val="2"/>
          <w:szCs w:val="2"/>
          <w:shd w:val="clear" w:color="auto" w:fill="FFFFFF" w:themeFill="background1"/>
        </w:rPr>
        <w:fldChar w:fldCharType="end"/>
      </w:r>
      <w:r w:rsidR="005E1A46" w:rsidRPr="003C6E6A">
        <w:rPr>
          <w:rFonts w:asciiTheme="minorHAnsi" w:hAnsiTheme="minorHAnsi" w:cstheme="minorHAnsi"/>
          <w:sz w:val="20"/>
          <w:shd w:val="clear" w:color="auto" w:fill="FFFFFF" w:themeFill="background1"/>
        </w:rPr>
        <w:t>F</w:t>
      </w:r>
      <w:r w:rsidR="005E1A46" w:rsidRPr="003C6E6A">
        <w:rPr>
          <w:rFonts w:asciiTheme="minorHAnsi" w:hAnsiTheme="minorHAnsi" w:cstheme="minorHAnsi"/>
          <w:sz w:val="20"/>
        </w:rPr>
        <w:t>igu</w:t>
      </w:r>
      <w:r w:rsidR="008D522A" w:rsidRPr="003C6E6A">
        <w:rPr>
          <w:rFonts w:asciiTheme="minorHAnsi" w:hAnsiTheme="minorHAnsi" w:cstheme="minorHAnsi"/>
          <w:sz w:val="20"/>
        </w:rPr>
        <w:t xml:space="preserve">ra </w:t>
      </w:r>
      <w:r w:rsidR="005E1A46" w:rsidRPr="003C6E6A">
        <w:rPr>
          <w:rFonts w:asciiTheme="minorHAnsi" w:hAnsiTheme="minorHAnsi" w:cstheme="minorHAnsi"/>
          <w:sz w:val="20"/>
        </w:rPr>
        <w:t xml:space="preserve">2.5 Cascada de señalización durante el estrés por salinidad. </w:t>
      </w:r>
      <w:r w:rsidR="007720AB" w:rsidRPr="003C6E6A">
        <w:rPr>
          <w:rFonts w:asciiTheme="minorHAnsi" w:hAnsiTheme="minorHAnsi" w:cstheme="minorHAnsi"/>
          <w:sz w:val="20"/>
        </w:rPr>
        <w:t>Una vez que el aumento de Ca2+ es reconocido por SOS3, se forma un complejo SOS3-SOS2 que inhibe la actividad HKT, restringiendo la entrada de Na+ al citosol y activa los antiportadores Na+/H+ de la membrana plasmática, SOS1, y de la vacuola, NHX, provocando el eflujo de Na+ y su acumulación vacuolar</w:t>
      </w:r>
      <w:r w:rsidR="008C3B3B" w:rsidRPr="003C6E6A">
        <w:rPr>
          <w:rFonts w:asciiTheme="minorHAnsi" w:hAnsiTheme="minorHAnsi" w:cstheme="minorHAnsi"/>
          <w:sz w:val="20"/>
        </w:rPr>
        <w:t xml:space="preserve"> (Fuente: elaboración propia)</w:t>
      </w:r>
      <w:r w:rsidR="007720AB" w:rsidRPr="003C6E6A">
        <w:rPr>
          <w:rFonts w:asciiTheme="minorHAnsi" w:hAnsiTheme="minorHAnsi" w:cstheme="minorHAnsi"/>
          <w:sz w:val="20"/>
        </w:rPr>
        <w:t>.</w:t>
      </w:r>
      <w:bookmarkEnd w:id="27"/>
    </w:p>
    <w:p w14:paraId="5B400696" w14:textId="77777777" w:rsidR="00741F01" w:rsidRPr="003C6E6A" w:rsidRDefault="00741F01" w:rsidP="00A43E9A">
      <w:pPr>
        <w:spacing w:after="0"/>
        <w:jc w:val="both"/>
        <w:rPr>
          <w:rFonts w:ascii="Arial" w:eastAsia="Calibri" w:hAnsi="Arial" w:cs="Arial"/>
          <w:sz w:val="22"/>
          <w:szCs w:val="22"/>
          <w:lang w:val="es-ES_tradnl" w:eastAsia="en-US"/>
        </w:rPr>
      </w:pPr>
    </w:p>
    <w:p w14:paraId="6F4A11C5" w14:textId="396B0F8A" w:rsidR="0062603A" w:rsidRPr="003C6E6A" w:rsidRDefault="007720AB" w:rsidP="00A43E9A">
      <w:pPr>
        <w:spacing w:after="0"/>
        <w:jc w:val="both"/>
        <w:rPr>
          <w:rFonts w:ascii="Arial" w:hAnsi="Arial" w:cs="Arial"/>
          <w:sz w:val="22"/>
          <w:szCs w:val="22"/>
          <w:lang w:val="es-ES_tradnl"/>
        </w:rPr>
      </w:pPr>
      <w:r w:rsidRPr="003C6E6A">
        <w:rPr>
          <w:rFonts w:ascii="Arial" w:eastAsia="Calibri" w:hAnsi="Arial" w:cs="Arial"/>
          <w:sz w:val="22"/>
          <w:szCs w:val="22"/>
          <w:lang w:val="es-ES_tradnl" w:eastAsia="en-US"/>
        </w:rPr>
        <w:t>La continua expresión de genes altamente relacionados con la respuesta al estrés salino como NHX (</w:t>
      </w:r>
      <w:r w:rsidR="0062603A" w:rsidRPr="003C6E6A">
        <w:rPr>
          <w:rFonts w:ascii="Arial" w:hAnsi="Arial" w:cs="Arial"/>
          <w:color w:val="000000"/>
          <w:sz w:val="22"/>
          <w:szCs w:val="22"/>
          <w:lang w:val="es-ES_tradnl" w:eastAsia="es-CO"/>
        </w:rPr>
        <w:t>t</w:t>
      </w:r>
      <w:r w:rsidRPr="003C6E6A">
        <w:rPr>
          <w:rFonts w:ascii="Arial" w:hAnsi="Arial" w:cs="Arial"/>
          <w:color w:val="000000"/>
          <w:sz w:val="22"/>
          <w:szCs w:val="22"/>
          <w:lang w:val="es-ES_tradnl" w:eastAsia="es-CO"/>
        </w:rPr>
        <w:t>ransportador vacuolar K</w:t>
      </w:r>
      <w:r w:rsidRPr="003C6E6A">
        <w:rPr>
          <w:rFonts w:ascii="Arial" w:hAnsi="Arial" w:cs="Arial"/>
          <w:color w:val="000000"/>
          <w:sz w:val="22"/>
          <w:szCs w:val="22"/>
          <w:vertAlign w:val="superscript"/>
          <w:lang w:val="es-ES_tradnl" w:eastAsia="es-CO"/>
        </w:rPr>
        <w:t>+</w:t>
      </w:r>
      <w:r w:rsidRPr="003C6E6A">
        <w:rPr>
          <w:rFonts w:ascii="Arial" w:hAnsi="Arial" w:cs="Arial"/>
          <w:color w:val="000000"/>
          <w:sz w:val="22"/>
          <w:szCs w:val="22"/>
          <w:lang w:val="es-ES_tradnl" w:eastAsia="es-CO"/>
        </w:rPr>
        <w:t>, Na</w:t>
      </w:r>
      <w:r w:rsidRPr="003C6E6A">
        <w:rPr>
          <w:rFonts w:ascii="Arial" w:hAnsi="Arial" w:cs="Arial"/>
          <w:color w:val="000000"/>
          <w:sz w:val="22"/>
          <w:szCs w:val="22"/>
          <w:vertAlign w:val="superscript"/>
          <w:lang w:val="es-ES_tradnl" w:eastAsia="es-CO"/>
        </w:rPr>
        <w:t>+</w:t>
      </w:r>
      <w:r w:rsidRPr="003C6E6A">
        <w:rPr>
          <w:rFonts w:ascii="Arial" w:hAnsi="Arial" w:cs="Arial"/>
          <w:color w:val="000000"/>
          <w:sz w:val="22"/>
          <w:szCs w:val="22"/>
          <w:lang w:val="es-ES_tradnl" w:eastAsia="es-CO"/>
        </w:rPr>
        <w:t>/H</w:t>
      </w:r>
      <w:r w:rsidRPr="003C6E6A">
        <w:rPr>
          <w:rFonts w:ascii="Arial" w:hAnsi="Arial" w:cs="Arial"/>
          <w:color w:val="000000"/>
          <w:sz w:val="22"/>
          <w:szCs w:val="22"/>
          <w:vertAlign w:val="superscript"/>
          <w:lang w:val="es-ES_tradnl" w:eastAsia="es-CO"/>
        </w:rPr>
        <w:t>+</w:t>
      </w:r>
      <w:r w:rsidRPr="003C6E6A">
        <w:rPr>
          <w:rFonts w:ascii="Arial" w:eastAsia="Calibri" w:hAnsi="Arial" w:cs="Arial"/>
          <w:sz w:val="22"/>
          <w:szCs w:val="22"/>
          <w:lang w:val="es-ES_tradnl" w:eastAsia="en-US"/>
        </w:rPr>
        <w:t xml:space="preserve">), </w:t>
      </w:r>
      <w:r w:rsidRPr="003C6E6A">
        <w:rPr>
          <w:rFonts w:ascii="Arial" w:hAnsi="Arial" w:cs="Arial"/>
          <w:sz w:val="22"/>
          <w:szCs w:val="22"/>
          <w:lang w:val="es-ES_tradnl"/>
        </w:rPr>
        <w:t>HKT (</w:t>
      </w:r>
      <w:r w:rsidR="0062603A" w:rsidRPr="003C6E6A">
        <w:rPr>
          <w:rFonts w:ascii="Arial" w:hAnsi="Arial" w:cs="Arial"/>
          <w:color w:val="000000"/>
          <w:sz w:val="22"/>
          <w:szCs w:val="22"/>
          <w:lang w:val="es-ES_tradnl" w:eastAsia="es-CO"/>
        </w:rPr>
        <w:t>t</w:t>
      </w:r>
      <w:r w:rsidRPr="003C6E6A">
        <w:rPr>
          <w:rFonts w:ascii="Arial" w:hAnsi="Arial" w:cs="Arial"/>
          <w:color w:val="000000"/>
          <w:sz w:val="22"/>
          <w:szCs w:val="22"/>
          <w:lang w:val="es-ES_tradnl" w:eastAsia="es-CO"/>
        </w:rPr>
        <w:t>ransportador membranal Na</w:t>
      </w:r>
      <w:r w:rsidRPr="003C6E6A">
        <w:rPr>
          <w:rFonts w:ascii="Arial" w:hAnsi="Arial" w:cs="Arial"/>
          <w:color w:val="000000"/>
          <w:sz w:val="22"/>
          <w:szCs w:val="22"/>
          <w:vertAlign w:val="superscript"/>
          <w:lang w:val="es-ES_tradnl" w:eastAsia="es-CO"/>
        </w:rPr>
        <w:t>+</w:t>
      </w:r>
      <w:r w:rsidRPr="003C6E6A">
        <w:rPr>
          <w:rFonts w:ascii="Arial" w:hAnsi="Arial" w:cs="Arial"/>
          <w:sz w:val="22"/>
          <w:szCs w:val="22"/>
          <w:lang w:val="es-ES_tradnl"/>
        </w:rPr>
        <w:t>), CCX (</w:t>
      </w:r>
      <w:r w:rsidR="0062603A" w:rsidRPr="003C6E6A">
        <w:rPr>
          <w:rFonts w:ascii="Arial" w:hAnsi="Arial" w:cs="Arial"/>
          <w:color w:val="000000"/>
          <w:sz w:val="22"/>
          <w:szCs w:val="22"/>
          <w:shd w:val="clear" w:color="auto" w:fill="FFFFFF"/>
        </w:rPr>
        <w:t>i</w:t>
      </w:r>
      <w:r w:rsidRPr="003C6E6A">
        <w:rPr>
          <w:rFonts w:ascii="Arial" w:hAnsi="Arial" w:cs="Arial"/>
          <w:color w:val="000000"/>
          <w:sz w:val="22"/>
          <w:szCs w:val="22"/>
          <w:shd w:val="clear" w:color="auto" w:fill="FFFFFF"/>
        </w:rPr>
        <w:t>ntercambiador de catión calcio</w:t>
      </w:r>
      <w:r w:rsidRPr="003C6E6A">
        <w:rPr>
          <w:rFonts w:ascii="Arial" w:hAnsi="Arial" w:cs="Arial"/>
          <w:sz w:val="22"/>
          <w:szCs w:val="22"/>
          <w:lang w:val="es-ES_tradnl"/>
        </w:rPr>
        <w:t>), CAX (</w:t>
      </w:r>
      <w:r w:rsidR="0062603A" w:rsidRPr="003C6E6A">
        <w:rPr>
          <w:rFonts w:ascii="Arial" w:hAnsi="Arial" w:cs="Arial"/>
          <w:color w:val="000000"/>
          <w:sz w:val="22"/>
          <w:szCs w:val="22"/>
          <w:shd w:val="clear" w:color="auto" w:fill="FFFFFF"/>
        </w:rPr>
        <w:t>i</w:t>
      </w:r>
      <w:r w:rsidRPr="003C6E6A">
        <w:rPr>
          <w:rFonts w:ascii="Arial" w:hAnsi="Arial" w:cs="Arial"/>
          <w:color w:val="000000"/>
          <w:sz w:val="22"/>
          <w:szCs w:val="22"/>
          <w:shd w:val="clear" w:color="auto" w:fill="FFFFFF"/>
        </w:rPr>
        <w:t>ntercambiador de catión</w:t>
      </w:r>
      <w:r w:rsidR="009869AD" w:rsidRPr="003C6E6A">
        <w:rPr>
          <w:rFonts w:ascii="Arial" w:hAnsi="Arial" w:cs="Arial"/>
          <w:sz w:val="22"/>
          <w:szCs w:val="22"/>
          <w:lang w:val="es-ES_tradnl"/>
        </w:rPr>
        <w:t>)</w:t>
      </w:r>
      <w:r w:rsidRPr="003C6E6A">
        <w:rPr>
          <w:rFonts w:ascii="Arial" w:hAnsi="Arial" w:cs="Arial"/>
          <w:sz w:val="22"/>
          <w:szCs w:val="22"/>
          <w:lang w:val="es-ES_tradnl"/>
        </w:rPr>
        <w:fldChar w:fldCharType="begin"/>
      </w:r>
      <w:r w:rsidR="00DA383F" w:rsidRPr="003C6E6A">
        <w:rPr>
          <w:rFonts w:ascii="Arial" w:hAnsi="Arial" w:cs="Arial"/>
          <w:sz w:val="22"/>
          <w:szCs w:val="22"/>
          <w:lang w:val="es-ES_tradnl"/>
        </w:rPr>
        <w:instrText xml:space="preserve"> ADDIN EN.CITE &lt;EndNote&gt;&lt;Cite&gt;&lt;Author&gt;Tuteja&lt;/Author&gt;&lt;Year&gt;2007&lt;/Year&gt;&lt;IDText&gt;Mechanisms of high salinity tolerance in plants&lt;/IDText&gt;&lt;DisplayText&gt;&lt;style face="superscript"&gt;120, 130&lt;/style&gt;&lt;/DisplayText&gt;&lt;record&gt;&lt;dates&gt;&lt;pub-dates&gt;&lt;date&gt;2007&lt;/date&gt;&lt;/pub-dates&gt;&lt;year&gt;2007&lt;/year&gt;&lt;/dates&gt;&lt;urls&gt;&lt;related-urls&gt;&lt;url&gt;&amp;lt;Go to ISI&amp;gt;://WOS:000250200300024&lt;/url&gt;&lt;/related-urls&gt;&lt;/urls&gt;&lt;isbn&gt;0076-6879&lt;/isbn&gt;&lt;titles&gt;&lt;title&gt;Mechanisms of high salinity tolerance in plants&lt;/title&gt;&lt;secondary-title&gt;Osmosensing and Osmosignaling&lt;/secondary-title&gt;&lt;/titles&gt;&lt;pages&gt;419-+&lt;/pages&gt;&lt;contributors&gt;&lt;authors&gt;&lt;author&gt;Tuteja, Narendra&lt;/author&gt;&lt;/authors&gt;&lt;/contributors&gt;&lt;added-date format="utc"&gt;1448892937&lt;/added-date&gt;&lt;ref-type name="Journal Article"&gt;17&lt;/ref-type&gt;&lt;rec-number&gt;90&lt;/rec-number&gt;&lt;last-updated-date format="utc"&gt;1448892937&lt;/last-updated-date&gt;&lt;accession-num&gt;WOS:000250200300024&lt;/accession-num&gt;&lt;electronic-resource-num&gt;10.1016/s0076-6879(07)28024-3&lt;/electronic-resource-num&gt;&lt;volume&gt;428&lt;/volume&gt;&lt;/record&gt;&lt;/Cite&gt;&lt;Cite&gt;&lt;Author&gt;Manohar&lt;/Author&gt;&lt;Year&gt;2011&lt;/Year&gt;&lt;IDText&gt;Plant cation/H+ exchangers (CAXs): biological functions and genetic manipulations&lt;/IDText&gt;&lt;record&gt;&lt;dates&gt;&lt;pub-dates&gt;&lt;date&gt;Jul&lt;/date&gt;&lt;/pub-dates&gt;&lt;year&gt;2011&lt;/year&gt;&lt;/dates&gt;&lt;urls&gt;&lt;related-urls&gt;&lt;url&gt;&amp;lt;Go to ISI&amp;gt;://WOS:000291679100001&lt;/url&gt;&lt;/related-urls&gt;&lt;/urls&gt;&lt;isbn&gt;1435-8603&lt;/isbn&gt;&lt;titles&gt;&lt;title&gt;Plant cation/H+ exchangers (CAXs): biological functions and genetic manipulations&lt;/title&gt;&lt;secondary-title&gt;Plant Biology&lt;/secondary-title&gt;&lt;/titles&gt;&lt;pages&gt;561-569&lt;/pages&gt;&lt;number&gt;4&lt;/number&gt;&lt;contributors&gt;&lt;authors&gt;&lt;author&gt;Manohar, M.&lt;/author&gt;&lt;author&gt;Shigaki, T.&lt;/author&gt;&lt;author&gt;Hirschi, K. D.&lt;/author&gt;&lt;/authors&gt;&lt;/contributors&gt;&lt;added-date format="utc"&gt;1448750495&lt;/added-date&gt;&lt;ref-type name="Journal Article"&gt;17&lt;/ref-type&gt;&lt;rec-number&gt;47&lt;/rec-number&gt;&lt;last-updated-date format="utc"&gt;1448750495&lt;/last-updated-date&gt;&lt;accession-num&gt;WOS:000291679100001&lt;/accession-num&gt;&lt;electronic-resource-num&gt;10.1111/j.1438-8677.2011.00466.x&lt;/electronic-resource-num&gt;&lt;volume&gt;13&lt;/volume&gt;&lt;/record&gt;&lt;/Cite&gt;&lt;/EndNote&gt;</w:instrText>
      </w:r>
      <w:r w:rsidRPr="003C6E6A">
        <w:rPr>
          <w:rFonts w:ascii="Arial" w:hAnsi="Arial" w:cs="Arial"/>
          <w:sz w:val="22"/>
          <w:szCs w:val="22"/>
          <w:lang w:val="es-ES_tradnl"/>
        </w:rPr>
        <w:fldChar w:fldCharType="separate"/>
      </w:r>
      <w:r w:rsidR="00DA383F" w:rsidRPr="003C6E6A">
        <w:rPr>
          <w:rFonts w:ascii="Arial" w:hAnsi="Arial" w:cs="Arial"/>
          <w:noProof/>
          <w:sz w:val="22"/>
          <w:szCs w:val="22"/>
          <w:vertAlign w:val="superscript"/>
          <w:lang w:val="es-ES_tradnl"/>
        </w:rPr>
        <w:t>120, 130</w:t>
      </w:r>
      <w:r w:rsidRPr="003C6E6A">
        <w:rPr>
          <w:rFonts w:ascii="Arial" w:hAnsi="Arial" w:cs="Arial"/>
          <w:sz w:val="22"/>
          <w:szCs w:val="22"/>
          <w:lang w:val="es-ES_tradnl"/>
        </w:rPr>
        <w:fldChar w:fldCharType="end"/>
      </w:r>
      <w:r w:rsidR="0062603A" w:rsidRPr="003C6E6A">
        <w:rPr>
          <w:rFonts w:ascii="Arial" w:hAnsi="Arial" w:cs="Arial"/>
          <w:sz w:val="22"/>
          <w:szCs w:val="22"/>
          <w:lang w:val="es-ES_tradnl"/>
        </w:rPr>
        <w:t>, A</w:t>
      </w:r>
      <w:r w:rsidRPr="003C6E6A">
        <w:rPr>
          <w:rFonts w:ascii="Arial" w:hAnsi="Arial" w:cs="Arial"/>
          <w:sz w:val="22"/>
          <w:szCs w:val="22"/>
          <w:lang w:val="es-ES_tradnl"/>
        </w:rPr>
        <w:t>BA</w:t>
      </w:r>
      <w:r w:rsidR="0062603A" w:rsidRPr="003C6E6A">
        <w:rPr>
          <w:rFonts w:ascii="Arial" w:hAnsi="Arial" w:cs="Arial"/>
          <w:sz w:val="22"/>
          <w:szCs w:val="22"/>
          <w:lang w:val="es-ES_tradnl"/>
        </w:rPr>
        <w:t xml:space="preserve"> (ácido abscísico)</w:t>
      </w:r>
      <w:r w:rsidRPr="003C6E6A">
        <w:rPr>
          <w:rFonts w:ascii="Arial" w:hAnsi="Arial" w:cs="Arial"/>
          <w:sz w:val="22"/>
          <w:szCs w:val="22"/>
          <w:lang w:val="es-ES_tradnl"/>
        </w:rPr>
        <w:t>, dirigen toda una maquinaria molecular previniendo daños estructurales y funcionales</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&lt;EndNote&gt;&lt;Cite&gt;&lt;Author&gt;Zhu&lt;/Author&gt;&lt;Year&gt;2003&lt;/Year&gt;&lt;IDText&gt;Regulation of ion homeostasis under salt stress&lt;/IDText&gt;&lt;DisplayText&gt;&lt;style face="superscript"&gt;44&lt;/style&gt;&lt;/DisplayText&gt;&lt;record&gt;&lt;dates&gt;&lt;pub-dates&gt;&lt;date&gt;Oct&lt;/date&gt;&lt;/pub-dates&gt;&lt;year&gt;2003&lt;/year&gt;&lt;/dates&gt;&lt;urls&gt;&lt;related-urls&gt;&lt;url&gt;&amp;lt;Go to ISI&amp;gt;://WOS:000185580800006&lt;/url&gt;&lt;/related-urls&gt;&lt;/urls&gt;&lt;isbn&gt;1369-5266&lt;/isbn&gt;&lt;titles&gt;&lt;title&gt;Regulation of ion homeostasis under salt stress&lt;/title&gt;&lt;secondary-title&gt;Current Opinion in Plant Biology&lt;/secondary-title&gt;&lt;/titles&gt;&lt;pages&gt;441-445&lt;/pages&gt;&lt;number&gt;5&lt;/number&gt;&lt;contributors&gt;&lt;authors&gt;&lt;author&gt;Zhu, J. K.&lt;/author&gt;&lt;/authors&gt;&lt;/contributors&gt;&lt;added-date format="utc"&gt;1448894296&lt;/added-date&gt;&lt;ref-type name="Journal Article"&gt;17&lt;/ref-type&gt;&lt;rec-number&gt;104&lt;/rec-number&gt;&lt;last-updated-date format="utc"&gt;1448894296&lt;/last-updated-date&gt;&lt;accession-num&gt;WOS:000185580800006&lt;/accession-num&gt;&lt;electronic-resource-num&gt;10.1016/s1369-5266(03)00085-2&lt;/electronic-resource-num&gt;&lt;volume&gt;6&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44</w:t>
      </w:r>
      <w:r w:rsidRPr="003C6E6A">
        <w:rPr>
          <w:rFonts w:ascii="Arial" w:hAnsi="Arial" w:cs="Arial"/>
          <w:sz w:val="22"/>
          <w:szCs w:val="22"/>
          <w:lang w:val="es-ES_tradnl"/>
        </w:rPr>
        <w:fldChar w:fldCharType="end"/>
      </w:r>
      <w:r w:rsidRPr="003C6E6A">
        <w:rPr>
          <w:rFonts w:ascii="Arial" w:hAnsi="Arial" w:cs="Arial"/>
          <w:sz w:val="22"/>
          <w:szCs w:val="22"/>
          <w:lang w:val="es-ES_tradnl"/>
        </w:rPr>
        <w:t>. Conduciendo la planta al restablecimiento de las condiciones homeostáticas necesarias para la absorción de nutrientes y la mantención del fluj</w:t>
      </w:r>
      <w:r w:rsidR="0062603A" w:rsidRPr="003C6E6A">
        <w:rPr>
          <w:rFonts w:ascii="Arial" w:hAnsi="Arial" w:cs="Arial"/>
          <w:sz w:val="22"/>
          <w:szCs w:val="22"/>
          <w:lang w:val="es-ES_tradnl"/>
        </w:rPr>
        <w:t>o neto de agua, p</w:t>
      </w:r>
      <w:r w:rsidRPr="003C6E6A">
        <w:rPr>
          <w:rFonts w:ascii="Arial" w:hAnsi="Arial" w:cs="Arial"/>
          <w:sz w:val="22"/>
          <w:szCs w:val="22"/>
          <w:lang w:val="es-ES_tradnl"/>
        </w:rPr>
        <w:t>ermitiendo así, mantener la turgencia a nivel celular y la transpiración de la planta entera</w:t>
      </w:r>
      <w:r w:rsidRPr="003C6E6A">
        <w:rPr>
          <w:rFonts w:ascii="Arial" w:hAnsi="Arial" w:cs="Arial"/>
          <w:sz w:val="22"/>
          <w:szCs w:val="22"/>
          <w:lang w:val="es-ES_tradnl"/>
        </w:rPr>
        <w:fldChar w:fldCharType="begin"/>
      </w:r>
      <w:r w:rsidR="00047F75" w:rsidRPr="003C6E6A">
        <w:rPr>
          <w:rFonts w:ascii="Arial" w:hAnsi="Arial" w:cs="Arial"/>
          <w:sz w:val="22"/>
          <w:szCs w:val="22"/>
          <w:lang w:val="es-ES_tradnl"/>
        </w:rPr>
        <w:instrText xml:space="preserve"> ADDIN EN.CITE &lt;EndNote&gt;&lt;Cite&gt;&lt;Author&gt;Rozema&lt;/Author&gt;&lt;Year&gt;2013&lt;/Year&gt;&lt;IDText&gt;Salt tolerance of halophytes, research questions reviewed in the perspective of saline agriculture&lt;/IDText&gt;&lt;DisplayText&gt;&lt;style face="superscript"&gt;43&lt;/style&gt;&lt;/DisplayText&gt;&lt;record&gt;&lt;dates&gt;&lt;pub-dates&gt;&lt;date&gt;Aug&lt;/date&gt;&lt;/pub-dates&gt;&lt;year&gt;2013&lt;/year&gt;&lt;/dates&gt;&lt;urls&gt;&lt;related-urls&gt;&lt;url&gt;&amp;lt;Go to ISI&amp;gt;://WOS:000320678600009&lt;/url&gt;&lt;/related-urls&gt;&lt;/urls&gt;&lt;isbn&gt;0098-8472&lt;/isbn&gt;&lt;titles&gt;&lt;title&gt;Salt tolerance of halophytes, research questions reviewed in the perspective of saline agriculture&lt;/title&gt;&lt;secondary-title&gt;Environmental and Experimental Botany&lt;/secondary-title&gt;&lt;/titles&gt;&lt;pages&gt;83-95&lt;/pages&gt;&lt;contributors&gt;&lt;authors&gt;&lt;author&gt;Rozema, Jelte&lt;/author&gt;&lt;author&gt;Schat, Henk&lt;/author&gt;&lt;/authors&gt;&lt;/contributors&gt;&lt;added-date format="utc"&gt;1448885120&lt;/added-date&gt;&lt;ref-type name="Journal Article"&gt;17&lt;/ref-type&gt;&lt;rec-number&gt;68&lt;/rec-number&gt;&lt;last-updated-date format="utc"&gt;1448885120&lt;/last-updated-date&gt;&lt;accession-num&gt;WOS:000320678600009&lt;/accession-num&gt;&lt;electronic-resource-num&gt;10.1016/j.envexpbot.2012.08.004&lt;/electronic-resource-num&gt;&lt;volume&gt;92&lt;/volume&gt;&lt;/record&gt;&lt;/Cite&gt;&lt;/EndNote&gt;</w:instrText>
      </w:r>
      <w:r w:rsidRPr="003C6E6A">
        <w:rPr>
          <w:rFonts w:ascii="Arial" w:hAnsi="Arial" w:cs="Arial"/>
          <w:sz w:val="22"/>
          <w:szCs w:val="22"/>
          <w:lang w:val="es-ES_tradnl"/>
        </w:rPr>
        <w:fldChar w:fldCharType="separate"/>
      </w:r>
      <w:r w:rsidR="00047F75" w:rsidRPr="003C6E6A">
        <w:rPr>
          <w:rFonts w:ascii="Arial" w:hAnsi="Arial" w:cs="Arial"/>
          <w:noProof/>
          <w:sz w:val="22"/>
          <w:szCs w:val="22"/>
          <w:vertAlign w:val="superscript"/>
          <w:lang w:val="es-ES_tradnl"/>
        </w:rPr>
        <w:t>43</w:t>
      </w:r>
      <w:r w:rsidRPr="003C6E6A">
        <w:rPr>
          <w:rFonts w:ascii="Arial" w:hAnsi="Arial" w:cs="Arial"/>
          <w:sz w:val="22"/>
          <w:szCs w:val="22"/>
          <w:lang w:val="es-ES_tradnl"/>
        </w:rPr>
        <w:fldChar w:fldCharType="end"/>
      </w:r>
      <w:r w:rsidRPr="003C6E6A">
        <w:rPr>
          <w:rFonts w:ascii="Arial" w:hAnsi="Arial" w:cs="Arial"/>
          <w:sz w:val="22"/>
          <w:szCs w:val="22"/>
          <w:lang w:val="es-ES_tradnl"/>
        </w:rPr>
        <w:t>.</w:t>
      </w:r>
      <w:r w:rsidR="00B55506" w:rsidRPr="003C6E6A">
        <w:rPr>
          <w:rFonts w:ascii="Arial" w:hAnsi="Arial" w:cs="Arial"/>
          <w:sz w:val="22"/>
          <w:szCs w:val="22"/>
          <w:lang w:val="es-ES_tradnl"/>
        </w:rPr>
        <w:t xml:space="preserve"> </w:t>
      </w:r>
      <w:r w:rsidR="0062603A" w:rsidRPr="003C6E6A">
        <w:rPr>
          <w:rFonts w:ascii="Arial" w:hAnsi="Arial" w:cs="Arial"/>
          <w:sz w:val="22"/>
          <w:szCs w:val="22"/>
          <w:lang w:val="es-ES_tradnl"/>
        </w:rPr>
        <w:t>En l</w:t>
      </w:r>
      <w:r w:rsidR="003512BD" w:rsidRPr="003C6E6A">
        <w:rPr>
          <w:rFonts w:ascii="Arial" w:hAnsi="Arial" w:cs="Arial"/>
          <w:sz w:val="22"/>
          <w:szCs w:val="22"/>
          <w:lang w:val="es-ES_tradnl"/>
        </w:rPr>
        <w:t xml:space="preserve">a </w:t>
      </w:r>
      <w:r w:rsidR="00DE6E14" w:rsidRPr="003C6E6A">
        <w:rPr>
          <w:rFonts w:ascii="Arial" w:hAnsi="Arial" w:cs="Arial"/>
          <w:sz w:val="22"/>
          <w:szCs w:val="22"/>
          <w:lang w:val="es-ES_tradnl"/>
        </w:rPr>
        <w:t>Tabla</w:t>
      </w:r>
      <w:r w:rsidR="0062603A" w:rsidRPr="003C6E6A">
        <w:rPr>
          <w:rFonts w:ascii="Arial" w:hAnsi="Arial" w:cs="Arial"/>
          <w:sz w:val="22"/>
          <w:szCs w:val="22"/>
          <w:lang w:val="es-ES_tradnl"/>
        </w:rPr>
        <w:t xml:space="preserve"> 2.3 se muestran </w:t>
      </w:r>
      <w:r w:rsidR="006979EB" w:rsidRPr="003C6E6A">
        <w:rPr>
          <w:rFonts w:ascii="Arial" w:hAnsi="Arial" w:cs="Arial"/>
          <w:sz w:val="22"/>
          <w:szCs w:val="22"/>
          <w:lang w:val="es-ES_tradnl"/>
        </w:rPr>
        <w:t xml:space="preserve">algunos genes </w:t>
      </w:r>
      <w:r w:rsidR="009979DD" w:rsidRPr="003C6E6A">
        <w:rPr>
          <w:rFonts w:ascii="Arial" w:hAnsi="Arial" w:cs="Arial"/>
          <w:sz w:val="22"/>
          <w:szCs w:val="22"/>
          <w:lang w:val="es-ES_tradnl"/>
        </w:rPr>
        <w:t>involucrados en la síntesis de enzimas antioxidantes en respuesta a estrés.</w:t>
      </w:r>
    </w:p>
    <w:p w14:paraId="2136BC9F" w14:textId="77777777" w:rsidR="008D44E1" w:rsidRPr="003C6E6A" w:rsidRDefault="008D44E1" w:rsidP="001176AB">
      <w:pPr>
        <w:rPr>
          <w:b/>
          <w:color w:val="FFFFFF" w:themeColor="background1"/>
          <w:sz w:val="2"/>
          <w:szCs w:val="2"/>
        </w:rPr>
      </w:pPr>
    </w:p>
    <w:p w14:paraId="08739CDE" w14:textId="210D95C0" w:rsidR="007720AB" w:rsidRPr="003C6E6A" w:rsidRDefault="001176AB" w:rsidP="001176AB">
      <w:pPr>
        <w:rPr>
          <w:rFonts w:ascii="Arial" w:hAnsi="Arial" w:cs="Arial"/>
          <w:sz w:val="20"/>
          <w:lang w:val="es-ES_tradnl"/>
        </w:rPr>
      </w:pPr>
      <w:r w:rsidRPr="003C6E6A">
        <w:rPr>
          <w:b/>
          <w:color w:val="FFFFFF" w:themeColor="background1"/>
          <w:sz w:val="2"/>
          <w:szCs w:val="2"/>
        </w:rPr>
        <w:fldChar w:fldCharType="begin"/>
      </w:r>
      <w:r w:rsidRPr="003C6E6A">
        <w:rPr>
          <w:color w:val="FFFFFF" w:themeColor="background1"/>
          <w:sz w:val="2"/>
          <w:szCs w:val="2"/>
        </w:rPr>
        <w:instrText xml:space="preserve"> SEQ Tabla \* ARABIC </w:instrText>
      </w:r>
      <w:r w:rsidRPr="003C6E6A">
        <w:rPr>
          <w:b/>
          <w:color w:val="FFFFFF" w:themeColor="background1"/>
          <w:sz w:val="2"/>
          <w:szCs w:val="2"/>
        </w:rPr>
        <w:fldChar w:fldCharType="separate"/>
      </w:r>
      <w:bookmarkStart w:id="28" w:name="_Toc79699560"/>
      <w:r w:rsidR="00782830" w:rsidRPr="003C6E6A">
        <w:rPr>
          <w:noProof/>
          <w:color w:val="FFFFFF" w:themeColor="background1"/>
          <w:sz w:val="2"/>
          <w:szCs w:val="2"/>
        </w:rPr>
        <w:t>3</w:t>
      </w:r>
      <w:r w:rsidRPr="003C6E6A">
        <w:rPr>
          <w:b/>
          <w:color w:val="FFFFFF" w:themeColor="background1"/>
          <w:sz w:val="2"/>
          <w:szCs w:val="2"/>
        </w:rPr>
        <w:fldChar w:fldCharType="end"/>
      </w:r>
      <w:r w:rsidR="007720AB" w:rsidRPr="003C6E6A">
        <w:rPr>
          <w:rFonts w:ascii="Arial" w:hAnsi="Arial" w:cs="Arial"/>
          <w:sz w:val="20"/>
          <w:lang w:val="es-ES_tradnl"/>
        </w:rPr>
        <w:t>Tabla 2.</w:t>
      </w:r>
      <w:r w:rsidR="0062603A" w:rsidRPr="003C6E6A">
        <w:rPr>
          <w:rFonts w:ascii="Arial" w:hAnsi="Arial" w:cs="Arial"/>
          <w:sz w:val="20"/>
          <w:lang w:val="es-ES_tradnl"/>
        </w:rPr>
        <w:t>3</w:t>
      </w:r>
      <w:r w:rsidR="00DE17B9" w:rsidRPr="003C6E6A">
        <w:rPr>
          <w:rFonts w:ascii="Arial" w:hAnsi="Arial" w:cs="Arial"/>
          <w:sz w:val="20"/>
          <w:lang w:val="es-ES_tradnl"/>
        </w:rPr>
        <w:t xml:space="preserve"> </w:t>
      </w:r>
      <w:r w:rsidR="007720AB" w:rsidRPr="003C6E6A">
        <w:rPr>
          <w:rFonts w:ascii="Arial" w:hAnsi="Arial" w:cs="Arial"/>
          <w:sz w:val="20"/>
          <w:lang w:val="es-ES_tradnl"/>
        </w:rPr>
        <w:t xml:space="preserve">Principales genes </w:t>
      </w:r>
      <w:r w:rsidR="009979DD" w:rsidRPr="003C6E6A">
        <w:rPr>
          <w:rFonts w:ascii="Arial" w:hAnsi="Arial" w:cs="Arial"/>
          <w:sz w:val="20"/>
          <w:lang w:val="es-ES_tradnl"/>
        </w:rPr>
        <w:t>reguladores de respuesta a estrés oxidativo en plantas</w:t>
      </w:r>
      <w:bookmarkEnd w:id="28"/>
    </w:p>
    <w:tbl>
      <w:tblPr>
        <w:tblW w:w="8379" w:type="dxa"/>
        <w:tblInd w:w="93" w:type="dxa"/>
        <w:tblLook w:val="04A0" w:firstRow="1" w:lastRow="0" w:firstColumn="1" w:lastColumn="0" w:noHBand="0" w:noVBand="1"/>
      </w:tblPr>
      <w:tblGrid>
        <w:gridCol w:w="994"/>
        <w:gridCol w:w="1715"/>
        <w:gridCol w:w="5670"/>
      </w:tblGrid>
      <w:tr w:rsidR="003548B9" w:rsidRPr="003C6E6A" w14:paraId="0324F5DA" w14:textId="77777777" w:rsidTr="00456B12">
        <w:trPr>
          <w:trHeight w:val="510"/>
        </w:trPr>
        <w:tc>
          <w:tcPr>
            <w:tcW w:w="994" w:type="dxa"/>
            <w:tcBorders>
              <w:top w:val="single" w:sz="4" w:space="0" w:color="auto"/>
              <w:left w:val="nil"/>
              <w:bottom w:val="single" w:sz="4" w:space="0" w:color="auto"/>
              <w:right w:val="nil"/>
            </w:tcBorders>
            <w:shd w:val="clear" w:color="auto" w:fill="auto"/>
            <w:hideMark/>
          </w:tcPr>
          <w:p w14:paraId="56559477" w14:textId="77777777" w:rsidR="003548B9" w:rsidRPr="003C6E6A" w:rsidRDefault="003548B9" w:rsidP="00456B12">
            <w:pPr>
              <w:spacing w:after="0" w:line="240" w:lineRule="auto"/>
              <w:rPr>
                <w:rFonts w:ascii="Arial" w:hAnsi="Arial" w:cs="Arial"/>
                <w:b/>
                <w:bCs/>
                <w:color w:val="000000"/>
                <w:sz w:val="20"/>
              </w:rPr>
            </w:pPr>
            <w:r w:rsidRPr="003C6E6A">
              <w:rPr>
                <w:rFonts w:ascii="Arial" w:hAnsi="Arial" w:cs="Arial"/>
                <w:b/>
                <w:bCs/>
                <w:color w:val="000000"/>
                <w:sz w:val="20"/>
              </w:rPr>
              <w:t>Gen putativo</w:t>
            </w:r>
          </w:p>
        </w:tc>
        <w:tc>
          <w:tcPr>
            <w:tcW w:w="1715" w:type="dxa"/>
            <w:tcBorders>
              <w:top w:val="single" w:sz="4" w:space="0" w:color="auto"/>
              <w:left w:val="nil"/>
              <w:bottom w:val="single" w:sz="4" w:space="0" w:color="auto"/>
              <w:right w:val="nil"/>
            </w:tcBorders>
            <w:shd w:val="clear" w:color="auto" w:fill="auto"/>
            <w:hideMark/>
          </w:tcPr>
          <w:p w14:paraId="2C2D6C54" w14:textId="77777777" w:rsidR="003548B9" w:rsidRPr="003C6E6A" w:rsidRDefault="003548B9" w:rsidP="00456B12">
            <w:pPr>
              <w:spacing w:after="0" w:line="240" w:lineRule="auto"/>
              <w:rPr>
                <w:rFonts w:ascii="Arial" w:hAnsi="Arial" w:cs="Arial"/>
                <w:b/>
                <w:bCs/>
                <w:color w:val="000000"/>
                <w:sz w:val="20"/>
              </w:rPr>
            </w:pPr>
            <w:r w:rsidRPr="003C6E6A">
              <w:rPr>
                <w:rFonts w:ascii="Arial" w:hAnsi="Arial" w:cs="Arial"/>
                <w:b/>
                <w:bCs/>
                <w:color w:val="000000"/>
                <w:sz w:val="20"/>
              </w:rPr>
              <w:t>Nombre</w:t>
            </w:r>
          </w:p>
        </w:tc>
        <w:tc>
          <w:tcPr>
            <w:tcW w:w="5670" w:type="dxa"/>
            <w:tcBorders>
              <w:top w:val="single" w:sz="4" w:space="0" w:color="auto"/>
              <w:left w:val="nil"/>
              <w:bottom w:val="single" w:sz="4" w:space="0" w:color="auto"/>
              <w:right w:val="nil"/>
            </w:tcBorders>
            <w:shd w:val="clear" w:color="auto" w:fill="auto"/>
            <w:hideMark/>
          </w:tcPr>
          <w:p w14:paraId="65A196D9" w14:textId="77777777" w:rsidR="003548B9" w:rsidRPr="003C6E6A" w:rsidRDefault="003548B9" w:rsidP="00456B12">
            <w:pPr>
              <w:spacing w:after="0" w:line="240" w:lineRule="auto"/>
              <w:jc w:val="center"/>
              <w:rPr>
                <w:rFonts w:ascii="Arial" w:hAnsi="Arial" w:cs="Arial"/>
                <w:b/>
                <w:bCs/>
                <w:color w:val="000000"/>
                <w:sz w:val="20"/>
              </w:rPr>
            </w:pPr>
            <w:r w:rsidRPr="003C6E6A">
              <w:rPr>
                <w:rFonts w:ascii="Arial" w:hAnsi="Arial" w:cs="Arial"/>
                <w:b/>
                <w:bCs/>
                <w:color w:val="000000"/>
                <w:sz w:val="20"/>
              </w:rPr>
              <w:t>Función biológica</w:t>
            </w:r>
          </w:p>
        </w:tc>
      </w:tr>
      <w:tr w:rsidR="003548B9" w:rsidRPr="003C6E6A" w14:paraId="4842CF66" w14:textId="77777777" w:rsidTr="00456B12">
        <w:trPr>
          <w:trHeight w:val="1038"/>
        </w:trPr>
        <w:tc>
          <w:tcPr>
            <w:tcW w:w="994" w:type="dxa"/>
            <w:tcBorders>
              <w:top w:val="single" w:sz="4" w:space="0" w:color="auto"/>
              <w:left w:val="nil"/>
              <w:bottom w:val="nil"/>
              <w:right w:val="nil"/>
            </w:tcBorders>
            <w:shd w:val="clear" w:color="auto" w:fill="auto"/>
            <w:hideMark/>
          </w:tcPr>
          <w:p w14:paraId="3BF858B4" w14:textId="77777777" w:rsidR="003548B9" w:rsidRPr="003C6E6A" w:rsidRDefault="003548B9" w:rsidP="006979EB">
            <w:pPr>
              <w:spacing w:after="0" w:line="240" w:lineRule="auto"/>
              <w:rPr>
                <w:rFonts w:ascii="Arial" w:hAnsi="Arial" w:cs="Arial"/>
                <w:bCs/>
                <w:i/>
                <w:iCs/>
                <w:color w:val="000000"/>
                <w:sz w:val="20"/>
              </w:rPr>
            </w:pPr>
            <w:r w:rsidRPr="003C6E6A">
              <w:rPr>
                <w:rFonts w:ascii="Arial" w:hAnsi="Arial" w:cs="Arial"/>
                <w:bCs/>
                <w:i/>
                <w:iCs/>
                <w:color w:val="000000"/>
                <w:sz w:val="20"/>
              </w:rPr>
              <w:t>cat</w:t>
            </w:r>
          </w:p>
        </w:tc>
        <w:tc>
          <w:tcPr>
            <w:tcW w:w="1715" w:type="dxa"/>
            <w:tcBorders>
              <w:top w:val="single" w:sz="4" w:space="0" w:color="auto"/>
              <w:left w:val="nil"/>
              <w:bottom w:val="nil"/>
              <w:right w:val="nil"/>
            </w:tcBorders>
            <w:shd w:val="clear" w:color="auto" w:fill="auto"/>
            <w:hideMark/>
          </w:tcPr>
          <w:p w14:paraId="416FC730" w14:textId="77777777"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Catalasa</w:t>
            </w:r>
          </w:p>
        </w:tc>
        <w:tc>
          <w:tcPr>
            <w:tcW w:w="5670" w:type="dxa"/>
            <w:tcBorders>
              <w:top w:val="single" w:sz="4" w:space="0" w:color="auto"/>
              <w:left w:val="nil"/>
              <w:bottom w:val="nil"/>
              <w:right w:val="nil"/>
            </w:tcBorders>
            <w:shd w:val="clear" w:color="auto" w:fill="auto"/>
            <w:hideMark/>
          </w:tcPr>
          <w:p w14:paraId="78394617" w14:textId="77777777"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Gen que codifica para la enzima antioxidante catalasa, que cataliza la conversión del peróxido de hidrogeno (H</w:t>
            </w:r>
            <w:r w:rsidRPr="003C6E6A">
              <w:rPr>
                <w:rFonts w:ascii="Arial" w:hAnsi="Arial" w:cs="Arial"/>
                <w:color w:val="000000"/>
                <w:sz w:val="20"/>
                <w:vertAlign w:val="subscript"/>
              </w:rPr>
              <w:t>2</w:t>
            </w:r>
            <w:r w:rsidRPr="003C6E6A">
              <w:rPr>
                <w:rFonts w:ascii="Arial" w:hAnsi="Arial" w:cs="Arial"/>
                <w:color w:val="000000"/>
                <w:sz w:val="20"/>
              </w:rPr>
              <w:t>O</w:t>
            </w:r>
            <w:r w:rsidRPr="003C6E6A">
              <w:rPr>
                <w:rFonts w:ascii="Arial" w:hAnsi="Arial" w:cs="Arial"/>
                <w:color w:val="000000"/>
                <w:sz w:val="20"/>
                <w:vertAlign w:val="subscript"/>
              </w:rPr>
              <w:t>2</w:t>
            </w:r>
            <w:r w:rsidRPr="003C6E6A">
              <w:rPr>
                <w:rFonts w:ascii="Arial" w:hAnsi="Arial" w:cs="Arial"/>
                <w:color w:val="000000"/>
                <w:sz w:val="20"/>
              </w:rPr>
              <w:t>) a H</w:t>
            </w:r>
            <w:r w:rsidRPr="003C6E6A">
              <w:rPr>
                <w:rFonts w:ascii="Arial" w:hAnsi="Arial" w:cs="Arial"/>
                <w:color w:val="000000"/>
                <w:sz w:val="20"/>
                <w:vertAlign w:val="subscript"/>
              </w:rPr>
              <w:t>2</w:t>
            </w:r>
            <w:r w:rsidRPr="003C6E6A">
              <w:rPr>
                <w:rFonts w:ascii="Arial" w:hAnsi="Arial" w:cs="Arial"/>
                <w:color w:val="000000"/>
                <w:sz w:val="20"/>
              </w:rPr>
              <w:t>O y O</w:t>
            </w:r>
            <w:r w:rsidRPr="003C6E6A">
              <w:rPr>
                <w:rFonts w:ascii="Arial" w:hAnsi="Arial" w:cs="Arial"/>
                <w:color w:val="000000"/>
                <w:sz w:val="20"/>
                <w:vertAlign w:val="subscript"/>
              </w:rPr>
              <w:t xml:space="preserve">2, </w:t>
            </w:r>
            <w:r w:rsidRPr="003C6E6A">
              <w:rPr>
                <w:rFonts w:ascii="Arial" w:hAnsi="Arial" w:cs="Arial"/>
                <w:color w:val="000000"/>
                <w:sz w:val="20"/>
              </w:rPr>
              <w:t>está localizada en los sitios de producción H</w:t>
            </w:r>
            <w:r w:rsidRPr="003C6E6A">
              <w:rPr>
                <w:rFonts w:ascii="Arial" w:hAnsi="Arial" w:cs="Arial"/>
                <w:color w:val="000000"/>
                <w:sz w:val="20"/>
                <w:vertAlign w:val="subscript"/>
              </w:rPr>
              <w:t>2</w:t>
            </w:r>
            <w:r w:rsidRPr="003C6E6A">
              <w:rPr>
                <w:rFonts w:ascii="Arial" w:hAnsi="Arial" w:cs="Arial"/>
                <w:color w:val="000000"/>
                <w:sz w:val="20"/>
              </w:rPr>
              <w:t>O</w:t>
            </w:r>
            <w:r w:rsidRPr="003C6E6A">
              <w:rPr>
                <w:rFonts w:ascii="Arial" w:hAnsi="Arial" w:cs="Arial"/>
                <w:color w:val="000000"/>
                <w:sz w:val="20"/>
                <w:vertAlign w:val="subscript"/>
              </w:rPr>
              <w:t>2</w:t>
            </w:r>
            <w:r w:rsidRPr="003C6E6A">
              <w:rPr>
                <w:rFonts w:ascii="Arial" w:hAnsi="Arial" w:cs="Arial"/>
                <w:color w:val="000000"/>
                <w:sz w:val="20"/>
              </w:rPr>
              <w:t>, como peroxisoma, mitocondria y cloroplasto</w:t>
            </w:r>
            <w:r w:rsidRPr="003C6E6A">
              <w:rPr>
                <w:rFonts w:ascii="Arial" w:hAnsi="Arial" w:cs="Arial"/>
                <w:color w:val="000000"/>
                <w:sz w:val="20"/>
                <w:vertAlign w:val="superscript"/>
              </w:rPr>
              <w:t>134</w:t>
            </w:r>
          </w:p>
        </w:tc>
      </w:tr>
      <w:tr w:rsidR="003548B9" w:rsidRPr="003C6E6A" w14:paraId="615F2559" w14:textId="77777777" w:rsidTr="006979EB">
        <w:trPr>
          <w:trHeight w:val="986"/>
        </w:trPr>
        <w:tc>
          <w:tcPr>
            <w:tcW w:w="994" w:type="dxa"/>
            <w:tcBorders>
              <w:top w:val="nil"/>
              <w:left w:val="nil"/>
              <w:bottom w:val="nil"/>
              <w:right w:val="nil"/>
            </w:tcBorders>
            <w:shd w:val="clear" w:color="auto" w:fill="auto"/>
            <w:hideMark/>
          </w:tcPr>
          <w:p w14:paraId="461B5D63" w14:textId="77777777" w:rsidR="003548B9" w:rsidRPr="003C6E6A" w:rsidRDefault="003548B9" w:rsidP="006979EB">
            <w:pPr>
              <w:spacing w:after="0" w:line="240" w:lineRule="auto"/>
              <w:rPr>
                <w:rFonts w:ascii="Arial" w:hAnsi="Arial" w:cs="Arial"/>
                <w:bCs/>
                <w:i/>
                <w:iCs/>
                <w:color w:val="000000"/>
                <w:sz w:val="20"/>
              </w:rPr>
            </w:pPr>
            <w:r w:rsidRPr="003C6E6A">
              <w:rPr>
                <w:rFonts w:ascii="Arial" w:hAnsi="Arial" w:cs="Arial"/>
                <w:bCs/>
                <w:i/>
                <w:iCs/>
                <w:color w:val="000000"/>
                <w:sz w:val="20"/>
              </w:rPr>
              <w:t>sod</w:t>
            </w:r>
          </w:p>
        </w:tc>
        <w:tc>
          <w:tcPr>
            <w:tcW w:w="1715" w:type="dxa"/>
            <w:tcBorders>
              <w:top w:val="nil"/>
              <w:left w:val="nil"/>
              <w:bottom w:val="nil"/>
              <w:right w:val="nil"/>
            </w:tcBorders>
            <w:shd w:val="clear" w:color="auto" w:fill="auto"/>
            <w:hideMark/>
          </w:tcPr>
          <w:p w14:paraId="22DA76EF" w14:textId="77777777"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Super oxido-dismutasa</w:t>
            </w:r>
          </w:p>
        </w:tc>
        <w:tc>
          <w:tcPr>
            <w:tcW w:w="5670" w:type="dxa"/>
            <w:tcBorders>
              <w:top w:val="nil"/>
              <w:left w:val="nil"/>
              <w:bottom w:val="nil"/>
              <w:right w:val="nil"/>
            </w:tcBorders>
            <w:shd w:val="clear" w:color="auto" w:fill="auto"/>
            <w:hideMark/>
          </w:tcPr>
          <w:p w14:paraId="32116BBE" w14:textId="77777777"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Genes que codifican para la enzima antioxidante superóxido dismutasa, constituye la primera línea de defensa en contra del estrés oxídativo. Cataliza la disminución del superóxido a oxígeno y peróxido de hidrogeno H</w:t>
            </w:r>
            <w:r w:rsidRPr="003C6E6A">
              <w:rPr>
                <w:rFonts w:ascii="Arial" w:hAnsi="Arial" w:cs="Arial"/>
                <w:color w:val="000000"/>
                <w:sz w:val="20"/>
                <w:vertAlign w:val="subscript"/>
              </w:rPr>
              <w:t>2</w:t>
            </w:r>
            <w:r w:rsidRPr="003C6E6A">
              <w:rPr>
                <w:rFonts w:ascii="Arial" w:hAnsi="Arial" w:cs="Arial"/>
                <w:color w:val="000000"/>
                <w:sz w:val="20"/>
              </w:rPr>
              <w:t>O</w:t>
            </w:r>
            <w:r w:rsidRPr="003C6E6A">
              <w:rPr>
                <w:rFonts w:ascii="Arial" w:hAnsi="Arial" w:cs="Arial"/>
                <w:color w:val="000000"/>
                <w:sz w:val="20"/>
                <w:vertAlign w:val="subscript"/>
              </w:rPr>
              <w:t>2</w:t>
            </w:r>
            <w:r w:rsidRPr="003C6E6A">
              <w:rPr>
                <w:rFonts w:ascii="Arial" w:hAnsi="Arial" w:cs="Arial"/>
                <w:color w:val="000000"/>
                <w:sz w:val="20"/>
                <w:vertAlign w:val="superscript"/>
              </w:rPr>
              <w:t>135</w:t>
            </w:r>
          </w:p>
        </w:tc>
      </w:tr>
      <w:tr w:rsidR="003548B9" w:rsidRPr="003C6E6A" w14:paraId="7B4F707F" w14:textId="77777777" w:rsidTr="006979EB">
        <w:trPr>
          <w:trHeight w:val="1130"/>
        </w:trPr>
        <w:tc>
          <w:tcPr>
            <w:tcW w:w="994" w:type="dxa"/>
            <w:tcBorders>
              <w:top w:val="nil"/>
              <w:left w:val="nil"/>
              <w:bottom w:val="nil"/>
              <w:right w:val="nil"/>
            </w:tcBorders>
            <w:shd w:val="clear" w:color="auto" w:fill="auto"/>
            <w:hideMark/>
          </w:tcPr>
          <w:p w14:paraId="1A28B28F" w14:textId="77777777" w:rsidR="003548B9" w:rsidRPr="003C6E6A" w:rsidRDefault="003548B9" w:rsidP="006979EB">
            <w:pPr>
              <w:spacing w:after="0" w:line="240" w:lineRule="auto"/>
              <w:rPr>
                <w:rFonts w:ascii="Arial" w:hAnsi="Arial" w:cs="Arial"/>
                <w:bCs/>
                <w:i/>
                <w:iCs/>
                <w:color w:val="000000"/>
                <w:sz w:val="20"/>
              </w:rPr>
            </w:pPr>
            <w:r w:rsidRPr="003C6E6A">
              <w:rPr>
                <w:rFonts w:ascii="Arial" w:hAnsi="Arial" w:cs="Arial"/>
                <w:bCs/>
                <w:i/>
                <w:iCs/>
                <w:color w:val="000000"/>
                <w:sz w:val="20"/>
              </w:rPr>
              <w:t>apx</w:t>
            </w:r>
          </w:p>
        </w:tc>
        <w:tc>
          <w:tcPr>
            <w:tcW w:w="1715" w:type="dxa"/>
            <w:tcBorders>
              <w:top w:val="nil"/>
              <w:left w:val="nil"/>
              <w:bottom w:val="nil"/>
              <w:right w:val="nil"/>
            </w:tcBorders>
            <w:shd w:val="clear" w:color="auto" w:fill="auto"/>
            <w:hideMark/>
          </w:tcPr>
          <w:p w14:paraId="2656C8A8" w14:textId="77777777"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Ascorbato peroxidasa</w:t>
            </w:r>
          </w:p>
        </w:tc>
        <w:tc>
          <w:tcPr>
            <w:tcW w:w="5670" w:type="dxa"/>
            <w:tcBorders>
              <w:top w:val="nil"/>
              <w:left w:val="nil"/>
              <w:bottom w:val="nil"/>
              <w:right w:val="nil"/>
            </w:tcBorders>
            <w:shd w:val="clear" w:color="auto" w:fill="auto"/>
            <w:hideMark/>
          </w:tcPr>
          <w:p w14:paraId="6A5C8B0D" w14:textId="77777777"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Gen que codifica para ascorbato peroxidasa, junto con SOD, detiene los primeros signos de estrés oxídativo, cataliza la conversión de H</w:t>
            </w:r>
            <w:r w:rsidRPr="003C6E6A">
              <w:rPr>
                <w:rFonts w:ascii="Arial" w:hAnsi="Arial" w:cs="Arial"/>
                <w:color w:val="000000"/>
                <w:sz w:val="20"/>
                <w:vertAlign w:val="subscript"/>
              </w:rPr>
              <w:t>2</w:t>
            </w:r>
            <w:r w:rsidRPr="003C6E6A">
              <w:rPr>
                <w:rFonts w:ascii="Arial" w:hAnsi="Arial" w:cs="Arial"/>
                <w:color w:val="000000"/>
                <w:sz w:val="20"/>
              </w:rPr>
              <w:t>O</w:t>
            </w:r>
            <w:r w:rsidRPr="003C6E6A">
              <w:rPr>
                <w:rFonts w:ascii="Arial" w:hAnsi="Arial" w:cs="Arial"/>
                <w:color w:val="000000"/>
                <w:sz w:val="20"/>
                <w:vertAlign w:val="subscript"/>
              </w:rPr>
              <w:t>2</w:t>
            </w:r>
            <w:r w:rsidRPr="003C6E6A">
              <w:rPr>
                <w:rFonts w:ascii="Arial" w:hAnsi="Arial" w:cs="Arial"/>
                <w:color w:val="000000"/>
                <w:sz w:val="20"/>
              </w:rPr>
              <w:t xml:space="preserve"> a agua y oxigeno con el poder reductor del ascorbato</w:t>
            </w:r>
            <w:r w:rsidRPr="003C6E6A">
              <w:rPr>
                <w:rFonts w:ascii="Arial" w:hAnsi="Arial" w:cs="Arial"/>
                <w:color w:val="000000"/>
                <w:sz w:val="20"/>
                <w:vertAlign w:val="superscript"/>
              </w:rPr>
              <w:t>135,</w:t>
            </w:r>
            <w:r w:rsidRPr="003C6E6A">
              <w:rPr>
                <w:rFonts w:ascii="Arial" w:hAnsi="Arial" w:cs="Arial"/>
                <w:color w:val="000000"/>
                <w:sz w:val="20"/>
              </w:rPr>
              <w:t xml:space="preserve"> </w:t>
            </w:r>
            <w:r w:rsidRPr="003C6E6A">
              <w:rPr>
                <w:rFonts w:ascii="Arial" w:hAnsi="Arial" w:cs="Arial"/>
                <w:color w:val="000000"/>
                <w:sz w:val="20"/>
                <w:vertAlign w:val="superscript"/>
              </w:rPr>
              <w:t>136</w:t>
            </w:r>
          </w:p>
        </w:tc>
      </w:tr>
      <w:tr w:rsidR="003548B9" w:rsidRPr="003C6E6A" w14:paraId="1F7D1A11" w14:textId="77777777" w:rsidTr="006979EB">
        <w:trPr>
          <w:trHeight w:val="694"/>
        </w:trPr>
        <w:tc>
          <w:tcPr>
            <w:tcW w:w="994" w:type="dxa"/>
            <w:tcBorders>
              <w:top w:val="nil"/>
              <w:left w:val="nil"/>
              <w:bottom w:val="nil"/>
              <w:right w:val="nil"/>
            </w:tcBorders>
            <w:shd w:val="clear" w:color="auto" w:fill="auto"/>
            <w:hideMark/>
          </w:tcPr>
          <w:p w14:paraId="319BC53A" w14:textId="77777777" w:rsidR="003548B9" w:rsidRPr="003C6E6A" w:rsidRDefault="003548B9" w:rsidP="006979EB">
            <w:pPr>
              <w:spacing w:after="0" w:line="240" w:lineRule="auto"/>
              <w:rPr>
                <w:rFonts w:ascii="Arial" w:hAnsi="Arial" w:cs="Arial"/>
                <w:bCs/>
                <w:i/>
                <w:iCs/>
                <w:color w:val="000000"/>
                <w:sz w:val="20"/>
              </w:rPr>
            </w:pPr>
            <w:r w:rsidRPr="003C6E6A">
              <w:rPr>
                <w:rFonts w:ascii="Arial" w:hAnsi="Arial" w:cs="Arial"/>
                <w:bCs/>
                <w:i/>
                <w:iCs/>
                <w:color w:val="000000"/>
                <w:sz w:val="20"/>
              </w:rPr>
              <w:t>gp</w:t>
            </w:r>
          </w:p>
        </w:tc>
        <w:tc>
          <w:tcPr>
            <w:tcW w:w="1715" w:type="dxa"/>
            <w:tcBorders>
              <w:top w:val="nil"/>
              <w:left w:val="nil"/>
              <w:bottom w:val="nil"/>
              <w:right w:val="nil"/>
            </w:tcBorders>
            <w:shd w:val="clear" w:color="auto" w:fill="auto"/>
            <w:hideMark/>
          </w:tcPr>
          <w:p w14:paraId="3FEA1D1C" w14:textId="77777777"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Guaicol peroxidasa</w:t>
            </w:r>
          </w:p>
        </w:tc>
        <w:tc>
          <w:tcPr>
            <w:tcW w:w="5670" w:type="dxa"/>
            <w:tcBorders>
              <w:top w:val="nil"/>
              <w:left w:val="nil"/>
              <w:bottom w:val="nil"/>
              <w:right w:val="nil"/>
            </w:tcBorders>
            <w:shd w:val="clear" w:color="auto" w:fill="auto"/>
            <w:hideMark/>
          </w:tcPr>
          <w:p w14:paraId="136B8940" w14:textId="77777777"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Codifica para la isoenzima Guaicol peroxidasa que cataliza la conversión de H</w:t>
            </w:r>
            <w:r w:rsidRPr="003C6E6A">
              <w:rPr>
                <w:rFonts w:ascii="Arial" w:hAnsi="Arial" w:cs="Arial"/>
                <w:color w:val="000000"/>
                <w:sz w:val="20"/>
                <w:vertAlign w:val="subscript"/>
              </w:rPr>
              <w:t>2</w:t>
            </w:r>
            <w:r w:rsidRPr="003C6E6A">
              <w:rPr>
                <w:rFonts w:ascii="Arial" w:hAnsi="Arial" w:cs="Arial"/>
                <w:color w:val="000000"/>
                <w:sz w:val="20"/>
              </w:rPr>
              <w:t>O</w:t>
            </w:r>
            <w:r w:rsidRPr="003C6E6A">
              <w:rPr>
                <w:rFonts w:ascii="Arial" w:hAnsi="Arial" w:cs="Arial"/>
                <w:color w:val="000000"/>
                <w:sz w:val="20"/>
                <w:vertAlign w:val="subscript"/>
              </w:rPr>
              <w:t>2</w:t>
            </w:r>
            <w:r w:rsidRPr="003C6E6A">
              <w:rPr>
                <w:rFonts w:ascii="Arial" w:hAnsi="Arial" w:cs="Arial"/>
                <w:color w:val="000000"/>
                <w:sz w:val="20"/>
              </w:rPr>
              <w:t xml:space="preserve"> en agua y oxigeno</w:t>
            </w:r>
            <w:r w:rsidRPr="003C6E6A">
              <w:rPr>
                <w:rFonts w:ascii="Arial" w:hAnsi="Arial" w:cs="Arial"/>
                <w:color w:val="000000"/>
                <w:sz w:val="20"/>
                <w:vertAlign w:val="superscript"/>
              </w:rPr>
              <w:t>137</w:t>
            </w:r>
          </w:p>
        </w:tc>
      </w:tr>
      <w:tr w:rsidR="003548B9" w:rsidRPr="003C6E6A" w14:paraId="7DB61478" w14:textId="77777777" w:rsidTr="00456B12">
        <w:trPr>
          <w:trHeight w:val="1866"/>
        </w:trPr>
        <w:tc>
          <w:tcPr>
            <w:tcW w:w="994" w:type="dxa"/>
            <w:tcBorders>
              <w:top w:val="nil"/>
              <w:left w:val="nil"/>
              <w:right w:val="nil"/>
            </w:tcBorders>
            <w:shd w:val="clear" w:color="auto" w:fill="auto"/>
            <w:hideMark/>
          </w:tcPr>
          <w:p w14:paraId="1D5DD266" w14:textId="77777777" w:rsidR="003548B9" w:rsidRPr="003C6E6A" w:rsidRDefault="003548B9" w:rsidP="006979EB">
            <w:pPr>
              <w:spacing w:after="0" w:line="240" w:lineRule="auto"/>
              <w:rPr>
                <w:rFonts w:ascii="Arial" w:hAnsi="Arial" w:cs="Arial"/>
                <w:bCs/>
                <w:i/>
                <w:iCs/>
                <w:color w:val="000000"/>
                <w:sz w:val="20"/>
              </w:rPr>
            </w:pPr>
            <w:r w:rsidRPr="003C6E6A">
              <w:rPr>
                <w:rFonts w:ascii="Arial" w:hAnsi="Arial" w:cs="Arial"/>
                <w:bCs/>
                <w:i/>
                <w:iCs/>
                <w:color w:val="000000"/>
                <w:sz w:val="20"/>
              </w:rPr>
              <w:t>p5cs</w:t>
            </w:r>
          </w:p>
        </w:tc>
        <w:tc>
          <w:tcPr>
            <w:tcW w:w="1715" w:type="dxa"/>
            <w:tcBorders>
              <w:top w:val="nil"/>
              <w:left w:val="nil"/>
              <w:right w:val="nil"/>
            </w:tcBorders>
            <w:shd w:val="clear" w:color="auto" w:fill="auto"/>
            <w:hideMark/>
          </w:tcPr>
          <w:p w14:paraId="335D4CD3" w14:textId="77777777"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Prolina</w:t>
            </w:r>
          </w:p>
        </w:tc>
        <w:tc>
          <w:tcPr>
            <w:tcW w:w="5670" w:type="dxa"/>
            <w:tcBorders>
              <w:top w:val="nil"/>
              <w:left w:val="nil"/>
              <w:right w:val="nil"/>
            </w:tcBorders>
            <w:shd w:val="clear" w:color="auto" w:fill="auto"/>
            <w:hideMark/>
          </w:tcPr>
          <w:p w14:paraId="1D591638" w14:textId="14A72064"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Codifica la biosíntesis de prolina. Durante el estrés abiótico la prolina es sumamente común, realiza múltiples funciones antioxidantes como: 1) disminuye y atrapa O</w:t>
            </w:r>
            <w:r w:rsidRPr="003C6E6A">
              <w:rPr>
                <w:rFonts w:ascii="Arial" w:hAnsi="Arial" w:cs="Arial"/>
                <w:color w:val="000000"/>
                <w:sz w:val="20"/>
                <w:vertAlign w:val="subscript"/>
              </w:rPr>
              <w:t>2</w:t>
            </w:r>
            <w:r w:rsidRPr="003C6E6A">
              <w:rPr>
                <w:rFonts w:ascii="Arial" w:hAnsi="Arial" w:cs="Arial"/>
                <w:color w:val="000000"/>
                <w:sz w:val="20"/>
              </w:rPr>
              <w:t>, H</w:t>
            </w:r>
            <w:r w:rsidRPr="003C6E6A">
              <w:rPr>
                <w:rFonts w:ascii="Arial" w:hAnsi="Arial" w:cs="Arial"/>
                <w:color w:val="000000"/>
                <w:sz w:val="20"/>
                <w:vertAlign w:val="subscript"/>
              </w:rPr>
              <w:t>2</w:t>
            </w:r>
            <w:r w:rsidRPr="003C6E6A">
              <w:rPr>
                <w:rFonts w:ascii="Arial" w:hAnsi="Arial" w:cs="Arial"/>
                <w:color w:val="000000"/>
                <w:sz w:val="20"/>
              </w:rPr>
              <w:t>O</w:t>
            </w:r>
            <w:r w:rsidRPr="003C6E6A">
              <w:rPr>
                <w:rFonts w:ascii="Arial" w:hAnsi="Arial" w:cs="Arial"/>
                <w:color w:val="000000"/>
                <w:sz w:val="20"/>
                <w:vertAlign w:val="subscript"/>
              </w:rPr>
              <w:t>2</w:t>
            </w:r>
            <w:r w:rsidRPr="003C6E6A">
              <w:rPr>
                <w:rFonts w:ascii="Arial" w:hAnsi="Arial" w:cs="Arial"/>
                <w:color w:val="000000"/>
                <w:sz w:val="20"/>
              </w:rPr>
              <w:t xml:space="preserve"> y OH; 2) estabiliza enzimas limpiadoras de especies reactivas de oxígeno (ERO); 3) mantiene niveles bajos de NADPH a NADP, disminuyendo la formación de 1O2 en el fotosistema I; 4) estabiliza la respiración mitocondrial; 5) disminuye los efectos</w:t>
            </w:r>
            <w:r w:rsidRPr="003C6E6A">
              <w:rPr>
                <w:rFonts w:ascii="Arial" w:hAnsi="Arial" w:cs="Arial"/>
                <w:bCs/>
                <w:color w:val="000000"/>
                <w:sz w:val="20"/>
              </w:rPr>
              <w:t xml:space="preserve"> </w:t>
            </w:r>
            <w:r w:rsidRPr="003C6E6A">
              <w:rPr>
                <w:rFonts w:ascii="Arial" w:hAnsi="Arial" w:cs="Arial"/>
                <w:color w:val="000000"/>
                <w:sz w:val="20"/>
              </w:rPr>
              <w:t>nocivo de O</w:t>
            </w:r>
            <w:r w:rsidRPr="003C6E6A">
              <w:rPr>
                <w:rFonts w:ascii="Arial" w:hAnsi="Arial" w:cs="Arial"/>
                <w:color w:val="000000"/>
                <w:sz w:val="20"/>
                <w:vertAlign w:val="subscript"/>
              </w:rPr>
              <w:t>2</w:t>
            </w:r>
            <w:r w:rsidR="00DE17B9" w:rsidRPr="003C6E6A">
              <w:rPr>
                <w:rFonts w:ascii="Arial" w:hAnsi="Arial" w:cs="Arial"/>
                <w:color w:val="000000"/>
                <w:sz w:val="20"/>
              </w:rPr>
              <w:t xml:space="preserve"> </w:t>
            </w:r>
            <w:r w:rsidRPr="003C6E6A">
              <w:rPr>
                <w:rFonts w:ascii="Arial" w:hAnsi="Arial" w:cs="Arial"/>
                <w:color w:val="000000"/>
                <w:sz w:val="20"/>
              </w:rPr>
              <w:t xml:space="preserve">y OH en el fotosistema II </w:t>
            </w:r>
            <w:r w:rsidRPr="003C6E6A">
              <w:rPr>
                <w:rFonts w:ascii="Arial" w:hAnsi="Arial" w:cs="Arial"/>
                <w:color w:val="000000"/>
                <w:sz w:val="20"/>
                <w:vertAlign w:val="superscript"/>
              </w:rPr>
              <w:t>140,141</w:t>
            </w:r>
          </w:p>
        </w:tc>
      </w:tr>
      <w:tr w:rsidR="003548B9" w:rsidRPr="003C6E6A" w14:paraId="60B47880" w14:textId="77777777" w:rsidTr="00456B12">
        <w:trPr>
          <w:trHeight w:val="986"/>
        </w:trPr>
        <w:tc>
          <w:tcPr>
            <w:tcW w:w="994" w:type="dxa"/>
            <w:tcBorders>
              <w:top w:val="nil"/>
              <w:left w:val="nil"/>
              <w:bottom w:val="single" w:sz="4" w:space="0" w:color="auto"/>
              <w:right w:val="nil"/>
            </w:tcBorders>
            <w:shd w:val="clear" w:color="auto" w:fill="auto"/>
            <w:noWrap/>
            <w:hideMark/>
          </w:tcPr>
          <w:p w14:paraId="4D3C2D4A" w14:textId="77777777" w:rsidR="003548B9" w:rsidRPr="003C6E6A" w:rsidRDefault="003548B9" w:rsidP="006979EB">
            <w:pPr>
              <w:spacing w:after="0" w:line="240" w:lineRule="auto"/>
              <w:rPr>
                <w:rFonts w:ascii="Arial" w:hAnsi="Arial" w:cs="Arial"/>
                <w:i/>
                <w:iCs/>
                <w:color w:val="000000"/>
                <w:sz w:val="20"/>
              </w:rPr>
            </w:pPr>
            <w:r w:rsidRPr="003C6E6A">
              <w:rPr>
                <w:rFonts w:ascii="Arial" w:hAnsi="Arial" w:cs="Arial"/>
                <w:i/>
                <w:iCs/>
                <w:color w:val="000000"/>
                <w:sz w:val="20"/>
              </w:rPr>
              <w:t>gr</w:t>
            </w:r>
          </w:p>
        </w:tc>
        <w:tc>
          <w:tcPr>
            <w:tcW w:w="1715" w:type="dxa"/>
            <w:tcBorders>
              <w:top w:val="nil"/>
              <w:left w:val="nil"/>
              <w:bottom w:val="single" w:sz="4" w:space="0" w:color="auto"/>
              <w:right w:val="nil"/>
            </w:tcBorders>
            <w:shd w:val="clear" w:color="auto" w:fill="auto"/>
            <w:noWrap/>
            <w:hideMark/>
          </w:tcPr>
          <w:p w14:paraId="18A246BA" w14:textId="77777777"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Glutation reductasa</w:t>
            </w:r>
          </w:p>
        </w:tc>
        <w:tc>
          <w:tcPr>
            <w:tcW w:w="5670" w:type="dxa"/>
            <w:tcBorders>
              <w:top w:val="nil"/>
              <w:left w:val="nil"/>
              <w:bottom w:val="single" w:sz="4" w:space="0" w:color="auto"/>
              <w:right w:val="nil"/>
            </w:tcBorders>
            <w:shd w:val="clear" w:color="auto" w:fill="auto"/>
            <w:hideMark/>
          </w:tcPr>
          <w:p w14:paraId="2480150E" w14:textId="036929B7" w:rsidR="003548B9" w:rsidRPr="003C6E6A" w:rsidRDefault="003548B9" w:rsidP="006979EB">
            <w:pPr>
              <w:spacing w:after="0" w:line="240" w:lineRule="auto"/>
              <w:rPr>
                <w:rFonts w:ascii="Arial" w:hAnsi="Arial" w:cs="Arial"/>
                <w:color w:val="000000"/>
                <w:sz w:val="20"/>
              </w:rPr>
            </w:pPr>
            <w:r w:rsidRPr="003C6E6A">
              <w:rPr>
                <w:rFonts w:ascii="Arial" w:hAnsi="Arial" w:cs="Arial"/>
                <w:color w:val="000000"/>
                <w:sz w:val="20"/>
              </w:rPr>
              <w:t>Codifica para la enzima Glutation reductasa que reacciona químicamente con superóxido y radicales hidroxilo captando los radicales libres. Importante protección contra el estrés oxídativo</w:t>
            </w:r>
            <w:r w:rsidR="008E55DE" w:rsidRPr="003C6E6A">
              <w:rPr>
                <w:rFonts w:ascii="Arial" w:hAnsi="Arial" w:cs="Arial"/>
                <w:color w:val="000000"/>
                <w:sz w:val="20"/>
              </w:rPr>
              <w:fldChar w:fldCharType="begin"/>
            </w:r>
            <w:r w:rsidR="008E55DE" w:rsidRPr="003C6E6A">
              <w:rPr>
                <w:rFonts w:ascii="Arial" w:hAnsi="Arial" w:cs="Arial"/>
                <w:color w:val="000000"/>
                <w:sz w:val="20"/>
              </w:rPr>
              <w:instrText xml:space="preserve"> ADDIN EN.CITE &lt;EndNote&gt;&lt;Cite&gt;&lt;Author&gt;Chen&lt;/Author&gt;&lt;Year&gt;2012&lt;/Year&gt;&lt;IDText&gt;Drought and Salt Stress Tolerance of an Arabidopsis Glutathione S-Transferase U17 Knockout Mutant Are Attributed to the Combined Effect of Glutathione and Abscisic Acid&lt;/IDText&gt;&lt;DisplayText&gt;&lt;style face="superscript"&gt;132&lt;/style&gt;&lt;/DisplayText&gt;&lt;record&gt;&lt;dates&gt;&lt;pub-dates&gt;&lt;date&gt;Jan&lt;/date&gt;&lt;/pub-dates&gt;&lt;year&gt;2012&lt;/year&gt;&lt;/dates&gt;&lt;urls&gt;&lt;related-urls&gt;&lt;url&gt;&amp;lt;Go to ISI&amp;gt;://WOS:000298662500029&lt;/url&gt;&lt;/related-urls&gt;&lt;/urls&gt;&lt;isbn&gt;0032-0889&lt;/isbn&gt;&lt;titles&gt;&lt;title&gt;Drought and Salt Stress Tolerance of an Arabidopsis Glutathione S-Transferase U17 Knockout Mutant Are Attributed to the Combined Effect of Glutathione and Abscisic Acid&lt;/title&gt;&lt;secondary-title&gt;Plant Physiology&lt;/secondary-title&gt;&lt;/titles&gt;&lt;pages&gt;340-351&lt;/pages&gt;&lt;number&gt;1&lt;/number&gt;&lt;contributors&gt;&lt;authors&gt;&lt;author&gt;Chen, Jui-Hung&lt;/author&gt;&lt;author&gt;Jiang, Han-Wei&lt;/author&gt;&lt;author&gt;Hsieh, En-Jung&lt;/author&gt;&lt;author&gt;Chen, Hsing-Yu&lt;/author&gt;&lt;author&gt;Chien, Ching-Te&lt;/author&gt;&lt;author&gt;Hsieh, Hsu-Liang&lt;/author&gt;&lt;author&gt;Lin, Tsan-Piao&lt;/author&gt;&lt;/authors&gt;&lt;/contributors&gt;&lt;added-date format="utc"&gt;1448764250&lt;/added-date&gt;&lt;ref-type name="Journal Article"&gt;17&lt;/ref-type&gt;&lt;rec-number&gt;12&lt;/rec-number&gt;&lt;last-updated-date format="utc"&gt;1448764250&lt;/last-updated-date&gt;&lt;accession-num&gt;WOS:000298662500029&lt;/accession-num&gt;&lt;electronic-resource-num&gt;10.1104/pp.111.181875&lt;/electronic-resource-num&gt;&lt;volume&gt;158&lt;/volume&gt;&lt;/record&gt;&lt;/Cite&gt;&lt;/EndNote&gt;</w:instrText>
            </w:r>
            <w:r w:rsidR="008E55DE" w:rsidRPr="003C6E6A">
              <w:rPr>
                <w:rFonts w:ascii="Arial" w:hAnsi="Arial" w:cs="Arial"/>
                <w:color w:val="000000"/>
                <w:sz w:val="20"/>
              </w:rPr>
              <w:fldChar w:fldCharType="separate"/>
            </w:r>
            <w:r w:rsidR="008E55DE" w:rsidRPr="003C6E6A">
              <w:rPr>
                <w:rFonts w:ascii="Arial" w:hAnsi="Arial" w:cs="Arial"/>
                <w:noProof/>
                <w:color w:val="000000"/>
                <w:sz w:val="20"/>
                <w:vertAlign w:val="superscript"/>
              </w:rPr>
              <w:t>132</w:t>
            </w:r>
            <w:r w:rsidR="008E55DE" w:rsidRPr="003C6E6A">
              <w:rPr>
                <w:rFonts w:ascii="Arial" w:hAnsi="Arial" w:cs="Arial"/>
                <w:color w:val="000000"/>
                <w:sz w:val="20"/>
              </w:rPr>
              <w:fldChar w:fldCharType="end"/>
            </w:r>
          </w:p>
        </w:tc>
      </w:tr>
    </w:tbl>
    <w:p w14:paraId="067FAC1B" w14:textId="77777777" w:rsidR="003548B9" w:rsidRPr="003C6E6A" w:rsidRDefault="003548B9" w:rsidP="0062603A">
      <w:pPr>
        <w:spacing w:line="240" w:lineRule="auto"/>
        <w:rPr>
          <w:rFonts w:ascii="Arial" w:hAnsi="Arial" w:cs="Arial"/>
          <w:b/>
          <w:sz w:val="20"/>
          <w:lang w:val="es-ES_tradnl"/>
        </w:rPr>
      </w:pPr>
    </w:p>
    <w:p w14:paraId="6AFA46F9" w14:textId="5612E232" w:rsidR="00A43E9A" w:rsidRPr="003C6E6A" w:rsidRDefault="00A43E9A" w:rsidP="0062603A">
      <w:pPr>
        <w:spacing w:line="240" w:lineRule="auto"/>
        <w:rPr>
          <w:rFonts w:ascii="Arial" w:hAnsi="Arial" w:cs="Arial"/>
          <w:b/>
          <w:sz w:val="20"/>
          <w:lang w:val="es-ES_tradnl"/>
        </w:rPr>
      </w:pPr>
    </w:p>
    <w:p w14:paraId="2D7C6950" w14:textId="76EAE619" w:rsidR="00430786" w:rsidRPr="003C6E6A" w:rsidRDefault="00430786" w:rsidP="0062603A">
      <w:pPr>
        <w:spacing w:line="240" w:lineRule="auto"/>
        <w:rPr>
          <w:rFonts w:ascii="Arial" w:hAnsi="Arial" w:cs="Arial"/>
          <w:b/>
          <w:sz w:val="20"/>
          <w:lang w:val="es-ES_tradnl"/>
        </w:rPr>
      </w:pPr>
    </w:p>
    <w:p w14:paraId="2C8A31B6" w14:textId="77777777" w:rsidR="00430786" w:rsidRPr="003C6E6A" w:rsidRDefault="00430786" w:rsidP="0062603A">
      <w:pPr>
        <w:spacing w:line="240" w:lineRule="auto"/>
        <w:rPr>
          <w:rFonts w:ascii="Arial" w:hAnsi="Arial" w:cs="Arial"/>
          <w:b/>
          <w:sz w:val="20"/>
          <w:lang w:val="es-ES_tradnl"/>
        </w:rPr>
      </w:pPr>
    </w:p>
    <w:p w14:paraId="1E819D05" w14:textId="1339F2A1" w:rsidR="00F75991" w:rsidRPr="003C6E6A" w:rsidRDefault="00BE595F" w:rsidP="001E27F2">
      <w:pPr>
        <w:pStyle w:val="Ttulo1"/>
        <w:numPr>
          <w:ilvl w:val="1"/>
          <w:numId w:val="6"/>
        </w:numPr>
        <w:spacing w:before="0" w:after="0"/>
        <w:jc w:val="both"/>
        <w:rPr>
          <w:sz w:val="24"/>
          <w:szCs w:val="24"/>
        </w:rPr>
      </w:pPr>
      <w:bookmarkStart w:id="29" w:name="_Toc79959304"/>
      <w:r w:rsidRPr="003C6E6A">
        <w:rPr>
          <w:sz w:val="24"/>
          <w:szCs w:val="24"/>
        </w:rPr>
        <w:t>E</w:t>
      </w:r>
      <w:r w:rsidR="0066323F" w:rsidRPr="003C6E6A">
        <w:rPr>
          <w:sz w:val="24"/>
          <w:szCs w:val="24"/>
        </w:rPr>
        <w:t>strategias adaptativas de plantas bajo estrés inducido por amonio</w:t>
      </w:r>
      <w:bookmarkEnd w:id="29"/>
      <w:r w:rsidR="0066323F" w:rsidRPr="003C6E6A">
        <w:rPr>
          <w:sz w:val="24"/>
          <w:szCs w:val="24"/>
        </w:rPr>
        <w:t xml:space="preserve"> </w:t>
      </w:r>
    </w:p>
    <w:p w14:paraId="6D718548" w14:textId="77777777" w:rsidR="00A43E9A" w:rsidRPr="003C6E6A" w:rsidRDefault="00A43E9A" w:rsidP="0066323F">
      <w:pPr>
        <w:spacing w:after="0"/>
      </w:pPr>
    </w:p>
    <w:p w14:paraId="37130B66" w14:textId="12C884B6" w:rsidR="00BB23EE" w:rsidRPr="003C6E6A" w:rsidRDefault="0012518B" w:rsidP="00E77D1D">
      <w:pPr>
        <w:spacing w:after="0"/>
        <w:jc w:val="both"/>
        <w:rPr>
          <w:rFonts w:asciiTheme="minorHAnsi" w:hAnsiTheme="minorHAnsi" w:cstheme="minorHAnsi"/>
          <w:sz w:val="22"/>
          <w:szCs w:val="22"/>
        </w:rPr>
      </w:pPr>
      <w:r w:rsidRPr="003C6E6A">
        <w:rPr>
          <w:rFonts w:asciiTheme="minorHAnsi" w:hAnsiTheme="minorHAnsi" w:cstheme="minorHAnsi"/>
          <w:sz w:val="22"/>
          <w:szCs w:val="22"/>
        </w:rPr>
        <w:t>D</w:t>
      </w:r>
      <w:r w:rsidR="0001142C" w:rsidRPr="003C6E6A">
        <w:rPr>
          <w:rFonts w:asciiTheme="minorHAnsi" w:hAnsiTheme="minorHAnsi" w:cstheme="minorHAnsi"/>
          <w:sz w:val="22"/>
          <w:szCs w:val="22"/>
        </w:rPr>
        <w:t>iversas alteraciones a nivel</w:t>
      </w:r>
      <w:r w:rsidRPr="003C6E6A">
        <w:rPr>
          <w:rFonts w:asciiTheme="minorHAnsi" w:hAnsiTheme="minorHAnsi" w:cstheme="minorHAnsi"/>
          <w:sz w:val="22"/>
          <w:szCs w:val="22"/>
        </w:rPr>
        <w:t xml:space="preserve"> celular y</w:t>
      </w:r>
      <w:r w:rsidR="0001142C" w:rsidRPr="003C6E6A">
        <w:rPr>
          <w:rFonts w:asciiTheme="minorHAnsi" w:hAnsiTheme="minorHAnsi" w:cstheme="minorHAnsi"/>
          <w:sz w:val="22"/>
          <w:szCs w:val="22"/>
        </w:rPr>
        <w:t xml:space="preserve"> transcripcional</w:t>
      </w:r>
      <w:r w:rsidR="0014644B" w:rsidRPr="003C6E6A">
        <w:rPr>
          <w:rFonts w:asciiTheme="minorHAnsi" w:hAnsiTheme="minorHAnsi" w:cstheme="minorHAnsi"/>
          <w:sz w:val="22"/>
          <w:szCs w:val="22"/>
        </w:rPr>
        <w:t xml:space="preserve">, </w:t>
      </w:r>
      <w:r w:rsidR="00894AC1" w:rsidRPr="003C6E6A">
        <w:rPr>
          <w:rFonts w:asciiTheme="minorHAnsi" w:hAnsiTheme="minorHAnsi" w:cstheme="minorHAnsi"/>
          <w:sz w:val="22"/>
          <w:szCs w:val="22"/>
        </w:rPr>
        <w:t>se relaciona</w:t>
      </w:r>
      <w:r w:rsidR="007B3BA2">
        <w:rPr>
          <w:rFonts w:asciiTheme="minorHAnsi" w:hAnsiTheme="minorHAnsi" w:cstheme="minorHAnsi"/>
          <w:sz w:val="22"/>
          <w:szCs w:val="22"/>
        </w:rPr>
        <w:t>n</w:t>
      </w:r>
      <w:r w:rsidR="00894AC1" w:rsidRPr="003C6E6A">
        <w:rPr>
          <w:rFonts w:asciiTheme="minorHAnsi" w:hAnsiTheme="minorHAnsi" w:cstheme="minorHAnsi"/>
          <w:sz w:val="22"/>
          <w:szCs w:val="22"/>
        </w:rPr>
        <w:t xml:space="preserve"> con la capacidad de c</w:t>
      </w:r>
      <w:r w:rsidR="001628EC" w:rsidRPr="003C6E6A">
        <w:rPr>
          <w:rFonts w:asciiTheme="minorHAnsi" w:hAnsiTheme="minorHAnsi" w:cstheme="minorHAnsi"/>
          <w:sz w:val="22"/>
          <w:szCs w:val="22"/>
        </w:rPr>
        <w:t>iertas</w:t>
      </w:r>
      <w:r w:rsidR="001D1E63" w:rsidRPr="003C6E6A">
        <w:rPr>
          <w:rFonts w:asciiTheme="minorHAnsi" w:hAnsiTheme="minorHAnsi" w:cstheme="minorHAnsi"/>
          <w:sz w:val="22"/>
          <w:szCs w:val="22"/>
        </w:rPr>
        <w:t xml:space="preserve"> </w:t>
      </w:r>
      <w:r w:rsidR="0014644B" w:rsidRPr="003C6E6A">
        <w:rPr>
          <w:rFonts w:asciiTheme="minorHAnsi" w:hAnsiTheme="minorHAnsi" w:cstheme="minorHAnsi"/>
          <w:sz w:val="22"/>
          <w:szCs w:val="22"/>
        </w:rPr>
        <w:t xml:space="preserve">plantas para </w:t>
      </w:r>
      <w:r w:rsidR="001D1E63" w:rsidRPr="003C6E6A">
        <w:rPr>
          <w:rFonts w:asciiTheme="minorHAnsi" w:hAnsiTheme="minorHAnsi" w:cstheme="minorHAnsi"/>
          <w:sz w:val="22"/>
          <w:szCs w:val="22"/>
        </w:rPr>
        <w:t>sobrevivir co</w:t>
      </w:r>
      <w:r w:rsidR="009C7E09" w:rsidRPr="003C6E6A">
        <w:rPr>
          <w:rFonts w:asciiTheme="minorHAnsi" w:hAnsiTheme="minorHAnsi" w:cstheme="minorHAnsi"/>
          <w:sz w:val="22"/>
          <w:szCs w:val="22"/>
        </w:rPr>
        <w:t>n éxito en entornos desafiantes</w:t>
      </w:r>
      <w:r w:rsidR="00105428"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&lt;EndNote&gt;&lt;Cite&gt;&lt;Author&gt;Song&lt;/Author&gt;&lt;Year&gt;2019&lt;/Year&gt;&lt;IDText&gt;Effects of Oenanthe javanica on Nitrogen Removal in Free-Water Surface Constructed Wetlands under Low-Temperature Conditions&lt;/IDText&gt;&lt;DisplayText&gt;&lt;style face="superscript"&gt;133&lt;/style&gt;&lt;/DisplayText&gt;&lt;record&gt;&lt;dates&gt;&lt;pub-dates&gt;&lt;date&gt;Apr&lt;/date&gt;&lt;/pub-dates&gt;&lt;year&gt;2019&lt;/year&gt;&lt;/dates&gt;&lt;urls&gt;&lt;related-urls&gt;&lt;url&gt;&amp;lt;Go to ISI&amp;gt;://WOS:000467747100113&lt;/url&gt;&lt;/related-urls&gt;&lt;/urls&gt;&lt;isbn&gt;1660-4601&lt;/isbn&gt;&lt;titles&gt;&lt;title&gt;Effects of Oenanthe javanica on Nitrogen Removal in Free-Water Surface Constructed Wetlands under Low-Temperature Conditions&lt;/title&gt;&lt;secondary-title&gt;International Journal of Environmental Research and Public Health&lt;/secondary-title&gt;&lt;/titles&gt;&lt;number&gt;8&lt;/number&gt;&lt;contributors&gt;&lt;authors&gt;&lt;author&gt;Song, S. Y.&lt;/author&gt;&lt;author&gt;Wang, P. H.&lt;/author&gt;&lt;author&gt;Liu, Y. X.&lt;/author&gt;&lt;author&gt;Zhao, D. H.&lt;/author&gt;&lt;author&gt;Leng, X.&lt;/author&gt;&lt;author&gt;An, S. Q.&lt;/author&gt;&lt;/authors&gt;&lt;/contributors&gt;&lt;custom7&gt;1420&lt;/custom7&gt;&lt;added-date format="utc"&gt;1573678800&lt;/added-date&gt;&lt;ref-type name="Journal Article"&gt;17&lt;/ref-type&gt;&lt;rec-number&gt;232&lt;/rec-number&gt;&lt;last-updated-date format="utc"&gt;1573678800&lt;/last-updated-date&gt;&lt;accession-num&gt;WOS:000467747100113&lt;/accession-num&gt;&lt;electronic-resource-num&gt;10.3390/ijerph16081420&lt;/electronic-resource-num&gt;&lt;volume&gt;16&lt;/volume&gt;&lt;/record&gt;&lt;/Cite&gt;&lt;/EndNote&gt;</w:instrText>
      </w:r>
      <w:r w:rsidR="00105428"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133</w:t>
      </w:r>
      <w:r w:rsidR="00105428" w:rsidRPr="003C6E6A">
        <w:rPr>
          <w:rFonts w:asciiTheme="minorHAnsi" w:hAnsiTheme="minorHAnsi" w:cstheme="minorHAnsi"/>
          <w:sz w:val="22"/>
          <w:szCs w:val="22"/>
        </w:rPr>
        <w:fldChar w:fldCharType="end"/>
      </w:r>
      <w:r w:rsidR="00F97333" w:rsidRPr="003C6E6A">
        <w:rPr>
          <w:rFonts w:asciiTheme="minorHAnsi" w:hAnsiTheme="minorHAnsi" w:cstheme="minorHAnsi"/>
          <w:sz w:val="22"/>
          <w:szCs w:val="22"/>
        </w:rPr>
        <w:t>. E</w:t>
      </w:r>
      <w:r w:rsidR="00DA1AAB" w:rsidRPr="003C6E6A">
        <w:rPr>
          <w:rFonts w:asciiTheme="minorHAnsi" w:hAnsiTheme="minorHAnsi" w:cstheme="minorHAnsi"/>
          <w:sz w:val="22"/>
          <w:szCs w:val="22"/>
        </w:rPr>
        <w:t xml:space="preserve">studios revelan </w:t>
      </w:r>
      <w:r w:rsidR="00F97333" w:rsidRPr="003C6E6A">
        <w:rPr>
          <w:rFonts w:asciiTheme="minorHAnsi" w:hAnsiTheme="minorHAnsi" w:cstheme="minorHAnsi"/>
          <w:sz w:val="22"/>
          <w:szCs w:val="22"/>
        </w:rPr>
        <w:t>que los tejidos vege</w:t>
      </w:r>
      <w:r w:rsidR="00DF013F" w:rsidRPr="003C6E6A">
        <w:rPr>
          <w:rFonts w:asciiTheme="minorHAnsi" w:hAnsiTheme="minorHAnsi" w:cstheme="minorHAnsi"/>
          <w:sz w:val="22"/>
          <w:szCs w:val="22"/>
        </w:rPr>
        <w:t xml:space="preserve">tales que inicialmente detectan </w:t>
      </w:r>
      <w:r w:rsidR="00F97333" w:rsidRPr="003C6E6A">
        <w:rPr>
          <w:rFonts w:asciiTheme="minorHAnsi" w:hAnsiTheme="minorHAnsi" w:cstheme="minorHAnsi"/>
          <w:sz w:val="22"/>
          <w:szCs w:val="22"/>
        </w:rPr>
        <w:t>cambios en las condiciones ambientales pueden sufrir un mayor número de cambios transcriptómicos en relación con los tejidos que detectan el estrés en una etapa posterior. Por ejemplo, las</w:t>
      </w:r>
      <w:r w:rsidR="00AC6B03" w:rsidRPr="003C6E6A">
        <w:rPr>
          <w:rFonts w:asciiTheme="minorHAnsi" w:hAnsiTheme="minorHAnsi" w:cstheme="minorHAnsi"/>
          <w:sz w:val="22"/>
          <w:szCs w:val="22"/>
        </w:rPr>
        <w:t xml:space="preserve"> primeras etapas de estrés por s</w:t>
      </w:r>
      <w:r w:rsidR="00B10A5F" w:rsidRPr="003C6E6A">
        <w:rPr>
          <w:rFonts w:asciiTheme="minorHAnsi" w:hAnsiTheme="minorHAnsi" w:cstheme="minorHAnsi"/>
          <w:sz w:val="22"/>
          <w:szCs w:val="22"/>
        </w:rPr>
        <w:t xml:space="preserve">alinidad o elevadas concentraciones de </w:t>
      </w:r>
      <w:r w:rsidR="00AC6B03" w:rsidRPr="003C6E6A">
        <w:rPr>
          <w:rFonts w:asciiTheme="minorHAnsi" w:hAnsiTheme="minorHAnsi" w:cstheme="minorHAnsi"/>
          <w:sz w:val="22"/>
          <w:szCs w:val="22"/>
        </w:rPr>
        <w:t xml:space="preserve">amonio </w:t>
      </w:r>
      <w:r w:rsidR="00A40A1F" w:rsidRPr="003C6E6A">
        <w:rPr>
          <w:rFonts w:asciiTheme="minorHAnsi" w:hAnsiTheme="minorHAnsi" w:cstheme="minorHAnsi"/>
          <w:sz w:val="22"/>
          <w:szCs w:val="22"/>
        </w:rPr>
        <w:t xml:space="preserve">en el suelo, son percibidas </w:t>
      </w:r>
      <w:r w:rsidR="00B10A5F" w:rsidRPr="003C6E6A">
        <w:rPr>
          <w:rFonts w:asciiTheme="minorHAnsi" w:hAnsiTheme="minorHAnsi" w:cstheme="minorHAnsi"/>
          <w:sz w:val="22"/>
          <w:szCs w:val="22"/>
        </w:rPr>
        <w:t>principalmente</w:t>
      </w:r>
      <w:r w:rsidR="00A40A1F" w:rsidRPr="003C6E6A">
        <w:rPr>
          <w:rFonts w:asciiTheme="minorHAnsi" w:hAnsiTheme="minorHAnsi" w:cstheme="minorHAnsi"/>
          <w:sz w:val="22"/>
          <w:szCs w:val="22"/>
        </w:rPr>
        <w:t xml:space="preserve"> por</w:t>
      </w:r>
      <w:r w:rsidR="00B10A5F" w:rsidRPr="003C6E6A">
        <w:rPr>
          <w:rFonts w:asciiTheme="minorHAnsi" w:hAnsiTheme="minorHAnsi" w:cstheme="minorHAnsi"/>
          <w:sz w:val="22"/>
          <w:szCs w:val="22"/>
        </w:rPr>
        <w:t xml:space="preserve"> las raíces, mient</w:t>
      </w:r>
      <w:r w:rsidR="00CC1B3F" w:rsidRPr="003C6E6A">
        <w:rPr>
          <w:rFonts w:asciiTheme="minorHAnsi" w:hAnsiTheme="minorHAnsi" w:cstheme="minorHAnsi"/>
          <w:sz w:val="22"/>
          <w:szCs w:val="22"/>
        </w:rPr>
        <w:t>ras que el estrés por calor o frío es</w:t>
      </w:r>
      <w:r w:rsidR="00F97333" w:rsidRPr="003C6E6A">
        <w:rPr>
          <w:rFonts w:asciiTheme="minorHAnsi" w:hAnsiTheme="minorHAnsi" w:cstheme="minorHAnsi"/>
          <w:sz w:val="22"/>
          <w:szCs w:val="22"/>
        </w:rPr>
        <w:t xml:space="preserve"> detectado inicialmente por los brotes</w:t>
      </w:r>
      <w:r w:rsidR="00AC6B03" w:rsidRPr="003C6E6A">
        <w:rPr>
          <w:rFonts w:asciiTheme="minorHAnsi" w:hAnsiTheme="minorHAnsi" w:cstheme="minorHAnsi"/>
          <w:sz w:val="22"/>
          <w:szCs w:val="22"/>
        </w:rPr>
        <w:fldChar w:fldCharType="begin">
          <w:fldData xml:space="preserve">PEVuZE5vdGU+PENpdGU+PEF1dGhvcj5NYTwvQXV0aG9yPjxZZWFyPjIwMjA8L1llYXI+PElEVGV4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</w:fldData>
        </w:fldChar>
      </w:r>
      <w:r w:rsidR="008E55DE" w:rsidRPr="003C6E6A">
        <w:rPr>
          <w:rFonts w:asciiTheme="minorHAnsi" w:hAnsiTheme="minorHAnsi" w:cstheme="minorHAnsi"/>
          <w:sz w:val="22"/>
          <w:szCs w:val="22"/>
        </w:rPr>
        <w:instrText xml:space="preserve"> ADDIN EN.CITE </w:instrText>
      </w:r>
      <w:r w:rsidR="008E55DE" w:rsidRPr="003C6E6A">
        <w:rPr>
          <w:rFonts w:asciiTheme="minorHAnsi" w:hAnsiTheme="minorHAnsi" w:cstheme="minorHAnsi"/>
          <w:sz w:val="22"/>
          <w:szCs w:val="22"/>
        </w:rPr>
        <w:fldChar w:fldCharType="begin">
          <w:fldData xml:space="preserve">PEVuZE5vdGU+PENpdGU+PEF1dGhvcj5NYTwvQXV0aG9yPjxZZWFyPjIwMjA8L1llYXI+PElEVGV4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</w:fldData>
        </w:fldChar>
      </w:r>
      <w:r w:rsidR="008E55DE" w:rsidRPr="003C6E6A">
        <w:rPr>
          <w:rFonts w:asciiTheme="minorHAnsi" w:hAnsiTheme="minorHAnsi" w:cstheme="minorHAnsi"/>
          <w:sz w:val="22"/>
          <w:szCs w:val="22"/>
        </w:rPr>
        <w:instrText xml:space="preserve"> ADDIN EN.CITE.DATA </w:instrText>
      </w:r>
      <w:r w:rsidR="008E55DE" w:rsidRPr="003C6E6A">
        <w:rPr>
          <w:rFonts w:asciiTheme="minorHAnsi" w:hAnsiTheme="minorHAnsi" w:cstheme="minorHAnsi"/>
          <w:sz w:val="22"/>
          <w:szCs w:val="22"/>
        </w:rPr>
      </w:r>
      <w:r w:rsidR="008E55DE" w:rsidRPr="003C6E6A">
        <w:rPr>
          <w:rFonts w:asciiTheme="minorHAnsi" w:hAnsiTheme="minorHAnsi" w:cstheme="minorHAnsi"/>
          <w:sz w:val="22"/>
          <w:szCs w:val="22"/>
        </w:rPr>
        <w:fldChar w:fldCharType="end"/>
      </w:r>
      <w:r w:rsidR="00AC6B03" w:rsidRPr="003C6E6A">
        <w:rPr>
          <w:rFonts w:asciiTheme="minorHAnsi" w:hAnsiTheme="minorHAnsi" w:cstheme="minorHAnsi"/>
          <w:sz w:val="22"/>
          <w:szCs w:val="22"/>
        </w:rPr>
      </w:r>
      <w:r w:rsidR="00AC6B03"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67, 134</w:t>
      </w:r>
      <w:r w:rsidR="00AC6B03" w:rsidRPr="003C6E6A">
        <w:rPr>
          <w:rFonts w:asciiTheme="minorHAnsi" w:hAnsiTheme="minorHAnsi" w:cstheme="minorHAnsi"/>
          <w:sz w:val="22"/>
          <w:szCs w:val="22"/>
        </w:rPr>
        <w:fldChar w:fldCharType="end"/>
      </w:r>
      <w:r w:rsidR="00F97333" w:rsidRPr="003C6E6A">
        <w:rPr>
          <w:rFonts w:asciiTheme="minorHAnsi" w:hAnsiTheme="minorHAnsi" w:cstheme="minorHAnsi"/>
          <w:sz w:val="22"/>
          <w:szCs w:val="22"/>
        </w:rPr>
        <w:t>.</w:t>
      </w:r>
      <w:r w:rsidR="00CC1B3F" w:rsidRPr="003C6E6A">
        <w:rPr>
          <w:rFonts w:asciiTheme="minorHAnsi" w:hAnsiTheme="minorHAnsi" w:cstheme="minorHAnsi"/>
          <w:sz w:val="22"/>
          <w:szCs w:val="22"/>
        </w:rPr>
        <w:t xml:space="preserve"> A </w:t>
      </w:r>
      <w:r w:rsidR="00D515D3" w:rsidRPr="003C6E6A">
        <w:rPr>
          <w:rFonts w:asciiTheme="minorHAnsi" w:hAnsiTheme="minorHAnsi" w:cstheme="minorHAnsi"/>
          <w:sz w:val="22"/>
          <w:szCs w:val="22"/>
        </w:rPr>
        <w:t>nivel celular</w:t>
      </w:r>
      <w:r w:rsidR="00BB23EE" w:rsidRPr="003C6E6A">
        <w:rPr>
          <w:rFonts w:asciiTheme="minorHAnsi" w:hAnsiTheme="minorHAnsi" w:cstheme="minorHAnsi"/>
          <w:sz w:val="22"/>
          <w:szCs w:val="22"/>
        </w:rPr>
        <w:t xml:space="preserve"> </w:t>
      </w:r>
      <w:r w:rsidR="004F77AD" w:rsidRPr="003C6E6A">
        <w:rPr>
          <w:rFonts w:asciiTheme="minorHAnsi" w:hAnsiTheme="minorHAnsi" w:cstheme="minorHAnsi"/>
          <w:sz w:val="22"/>
          <w:szCs w:val="22"/>
        </w:rPr>
        <w:t xml:space="preserve">ocurre un hecho similar, </w:t>
      </w:r>
      <w:r w:rsidR="00BB23EE" w:rsidRPr="003C6E6A">
        <w:rPr>
          <w:rFonts w:asciiTheme="minorHAnsi" w:hAnsiTheme="minorHAnsi" w:cstheme="minorHAnsi"/>
          <w:sz w:val="22"/>
          <w:szCs w:val="22"/>
        </w:rPr>
        <w:t xml:space="preserve">la pared celular es el primer </w:t>
      </w:r>
      <w:r w:rsidR="0057661E" w:rsidRPr="003C6E6A">
        <w:rPr>
          <w:rFonts w:asciiTheme="minorHAnsi" w:hAnsiTheme="minorHAnsi" w:cstheme="minorHAnsi"/>
          <w:sz w:val="22"/>
          <w:szCs w:val="22"/>
        </w:rPr>
        <w:t>orgánulo que detecta el estrés extracelular</w:t>
      </w:r>
      <w:r w:rsidR="00A40A1F" w:rsidRPr="003C6E6A">
        <w:rPr>
          <w:rFonts w:asciiTheme="minorHAnsi" w:hAnsiTheme="minorHAnsi" w:cstheme="minorHAnsi"/>
          <w:sz w:val="22"/>
          <w:szCs w:val="22"/>
        </w:rPr>
        <w:t xml:space="preserve">, </w:t>
      </w:r>
      <w:r w:rsidR="0057661E" w:rsidRPr="003C6E6A">
        <w:rPr>
          <w:rFonts w:asciiTheme="minorHAnsi" w:hAnsiTheme="minorHAnsi" w:cstheme="minorHAnsi"/>
          <w:sz w:val="22"/>
          <w:szCs w:val="22"/>
        </w:rPr>
        <w:t>experimenta</w:t>
      </w:r>
      <w:r w:rsidR="00A40A1F" w:rsidRPr="003C6E6A">
        <w:rPr>
          <w:rFonts w:asciiTheme="minorHAnsi" w:hAnsiTheme="minorHAnsi" w:cstheme="minorHAnsi"/>
          <w:sz w:val="22"/>
          <w:szCs w:val="22"/>
        </w:rPr>
        <w:t>ndo</w:t>
      </w:r>
      <w:r w:rsidR="0057661E" w:rsidRPr="003C6E6A">
        <w:rPr>
          <w:rFonts w:asciiTheme="minorHAnsi" w:hAnsiTheme="minorHAnsi" w:cstheme="minorHAnsi"/>
          <w:sz w:val="22"/>
          <w:szCs w:val="22"/>
        </w:rPr>
        <w:t xml:space="preserve"> varios cambios estructurales durante el estímulo.</w:t>
      </w:r>
      <w:r w:rsidR="00226D3B" w:rsidRPr="003C6E6A">
        <w:rPr>
          <w:rFonts w:asciiTheme="minorHAnsi" w:hAnsiTheme="minorHAnsi" w:cstheme="minorHAnsi"/>
          <w:sz w:val="22"/>
          <w:szCs w:val="22"/>
        </w:rPr>
        <w:t xml:space="preserve"> </w:t>
      </w:r>
      <w:r w:rsidR="00F43AE9" w:rsidRPr="003C6E6A">
        <w:rPr>
          <w:rFonts w:asciiTheme="minorHAnsi" w:hAnsiTheme="minorHAnsi" w:cstheme="minorHAnsi"/>
          <w:sz w:val="22"/>
          <w:szCs w:val="22"/>
        </w:rPr>
        <w:t>Inmediatamente</w:t>
      </w:r>
      <w:r w:rsidR="00A40A1F" w:rsidRPr="003C6E6A">
        <w:rPr>
          <w:rFonts w:asciiTheme="minorHAnsi" w:hAnsiTheme="minorHAnsi" w:cstheme="minorHAnsi"/>
          <w:sz w:val="22"/>
          <w:szCs w:val="22"/>
        </w:rPr>
        <w:t xml:space="preserve"> después o </w:t>
      </w:r>
      <w:r w:rsidR="00E746A0" w:rsidRPr="003C6E6A">
        <w:rPr>
          <w:rFonts w:asciiTheme="minorHAnsi" w:hAnsiTheme="minorHAnsi" w:cstheme="minorHAnsi"/>
          <w:sz w:val="22"/>
          <w:szCs w:val="22"/>
        </w:rPr>
        <w:t>simultáneamente</w:t>
      </w:r>
      <w:r w:rsidR="00F85713" w:rsidRPr="003C6E6A">
        <w:rPr>
          <w:rFonts w:asciiTheme="minorHAnsi" w:hAnsiTheme="minorHAnsi" w:cstheme="minorHAnsi"/>
          <w:sz w:val="22"/>
          <w:szCs w:val="22"/>
        </w:rPr>
        <w:t>,</w:t>
      </w:r>
      <w:r w:rsidR="00E61C55" w:rsidRPr="003C6E6A">
        <w:rPr>
          <w:rFonts w:asciiTheme="minorHAnsi" w:hAnsiTheme="minorHAnsi" w:cstheme="minorHAnsi"/>
          <w:sz w:val="22"/>
          <w:szCs w:val="22"/>
        </w:rPr>
        <w:t xml:space="preserve"> </w:t>
      </w:r>
      <w:r w:rsidR="00A40A1F" w:rsidRPr="003C6E6A">
        <w:rPr>
          <w:rFonts w:asciiTheme="minorHAnsi" w:hAnsiTheme="minorHAnsi" w:cstheme="minorHAnsi"/>
          <w:sz w:val="22"/>
          <w:szCs w:val="22"/>
        </w:rPr>
        <w:t>se pueden observar rápidos ajustes transcriptómicos o metabólicos en orgánulos</w:t>
      </w:r>
      <w:r w:rsidR="00D4051D" w:rsidRPr="003C6E6A">
        <w:rPr>
          <w:rFonts w:asciiTheme="minorHAnsi" w:hAnsiTheme="minorHAnsi" w:cstheme="minorHAnsi"/>
          <w:sz w:val="22"/>
          <w:szCs w:val="22"/>
        </w:rPr>
        <w:t xml:space="preserve"> subcelulares</w:t>
      </w:r>
      <w:r w:rsidR="00A40A1F" w:rsidRPr="003C6E6A">
        <w:rPr>
          <w:rFonts w:asciiTheme="minorHAnsi" w:hAnsiTheme="minorHAnsi" w:cstheme="minorHAnsi"/>
          <w:sz w:val="22"/>
          <w:szCs w:val="22"/>
        </w:rPr>
        <w:t xml:space="preserve"> que </w:t>
      </w:r>
      <w:r w:rsidR="00D4051D" w:rsidRPr="003C6E6A">
        <w:rPr>
          <w:rFonts w:asciiTheme="minorHAnsi" w:hAnsiTheme="minorHAnsi" w:cstheme="minorHAnsi"/>
          <w:sz w:val="22"/>
          <w:szCs w:val="22"/>
        </w:rPr>
        <w:t xml:space="preserve">desencadenan la respuesta de </w:t>
      </w:r>
      <w:r w:rsidR="009869AD" w:rsidRPr="003C6E6A">
        <w:rPr>
          <w:rFonts w:asciiTheme="minorHAnsi" w:hAnsiTheme="minorHAnsi" w:cstheme="minorHAnsi"/>
          <w:sz w:val="22"/>
          <w:szCs w:val="22"/>
        </w:rPr>
        <w:t>defensa primaria de las plantas</w:t>
      </w:r>
      <w:r w:rsidR="00BB23EE" w:rsidRPr="003C6E6A">
        <w:rPr>
          <w:rFonts w:asciiTheme="minorHAnsi" w:hAnsiTheme="minorHAnsi" w:cstheme="minorHAnsi"/>
          <w:sz w:val="22"/>
          <w:szCs w:val="22"/>
        </w:rPr>
        <w:fldChar w:fldCharType="begin">
          <w:fldData xml:space="preserve">PEVuZE5vdGU+PENpdGU+PEF1dGhvcj5Ib3VzdG9uPC9BdXRob3I+PFllYXI+MjAxNjwvWWVhcj48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</w:fldData>
        </w:fldChar>
      </w:r>
      <w:r w:rsidR="008E55DE" w:rsidRPr="003C6E6A">
        <w:rPr>
          <w:rFonts w:asciiTheme="minorHAnsi" w:hAnsiTheme="minorHAnsi" w:cstheme="minorHAnsi"/>
          <w:sz w:val="22"/>
          <w:szCs w:val="22"/>
        </w:rPr>
        <w:instrText xml:space="preserve"> ADDIN EN.CITE </w:instrText>
      </w:r>
      <w:r w:rsidR="008E55DE" w:rsidRPr="003C6E6A">
        <w:rPr>
          <w:rFonts w:asciiTheme="minorHAnsi" w:hAnsiTheme="minorHAnsi" w:cstheme="minorHAnsi"/>
          <w:sz w:val="22"/>
          <w:szCs w:val="22"/>
        </w:rPr>
        <w:fldChar w:fldCharType="begin">
          <w:fldData xml:space="preserve">PEVuZE5vdGU+PENpdGU+PEF1dGhvcj5Ib3VzdG9uPC9BdXRob3I+PFllYXI+MjAxNjwvWWVhcj48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</w:fldData>
        </w:fldChar>
      </w:r>
      <w:r w:rsidR="008E55DE" w:rsidRPr="003C6E6A">
        <w:rPr>
          <w:rFonts w:asciiTheme="minorHAnsi" w:hAnsiTheme="minorHAnsi" w:cstheme="minorHAnsi"/>
          <w:sz w:val="22"/>
          <w:szCs w:val="22"/>
        </w:rPr>
        <w:instrText xml:space="preserve"> ADDIN EN.CITE.DATA </w:instrText>
      </w:r>
      <w:r w:rsidR="008E55DE" w:rsidRPr="003C6E6A">
        <w:rPr>
          <w:rFonts w:asciiTheme="minorHAnsi" w:hAnsiTheme="minorHAnsi" w:cstheme="minorHAnsi"/>
          <w:sz w:val="22"/>
          <w:szCs w:val="22"/>
        </w:rPr>
      </w:r>
      <w:r w:rsidR="008E55DE" w:rsidRPr="003C6E6A">
        <w:rPr>
          <w:rFonts w:asciiTheme="minorHAnsi" w:hAnsiTheme="minorHAnsi" w:cstheme="minorHAnsi"/>
          <w:sz w:val="22"/>
          <w:szCs w:val="22"/>
        </w:rPr>
        <w:fldChar w:fldCharType="end"/>
      </w:r>
      <w:r w:rsidR="00BB23EE" w:rsidRPr="003C6E6A">
        <w:rPr>
          <w:rFonts w:asciiTheme="minorHAnsi" w:hAnsiTheme="minorHAnsi" w:cstheme="minorHAnsi"/>
          <w:sz w:val="22"/>
          <w:szCs w:val="22"/>
        </w:rPr>
      </w:r>
      <w:r w:rsidR="00BB23EE"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135, 136</w:t>
      </w:r>
      <w:r w:rsidR="00BB23EE" w:rsidRPr="003C6E6A">
        <w:rPr>
          <w:rFonts w:asciiTheme="minorHAnsi" w:hAnsiTheme="minorHAnsi" w:cstheme="minorHAnsi"/>
          <w:sz w:val="22"/>
          <w:szCs w:val="22"/>
        </w:rPr>
        <w:fldChar w:fldCharType="end"/>
      </w:r>
      <w:r w:rsidR="00D4051D" w:rsidRPr="003C6E6A">
        <w:rPr>
          <w:rFonts w:asciiTheme="minorHAnsi" w:hAnsiTheme="minorHAnsi" w:cstheme="minorHAnsi"/>
          <w:sz w:val="22"/>
          <w:szCs w:val="22"/>
        </w:rPr>
        <w:t>.</w:t>
      </w:r>
      <w:r w:rsidR="009113D2" w:rsidRPr="003C6E6A">
        <w:rPr>
          <w:rFonts w:asciiTheme="minorHAnsi" w:hAnsiTheme="minorHAnsi" w:cstheme="minorHAnsi"/>
          <w:sz w:val="22"/>
          <w:szCs w:val="22"/>
        </w:rPr>
        <w:t xml:space="preserve"> </w:t>
      </w:r>
    </w:p>
    <w:p w14:paraId="241B9924" w14:textId="77777777" w:rsidR="00F85713" w:rsidRPr="003C6E6A" w:rsidRDefault="0025262D" w:rsidP="001E27F2">
      <w:pPr>
        <w:pStyle w:val="Ttulo3"/>
        <w:numPr>
          <w:ilvl w:val="2"/>
          <w:numId w:val="6"/>
        </w:numPr>
        <w:spacing w:after="0"/>
        <w:rPr>
          <w:b/>
        </w:rPr>
      </w:pPr>
      <w:bookmarkStart w:id="30" w:name="_Toc79959305"/>
      <w:r w:rsidRPr="003C6E6A">
        <w:rPr>
          <w:b/>
        </w:rPr>
        <w:t>Re</w:t>
      </w:r>
      <w:r w:rsidR="00E433B3" w:rsidRPr="003C6E6A">
        <w:rPr>
          <w:b/>
        </w:rPr>
        <w:t xml:space="preserve">spuesta </w:t>
      </w:r>
      <w:r w:rsidR="00FB3614" w:rsidRPr="003C6E6A">
        <w:rPr>
          <w:b/>
        </w:rPr>
        <w:t>de la pared celular bajo</w:t>
      </w:r>
      <w:r w:rsidRPr="003C6E6A">
        <w:rPr>
          <w:b/>
        </w:rPr>
        <w:t xml:space="preserve"> </w:t>
      </w:r>
      <w:r w:rsidR="00A02EAE" w:rsidRPr="003C6E6A">
        <w:rPr>
          <w:b/>
        </w:rPr>
        <w:t>estrés</w:t>
      </w:r>
      <w:r w:rsidRPr="003C6E6A">
        <w:rPr>
          <w:b/>
        </w:rPr>
        <w:t xml:space="preserve"> </w:t>
      </w:r>
      <w:r w:rsidR="00F85713" w:rsidRPr="003C6E6A">
        <w:rPr>
          <w:b/>
        </w:rPr>
        <w:t>inducido por nutrición con amonio</w:t>
      </w:r>
      <w:bookmarkEnd w:id="30"/>
    </w:p>
    <w:p w14:paraId="51CEBD23" w14:textId="4BEED962" w:rsidR="00347FA5" w:rsidRPr="003C6E6A" w:rsidRDefault="005D6F6E" w:rsidP="00744529">
      <w:pPr>
        <w:jc w:val="both"/>
        <w:rPr>
          <w:rFonts w:asciiTheme="minorHAnsi" w:hAnsiTheme="minorHAnsi" w:cstheme="minorHAnsi"/>
          <w:sz w:val="22"/>
          <w:szCs w:val="22"/>
        </w:rPr>
      </w:pPr>
      <w:r w:rsidRPr="003C6E6A">
        <w:rPr>
          <w:rFonts w:asciiTheme="minorHAnsi" w:hAnsiTheme="minorHAnsi" w:cstheme="minorHAnsi"/>
          <w:sz w:val="22"/>
          <w:szCs w:val="22"/>
        </w:rPr>
        <w:t>Cuando la pared celular es sometida a diferentes tensiones, los genes codifican enzimas capaces de sintetizar o hidrolizar componentes que pueden remodelar su estructura. Esos genes de pared celular, muestran una expresión diferencial cuando se someten a diferentes tensiones, lo que sugiere que pueden facilitar la tolerancia al estrés a través de cambios en la composición de la pared celular</w:t>
      </w:r>
      <w:r w:rsidRPr="003C6E6A">
        <w:rPr>
          <w:rFonts w:asciiTheme="minorHAnsi" w:hAnsiTheme="minorHAnsi" w:cstheme="minorHAnsi"/>
          <w:sz w:val="22"/>
          <w:szCs w:val="22"/>
        </w:rPr>
        <w:fldChar w:fldCharType="begin">
          <w:fldData xml:space="preserve">PEVuZE5vdGU+PENpdGU+PEF1dGhvcj5Jc2F5ZW5rb3Y8L0F1dGhvcj48WWVhcj4yMDIwPC9ZZWFy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</w:fldData>
        </w:fldChar>
      </w:r>
      <w:r w:rsidR="008E55DE" w:rsidRPr="003C6E6A">
        <w:rPr>
          <w:rFonts w:asciiTheme="minorHAnsi" w:hAnsiTheme="minorHAnsi" w:cstheme="minorHAnsi"/>
          <w:sz w:val="22"/>
          <w:szCs w:val="22"/>
        </w:rPr>
        <w:instrText xml:space="preserve"> ADDIN EN.CITE </w:instrText>
      </w:r>
      <w:r w:rsidR="008E55DE" w:rsidRPr="003C6E6A">
        <w:rPr>
          <w:rFonts w:asciiTheme="minorHAnsi" w:hAnsiTheme="minorHAnsi" w:cstheme="minorHAnsi"/>
          <w:sz w:val="22"/>
          <w:szCs w:val="22"/>
        </w:rPr>
        <w:fldChar w:fldCharType="begin">
          <w:fldData xml:space="preserve">PEVuZE5vdGU+PENpdGU+PEF1dGhvcj5Jc2F5ZW5rb3Y8L0F1dGhvcj48WWVhcj4yMDIwPC9ZZWFy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</w:fldData>
        </w:fldChar>
      </w:r>
      <w:r w:rsidR="008E55DE" w:rsidRPr="003C6E6A">
        <w:rPr>
          <w:rFonts w:asciiTheme="minorHAnsi" w:hAnsiTheme="minorHAnsi" w:cstheme="minorHAnsi"/>
          <w:sz w:val="22"/>
          <w:szCs w:val="22"/>
        </w:rPr>
        <w:instrText xml:space="preserve"> ADDIN EN.CITE.DATA </w:instrText>
      </w:r>
      <w:r w:rsidR="008E55DE" w:rsidRPr="003C6E6A">
        <w:rPr>
          <w:rFonts w:asciiTheme="minorHAnsi" w:hAnsiTheme="minorHAnsi" w:cstheme="minorHAnsi"/>
          <w:sz w:val="22"/>
          <w:szCs w:val="22"/>
        </w:rPr>
      </w:r>
      <w:r w:rsidR="008E55DE" w:rsidRPr="003C6E6A">
        <w:rPr>
          <w:rFonts w:asciiTheme="minorHAnsi" w:hAnsiTheme="minorHAnsi" w:cstheme="minorHAnsi"/>
          <w:sz w:val="22"/>
          <w:szCs w:val="22"/>
        </w:rPr>
        <w:fldChar w:fldCharType="end"/>
      </w:r>
      <w:r w:rsidRPr="003C6E6A">
        <w:rPr>
          <w:rFonts w:asciiTheme="minorHAnsi" w:hAnsiTheme="minorHAnsi" w:cstheme="minorHAnsi"/>
          <w:sz w:val="22"/>
          <w:szCs w:val="22"/>
        </w:rPr>
      </w:r>
      <w:r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135, 137</w:t>
      </w:r>
      <w:r w:rsidRPr="003C6E6A">
        <w:rPr>
          <w:rFonts w:asciiTheme="minorHAnsi" w:hAnsiTheme="minorHAnsi" w:cstheme="minorHAnsi"/>
          <w:sz w:val="22"/>
          <w:szCs w:val="22"/>
        </w:rPr>
        <w:fldChar w:fldCharType="end"/>
      </w:r>
      <w:r w:rsidRPr="003C6E6A">
        <w:rPr>
          <w:rFonts w:asciiTheme="minorHAnsi" w:hAnsiTheme="minorHAnsi" w:cstheme="minorHAnsi"/>
          <w:sz w:val="22"/>
          <w:szCs w:val="22"/>
        </w:rPr>
        <w:t>.</w:t>
      </w:r>
      <w:r w:rsidR="00744529" w:rsidRPr="003C6E6A">
        <w:rPr>
          <w:rFonts w:asciiTheme="minorHAnsi" w:hAnsiTheme="minorHAnsi" w:cstheme="minorHAnsi"/>
          <w:sz w:val="22"/>
          <w:szCs w:val="22"/>
        </w:rPr>
        <w:t xml:space="preserve"> </w:t>
      </w:r>
      <w:r w:rsidR="00F84533" w:rsidRPr="003C6E6A">
        <w:rPr>
          <w:rStyle w:val="EndNoteBibliographyTitleCar"/>
          <w:rFonts w:asciiTheme="minorHAnsi" w:hAnsiTheme="minorHAnsi" w:cstheme="minorHAnsi"/>
          <w:sz w:val="22"/>
          <w:szCs w:val="22"/>
        </w:rPr>
        <w:t>La pared celular primaria de las plantas en crecimiento se compone principalmente de polisacáridos como celulosa, hemicelulosa y pectina; iones unidos covalentemente (calcio y boro)</w:t>
      </w:r>
      <w:r w:rsidR="00BF691D" w:rsidRPr="003C6E6A">
        <w:rPr>
          <w:rStyle w:val="EndNoteBibliographyTitleCar"/>
          <w:rFonts w:asciiTheme="minorHAnsi" w:hAnsiTheme="minorHAnsi" w:cstheme="minorHAnsi"/>
          <w:sz w:val="22"/>
          <w:szCs w:val="22"/>
        </w:rPr>
        <w:t xml:space="preserve"> y varias proteínas como</w:t>
      </w:r>
      <w:r w:rsidR="00F84533" w:rsidRPr="003C6E6A">
        <w:rPr>
          <w:rStyle w:val="EndNoteBibliographyTitleCar"/>
          <w:rFonts w:asciiTheme="minorHAnsi" w:hAnsiTheme="minorHAnsi" w:cstheme="minorHAnsi"/>
          <w:sz w:val="22"/>
          <w:szCs w:val="22"/>
        </w:rPr>
        <w:t xml:space="preserve"> glicoproteínas estructu</w:t>
      </w:r>
      <w:r w:rsidR="00530152" w:rsidRPr="003C6E6A">
        <w:rPr>
          <w:rStyle w:val="EndNoteBibliographyTitleCar"/>
          <w:rFonts w:asciiTheme="minorHAnsi" w:hAnsiTheme="minorHAnsi" w:cstheme="minorHAnsi"/>
          <w:sz w:val="22"/>
          <w:szCs w:val="22"/>
        </w:rPr>
        <w:t xml:space="preserve">rales, enzimas y expansinas. </w:t>
      </w:r>
      <w:r w:rsidR="003C1546" w:rsidRPr="003C6E6A">
        <w:rPr>
          <w:rStyle w:val="EndNoteBibliographyTitleCar"/>
          <w:rFonts w:asciiTheme="minorHAnsi" w:hAnsiTheme="minorHAnsi" w:cstheme="minorHAnsi"/>
          <w:sz w:val="22"/>
          <w:szCs w:val="22"/>
        </w:rPr>
        <w:t>Su</w:t>
      </w:r>
      <w:r w:rsidR="00530152" w:rsidRPr="003C6E6A">
        <w:rPr>
          <w:rFonts w:asciiTheme="minorHAnsi" w:hAnsiTheme="minorHAnsi" w:cstheme="minorHAnsi"/>
          <w:sz w:val="22"/>
          <w:szCs w:val="22"/>
        </w:rPr>
        <w:t xml:space="preserve"> ordenación </w:t>
      </w:r>
      <w:r w:rsidR="003C1546" w:rsidRPr="003C6E6A">
        <w:rPr>
          <w:rFonts w:asciiTheme="minorHAnsi" w:hAnsiTheme="minorHAnsi" w:cstheme="minorHAnsi"/>
          <w:sz w:val="22"/>
          <w:szCs w:val="22"/>
        </w:rPr>
        <w:t>e</w:t>
      </w:r>
      <w:r w:rsidR="00530152" w:rsidRPr="003C6E6A">
        <w:rPr>
          <w:rFonts w:asciiTheme="minorHAnsi" w:hAnsiTheme="minorHAnsi" w:cstheme="minorHAnsi"/>
          <w:sz w:val="22"/>
          <w:szCs w:val="22"/>
        </w:rPr>
        <w:t xml:space="preserve">s esencial </w:t>
      </w:r>
      <w:r w:rsidR="003C1546" w:rsidRPr="003C6E6A">
        <w:rPr>
          <w:rFonts w:asciiTheme="minorHAnsi" w:hAnsiTheme="minorHAnsi" w:cstheme="minorHAnsi"/>
          <w:sz w:val="22"/>
          <w:szCs w:val="22"/>
        </w:rPr>
        <w:t>para permitir resistencia, soporte estructural y crecimiento de las células vegetales</w:t>
      </w:r>
      <w:r w:rsidR="003C1546" w:rsidRPr="003C6E6A">
        <w:rPr>
          <w:rStyle w:val="EndNoteBibliographyTitleCar"/>
          <w:rFonts w:asciiTheme="minorHAnsi" w:hAnsiTheme="minorHAnsi" w:cstheme="minorHAnsi"/>
          <w:sz w:val="22"/>
          <w:szCs w:val="22"/>
        </w:rPr>
        <w:fldChar w:fldCharType="begin">
          <w:fldData xml:space="preserve">PEVuZE5vdGU+PENpdGU+PEF1dGhvcj5Qb2Rnb3Jza2E8L0F1dGhvcj48WWVhcj4yMDE3PC9ZZWFy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</w:fldData>
        </w:fldChar>
      </w:r>
      <w:r w:rsidR="008E55DE" w:rsidRPr="003C6E6A">
        <w:rPr>
          <w:rStyle w:val="EndNoteBibliographyTitleCar"/>
          <w:rFonts w:asciiTheme="minorHAnsi" w:hAnsiTheme="minorHAnsi" w:cstheme="minorHAnsi"/>
          <w:sz w:val="22"/>
          <w:szCs w:val="22"/>
        </w:rPr>
        <w:instrText xml:space="preserve"> ADDIN EN.CITE </w:instrText>
      </w:r>
      <w:r w:rsidR="008E55DE" w:rsidRPr="003C6E6A">
        <w:rPr>
          <w:rStyle w:val="EndNoteBibliographyTitleCar"/>
          <w:rFonts w:asciiTheme="minorHAnsi" w:hAnsiTheme="minorHAnsi" w:cstheme="minorHAnsi"/>
          <w:sz w:val="22"/>
          <w:szCs w:val="22"/>
        </w:rPr>
        <w:fldChar w:fldCharType="begin">
          <w:fldData xml:space="preserve">PEVuZE5vdGU+PENpdGU+PEF1dGhvcj5Qb2Rnb3Jza2E8L0F1dGhvcj48WWVhcj4yMDE3PC9ZZWFy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</w:fldData>
        </w:fldChar>
      </w:r>
      <w:r w:rsidR="008E55DE" w:rsidRPr="003C6E6A">
        <w:rPr>
          <w:rStyle w:val="EndNoteBibliographyTitleCar"/>
          <w:rFonts w:asciiTheme="minorHAnsi" w:hAnsiTheme="minorHAnsi" w:cstheme="minorHAnsi"/>
          <w:sz w:val="22"/>
          <w:szCs w:val="22"/>
        </w:rPr>
        <w:instrText xml:space="preserve"> ADDIN EN.CITE.DATA </w:instrText>
      </w:r>
      <w:r w:rsidR="008E55DE" w:rsidRPr="003C6E6A">
        <w:rPr>
          <w:rStyle w:val="EndNoteBibliographyTitleCar"/>
          <w:rFonts w:asciiTheme="minorHAnsi" w:hAnsiTheme="minorHAnsi" w:cstheme="minorHAnsi"/>
          <w:sz w:val="22"/>
          <w:szCs w:val="22"/>
        </w:rPr>
      </w:r>
      <w:r w:rsidR="008E55DE" w:rsidRPr="003C6E6A">
        <w:rPr>
          <w:rStyle w:val="EndNoteBibliographyTitleCar"/>
          <w:rFonts w:asciiTheme="minorHAnsi" w:hAnsiTheme="minorHAnsi" w:cstheme="minorHAnsi"/>
          <w:sz w:val="22"/>
          <w:szCs w:val="22"/>
        </w:rPr>
        <w:fldChar w:fldCharType="end"/>
      </w:r>
      <w:r w:rsidR="003C1546" w:rsidRPr="003C6E6A">
        <w:rPr>
          <w:rStyle w:val="EndNoteBibliographyTitleCar"/>
          <w:rFonts w:asciiTheme="minorHAnsi" w:hAnsiTheme="minorHAnsi" w:cstheme="minorHAnsi"/>
          <w:sz w:val="22"/>
          <w:szCs w:val="22"/>
        </w:rPr>
      </w:r>
      <w:r w:rsidR="003C1546" w:rsidRPr="003C6E6A">
        <w:rPr>
          <w:rStyle w:val="EndNoteBibliographyTitleCar"/>
          <w:rFonts w:asciiTheme="minorHAnsi" w:hAnsiTheme="minorHAnsi" w:cstheme="minorHAnsi"/>
          <w:sz w:val="22"/>
          <w:szCs w:val="22"/>
        </w:rPr>
        <w:fldChar w:fldCharType="separate"/>
      </w:r>
      <w:r w:rsidR="008E55DE" w:rsidRPr="003C6E6A">
        <w:rPr>
          <w:rStyle w:val="EndNoteBibliographyTitleCar"/>
          <w:rFonts w:asciiTheme="minorHAnsi" w:hAnsiTheme="minorHAnsi" w:cstheme="minorHAnsi"/>
          <w:sz w:val="22"/>
          <w:szCs w:val="22"/>
          <w:vertAlign w:val="superscript"/>
        </w:rPr>
        <w:t>138</w:t>
      </w:r>
      <w:r w:rsidR="003C1546" w:rsidRPr="003C6E6A">
        <w:rPr>
          <w:rStyle w:val="EndNoteBibliographyTitleCar"/>
          <w:rFonts w:asciiTheme="minorHAnsi" w:hAnsiTheme="minorHAnsi" w:cstheme="minorHAnsi"/>
          <w:sz w:val="22"/>
          <w:szCs w:val="22"/>
        </w:rPr>
        <w:fldChar w:fldCharType="end"/>
      </w:r>
      <w:r w:rsidR="003C1546" w:rsidRPr="003C6E6A">
        <w:rPr>
          <w:rStyle w:val="EndNoteBibliographyTitleCar"/>
          <w:rFonts w:asciiTheme="minorHAnsi" w:hAnsiTheme="minorHAnsi" w:cstheme="minorHAnsi"/>
          <w:sz w:val="22"/>
          <w:szCs w:val="22"/>
        </w:rPr>
        <w:t>.</w:t>
      </w:r>
      <w:r w:rsidR="00B446FA" w:rsidRPr="003C6E6A">
        <w:rPr>
          <w:rStyle w:val="EndNoteBibliographyTitleCar"/>
          <w:rFonts w:asciiTheme="minorHAnsi" w:hAnsiTheme="minorHAnsi" w:cstheme="minorHAnsi"/>
          <w:sz w:val="22"/>
          <w:szCs w:val="22"/>
        </w:rPr>
        <w:t xml:space="preserve"> </w:t>
      </w:r>
      <w:r w:rsidR="00ED643E" w:rsidRPr="003C6E6A">
        <w:rPr>
          <w:rFonts w:asciiTheme="minorHAnsi" w:hAnsiTheme="minorHAnsi" w:cstheme="minorHAnsi"/>
          <w:sz w:val="22"/>
          <w:szCs w:val="22"/>
        </w:rPr>
        <w:t>Un desequilibrio de nutrientes en el suelo puede ser un factor de estrés ab</w:t>
      </w:r>
      <w:r w:rsidR="00B56BD5" w:rsidRPr="003C6E6A">
        <w:rPr>
          <w:rFonts w:asciiTheme="minorHAnsi" w:hAnsiTheme="minorHAnsi" w:cstheme="minorHAnsi"/>
          <w:sz w:val="22"/>
          <w:szCs w:val="22"/>
        </w:rPr>
        <w:t>iótico importante que afecta la</w:t>
      </w:r>
      <w:r w:rsidR="00ED643E" w:rsidRPr="003C6E6A">
        <w:rPr>
          <w:rFonts w:asciiTheme="minorHAnsi" w:hAnsiTheme="minorHAnsi" w:cstheme="minorHAnsi"/>
          <w:sz w:val="22"/>
          <w:szCs w:val="22"/>
        </w:rPr>
        <w:t xml:space="preserve"> pa</w:t>
      </w:r>
      <w:r w:rsidR="00B56BD5" w:rsidRPr="003C6E6A">
        <w:rPr>
          <w:rFonts w:asciiTheme="minorHAnsi" w:hAnsiTheme="minorHAnsi" w:cstheme="minorHAnsi"/>
          <w:sz w:val="22"/>
          <w:szCs w:val="22"/>
        </w:rPr>
        <w:t>red celular</w:t>
      </w:r>
      <w:r w:rsidR="00161FE7" w:rsidRPr="003C6E6A">
        <w:rPr>
          <w:rFonts w:asciiTheme="minorHAnsi" w:hAnsiTheme="minorHAnsi" w:cstheme="minorHAnsi"/>
          <w:sz w:val="22"/>
          <w:szCs w:val="22"/>
        </w:rPr>
        <w:t xml:space="preserve"> de las células de las raíces</w:t>
      </w:r>
      <w:r w:rsidR="00E8402B" w:rsidRPr="003C6E6A">
        <w:rPr>
          <w:rFonts w:asciiTheme="minorHAnsi" w:hAnsiTheme="minorHAnsi" w:cstheme="minorHAnsi"/>
          <w:sz w:val="22"/>
          <w:szCs w:val="22"/>
        </w:rPr>
        <w:t xml:space="preserve"> y la del tejido aéreo</w:t>
      </w:r>
      <w:r w:rsidR="00ED643E" w:rsidRPr="003C6E6A">
        <w:rPr>
          <w:rFonts w:asciiTheme="minorHAnsi" w:hAnsiTheme="minorHAnsi" w:cstheme="minorHAnsi"/>
          <w:sz w:val="22"/>
          <w:szCs w:val="22"/>
        </w:rPr>
        <w:t xml:space="preserve">. </w:t>
      </w:r>
      <w:r w:rsidR="00B56BD5" w:rsidRPr="003C6E6A">
        <w:rPr>
          <w:rFonts w:asciiTheme="minorHAnsi" w:hAnsiTheme="minorHAnsi" w:cstheme="minorHAnsi"/>
          <w:sz w:val="22"/>
          <w:szCs w:val="22"/>
        </w:rPr>
        <w:t>Por ejemplo, Walch-Liu</w:t>
      </w:r>
      <w:r w:rsidR="00A02EAE" w:rsidRPr="003C6E6A">
        <w:rPr>
          <w:rFonts w:asciiTheme="minorHAnsi" w:hAnsiTheme="minorHAnsi" w:cstheme="minorHAnsi"/>
          <w:sz w:val="22"/>
          <w:szCs w:val="22"/>
        </w:rPr>
        <w:t xml:space="preserve"> et al.</w:t>
      </w:r>
      <w:r w:rsidR="00BD1674"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&lt;EndNote&gt;&lt;Cite&gt;&lt;Author&gt;Walch-Liu&lt;/Author&gt;&lt;Year&gt;2000&lt;/Year&gt;&lt;IDText&gt;Rapid effects of nitrogen form on leaf morphogenesis in tobacco&lt;/IDText&gt;&lt;DisplayText&gt;&lt;style face="superscript"&gt;139&lt;/style&gt;&lt;/DisplayText&gt;&lt;record&gt;&lt;dates&gt;&lt;pub-dates&gt;&lt;date&gt;Feb&lt;/date&gt;&lt;/pub-dates&gt;&lt;year&gt;2000&lt;/year&gt;&lt;/dates&gt;&lt;urls&gt;&lt;related-urls&gt;&lt;url&gt;&amp;lt;Go to ISI&amp;gt;://WOS:000085380200009&lt;/url&gt;&lt;/related-urls&gt;&lt;/urls&gt;&lt;isbn&gt;0022-0957&lt;/isbn&gt;&lt;titles&gt;&lt;title&gt;Rapid effects of nitrogen form on leaf morphogenesis in tobacco&lt;/title&gt;&lt;secondary-title&gt;Journal of Experimental Botany&lt;/secondary-title&gt;&lt;/titles&gt;&lt;pages&gt;227-237&lt;/pages&gt;&lt;number&gt;343&lt;/number&gt;&lt;contributors&gt;&lt;authors&gt;&lt;author&gt;Walch-Liu, P.&lt;/author&gt;&lt;author&gt;Neumann, G.&lt;/author&gt;&lt;author&gt;Bangerth, F.&lt;/author&gt;&lt;author&gt;Engels, C.&lt;/author&gt;&lt;/authors&gt;&lt;/contributors&gt;&lt;added-date format="utc"&gt;1611982768&lt;/added-date&gt;&lt;ref-type name="Journal Article"&gt;17&lt;/ref-type&gt;&lt;rec-number&gt;444&lt;/rec-number&gt;&lt;last-updated-date format="utc"&gt;1611982768&lt;/last-updated-date&gt;&lt;accession-num&gt;WOS:000085380200009&lt;/accession-num&gt;&lt;electronic-resource-num&gt;10.1093/jexbot/51.343.227&lt;/electronic-resource-num&gt;&lt;volume&gt;51&lt;/volume&gt;&lt;/record&gt;&lt;/Cite&gt;&lt;/EndNote&gt;</w:instrText>
      </w:r>
      <w:r w:rsidR="00BD1674"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139</w:t>
      </w:r>
      <w:r w:rsidR="00BD1674" w:rsidRPr="003C6E6A">
        <w:rPr>
          <w:rFonts w:asciiTheme="minorHAnsi" w:hAnsiTheme="minorHAnsi" w:cstheme="minorHAnsi"/>
          <w:sz w:val="22"/>
          <w:szCs w:val="22"/>
        </w:rPr>
        <w:fldChar w:fldCharType="end"/>
      </w:r>
      <w:r w:rsidR="0030303E" w:rsidRPr="003C6E6A">
        <w:rPr>
          <w:rFonts w:asciiTheme="minorHAnsi" w:hAnsiTheme="minorHAnsi" w:cstheme="minorHAnsi"/>
          <w:sz w:val="22"/>
          <w:szCs w:val="22"/>
        </w:rPr>
        <w:t>, observaron</w:t>
      </w:r>
      <w:r w:rsidR="00B56BD5" w:rsidRPr="003C6E6A">
        <w:rPr>
          <w:rFonts w:asciiTheme="minorHAnsi" w:hAnsiTheme="minorHAnsi" w:cstheme="minorHAnsi"/>
          <w:sz w:val="22"/>
          <w:szCs w:val="22"/>
        </w:rPr>
        <w:t xml:space="preserve"> una disminución en el crecimiento de las hojas, y un tamaño celular más pequeño en hojas de </w:t>
      </w:r>
      <w:r w:rsidR="00742034" w:rsidRPr="003C6E6A">
        <w:rPr>
          <w:rFonts w:asciiTheme="minorHAnsi" w:hAnsiTheme="minorHAnsi" w:cstheme="minorHAnsi"/>
          <w:sz w:val="22"/>
          <w:szCs w:val="22"/>
        </w:rPr>
        <w:t>tabaco tratado con NH</w:t>
      </w:r>
      <w:r w:rsidR="00742034" w:rsidRPr="003C6E6A">
        <w:rPr>
          <w:rFonts w:asciiTheme="minorHAnsi" w:hAnsiTheme="minorHAnsi" w:cstheme="minorHAnsi"/>
          <w:sz w:val="22"/>
          <w:szCs w:val="22"/>
          <w:vertAlign w:val="subscript"/>
        </w:rPr>
        <w:t>4</w:t>
      </w:r>
      <w:r w:rsidR="00FE0C65" w:rsidRPr="003C6E6A">
        <w:rPr>
          <w:rFonts w:asciiTheme="minorHAnsi" w:hAnsiTheme="minorHAnsi" w:cstheme="minorHAnsi"/>
          <w:sz w:val="22"/>
          <w:szCs w:val="22"/>
          <w:vertAlign w:val="superscript"/>
        </w:rPr>
        <w:t>+</w:t>
      </w:r>
      <w:r w:rsidR="00742034" w:rsidRPr="003C6E6A">
        <w:rPr>
          <w:rFonts w:asciiTheme="minorHAnsi" w:hAnsiTheme="minorHAnsi" w:cstheme="minorHAnsi"/>
          <w:sz w:val="22"/>
          <w:szCs w:val="22"/>
        </w:rPr>
        <w:t xml:space="preserve">. La pared celular conserva cierta flexibilidad, de modo que cuando se somete a estímulos bióticos o abióticos, </w:t>
      </w:r>
      <w:r w:rsidR="00BD0C11" w:rsidRPr="003C6E6A">
        <w:rPr>
          <w:rFonts w:asciiTheme="minorHAnsi" w:hAnsiTheme="minorHAnsi" w:cstheme="minorHAnsi"/>
          <w:sz w:val="22"/>
          <w:szCs w:val="22"/>
        </w:rPr>
        <w:t>se puede remodelar rápid</w:t>
      </w:r>
      <w:r w:rsidR="00FE0C65" w:rsidRPr="003C6E6A">
        <w:rPr>
          <w:rFonts w:asciiTheme="minorHAnsi" w:hAnsiTheme="minorHAnsi" w:cstheme="minorHAnsi"/>
          <w:sz w:val="22"/>
          <w:szCs w:val="22"/>
        </w:rPr>
        <w:t>amente dirigida por diversos patrones de expresión</w:t>
      </w:r>
      <w:r w:rsidR="00681A28"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&lt;EndNote&gt;&lt;Cite&gt;&lt;Author&gt;Houston&lt;/Author&gt;&lt;Year&gt;2016&lt;/Year&gt;&lt;IDText&gt;The Plant Cell Wall: A Complex and Dynamic Structure As Revealed by the Responses of Genes under Stress Conditions&lt;/IDText&gt;&lt;DisplayText&gt;&lt;style face="superscript"&gt;135&lt;/style&gt;&lt;/DisplayText&gt;&lt;record&gt;&lt;dates&gt;&lt;pub-dates&gt;&lt;date&gt;Aug&lt;/date&gt;&lt;/pub-dates&gt;&lt;year&gt;2016&lt;/year&gt;&lt;/dates&gt;&lt;urls&gt;&lt;related-urls&gt;&lt;url&gt;&amp;lt;Go to ISI&amp;gt;://WOS:000381088600001&lt;/url&gt;&lt;/related-urls&gt;&lt;/urls&gt;&lt;isbn&gt;1664-462X&lt;/isbn&gt;&lt;titles&gt;&lt;title&gt;The Plant Cell Wall: A Complex and Dynamic Structure As Revealed by the Responses of Genes under Stress Conditions&lt;/title&gt;&lt;secondary-title&gt;Frontiers in Plant Science&lt;/secondary-title&gt;&lt;/titles&gt;&lt;contributors&gt;&lt;authors&gt;&lt;author&gt;Houston, K.&lt;/author&gt;&lt;author&gt;Tucker, M. R.&lt;/author&gt;&lt;author&gt;Chowdhury, J.&lt;/author&gt;&lt;author&gt;Shirley, N.&lt;/author&gt;&lt;author&gt;Little, A.&lt;/author&gt;&lt;/authors&gt;&lt;/contributors&gt;&lt;custom7&gt;984&lt;/custom7&gt;&lt;added-date format="utc"&gt;1611976818&lt;/added-date&gt;&lt;ref-type name="Journal Article"&gt;17&lt;/ref-type&gt;&lt;rec-number&gt;441&lt;/rec-number&gt;&lt;last-updated-date format="utc"&gt;1611976818&lt;/last-updated-date&gt;&lt;accession-num&gt;WOS:000381088600001&lt;/accession-num&gt;&lt;electronic-resource-num&gt;10.3389/fpls.2016.00984&lt;/electronic-resource-num&gt;&lt;volume&gt;7&lt;/volume&gt;&lt;/record&gt;&lt;/Cite&gt;&lt;/EndNote&gt;</w:instrText>
      </w:r>
      <w:r w:rsidR="00681A28"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135</w:t>
      </w:r>
      <w:r w:rsidR="00681A28" w:rsidRPr="003C6E6A">
        <w:rPr>
          <w:rFonts w:asciiTheme="minorHAnsi" w:hAnsiTheme="minorHAnsi" w:cstheme="minorHAnsi"/>
          <w:sz w:val="22"/>
          <w:szCs w:val="22"/>
        </w:rPr>
        <w:fldChar w:fldCharType="end"/>
      </w:r>
      <w:r w:rsidR="00681A28" w:rsidRPr="003C6E6A">
        <w:rPr>
          <w:rFonts w:asciiTheme="minorHAnsi" w:hAnsiTheme="minorHAnsi" w:cstheme="minorHAnsi"/>
          <w:sz w:val="22"/>
          <w:szCs w:val="22"/>
        </w:rPr>
        <w:t xml:space="preserve">. </w:t>
      </w:r>
      <w:r w:rsidR="00206CAE" w:rsidRPr="003C6E6A">
        <w:rPr>
          <w:rFonts w:asciiTheme="minorHAnsi" w:hAnsiTheme="minorHAnsi" w:cstheme="minorHAnsi"/>
          <w:sz w:val="22"/>
          <w:szCs w:val="22"/>
        </w:rPr>
        <w:t xml:space="preserve">En una nutrición con amonio, </w:t>
      </w:r>
      <w:r w:rsidR="001A2AFB" w:rsidRPr="003C6E6A">
        <w:rPr>
          <w:rFonts w:asciiTheme="minorHAnsi" w:hAnsiTheme="minorHAnsi" w:cstheme="minorHAnsi"/>
          <w:sz w:val="22"/>
          <w:szCs w:val="22"/>
        </w:rPr>
        <w:t>las enzimas reguladoras de</w:t>
      </w:r>
      <w:r w:rsidR="00B75E6D" w:rsidRPr="003C6E6A">
        <w:rPr>
          <w:rFonts w:asciiTheme="minorHAnsi" w:hAnsiTheme="minorHAnsi" w:cstheme="minorHAnsi"/>
          <w:sz w:val="22"/>
          <w:szCs w:val="22"/>
        </w:rPr>
        <w:t xml:space="preserve"> pared celular como </w:t>
      </w:r>
      <w:r w:rsidR="00206CAE" w:rsidRPr="003C6E6A">
        <w:rPr>
          <w:rFonts w:asciiTheme="minorHAnsi" w:hAnsiTheme="minorHAnsi" w:cstheme="minorHAnsi"/>
          <w:sz w:val="22"/>
          <w:szCs w:val="22"/>
        </w:rPr>
        <w:t>expansina</w:t>
      </w:r>
      <w:r w:rsidR="00D87B4E" w:rsidRPr="003C6E6A">
        <w:rPr>
          <w:rFonts w:asciiTheme="minorHAnsi" w:hAnsiTheme="minorHAnsi" w:cstheme="minorHAnsi"/>
          <w:sz w:val="22"/>
          <w:szCs w:val="22"/>
        </w:rPr>
        <w:t xml:space="preserve"> (EXP)</w:t>
      </w:r>
      <w:r w:rsidR="00206CAE" w:rsidRPr="003C6E6A">
        <w:rPr>
          <w:rFonts w:asciiTheme="minorHAnsi" w:hAnsiTheme="minorHAnsi" w:cstheme="minorHAnsi"/>
          <w:sz w:val="22"/>
          <w:szCs w:val="22"/>
        </w:rPr>
        <w:t xml:space="preserve"> y </w:t>
      </w:r>
      <w:r w:rsidR="00A23E94" w:rsidRPr="003C6E6A">
        <w:rPr>
          <w:rFonts w:asciiTheme="minorHAnsi" w:hAnsiTheme="minorHAnsi" w:cstheme="minorHAnsi"/>
          <w:sz w:val="22"/>
          <w:szCs w:val="22"/>
        </w:rPr>
        <w:t>xi</w:t>
      </w:r>
      <w:r w:rsidR="00D87B4E" w:rsidRPr="003C6E6A">
        <w:rPr>
          <w:rFonts w:asciiTheme="minorHAnsi" w:hAnsiTheme="minorHAnsi" w:cstheme="minorHAnsi"/>
          <w:sz w:val="22"/>
          <w:szCs w:val="22"/>
        </w:rPr>
        <w:t>loglucan</w:t>
      </w:r>
      <w:r w:rsidR="00A23E94" w:rsidRPr="003C6E6A">
        <w:rPr>
          <w:rFonts w:asciiTheme="minorHAnsi" w:hAnsiTheme="minorHAnsi" w:cstheme="minorHAnsi"/>
          <w:sz w:val="22"/>
          <w:szCs w:val="22"/>
        </w:rPr>
        <w:t xml:space="preserve">o endotransglucosilasa </w:t>
      </w:r>
      <w:r w:rsidR="00D87B4E" w:rsidRPr="003C6E6A">
        <w:rPr>
          <w:rFonts w:asciiTheme="minorHAnsi" w:hAnsiTheme="minorHAnsi" w:cstheme="minorHAnsi"/>
          <w:sz w:val="22"/>
          <w:szCs w:val="22"/>
        </w:rPr>
        <w:t>/</w:t>
      </w:r>
      <w:r w:rsidR="00A23E94" w:rsidRPr="003C6E6A">
        <w:rPr>
          <w:rFonts w:asciiTheme="minorHAnsi" w:hAnsiTheme="minorHAnsi" w:cstheme="minorHAnsi"/>
          <w:sz w:val="22"/>
          <w:szCs w:val="22"/>
        </w:rPr>
        <w:t xml:space="preserve"> hi</w:t>
      </w:r>
      <w:r w:rsidR="00D87B4E" w:rsidRPr="003C6E6A">
        <w:rPr>
          <w:rFonts w:asciiTheme="minorHAnsi" w:hAnsiTheme="minorHAnsi" w:cstheme="minorHAnsi"/>
          <w:sz w:val="22"/>
          <w:szCs w:val="22"/>
        </w:rPr>
        <w:t>drol</w:t>
      </w:r>
      <w:r w:rsidR="00A23E94" w:rsidRPr="003C6E6A">
        <w:rPr>
          <w:rFonts w:asciiTheme="minorHAnsi" w:hAnsiTheme="minorHAnsi" w:cstheme="minorHAnsi"/>
          <w:sz w:val="22"/>
          <w:szCs w:val="22"/>
        </w:rPr>
        <w:t>asas</w:t>
      </w:r>
      <w:r w:rsidR="00D87B4E" w:rsidRPr="003C6E6A">
        <w:rPr>
          <w:rFonts w:asciiTheme="minorHAnsi" w:hAnsiTheme="minorHAnsi" w:cstheme="minorHAnsi"/>
          <w:sz w:val="22"/>
          <w:szCs w:val="22"/>
        </w:rPr>
        <w:t xml:space="preserve"> (XTH</w:t>
      </w:r>
      <w:r w:rsidR="00A23E94" w:rsidRPr="003C6E6A">
        <w:rPr>
          <w:rFonts w:asciiTheme="minorHAnsi" w:hAnsiTheme="minorHAnsi" w:cstheme="minorHAnsi"/>
          <w:sz w:val="22"/>
          <w:szCs w:val="22"/>
        </w:rPr>
        <w:t xml:space="preserve"> / XET</w:t>
      </w:r>
      <w:r w:rsidR="00D87B4E" w:rsidRPr="003C6E6A">
        <w:rPr>
          <w:rFonts w:asciiTheme="minorHAnsi" w:hAnsiTheme="minorHAnsi" w:cstheme="minorHAnsi"/>
          <w:sz w:val="22"/>
          <w:szCs w:val="22"/>
        </w:rPr>
        <w:t xml:space="preserve">) a </w:t>
      </w:r>
      <w:r w:rsidR="00B75E6D" w:rsidRPr="003C6E6A">
        <w:rPr>
          <w:rFonts w:asciiTheme="minorHAnsi" w:hAnsiTheme="minorHAnsi" w:cstheme="minorHAnsi"/>
          <w:sz w:val="22"/>
          <w:szCs w:val="22"/>
        </w:rPr>
        <w:t>menudo muestran una expresión diferencial a la baja</w:t>
      </w:r>
      <w:r w:rsidR="00C257DC" w:rsidRPr="003C6E6A">
        <w:rPr>
          <w:rFonts w:asciiTheme="minorHAnsi" w:hAnsiTheme="minorHAnsi" w:cstheme="minorHAnsi"/>
          <w:sz w:val="22"/>
          <w:szCs w:val="22"/>
        </w:rPr>
        <w:t xml:space="preserve">, reflejándose en una pared </w:t>
      </w:r>
      <w:r w:rsidR="00C257DC" w:rsidRPr="003C6E6A">
        <w:rPr>
          <w:rFonts w:asciiTheme="minorHAnsi" w:hAnsiTheme="minorHAnsi" w:cstheme="minorHAnsi"/>
          <w:sz w:val="22"/>
          <w:szCs w:val="22"/>
        </w:rPr>
        <w:lastRenderedPageBreak/>
        <w:t>celular más rígida</w:t>
      </w:r>
      <w:r w:rsidR="00EF4A9E" w:rsidRPr="003C6E6A">
        <w:rPr>
          <w:rFonts w:asciiTheme="minorHAnsi" w:hAnsiTheme="minorHAnsi" w:cstheme="minorHAnsi"/>
          <w:sz w:val="22"/>
          <w:szCs w:val="22"/>
        </w:rPr>
        <w:t xml:space="preserve"> que restringe el </w:t>
      </w:r>
      <w:r w:rsidR="00C257DC" w:rsidRPr="003C6E6A">
        <w:rPr>
          <w:rFonts w:asciiTheme="minorHAnsi" w:hAnsiTheme="minorHAnsi" w:cstheme="minorHAnsi"/>
          <w:sz w:val="22"/>
          <w:szCs w:val="22"/>
        </w:rPr>
        <w:t xml:space="preserve">crecimiento </w:t>
      </w:r>
      <w:r w:rsidR="00EF4A9E" w:rsidRPr="003C6E6A">
        <w:rPr>
          <w:rFonts w:asciiTheme="minorHAnsi" w:hAnsiTheme="minorHAnsi" w:cstheme="minorHAnsi"/>
          <w:sz w:val="22"/>
          <w:szCs w:val="22"/>
        </w:rPr>
        <w:t>celular en</w:t>
      </w:r>
      <w:r w:rsidR="00C257DC" w:rsidRPr="003C6E6A">
        <w:rPr>
          <w:rFonts w:asciiTheme="minorHAnsi" w:hAnsiTheme="minorHAnsi" w:cstheme="minorHAnsi"/>
          <w:sz w:val="22"/>
          <w:szCs w:val="22"/>
        </w:rPr>
        <w:t xml:space="preserve"> comparación con una pared celular no estresada</w:t>
      </w:r>
      <w:r w:rsidR="00EF4A9E" w:rsidRPr="003C6E6A">
        <w:rPr>
          <w:rFonts w:asciiTheme="minorHAnsi" w:hAnsiTheme="minorHAnsi" w:cstheme="minorHAnsi"/>
          <w:sz w:val="22"/>
          <w:szCs w:val="22"/>
        </w:rPr>
        <w:fldChar w:fldCharType="begin">
          <w:fldData xml:space="preserve">PEVuZE5vdGU+PENpdGU+PEF1dGhvcj5Qb2Rnb3Jza2E8L0F1dGhvcj48WWVhcj4yMDE3PC9ZZWFy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</w:fldData>
        </w:fldChar>
      </w:r>
      <w:r w:rsidR="008E55DE" w:rsidRPr="003C6E6A">
        <w:rPr>
          <w:rFonts w:asciiTheme="minorHAnsi" w:hAnsiTheme="minorHAnsi" w:cstheme="minorHAnsi"/>
          <w:sz w:val="22"/>
          <w:szCs w:val="22"/>
        </w:rPr>
        <w:instrText xml:space="preserve"> ADDIN EN.CITE </w:instrText>
      </w:r>
      <w:r w:rsidR="008E55DE" w:rsidRPr="003C6E6A">
        <w:rPr>
          <w:rFonts w:asciiTheme="minorHAnsi" w:hAnsiTheme="minorHAnsi" w:cstheme="minorHAnsi"/>
          <w:sz w:val="22"/>
          <w:szCs w:val="22"/>
        </w:rPr>
        <w:fldChar w:fldCharType="begin">
          <w:fldData xml:space="preserve">PEVuZE5vdGU+PENpdGU+PEF1dGhvcj5Qb2Rnb3Jza2E8L0F1dGhvcj48WWVhcj4yMDE3PC9ZZWFy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</w:fldData>
        </w:fldChar>
      </w:r>
      <w:r w:rsidR="008E55DE" w:rsidRPr="003C6E6A">
        <w:rPr>
          <w:rFonts w:asciiTheme="minorHAnsi" w:hAnsiTheme="minorHAnsi" w:cstheme="minorHAnsi"/>
          <w:sz w:val="22"/>
          <w:szCs w:val="22"/>
        </w:rPr>
        <w:instrText xml:space="preserve"> ADDIN EN.CITE.DATA </w:instrText>
      </w:r>
      <w:r w:rsidR="008E55DE" w:rsidRPr="003C6E6A">
        <w:rPr>
          <w:rFonts w:asciiTheme="minorHAnsi" w:hAnsiTheme="minorHAnsi" w:cstheme="minorHAnsi"/>
          <w:sz w:val="22"/>
          <w:szCs w:val="22"/>
        </w:rPr>
      </w:r>
      <w:r w:rsidR="008E55DE" w:rsidRPr="003C6E6A">
        <w:rPr>
          <w:rFonts w:asciiTheme="minorHAnsi" w:hAnsiTheme="minorHAnsi" w:cstheme="minorHAnsi"/>
          <w:sz w:val="22"/>
          <w:szCs w:val="22"/>
        </w:rPr>
        <w:fldChar w:fldCharType="end"/>
      </w:r>
      <w:r w:rsidR="00EF4A9E" w:rsidRPr="003C6E6A">
        <w:rPr>
          <w:rFonts w:asciiTheme="minorHAnsi" w:hAnsiTheme="minorHAnsi" w:cstheme="minorHAnsi"/>
          <w:sz w:val="22"/>
          <w:szCs w:val="22"/>
        </w:rPr>
      </w:r>
      <w:r w:rsidR="00EF4A9E"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135, 138-140</w:t>
      </w:r>
      <w:r w:rsidR="00EF4A9E" w:rsidRPr="003C6E6A">
        <w:rPr>
          <w:rFonts w:asciiTheme="minorHAnsi" w:hAnsiTheme="minorHAnsi" w:cstheme="minorHAnsi"/>
          <w:sz w:val="22"/>
          <w:szCs w:val="22"/>
        </w:rPr>
        <w:fldChar w:fldCharType="end"/>
      </w:r>
      <w:r w:rsidR="00B175FF" w:rsidRPr="003C6E6A">
        <w:rPr>
          <w:rFonts w:asciiTheme="minorHAnsi" w:hAnsiTheme="minorHAnsi" w:cstheme="minorHAnsi"/>
          <w:sz w:val="22"/>
          <w:szCs w:val="22"/>
        </w:rPr>
        <w:t>.</w:t>
      </w:r>
      <w:r w:rsidR="00347FA5" w:rsidRPr="003C6E6A">
        <w:rPr>
          <w:rFonts w:asciiTheme="minorHAnsi" w:hAnsiTheme="minorHAnsi" w:cstheme="minorHAnsi"/>
          <w:sz w:val="22"/>
          <w:szCs w:val="22"/>
        </w:rPr>
        <w:t xml:space="preserve"> También se observó una tendencia similar en la </w:t>
      </w:r>
      <w:r w:rsidR="00F84533" w:rsidRPr="003C6E6A">
        <w:rPr>
          <w:rFonts w:asciiTheme="minorHAnsi" w:hAnsiTheme="minorHAnsi" w:cstheme="minorHAnsi"/>
          <w:sz w:val="22"/>
          <w:szCs w:val="22"/>
        </w:rPr>
        <w:t>expresión</w:t>
      </w:r>
      <w:r w:rsidR="00347FA5" w:rsidRPr="003C6E6A">
        <w:rPr>
          <w:rFonts w:asciiTheme="minorHAnsi" w:hAnsiTheme="minorHAnsi" w:cstheme="minorHAnsi"/>
          <w:sz w:val="22"/>
          <w:szCs w:val="22"/>
        </w:rPr>
        <w:t xml:space="preserve"> de genes reguladores de pared celu</w:t>
      </w:r>
      <w:r w:rsidR="00EE3F6A" w:rsidRPr="003C6E6A">
        <w:rPr>
          <w:rFonts w:asciiTheme="minorHAnsi" w:hAnsiTheme="minorHAnsi" w:cstheme="minorHAnsi"/>
          <w:sz w:val="22"/>
          <w:szCs w:val="22"/>
        </w:rPr>
        <w:t>l</w:t>
      </w:r>
      <w:r w:rsidR="00347FA5" w:rsidRPr="003C6E6A">
        <w:rPr>
          <w:rFonts w:asciiTheme="minorHAnsi" w:hAnsiTheme="minorHAnsi" w:cstheme="minorHAnsi"/>
          <w:sz w:val="22"/>
          <w:szCs w:val="22"/>
        </w:rPr>
        <w:t xml:space="preserve">ar en plantas de trigo estresadas por sequía. </w:t>
      </w:r>
      <w:r w:rsidR="00EE3F6A" w:rsidRPr="003C6E6A">
        <w:rPr>
          <w:rFonts w:asciiTheme="minorHAnsi" w:hAnsiTheme="minorHAnsi" w:cstheme="minorHAnsi"/>
          <w:sz w:val="22"/>
          <w:szCs w:val="22"/>
        </w:rPr>
        <w:t xml:space="preserve">Abebe </w:t>
      </w:r>
      <w:r w:rsidR="005E101C" w:rsidRPr="003C6E6A">
        <w:rPr>
          <w:rFonts w:asciiTheme="minorHAnsi" w:hAnsiTheme="minorHAnsi" w:cstheme="minorHAnsi"/>
          <w:sz w:val="22"/>
          <w:szCs w:val="22"/>
        </w:rPr>
        <w:t>et al.</w:t>
      </w:r>
      <w:r w:rsidR="00BD1674"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 ExcludeAuth="1"&gt;&lt;Author&gt;Abebe&lt;/Author&gt;&lt;Year&gt;2010&lt;/Year&gt;&lt;IDText&gt;Drought response in the spikes of barley: gene expression in the lemma, palea, awn, and seed&lt;/IDText&gt;&lt;DisplayText&gt;&lt;style face="superscript"&gt;141&lt;/style&gt;&lt;/DisplayText&gt;&lt;record&gt;&lt;dates&gt;&lt;pub-dates&gt;&lt;date&gt;May&lt;/date&gt;&lt;/pub-dates&gt;&lt;year&gt;2010&lt;/year&gt;&lt;/dates&gt;&lt;urls&gt;&lt;related-urls&gt;&lt;url&gt;&amp;lt;Go to ISI&amp;gt;://WOS:000277240800005&lt;/url&gt;&lt;/related-urls&gt;&lt;/urls&gt;&lt;isbn&gt;1438-793X&lt;/isbn&gt;&lt;titles&gt;&lt;title&gt;Drought response in the spikes of barley: gene expression in the lemma, palea, awn, and seed&lt;/title&gt;&lt;secondary-title&gt;Functional &amp;amp; Integrative Genomics&lt;/secondary-title&gt;&lt;/titles&gt;&lt;pages&gt;191-205&lt;/pages&gt;&lt;number&gt;2&lt;/number&gt;&lt;contributors&gt;&lt;authors&gt;&lt;author&gt;Abebe, T.&lt;/author&gt;&lt;author&gt;Melmaiee, K.&lt;/author&gt;&lt;author&gt;Berg, V.&lt;/author&gt;&lt;author&gt;Wise, R. P.&lt;/author&gt;&lt;/authors&gt;&lt;/contributors&gt;&lt;added-date format="utc"&gt;1612150610&lt;/added-date&gt;&lt;ref-type name="Journal Article"&gt;17&lt;/ref-type&gt;&lt;rec-number&gt;448&lt;/rec-number&gt;&lt;last-updated-date format="utc"&gt;1612150610&lt;/last-updated-date&gt;&lt;accession-num&gt;WOS:000277240800005&lt;/accession-num&gt;&lt;electronic-resource-num&gt;10.1007/s10142-009-0149-4&lt;/electronic-resource-num&gt;&lt;volume&gt;10&lt;/volume&gt;&lt;/record&gt;&lt;/Cite&gt;&lt;/EndNote&gt;</w:instrText>
      </w:r>
      <w:r w:rsidR="00BD1674"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141</w:t>
      </w:r>
      <w:r w:rsidR="00BD1674" w:rsidRPr="003C6E6A">
        <w:rPr>
          <w:rFonts w:asciiTheme="minorHAnsi" w:hAnsiTheme="minorHAnsi" w:cstheme="minorHAnsi"/>
          <w:sz w:val="22"/>
          <w:szCs w:val="22"/>
        </w:rPr>
        <w:fldChar w:fldCharType="end"/>
      </w:r>
      <w:r w:rsidR="005E101C" w:rsidRPr="003C6E6A">
        <w:rPr>
          <w:rFonts w:asciiTheme="minorHAnsi" w:hAnsiTheme="minorHAnsi" w:cstheme="minorHAnsi"/>
          <w:sz w:val="22"/>
          <w:szCs w:val="22"/>
        </w:rPr>
        <w:t>,</w:t>
      </w:r>
      <w:r w:rsidR="00EE3F6A" w:rsidRPr="003C6E6A">
        <w:rPr>
          <w:rFonts w:asciiTheme="minorHAnsi" w:hAnsiTheme="minorHAnsi" w:cstheme="minorHAnsi"/>
          <w:sz w:val="22"/>
          <w:szCs w:val="22"/>
        </w:rPr>
        <w:t xml:space="preserve"> encontró que los genes que codifican miembros de familia</w:t>
      </w:r>
      <w:r w:rsidR="00347FA5" w:rsidRPr="003C6E6A">
        <w:rPr>
          <w:rFonts w:asciiTheme="minorHAnsi" w:hAnsiTheme="minorHAnsi" w:cstheme="minorHAnsi"/>
          <w:sz w:val="22"/>
          <w:szCs w:val="22"/>
        </w:rPr>
        <w:t xml:space="preserve"> celulosa sintasa (GT2, CesA), UDP-xilosiltransferasa, glicosil hidrolasa 1 (GH1), endo-beta-1,4-glucanasa (GH9) y xiloglucano endotransglicosilasa (GH16, XTH / XET) fueron regulados a la baja. </w:t>
      </w:r>
      <w:r w:rsidR="00F84533" w:rsidRPr="003C6E6A">
        <w:rPr>
          <w:rFonts w:asciiTheme="minorHAnsi" w:hAnsiTheme="minorHAnsi" w:cstheme="minorHAnsi"/>
          <w:sz w:val="22"/>
          <w:szCs w:val="22"/>
        </w:rPr>
        <w:t xml:space="preserve">No obstante, </w:t>
      </w:r>
      <w:r w:rsidR="002357D2" w:rsidRPr="003C6E6A">
        <w:rPr>
          <w:rFonts w:asciiTheme="minorHAnsi" w:hAnsiTheme="minorHAnsi" w:cstheme="minorHAnsi"/>
          <w:sz w:val="22"/>
          <w:szCs w:val="22"/>
        </w:rPr>
        <w:t xml:space="preserve">los genes reguladores </w:t>
      </w:r>
      <w:r w:rsidR="00B10103" w:rsidRPr="003C6E6A">
        <w:rPr>
          <w:rFonts w:asciiTheme="minorHAnsi" w:hAnsiTheme="minorHAnsi" w:cstheme="minorHAnsi"/>
          <w:sz w:val="22"/>
          <w:szCs w:val="22"/>
        </w:rPr>
        <w:t>de pared celular pueden ser sub</w:t>
      </w:r>
      <w:r w:rsidR="002357D2" w:rsidRPr="003C6E6A">
        <w:rPr>
          <w:rFonts w:asciiTheme="minorHAnsi" w:hAnsiTheme="minorHAnsi" w:cstheme="minorHAnsi"/>
          <w:sz w:val="22"/>
          <w:szCs w:val="22"/>
        </w:rPr>
        <w:t xml:space="preserve">expresados o </w:t>
      </w:r>
      <w:r w:rsidR="00B10103" w:rsidRPr="003C6E6A">
        <w:rPr>
          <w:rFonts w:asciiTheme="minorHAnsi" w:hAnsiTheme="minorHAnsi" w:cstheme="minorHAnsi"/>
          <w:sz w:val="22"/>
          <w:szCs w:val="22"/>
        </w:rPr>
        <w:t>sobreexpresados</w:t>
      </w:r>
      <w:r w:rsidR="002357D2" w:rsidRPr="003C6E6A">
        <w:rPr>
          <w:rFonts w:asciiTheme="minorHAnsi" w:hAnsiTheme="minorHAnsi" w:cstheme="minorHAnsi"/>
          <w:sz w:val="22"/>
          <w:szCs w:val="22"/>
        </w:rPr>
        <w:t xml:space="preserve"> dependiendo del tipo de estrés y del área de la planta</w:t>
      </w:r>
      <w:r w:rsidR="00BD4FAA" w:rsidRPr="003C6E6A">
        <w:rPr>
          <w:rFonts w:asciiTheme="minorHAnsi" w:hAnsiTheme="minorHAnsi" w:cstheme="minorHAnsi"/>
          <w:sz w:val="22"/>
          <w:szCs w:val="22"/>
        </w:rPr>
        <w:t>.</w:t>
      </w:r>
    </w:p>
    <w:p w14:paraId="2516523B" w14:textId="77777777" w:rsidR="008D44E1" w:rsidRPr="003C6E6A" w:rsidRDefault="008D44E1" w:rsidP="00744529">
      <w:pPr>
        <w:jc w:val="both"/>
        <w:rPr>
          <w:rFonts w:asciiTheme="minorHAnsi" w:hAnsiTheme="minorHAnsi" w:cstheme="minorHAnsi"/>
          <w:sz w:val="22"/>
          <w:szCs w:val="22"/>
        </w:rPr>
      </w:pPr>
    </w:p>
    <w:p w14:paraId="0364B0A1" w14:textId="77777777" w:rsidR="005411AF" w:rsidRPr="003C6E6A" w:rsidRDefault="00966E94" w:rsidP="001E27F2">
      <w:pPr>
        <w:pStyle w:val="Ttulo3"/>
        <w:numPr>
          <w:ilvl w:val="2"/>
          <w:numId w:val="6"/>
        </w:numPr>
        <w:spacing w:before="0" w:after="0"/>
        <w:jc w:val="both"/>
        <w:rPr>
          <w:b/>
        </w:rPr>
      </w:pPr>
      <w:bookmarkStart w:id="31" w:name="_Toc79959306"/>
      <w:r w:rsidRPr="003C6E6A">
        <w:rPr>
          <w:b/>
        </w:rPr>
        <w:t>Respuesta vacuolar</w:t>
      </w:r>
      <w:r w:rsidR="00F85713" w:rsidRPr="003C6E6A">
        <w:rPr>
          <w:b/>
        </w:rPr>
        <w:t xml:space="preserve"> y </w:t>
      </w:r>
      <w:r w:rsidR="001B653D" w:rsidRPr="003C6E6A">
        <w:rPr>
          <w:b/>
        </w:rPr>
        <w:t xml:space="preserve">de </w:t>
      </w:r>
      <w:r w:rsidR="00F85713" w:rsidRPr="003C6E6A">
        <w:rPr>
          <w:b/>
        </w:rPr>
        <w:t xml:space="preserve">otros </w:t>
      </w:r>
      <w:r w:rsidR="006A2165" w:rsidRPr="003C6E6A">
        <w:rPr>
          <w:b/>
        </w:rPr>
        <w:t>orgánulos</w:t>
      </w:r>
      <w:r w:rsidR="00F85713" w:rsidRPr="003C6E6A">
        <w:rPr>
          <w:b/>
        </w:rPr>
        <w:t xml:space="preserve"> </w:t>
      </w:r>
      <w:r w:rsidR="00B60C41" w:rsidRPr="003C6E6A">
        <w:rPr>
          <w:b/>
        </w:rPr>
        <w:t>sub</w:t>
      </w:r>
      <w:r w:rsidR="006A2165" w:rsidRPr="003C6E6A">
        <w:rPr>
          <w:b/>
        </w:rPr>
        <w:t>celulares e</w:t>
      </w:r>
      <w:r w:rsidR="00F85713" w:rsidRPr="003C6E6A">
        <w:rPr>
          <w:b/>
        </w:rPr>
        <w:t>n altas concentraciones de amonio citosólico</w:t>
      </w:r>
      <w:bookmarkEnd w:id="31"/>
      <w:r w:rsidR="00F85713" w:rsidRPr="003C6E6A">
        <w:rPr>
          <w:b/>
        </w:rPr>
        <w:t xml:space="preserve"> </w:t>
      </w:r>
    </w:p>
    <w:p w14:paraId="48D8B98D" w14:textId="2CB96D47" w:rsidR="001E79BF" w:rsidRPr="003C6E6A" w:rsidRDefault="005411AF" w:rsidP="00E77D1D">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El amonio es una fuente importante de nitrógeno para las plantas. Es captado por las células vegetales a través de transportadores de amonio en la membrana plasmática y </w:t>
      </w:r>
      <w:r w:rsidR="006A2165" w:rsidRPr="003C6E6A">
        <w:rPr>
          <w:rFonts w:asciiTheme="minorHAnsi" w:hAnsiTheme="minorHAnsi" w:cstheme="minorHAnsi"/>
          <w:sz w:val="22"/>
          <w:szCs w:val="22"/>
        </w:rPr>
        <w:t>luego</w:t>
      </w:r>
      <w:r w:rsidR="007B3BA2">
        <w:rPr>
          <w:rFonts w:asciiTheme="minorHAnsi" w:hAnsiTheme="minorHAnsi" w:cstheme="minorHAnsi"/>
          <w:sz w:val="22"/>
          <w:szCs w:val="22"/>
        </w:rPr>
        <w:t>,</w:t>
      </w:r>
      <w:r w:rsidR="006A2165" w:rsidRPr="003C6E6A">
        <w:rPr>
          <w:rFonts w:asciiTheme="minorHAnsi" w:hAnsiTheme="minorHAnsi" w:cstheme="minorHAnsi"/>
          <w:sz w:val="22"/>
          <w:szCs w:val="22"/>
        </w:rPr>
        <w:t xml:space="preserve"> </w:t>
      </w:r>
      <w:r w:rsidRPr="003C6E6A">
        <w:rPr>
          <w:rFonts w:asciiTheme="minorHAnsi" w:hAnsiTheme="minorHAnsi" w:cstheme="minorHAnsi"/>
          <w:sz w:val="22"/>
          <w:szCs w:val="22"/>
        </w:rPr>
        <w:t xml:space="preserve">distribuido </w:t>
      </w:r>
      <w:r w:rsidR="00B60C41" w:rsidRPr="003C6E6A">
        <w:rPr>
          <w:rFonts w:asciiTheme="minorHAnsi" w:hAnsiTheme="minorHAnsi" w:cstheme="minorHAnsi"/>
          <w:sz w:val="22"/>
          <w:szCs w:val="22"/>
        </w:rPr>
        <w:t xml:space="preserve">y metabolizado en </w:t>
      </w:r>
      <w:r w:rsidRPr="003C6E6A">
        <w:rPr>
          <w:rFonts w:asciiTheme="minorHAnsi" w:hAnsiTheme="minorHAnsi" w:cstheme="minorHAnsi"/>
          <w:sz w:val="22"/>
          <w:szCs w:val="22"/>
        </w:rPr>
        <w:t xml:space="preserve">compartimentos como cloroplastos, mitocondrias y </w:t>
      </w:r>
      <w:r w:rsidR="00B60C41" w:rsidRPr="003C6E6A">
        <w:rPr>
          <w:rFonts w:asciiTheme="minorHAnsi" w:hAnsiTheme="minorHAnsi" w:cstheme="minorHAnsi"/>
          <w:sz w:val="22"/>
          <w:szCs w:val="22"/>
        </w:rPr>
        <w:t xml:space="preserve">retenido en compartimentos ácidos como la </w:t>
      </w:r>
      <w:r w:rsidRPr="003C6E6A">
        <w:rPr>
          <w:rFonts w:asciiTheme="minorHAnsi" w:hAnsiTheme="minorHAnsi" w:cstheme="minorHAnsi"/>
          <w:sz w:val="22"/>
          <w:szCs w:val="22"/>
        </w:rPr>
        <w:t>vacuolas probablemente a través de diferent</w:t>
      </w:r>
      <w:r w:rsidR="00F3614A" w:rsidRPr="003C6E6A">
        <w:rPr>
          <w:rFonts w:asciiTheme="minorHAnsi" w:hAnsiTheme="minorHAnsi" w:cstheme="minorHAnsi"/>
          <w:sz w:val="22"/>
          <w:szCs w:val="22"/>
        </w:rPr>
        <w:t>es transportadores en cada caso</w:t>
      </w:r>
      <w:r w:rsidRPr="003C6E6A">
        <w:rPr>
          <w:rFonts w:asciiTheme="minorHAnsi" w:hAnsiTheme="minorHAnsi" w:cstheme="minorHAnsi"/>
          <w:sz w:val="22"/>
          <w:szCs w:val="22"/>
        </w:rPr>
        <w:fldChar w:fldCharType="begin">
          <w:fldData xml:space="preserve">PEVuZE5vdGU+PENpdGU+PEF1dGhvcj5Ib3dpdHQ8L0F1dGhvcj48WWVhcj4yMDAwPC9ZZWFyPjxJ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</w:fldData>
        </w:fldChar>
      </w:r>
      <w:r w:rsidR="008E55DE" w:rsidRPr="003C6E6A">
        <w:rPr>
          <w:rFonts w:asciiTheme="minorHAnsi" w:hAnsiTheme="minorHAnsi" w:cstheme="minorHAnsi"/>
          <w:sz w:val="22"/>
          <w:szCs w:val="22"/>
        </w:rPr>
        <w:instrText xml:space="preserve"> ADDIN EN.CITE </w:instrText>
      </w:r>
      <w:r w:rsidR="008E55DE" w:rsidRPr="003C6E6A">
        <w:rPr>
          <w:rFonts w:asciiTheme="minorHAnsi" w:hAnsiTheme="minorHAnsi" w:cstheme="minorHAnsi"/>
          <w:sz w:val="22"/>
          <w:szCs w:val="22"/>
        </w:rPr>
        <w:fldChar w:fldCharType="begin">
          <w:fldData xml:space="preserve">PEVuZE5vdGU+PENpdGU+PEF1dGhvcj5Ib3dpdHQ8L0F1dGhvcj48WWVhcj4yMDAwPC9ZZWFyPjxJ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</w:fldData>
        </w:fldChar>
      </w:r>
      <w:r w:rsidR="008E55DE" w:rsidRPr="003C6E6A">
        <w:rPr>
          <w:rFonts w:asciiTheme="minorHAnsi" w:hAnsiTheme="minorHAnsi" w:cstheme="minorHAnsi"/>
          <w:sz w:val="22"/>
          <w:szCs w:val="22"/>
        </w:rPr>
        <w:instrText xml:space="preserve"> ADDIN EN.CITE.DATA </w:instrText>
      </w:r>
      <w:r w:rsidR="008E55DE" w:rsidRPr="003C6E6A">
        <w:rPr>
          <w:rFonts w:asciiTheme="minorHAnsi" w:hAnsiTheme="minorHAnsi" w:cstheme="minorHAnsi"/>
          <w:sz w:val="22"/>
          <w:szCs w:val="22"/>
        </w:rPr>
      </w:r>
      <w:r w:rsidR="008E55DE" w:rsidRPr="003C6E6A">
        <w:rPr>
          <w:rFonts w:asciiTheme="minorHAnsi" w:hAnsiTheme="minorHAnsi" w:cstheme="minorHAnsi"/>
          <w:sz w:val="22"/>
          <w:szCs w:val="22"/>
        </w:rPr>
        <w:fldChar w:fldCharType="end"/>
      </w:r>
      <w:r w:rsidRPr="003C6E6A">
        <w:rPr>
          <w:rFonts w:asciiTheme="minorHAnsi" w:hAnsiTheme="minorHAnsi" w:cstheme="minorHAnsi"/>
          <w:sz w:val="22"/>
          <w:szCs w:val="22"/>
        </w:rPr>
      </w:r>
      <w:r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97, 142</w:t>
      </w:r>
      <w:r w:rsidRPr="003C6E6A">
        <w:rPr>
          <w:rFonts w:asciiTheme="minorHAnsi" w:hAnsiTheme="minorHAnsi" w:cstheme="minorHAnsi"/>
          <w:sz w:val="22"/>
          <w:szCs w:val="22"/>
        </w:rPr>
        <w:fldChar w:fldCharType="end"/>
      </w:r>
      <w:r w:rsidRPr="003C6E6A">
        <w:rPr>
          <w:rFonts w:asciiTheme="minorHAnsi" w:hAnsiTheme="minorHAnsi" w:cstheme="minorHAnsi"/>
          <w:sz w:val="22"/>
          <w:szCs w:val="22"/>
        </w:rPr>
        <w:t>.</w:t>
      </w:r>
      <w:r w:rsidR="00B83DD3" w:rsidRPr="003C6E6A">
        <w:rPr>
          <w:rFonts w:asciiTheme="minorHAnsi" w:hAnsiTheme="minorHAnsi" w:cstheme="minorHAnsi"/>
          <w:sz w:val="22"/>
          <w:szCs w:val="22"/>
        </w:rPr>
        <w:t xml:space="preserve"> Para evitar los efectos negativos del amonio citosólico, las moléculas de amonio son </w:t>
      </w:r>
      <w:r w:rsidR="00786501" w:rsidRPr="003C6E6A">
        <w:rPr>
          <w:rFonts w:asciiTheme="minorHAnsi" w:hAnsiTheme="minorHAnsi" w:cstheme="minorHAnsi"/>
          <w:sz w:val="22"/>
          <w:szCs w:val="22"/>
        </w:rPr>
        <w:t xml:space="preserve">almacenadas y </w:t>
      </w:r>
      <w:r w:rsidR="00B83DD3" w:rsidRPr="003C6E6A">
        <w:rPr>
          <w:rFonts w:asciiTheme="minorHAnsi" w:hAnsiTheme="minorHAnsi" w:cstheme="minorHAnsi"/>
          <w:sz w:val="22"/>
          <w:szCs w:val="22"/>
        </w:rPr>
        <w:t>retenidas por la vacuola</w:t>
      </w:r>
      <w:r w:rsidR="00B83DD3"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&lt;EndNote&gt;&lt;Cite&gt;&lt;Author&gt;Loque&lt;/Author&gt;&lt;Year&gt;2006&lt;/Year&gt;&lt;IDText&gt;Additive contribution of AMT1;1 and AMT1;3 to high-affinity ammonium uptake across the plasma membrane of nitrogen-deficient Arabidopsis roots&lt;/IDText&gt;&lt;DisplayText&gt;&lt;style face="superscript"&gt;143&lt;/style&gt;&lt;/DisplayText&gt;&lt;record&gt;&lt;dates&gt;&lt;pub-dates&gt;&lt;date&gt;Nov&lt;/date&gt;&lt;/pub-dates&gt;&lt;year&gt;2006&lt;/year&gt;&lt;/dates&gt;&lt;urls&gt;&lt;related-urls&gt;&lt;url&gt;&amp;lt;Go to ISI&amp;gt;://WOS:000241678400004&lt;/url&gt;&lt;/related-urls&gt;&lt;/urls&gt;&lt;isbn&gt;0960-7412&lt;/isbn&gt;&lt;titles&gt;&lt;title&gt;Additive contribution of AMT1;1 and AMT1;3 to high-affinity ammonium uptake across the plasma membrane of nitrogen-deficient Arabidopsis roots&lt;/title&gt;&lt;secondary-title&gt;Plant Journal&lt;/secondary-title&gt;&lt;/titles&gt;&lt;pages&gt;522-534&lt;/pages&gt;&lt;number&gt;4&lt;/number&gt;&lt;contributors&gt;&lt;authors&gt;&lt;author&gt;Loque, D.&lt;/author&gt;&lt;author&gt;Yuan, L.&lt;/author&gt;&lt;author&gt;Kojima, S.&lt;/author&gt;&lt;author&gt;Gojon, A.&lt;/author&gt;&lt;author&gt;Wirth, J.&lt;/author&gt;&lt;author&gt;Gazzarrini, S.&lt;/author&gt;&lt;author&gt;Ishiyama, K.&lt;/author&gt;&lt;author&gt;Takahashi, H.&lt;/author&gt;&lt;author&gt;von Wiren, N.&lt;/author&gt;&lt;/authors&gt;&lt;/contributors&gt;&lt;added-date format="utc"&gt;1612585278&lt;/added-date&gt;&lt;ref-type name="Journal Article"&gt;17&lt;/ref-type&gt;&lt;rec-number&gt;456&lt;/rec-number&gt;&lt;last-updated-date format="utc"&gt;1612585278&lt;/last-updated-date&gt;&lt;accession-num&gt;WOS:000241678400004&lt;/accession-num&gt;&lt;electronic-resource-num&gt;10.1111/j.1365-313X.2006.02887.x&lt;/electronic-resource-num&gt;&lt;volume&gt;48&lt;/volume&gt;&lt;/record&gt;&lt;/Cite&gt;&lt;/EndNote&gt;</w:instrText>
      </w:r>
      <w:r w:rsidR="00B83DD3"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143</w:t>
      </w:r>
      <w:r w:rsidR="00B83DD3" w:rsidRPr="003C6E6A">
        <w:rPr>
          <w:rFonts w:asciiTheme="minorHAnsi" w:hAnsiTheme="minorHAnsi" w:cstheme="minorHAnsi"/>
          <w:sz w:val="22"/>
          <w:szCs w:val="22"/>
        </w:rPr>
        <w:fldChar w:fldCharType="end"/>
      </w:r>
      <w:r w:rsidR="007B3BA2">
        <w:rPr>
          <w:rFonts w:asciiTheme="minorHAnsi" w:hAnsiTheme="minorHAnsi" w:cstheme="minorHAnsi"/>
          <w:sz w:val="22"/>
          <w:szCs w:val="22"/>
        </w:rPr>
        <w:t>,</w:t>
      </w:r>
      <w:r w:rsidR="00B83DD3" w:rsidRPr="003C6E6A">
        <w:rPr>
          <w:rFonts w:asciiTheme="minorHAnsi" w:hAnsiTheme="minorHAnsi" w:cstheme="minorHAnsi"/>
          <w:sz w:val="22"/>
          <w:szCs w:val="22"/>
        </w:rPr>
        <w:t xml:space="preserve"> donde sus concentraciones pueden alcanzar hasta 1 mM</w:t>
      </w:r>
      <w:r w:rsidR="00786501" w:rsidRPr="003C6E6A">
        <w:rPr>
          <w:rFonts w:asciiTheme="minorHAnsi" w:hAnsiTheme="minorHAnsi" w:cstheme="minorHAnsi"/>
          <w:sz w:val="22"/>
          <w:szCs w:val="22"/>
        </w:rPr>
        <w:t xml:space="preserve"> de amonio</w:t>
      </w:r>
      <w:r w:rsidR="00B83DD3" w:rsidRPr="003C6E6A">
        <w:rPr>
          <w:rFonts w:asciiTheme="minorHAnsi" w:hAnsiTheme="minorHAnsi" w:cstheme="minorHAnsi"/>
          <w:sz w:val="22"/>
          <w:szCs w:val="22"/>
        </w:rPr>
        <w:t xml:space="preserve"> p</w:t>
      </w:r>
      <w:r w:rsidR="00CF60B9" w:rsidRPr="003C6E6A">
        <w:rPr>
          <w:rFonts w:asciiTheme="minorHAnsi" w:hAnsiTheme="minorHAnsi" w:cstheme="minorHAnsi"/>
          <w:sz w:val="22"/>
          <w:szCs w:val="22"/>
        </w:rPr>
        <w:t xml:space="preserve">ara mantener concentraciones por debajo de </w:t>
      </w:r>
      <w:r w:rsidR="006C3145">
        <w:rPr>
          <w:rFonts w:asciiTheme="minorHAnsi" w:hAnsiTheme="minorHAnsi" w:cstheme="minorHAnsi"/>
          <w:sz w:val="22"/>
          <w:szCs w:val="22"/>
        </w:rPr>
        <w:t xml:space="preserve">15 </w:t>
      </w:r>
      <w:r w:rsidR="00B83DD3" w:rsidRPr="003C6E6A">
        <w:rPr>
          <w:rFonts w:asciiTheme="minorHAnsi" w:hAnsiTheme="minorHAnsi" w:cstheme="minorHAnsi"/>
          <w:sz w:val="22"/>
          <w:szCs w:val="22"/>
        </w:rPr>
        <w:t>µM de amonio en el citosol</w:t>
      </w:r>
      <w:r w:rsidR="0025355D"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&lt;EndNote&gt;&lt;Cite&gt;&lt;Author&gt;Roberts&lt;/Author&gt;&lt;Year&gt;1992&lt;/Year&gt;&lt;IDText&gt;ESTIMATION OF AMMONIUM ION DISTRIBUTION BETWEEN CYTOPLASM AND VACUOLE USING NUCLEAR-MAGNETIC-RESONANCE SPECTROSCOPY&lt;/IDText&gt;&lt;DisplayText&gt;&lt;style face="superscript"&gt;144&lt;/style&gt;&lt;/DisplayText&gt;&lt;record&gt;&lt;dates&gt;&lt;pub-dates&gt;&lt;date&gt;Nov&lt;/date&gt;&lt;/pub-dates&gt;&lt;year&gt;1992&lt;/year&gt;&lt;/dates&gt;&lt;urls&gt;&lt;related-urls&gt;&lt;url&gt;&amp;lt;Go to ISI&amp;gt;://WOS:A1992JX82700074&lt;/url&gt;&lt;/related-urls&gt;&lt;/urls&gt;&lt;isbn&gt;0032-0889&lt;/isbn&gt;&lt;titles&gt;&lt;title&gt;ESTIMATION OF AMMONIUM ION DISTRIBUTION BETWEEN CYTOPLASM AND VACUOLE USING NUCLEAR-MAGNETIC-RESONANCE SPECTROSCOPY&lt;/title&gt;&lt;secondary-title&gt;Plant Physiology&lt;/secondary-title&gt;&lt;/titles&gt;&lt;pages&gt;1571-1574&lt;/pages&gt;&lt;number&gt;3&lt;/number&gt;&lt;contributors&gt;&lt;authors&gt;&lt;author&gt;Roberts, J. K. M.&lt;/author&gt;&lt;author&gt;Pang, M. K. I.&lt;/author&gt;&lt;/authors&gt;&lt;/contributors&gt;&lt;added-date format="utc"&gt;1621565564&lt;/added-date&gt;&lt;ref-type name="Journal Article"&gt;17&lt;/ref-type&gt;&lt;rec-number&gt;498&lt;/rec-number&gt;&lt;last-updated-date format="utc"&gt;1621565564&lt;/last-updated-date&gt;&lt;accession-num&gt;WOS:A1992JX82700074&lt;/accession-num&gt;&lt;electronic-resource-num&gt;10.1104/pp.100.3.1571&lt;/electronic-resource-num&gt;&lt;volume&gt;100&lt;/volume&gt;&lt;/record&gt;&lt;/Cite&gt;&lt;/EndNote&gt;</w:instrText>
      </w:r>
      <w:r w:rsidR="0025355D"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144</w:t>
      </w:r>
      <w:r w:rsidR="0025355D" w:rsidRPr="003C6E6A">
        <w:rPr>
          <w:rFonts w:asciiTheme="minorHAnsi" w:hAnsiTheme="minorHAnsi" w:cstheme="minorHAnsi"/>
          <w:sz w:val="22"/>
          <w:szCs w:val="22"/>
        </w:rPr>
        <w:fldChar w:fldCharType="end"/>
      </w:r>
      <w:r w:rsidR="00CD0CE1" w:rsidRPr="003C6E6A">
        <w:rPr>
          <w:rFonts w:asciiTheme="minorHAnsi" w:hAnsiTheme="minorHAnsi" w:cstheme="minorHAnsi"/>
          <w:sz w:val="22"/>
          <w:szCs w:val="22"/>
        </w:rPr>
        <w:t xml:space="preserve">. </w:t>
      </w:r>
      <w:r w:rsidR="001E79BF" w:rsidRPr="003C6E6A">
        <w:rPr>
          <w:rFonts w:asciiTheme="minorHAnsi" w:hAnsiTheme="minorHAnsi" w:cstheme="minorHAnsi"/>
          <w:sz w:val="22"/>
          <w:szCs w:val="22"/>
        </w:rPr>
        <w:t>La acumulación</w:t>
      </w:r>
      <w:r w:rsidR="00F4704B" w:rsidRPr="003C6E6A">
        <w:rPr>
          <w:rFonts w:asciiTheme="minorHAnsi" w:hAnsiTheme="minorHAnsi" w:cstheme="minorHAnsi"/>
          <w:sz w:val="22"/>
          <w:szCs w:val="22"/>
        </w:rPr>
        <w:t xml:space="preserve"> </w:t>
      </w:r>
      <w:r w:rsidR="001E79BF" w:rsidRPr="003C6E6A">
        <w:rPr>
          <w:rFonts w:asciiTheme="minorHAnsi" w:hAnsiTheme="minorHAnsi" w:cstheme="minorHAnsi"/>
          <w:sz w:val="22"/>
          <w:szCs w:val="22"/>
        </w:rPr>
        <w:t xml:space="preserve">de amonio en las </w:t>
      </w:r>
      <w:r w:rsidR="00F4704B" w:rsidRPr="003C6E6A">
        <w:rPr>
          <w:rFonts w:asciiTheme="minorHAnsi" w:hAnsiTheme="minorHAnsi" w:cstheme="minorHAnsi"/>
          <w:sz w:val="22"/>
          <w:szCs w:val="22"/>
        </w:rPr>
        <w:t>vacuolas</w:t>
      </w:r>
      <w:r w:rsidR="001E79BF" w:rsidRPr="003C6E6A">
        <w:rPr>
          <w:rFonts w:asciiTheme="minorHAnsi" w:hAnsiTheme="minorHAnsi" w:cstheme="minorHAnsi"/>
          <w:sz w:val="22"/>
          <w:szCs w:val="22"/>
        </w:rPr>
        <w:t xml:space="preserve"> no solo corresponde a moléculas de amonio libres en el citosol, sino también a recursos almacenados en hojas y tejidos en senescenci</w:t>
      </w:r>
      <w:r w:rsidR="0025355D" w:rsidRPr="003C6E6A">
        <w:rPr>
          <w:rFonts w:asciiTheme="minorHAnsi" w:hAnsiTheme="minorHAnsi" w:cstheme="minorHAnsi"/>
          <w:sz w:val="22"/>
          <w:szCs w:val="22"/>
        </w:rPr>
        <w:t>a, que de otro modo se perderían como desechos</w:t>
      </w:r>
      <w:r w:rsidR="001E79BF" w:rsidRPr="003C6E6A">
        <w:rPr>
          <w:rFonts w:asciiTheme="minorHAnsi" w:hAnsiTheme="minorHAnsi" w:cstheme="minorHAnsi"/>
          <w:sz w:val="22"/>
          <w:szCs w:val="22"/>
        </w:rPr>
        <w:t>.</w:t>
      </w:r>
      <w:r w:rsidR="00226D3B" w:rsidRPr="003C6E6A">
        <w:rPr>
          <w:rFonts w:asciiTheme="minorHAnsi" w:hAnsiTheme="minorHAnsi" w:cstheme="minorHAnsi"/>
          <w:sz w:val="22"/>
          <w:szCs w:val="22"/>
        </w:rPr>
        <w:t xml:space="preserve"> </w:t>
      </w:r>
    </w:p>
    <w:p w14:paraId="3D53355F" w14:textId="77777777" w:rsidR="001E79BF" w:rsidRPr="003C6E6A" w:rsidRDefault="001E79BF" w:rsidP="005411AF">
      <w:pPr>
        <w:jc w:val="both"/>
        <w:rPr>
          <w:rFonts w:asciiTheme="minorHAnsi" w:hAnsiTheme="minorHAnsi" w:cstheme="minorHAnsi"/>
          <w:sz w:val="22"/>
          <w:szCs w:val="22"/>
        </w:rPr>
      </w:pPr>
    </w:p>
    <w:p w14:paraId="3C33624A" w14:textId="19FF50FF" w:rsidR="003D74F1" w:rsidRPr="003C6E6A" w:rsidRDefault="003D74F1" w:rsidP="001E27F2">
      <w:pPr>
        <w:pStyle w:val="Ttulo1"/>
        <w:numPr>
          <w:ilvl w:val="1"/>
          <w:numId w:val="6"/>
        </w:numPr>
        <w:spacing w:before="0" w:after="0"/>
        <w:jc w:val="left"/>
        <w:rPr>
          <w:sz w:val="24"/>
          <w:szCs w:val="24"/>
        </w:rPr>
      </w:pPr>
      <w:bookmarkStart w:id="32" w:name="_Toc79959307"/>
      <w:r w:rsidRPr="003C6E6A">
        <w:rPr>
          <w:sz w:val="24"/>
          <w:szCs w:val="24"/>
        </w:rPr>
        <w:t>B</w:t>
      </w:r>
      <w:r w:rsidR="0066323F" w:rsidRPr="003C6E6A">
        <w:rPr>
          <w:sz w:val="24"/>
          <w:szCs w:val="24"/>
        </w:rPr>
        <w:t>ioinformática -transcriptomica y análisis de rna-seq</w:t>
      </w:r>
      <w:bookmarkEnd w:id="32"/>
      <w:r w:rsidR="0066323F" w:rsidRPr="003C6E6A">
        <w:rPr>
          <w:sz w:val="24"/>
          <w:szCs w:val="24"/>
        </w:rPr>
        <w:t xml:space="preserve"> </w:t>
      </w:r>
    </w:p>
    <w:p w14:paraId="1A4E967D" w14:textId="77777777" w:rsidR="00E77D1D" w:rsidRPr="003C6E6A" w:rsidRDefault="00E77D1D" w:rsidP="0066323F">
      <w:pPr>
        <w:spacing w:after="0"/>
      </w:pPr>
    </w:p>
    <w:p w14:paraId="53EFF893" w14:textId="31E2356E" w:rsidR="003D74F1" w:rsidRPr="003C6E6A" w:rsidRDefault="003D74F1" w:rsidP="00E77D1D">
      <w:pPr>
        <w:spacing w:after="0"/>
        <w:jc w:val="both"/>
        <w:rPr>
          <w:rFonts w:asciiTheme="minorHAnsi" w:hAnsiTheme="minorHAnsi" w:cstheme="minorHAnsi"/>
          <w:sz w:val="22"/>
          <w:szCs w:val="22"/>
        </w:rPr>
      </w:pPr>
      <w:r w:rsidRPr="003C6E6A">
        <w:rPr>
          <w:rFonts w:asciiTheme="minorHAnsi" w:hAnsiTheme="minorHAnsi" w:cstheme="minorHAnsi"/>
          <w:sz w:val="22"/>
          <w:szCs w:val="22"/>
        </w:rPr>
        <w:t>Con las nuevas técnicas de secuenciación masiva, que generan una gran cantidad de datos, se ha hecho cada vez más importante el desarrollo y aplicación de nuevas herramientas bioinformáticas que permitan el análisis exhaustivo y la comprensión de la información para obtener una respuesta o visión del comportamiento molecular de un organismo frente a un estadio especifico de des</w:t>
      </w:r>
      <w:r w:rsidR="006757F3" w:rsidRPr="003C6E6A">
        <w:rPr>
          <w:rFonts w:asciiTheme="minorHAnsi" w:hAnsiTheme="minorHAnsi" w:cstheme="minorHAnsi"/>
          <w:sz w:val="22"/>
          <w:szCs w:val="22"/>
        </w:rPr>
        <w:t>arrollo o condición fisiológica</w:t>
      </w:r>
      <w:r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&lt;EndNote&gt;&lt;Cite&gt;&lt;Author&gt;Wang&lt;/Author&gt;&lt;Year&gt;2009&lt;/Year&gt;&lt;IDText&gt;RNA-Seq: a revolutionary tool for transcriptomics&lt;/IDText&gt;&lt;DisplayText&gt;&lt;style face="superscript"&gt;145&lt;/style&gt;&lt;/DisplayText&gt;&lt;record&gt;&lt;dates&gt;&lt;pub-dates&gt;&lt;date&gt;Jan&lt;/date&gt;&lt;/pub-dates&gt;&lt;year&gt;2009&lt;/year&gt;&lt;/dates&gt;&lt;urls&gt;&lt;related-urls&gt;&lt;url&gt;&amp;lt;Go to ISI&amp;gt;://WOS:000261866500012&lt;/url&gt;&lt;/related-urls&gt;&lt;/urls&gt;&lt;isbn&gt;1471-0056&lt;/isbn&gt;&lt;titles&gt;&lt;title&gt;RNA-Seq: a revolutionary tool for transcriptomics&lt;/title&gt;&lt;secondary-title&gt;Nature Reviews Genetics&lt;/secondary-title&gt;&lt;/titles&gt;&lt;pages&gt;57-63&lt;/pages&gt;&lt;number&gt;1&lt;/number&gt;&lt;contributors&gt;&lt;authors&gt;&lt;author&gt;Wang, Z.&lt;/author&gt;&lt;author&gt;Gerstein, M.&lt;/author&gt;&lt;author&gt;Snyder, M.&lt;/author&gt;&lt;/authors&gt;&lt;/contributors&gt;&lt;added-date format="utc"&gt;1612881168&lt;/added-date&gt;&lt;ref-type name="Journal Article"&gt;17&lt;/ref-type&gt;&lt;rec-number&gt;460&lt;/rec-number&gt;&lt;last-updated-date format="utc"&gt;1612881168&lt;/last-updated-date&gt;&lt;accession-num&gt;WOS:000261866500012&lt;/accession-num&gt;&lt;electronic-resource-num&gt;10.1038/nrg2484&lt;/electronic-resource-num&gt;&lt;volume&gt;10&lt;/volume&gt;&lt;/record&gt;&lt;/Cite&gt;&lt;/EndNote&gt;</w:instrText>
      </w:r>
      <w:r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145</w:t>
      </w:r>
      <w:r w:rsidRPr="003C6E6A">
        <w:rPr>
          <w:rFonts w:asciiTheme="minorHAnsi" w:hAnsiTheme="minorHAnsi" w:cstheme="minorHAnsi"/>
          <w:sz w:val="22"/>
          <w:szCs w:val="22"/>
        </w:rPr>
        <w:fldChar w:fldCharType="end"/>
      </w:r>
      <w:r w:rsidRPr="003C6E6A">
        <w:rPr>
          <w:rFonts w:asciiTheme="minorHAnsi" w:hAnsiTheme="minorHAnsi" w:cstheme="minorHAnsi"/>
          <w:sz w:val="22"/>
          <w:szCs w:val="22"/>
        </w:rPr>
        <w:t xml:space="preserve">. Los datos generados con la secuenciación corresponde al conjunto completo de transcritos o transcriptoma (secuencias de RNA que existe en la célula, tejido u órgano). Los objetivos de la </w:t>
      </w:r>
      <w:r w:rsidR="00E746A0" w:rsidRPr="003C6E6A">
        <w:rPr>
          <w:rFonts w:asciiTheme="minorHAnsi" w:hAnsiTheme="minorHAnsi" w:cstheme="minorHAnsi"/>
          <w:sz w:val="22"/>
          <w:szCs w:val="22"/>
        </w:rPr>
        <w:t>transcriptómica</w:t>
      </w:r>
      <w:r w:rsidRPr="003C6E6A">
        <w:rPr>
          <w:rFonts w:asciiTheme="minorHAnsi" w:hAnsiTheme="minorHAnsi" w:cstheme="minorHAnsi"/>
          <w:sz w:val="22"/>
          <w:szCs w:val="22"/>
        </w:rPr>
        <w:t xml:space="preserve"> son </w:t>
      </w:r>
      <w:r w:rsidRPr="003C6E6A">
        <w:rPr>
          <w:rFonts w:asciiTheme="minorHAnsi" w:hAnsiTheme="minorHAnsi" w:cstheme="minorHAnsi"/>
          <w:sz w:val="22"/>
          <w:szCs w:val="22"/>
        </w:rPr>
        <w:lastRenderedPageBreak/>
        <w:t>catalogar todos los transcritos que incluyen RNA mensajero (ARNm), ARN no codificante y ARN pequeños, determinar la estructura transcripcional de</w:t>
      </w:r>
      <w:r w:rsidR="00226D3B" w:rsidRPr="003C6E6A">
        <w:rPr>
          <w:rFonts w:asciiTheme="minorHAnsi" w:hAnsiTheme="minorHAnsi" w:cstheme="minorHAnsi"/>
          <w:sz w:val="22"/>
          <w:szCs w:val="22"/>
        </w:rPr>
        <w:t xml:space="preserve"> </w:t>
      </w:r>
      <w:r w:rsidRPr="003C6E6A">
        <w:rPr>
          <w:rFonts w:asciiTheme="minorHAnsi" w:hAnsiTheme="minorHAnsi" w:cstheme="minorHAnsi"/>
          <w:sz w:val="22"/>
          <w:szCs w:val="22"/>
        </w:rPr>
        <w:t>los genes (dirección 5’ y 3‘), determinar patrones de empalme y modificaciones post-</w:t>
      </w:r>
      <w:r w:rsidR="00E746A0" w:rsidRPr="003C6E6A">
        <w:rPr>
          <w:rFonts w:asciiTheme="minorHAnsi" w:hAnsiTheme="minorHAnsi" w:cstheme="minorHAnsi"/>
          <w:sz w:val="22"/>
          <w:szCs w:val="22"/>
        </w:rPr>
        <w:t>transcripcional</w:t>
      </w:r>
      <w:r w:rsidRPr="003C6E6A">
        <w:rPr>
          <w:rFonts w:asciiTheme="minorHAnsi" w:hAnsiTheme="minorHAnsi" w:cstheme="minorHAnsi"/>
          <w:sz w:val="22"/>
          <w:szCs w:val="22"/>
        </w:rPr>
        <w:t>, y cuantificar los niveles de expres</w:t>
      </w:r>
      <w:r w:rsidR="006757F3" w:rsidRPr="003C6E6A">
        <w:rPr>
          <w:rFonts w:asciiTheme="minorHAnsi" w:hAnsiTheme="minorHAnsi" w:cstheme="minorHAnsi"/>
          <w:sz w:val="22"/>
          <w:szCs w:val="22"/>
        </w:rPr>
        <w:t>ión bajo diferentes condiciones</w:t>
      </w:r>
      <w:r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&lt;EndNote&gt;&lt;Cite&gt;&lt;Author&gt;Fang&lt;/Author&gt;&lt;Year&gt;2012&lt;/Year&gt;&lt;IDText&gt;Statistical methods for identifying differentially expressed genes in RNA-Seq exeriments&lt;/IDText&gt;&lt;DisplayText&gt;&lt;style face="superscript"&gt;146&lt;/style&gt;&lt;/DisplayText&gt;&lt;record&gt;&lt;dates&gt;&lt;pub-dates&gt;&lt;date&gt;Jul&lt;/date&gt;&lt;/pub-dates&gt;&lt;year&gt;2012&lt;/year&gt;&lt;/dates&gt;&lt;urls&gt;&lt;related-urls&gt;&lt;url&gt;&amp;lt;Go to ISI&amp;gt;://WOS:000313357000001&lt;/url&gt;&lt;/related-urls&gt;&lt;/urls&gt;&lt;isbn&gt;2045-3701&lt;/isbn&gt;&lt;titles&gt;&lt;title&gt;Statistical methods for identifying differentially expressed genes in RNA-Seq exeriments&lt;/title&gt;&lt;secondary-title&gt;Cell and Bioscience&lt;/secondary-title&gt;&lt;/titles&gt;&lt;contributors&gt;&lt;authors&gt;&lt;author&gt;Fang, Z. D.&lt;/author&gt;&lt;author&gt;Martin, J.&lt;/author&gt;&lt;author&gt;Wang, Z.&lt;/author&gt;&lt;/authors&gt;&lt;/contributors&gt;&lt;custom7&gt;26&lt;/custom7&gt;&lt;added-date format="utc"&gt;1612886563&lt;/added-date&gt;&lt;ref-type name="Journal Article"&gt;17&lt;/ref-type&gt;&lt;rec-number&gt;461&lt;/rec-number&gt;&lt;last-updated-date format="utc"&gt;1612886563&lt;/last-updated-date&gt;&lt;accession-num&gt;WOS:000313357000001&lt;/accession-num&gt;&lt;electronic-resource-num&gt;10.1186/2045-3701-2-26&lt;/electronic-resource-num&gt;&lt;volume&gt;2&lt;/volume&gt;&lt;/record&gt;&lt;/Cite&gt;&lt;/EndNote&gt;</w:instrText>
      </w:r>
      <w:r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146</w:t>
      </w:r>
      <w:r w:rsidRPr="003C6E6A">
        <w:rPr>
          <w:rFonts w:asciiTheme="minorHAnsi" w:hAnsiTheme="minorHAnsi" w:cstheme="minorHAnsi"/>
          <w:sz w:val="22"/>
          <w:szCs w:val="22"/>
        </w:rPr>
        <w:fldChar w:fldCharType="end"/>
      </w:r>
      <w:r w:rsidRPr="003C6E6A">
        <w:rPr>
          <w:rFonts w:asciiTheme="minorHAnsi" w:hAnsiTheme="minorHAnsi" w:cstheme="minorHAnsi"/>
          <w:sz w:val="22"/>
          <w:szCs w:val="22"/>
        </w:rPr>
        <w:t>.</w:t>
      </w:r>
    </w:p>
    <w:p w14:paraId="381FFDF6" w14:textId="77777777" w:rsidR="003D74F1" w:rsidRPr="003C6E6A" w:rsidRDefault="003D74F1" w:rsidP="00E77D1D">
      <w:pPr>
        <w:spacing w:after="0"/>
        <w:jc w:val="both"/>
        <w:rPr>
          <w:rFonts w:asciiTheme="minorHAnsi" w:hAnsiTheme="minorHAnsi" w:cstheme="minorHAnsi"/>
          <w:sz w:val="22"/>
          <w:szCs w:val="22"/>
        </w:rPr>
      </w:pPr>
    </w:p>
    <w:p w14:paraId="3E5EA90C" w14:textId="77777777" w:rsidR="003D74F1" w:rsidRPr="003C6E6A" w:rsidRDefault="003D74F1" w:rsidP="00E77D1D">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El análisis de RNA- sequencing (RNA-seq) es una herramienta eficaz para estudiar cambios en la transcripción de genes en todo el genoma y para examinar los recursos genéticos existentes. Esta herramienta es una poderosa técnica con una gama de aplicaciones notablemente diversa, que permite realizar estudios detallados de procesos biológicos a nivel de tipo celular específico, hasta proporcionar conocimientos sobre cuestiones fundamentales de la biología vegetal en una escala de tiempo evolutiva. Sus aplicaciones incluyen la generación de datos genómicos para organismos no modelo; la determinación de genes estructurales y reguladores que revelan cómo las plantas responden a señales de desarrollo y adaptaciones a estrés biótico y abiótico, entre otras aplicaciones. En la actualidad, existen diversos estudios basados en enfoques transcriptómicos que han revelado mecanismos moleculares claves relacionados con la tolerancia al estrés abiótico en plantas haloresistentes y amonioresistentes. </w:t>
      </w:r>
    </w:p>
    <w:p w14:paraId="508813AA" w14:textId="77777777" w:rsidR="003D74F1" w:rsidRPr="003C6E6A" w:rsidRDefault="003D74F1" w:rsidP="003D74F1">
      <w:pPr>
        <w:jc w:val="both"/>
        <w:rPr>
          <w:rFonts w:asciiTheme="minorHAnsi" w:hAnsiTheme="minorHAnsi" w:cstheme="minorHAnsi"/>
          <w:sz w:val="22"/>
          <w:szCs w:val="22"/>
        </w:rPr>
      </w:pPr>
    </w:p>
    <w:p w14:paraId="0F674697" w14:textId="17EDAC75" w:rsidR="008321BA" w:rsidRPr="003C6E6A" w:rsidRDefault="00713FEC" w:rsidP="00E77D1D">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En 2015, </w:t>
      </w:r>
      <w:r w:rsidR="003D74F1" w:rsidRPr="003C6E6A">
        <w:rPr>
          <w:rFonts w:asciiTheme="minorHAnsi" w:hAnsiTheme="minorHAnsi" w:cstheme="minorHAnsi"/>
          <w:sz w:val="22"/>
          <w:szCs w:val="22"/>
        </w:rPr>
        <w:t xml:space="preserve">Diray </w:t>
      </w:r>
      <w:r w:rsidR="005E101C" w:rsidRPr="003C6E6A">
        <w:rPr>
          <w:rFonts w:asciiTheme="minorHAnsi" w:hAnsiTheme="minorHAnsi" w:cstheme="minorHAnsi"/>
          <w:sz w:val="22"/>
          <w:szCs w:val="22"/>
        </w:rPr>
        <w:t>et al.</w:t>
      </w:r>
      <w:r w:rsidR="00BD1674"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&lt;EndNote&gt;&lt;Cite&gt;&lt;Author&gt;Diray-Arce&lt;/Author&gt;&lt;Year&gt;2015&lt;/Year&gt;&lt;IDText&gt;Transcriptome assembly, profiling and differential gene expression analysis of the halophyte Suaeda fruticosa provides insights into salt tolerance&lt;/IDText&gt;&lt;DisplayText&gt;&lt;style face="superscript"&gt;147&lt;/style&gt;&lt;/DisplayText&gt;&lt;record&gt;&lt;dates&gt;&lt;pub-dates&gt;&lt;date&gt;May&lt;/date&gt;&lt;/pub-dates&gt;&lt;year&gt;2015&lt;/year&gt;&lt;/dates&gt;&lt;urls&gt;&lt;related-urls&gt;&lt;url&gt;&amp;lt;Go to ISI&amp;gt;://WOS:000353938800005&lt;/url&gt;&lt;/related-urls&gt;&lt;/urls&gt;&lt;isbn&gt;1471-2164&lt;/isbn&gt;&lt;titles&gt;&lt;title&gt;Transcriptome assembly, profiling and differential gene expression analysis of the halophyte Suaeda fruticosa provides insights into salt tolerance&lt;/title&gt;&lt;secondary-title&gt;Bmc Genomics&lt;/secondary-title&gt;&lt;/titles&gt;&lt;contributors&gt;&lt;authors&gt;&lt;author&gt;Diray-Arce, J.&lt;/author&gt;&lt;author&gt;Clement, M.&lt;/author&gt;&lt;author&gt;Gul, B.&lt;/author&gt;&lt;author&gt;Khan, M. A.&lt;/author&gt;&lt;author&gt;Nielsen, B. L.&lt;/author&gt;&lt;/authors&gt;&lt;/contributors&gt;&lt;custom7&gt;353&lt;/custom7&gt;&lt;added-date format="utc"&gt;1455669179&lt;/added-date&gt;&lt;ref-type name="Journal Article"&gt;17&lt;/ref-type&gt;&lt;rec-number&gt;162&lt;/rec-number&gt;&lt;last-updated-date format="utc"&gt;1455669179&lt;/last-updated-date&gt;&lt;accession-num&gt;WOS:000353938800005&lt;/accession-num&gt;&lt;electronic-resource-num&gt;10.1186/s12864-015-1553-x&lt;/electronic-resource-num&gt;&lt;volume&gt;16&lt;/volume&gt;&lt;/record&gt;&lt;/Cite&gt;&lt;/EndNote&gt;</w:instrText>
      </w:r>
      <w:r w:rsidR="00BD1674"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147</w:t>
      </w:r>
      <w:r w:rsidR="00BD1674" w:rsidRPr="003C6E6A">
        <w:rPr>
          <w:rFonts w:asciiTheme="minorHAnsi" w:hAnsiTheme="minorHAnsi" w:cstheme="minorHAnsi"/>
          <w:sz w:val="22"/>
          <w:szCs w:val="22"/>
        </w:rPr>
        <w:fldChar w:fldCharType="end"/>
      </w:r>
      <w:r w:rsidR="005E101C" w:rsidRPr="003C6E6A">
        <w:rPr>
          <w:rFonts w:asciiTheme="minorHAnsi" w:hAnsiTheme="minorHAnsi" w:cstheme="minorHAnsi"/>
          <w:sz w:val="22"/>
          <w:szCs w:val="22"/>
        </w:rPr>
        <w:t>,</w:t>
      </w:r>
      <w:r w:rsidR="003D74F1" w:rsidRPr="003C6E6A">
        <w:rPr>
          <w:rFonts w:asciiTheme="minorHAnsi" w:hAnsiTheme="minorHAnsi" w:cstheme="minorHAnsi"/>
          <w:sz w:val="22"/>
          <w:szCs w:val="22"/>
        </w:rPr>
        <w:t xml:space="preserve"> </w:t>
      </w:r>
      <w:r w:rsidR="008321BA" w:rsidRPr="003C6E6A">
        <w:rPr>
          <w:rFonts w:asciiTheme="minorHAnsi" w:hAnsiTheme="minorHAnsi" w:cstheme="minorHAnsi"/>
          <w:sz w:val="22"/>
          <w:szCs w:val="22"/>
        </w:rPr>
        <w:t>c</w:t>
      </w:r>
      <w:r w:rsidR="00C21207" w:rsidRPr="003C6E6A">
        <w:rPr>
          <w:rFonts w:asciiTheme="minorHAnsi" w:hAnsiTheme="minorHAnsi" w:cstheme="minorHAnsi"/>
          <w:sz w:val="22"/>
          <w:szCs w:val="22"/>
        </w:rPr>
        <w:t xml:space="preserve">aracterizaron el transcriptoma de </w:t>
      </w:r>
      <w:r w:rsidR="00E746A0" w:rsidRPr="003C6E6A">
        <w:rPr>
          <w:rFonts w:asciiTheme="minorHAnsi" w:hAnsiTheme="minorHAnsi" w:cstheme="minorHAnsi"/>
          <w:i/>
          <w:sz w:val="22"/>
          <w:szCs w:val="22"/>
        </w:rPr>
        <w:t>Suaeda</w:t>
      </w:r>
      <w:r w:rsidR="00C21207" w:rsidRPr="003C6E6A">
        <w:rPr>
          <w:rFonts w:asciiTheme="minorHAnsi" w:hAnsiTheme="minorHAnsi" w:cstheme="minorHAnsi"/>
          <w:i/>
          <w:sz w:val="22"/>
          <w:szCs w:val="22"/>
        </w:rPr>
        <w:t xml:space="preserve"> fruticosa</w:t>
      </w:r>
      <w:r w:rsidR="00DE17B9" w:rsidRPr="003C6E6A">
        <w:rPr>
          <w:rFonts w:asciiTheme="minorHAnsi" w:hAnsiTheme="minorHAnsi" w:cstheme="minorHAnsi"/>
          <w:sz w:val="22"/>
          <w:szCs w:val="22"/>
        </w:rPr>
        <w:t xml:space="preserve"> </w:t>
      </w:r>
      <w:r w:rsidR="008321BA" w:rsidRPr="003C6E6A">
        <w:rPr>
          <w:rFonts w:asciiTheme="minorHAnsi" w:hAnsiTheme="minorHAnsi" w:cstheme="minorHAnsi"/>
          <w:sz w:val="22"/>
          <w:szCs w:val="22"/>
        </w:rPr>
        <w:t xml:space="preserve">con el objetivo de identificar los </w:t>
      </w:r>
      <w:r w:rsidR="003D74F1" w:rsidRPr="003C6E6A">
        <w:rPr>
          <w:rFonts w:asciiTheme="minorHAnsi" w:hAnsiTheme="minorHAnsi" w:cstheme="minorHAnsi"/>
          <w:sz w:val="22"/>
          <w:szCs w:val="22"/>
        </w:rPr>
        <w:t>genes relacionados con funciones celulares</w:t>
      </w:r>
      <w:r w:rsidR="00C21207" w:rsidRPr="003C6E6A">
        <w:rPr>
          <w:rFonts w:asciiTheme="minorHAnsi" w:hAnsiTheme="minorHAnsi" w:cstheme="minorHAnsi"/>
          <w:sz w:val="22"/>
          <w:szCs w:val="22"/>
        </w:rPr>
        <w:t xml:space="preserve"> en respuesta a altas concentraciones de estrés salino</w:t>
      </w:r>
      <w:r w:rsidR="008321BA" w:rsidRPr="003C6E6A">
        <w:rPr>
          <w:rFonts w:asciiTheme="minorHAnsi" w:hAnsiTheme="minorHAnsi" w:cstheme="minorHAnsi"/>
          <w:sz w:val="22"/>
          <w:szCs w:val="22"/>
        </w:rPr>
        <w:t xml:space="preserve">. El estudio utilizó una tecnología de secuenciación de alto rendimiento seguida por la construcción del ensamblaje de </w:t>
      </w:r>
      <w:r w:rsidR="008321BA" w:rsidRPr="003C6E6A">
        <w:rPr>
          <w:rFonts w:asciiTheme="minorHAnsi" w:hAnsiTheme="minorHAnsi" w:cstheme="minorHAnsi"/>
          <w:i/>
          <w:sz w:val="22"/>
          <w:szCs w:val="22"/>
        </w:rPr>
        <w:t xml:space="preserve">novo </w:t>
      </w:r>
      <w:r w:rsidR="008321BA" w:rsidRPr="003C6E6A">
        <w:rPr>
          <w:rFonts w:asciiTheme="minorHAnsi" w:hAnsiTheme="minorHAnsi" w:cstheme="minorHAnsi"/>
          <w:sz w:val="22"/>
          <w:szCs w:val="22"/>
        </w:rPr>
        <w:t>del transcriptoma y su respectivo análisis</w:t>
      </w:r>
      <w:r w:rsidR="00963421" w:rsidRPr="003C6E6A">
        <w:rPr>
          <w:rFonts w:asciiTheme="minorHAnsi" w:hAnsiTheme="minorHAnsi" w:cstheme="minorHAnsi"/>
          <w:sz w:val="22"/>
          <w:szCs w:val="22"/>
        </w:rPr>
        <w:t xml:space="preserve">. Como resultado </w:t>
      </w:r>
      <w:r w:rsidR="00723EB9" w:rsidRPr="003C6E6A">
        <w:rPr>
          <w:rFonts w:asciiTheme="minorHAnsi" w:hAnsiTheme="minorHAnsi" w:cstheme="minorHAnsi"/>
          <w:sz w:val="22"/>
          <w:szCs w:val="22"/>
        </w:rPr>
        <w:t xml:space="preserve">del análisis bioinformático, </w:t>
      </w:r>
      <w:r w:rsidR="00963421" w:rsidRPr="003C6E6A">
        <w:rPr>
          <w:rFonts w:asciiTheme="minorHAnsi" w:hAnsiTheme="minorHAnsi" w:cstheme="minorHAnsi"/>
          <w:sz w:val="22"/>
          <w:szCs w:val="22"/>
        </w:rPr>
        <w:t xml:space="preserve">identificaron genes potenciales involucrados en la tolerancia a la salinidad en </w:t>
      </w:r>
      <w:r w:rsidR="00963421" w:rsidRPr="003C6E6A">
        <w:rPr>
          <w:rFonts w:asciiTheme="minorHAnsi" w:hAnsiTheme="minorHAnsi" w:cstheme="minorHAnsi"/>
          <w:i/>
          <w:sz w:val="22"/>
          <w:szCs w:val="22"/>
        </w:rPr>
        <w:t>S. fruticosa</w:t>
      </w:r>
      <w:r w:rsidR="00DE17B9" w:rsidRPr="003C6E6A">
        <w:rPr>
          <w:rFonts w:asciiTheme="minorHAnsi" w:hAnsiTheme="minorHAnsi" w:cstheme="minorHAnsi"/>
          <w:i/>
          <w:sz w:val="22"/>
          <w:szCs w:val="22"/>
        </w:rPr>
        <w:t xml:space="preserve"> </w:t>
      </w:r>
      <w:r w:rsidR="00963421" w:rsidRPr="003C6E6A">
        <w:rPr>
          <w:rFonts w:asciiTheme="minorHAnsi" w:hAnsiTheme="minorHAnsi" w:cstheme="minorHAnsi"/>
          <w:sz w:val="22"/>
          <w:szCs w:val="22"/>
        </w:rPr>
        <w:t xml:space="preserve">y proporcionaron un ensamble de referencia que puede servir para el estudio de otras halófitas suculentas. </w:t>
      </w:r>
    </w:p>
    <w:p w14:paraId="080BBC91" w14:textId="77777777" w:rsidR="008A7FFD" w:rsidRPr="003C6E6A" w:rsidRDefault="008A7FFD" w:rsidP="00E77D1D">
      <w:pPr>
        <w:spacing w:after="0"/>
        <w:jc w:val="both"/>
        <w:rPr>
          <w:rFonts w:asciiTheme="minorHAnsi" w:hAnsiTheme="minorHAnsi" w:cstheme="minorHAnsi"/>
          <w:sz w:val="22"/>
          <w:szCs w:val="22"/>
        </w:rPr>
      </w:pPr>
    </w:p>
    <w:p w14:paraId="454DB282" w14:textId="3D32A533" w:rsidR="00B95963" w:rsidRPr="003C6E6A" w:rsidRDefault="001A3510" w:rsidP="00E77D1D">
      <w:pPr>
        <w:spacing w:after="0"/>
        <w:jc w:val="both"/>
        <w:rPr>
          <w:rFonts w:asciiTheme="minorHAnsi" w:hAnsiTheme="minorHAnsi" w:cstheme="minorHAnsi"/>
          <w:sz w:val="22"/>
          <w:szCs w:val="22"/>
        </w:rPr>
      </w:pPr>
      <w:r w:rsidRPr="003C6E6A">
        <w:rPr>
          <w:rFonts w:asciiTheme="minorHAnsi" w:hAnsiTheme="minorHAnsi" w:cstheme="minorHAnsi"/>
          <w:sz w:val="22"/>
          <w:szCs w:val="22"/>
        </w:rPr>
        <w:t>En el siguiente año,</w:t>
      </w:r>
      <w:r w:rsidR="003D74F1" w:rsidRPr="003C6E6A">
        <w:rPr>
          <w:rFonts w:asciiTheme="minorHAnsi" w:hAnsiTheme="minorHAnsi" w:cstheme="minorHAnsi"/>
          <w:sz w:val="22"/>
          <w:szCs w:val="22"/>
        </w:rPr>
        <w:t xml:space="preserve"> Skor</w:t>
      </w:r>
      <w:r w:rsidRPr="003C6E6A">
        <w:rPr>
          <w:rFonts w:asciiTheme="minorHAnsi" w:hAnsiTheme="minorHAnsi" w:cstheme="minorHAnsi"/>
          <w:sz w:val="22"/>
          <w:szCs w:val="22"/>
        </w:rPr>
        <w:t xml:space="preserve">upa </w:t>
      </w:r>
      <w:r w:rsidR="005E101C" w:rsidRPr="003C6E6A">
        <w:rPr>
          <w:rFonts w:asciiTheme="minorHAnsi" w:hAnsiTheme="minorHAnsi" w:cstheme="minorHAnsi"/>
          <w:sz w:val="22"/>
          <w:szCs w:val="22"/>
        </w:rPr>
        <w:t>et al.</w:t>
      </w:r>
      <w:r w:rsidR="00BD1674"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&lt;EndNote&gt;&lt;Cite&gt;&lt;Author&gt;Skorupa&lt;/Author&gt;&lt;Year&gt;2016&lt;/Year&gt;&lt;IDText&gt;Transcriptomic profiling of the salt stress response in excised leaves of the halophyte Beta vulgaris ssp maritima&lt;/IDText&gt;&lt;DisplayText&gt;&lt;style face="superscript"&gt;148&lt;/style&gt;&lt;/DisplayText&gt;&lt;record&gt;&lt;dates&gt;&lt;pub-dates&gt;&lt;date&gt;Feb&lt;/date&gt;&lt;/pub-dates&gt;&lt;year&gt;2016&lt;/year&gt;&lt;/dates&gt;&lt;urls&gt;&lt;related-urls&gt;&lt;url&gt;&amp;lt;Go to ISI&amp;gt;://WOS:000368954400006&lt;/url&gt;&lt;/related-urls&gt;&lt;/urls&gt;&lt;isbn&gt;0168-9452&lt;/isbn&gt;&lt;titles&gt;&lt;title&gt;Transcriptomic profiling of the salt stress response in excised leaves of the halophyte Beta vulgaris ssp maritima&lt;/title&gt;&lt;secondary-title&gt;Plant Science&lt;/secondary-title&gt;&lt;/titles&gt;&lt;pages&gt;56-70&lt;/pages&gt;&lt;contributors&gt;&lt;authors&gt;&lt;author&gt;Skorupa, M.&lt;/author&gt;&lt;author&gt;Golebiewski, M.&lt;/author&gt;&lt;author&gt;Domagalski, K.&lt;/author&gt;&lt;author&gt;Kurnik, K.&lt;/author&gt;&lt;author&gt;Abu Nahia, K.&lt;/author&gt;&lt;author&gt;Zloch, M.&lt;/author&gt;&lt;author&gt;Tretyn, A.&lt;/author&gt;&lt;author&gt;Tyburski, J.&lt;/author&gt;&lt;/authors&gt;&lt;/contributors&gt;&lt;added-date format="utc"&gt;1612907113&lt;/added-date&gt;&lt;ref-type name="Journal Article"&gt;17&lt;/ref-type&gt;&lt;rec-number&gt;462&lt;/rec-number&gt;&lt;last-updated-date format="utc"&gt;1612907113&lt;/last-updated-date&gt;&lt;accession-num&gt;WOS:000368954400006&lt;/accession-num&gt;&lt;electronic-resource-num&gt;10.1016/j.plantsci.2015.11.007&lt;/electronic-resource-num&gt;&lt;volume&gt;243&lt;/volume&gt;&lt;/record&gt;&lt;/Cite&gt;&lt;/EndNote&gt;</w:instrText>
      </w:r>
      <w:r w:rsidR="00BD1674"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148</w:t>
      </w:r>
      <w:r w:rsidR="00BD1674" w:rsidRPr="003C6E6A">
        <w:rPr>
          <w:rFonts w:asciiTheme="minorHAnsi" w:hAnsiTheme="minorHAnsi" w:cstheme="minorHAnsi"/>
          <w:sz w:val="22"/>
          <w:szCs w:val="22"/>
        </w:rPr>
        <w:fldChar w:fldCharType="end"/>
      </w:r>
      <w:r w:rsidR="005E101C" w:rsidRPr="003C6E6A">
        <w:rPr>
          <w:rFonts w:asciiTheme="minorHAnsi" w:hAnsiTheme="minorHAnsi" w:cstheme="minorHAnsi"/>
          <w:sz w:val="22"/>
          <w:szCs w:val="22"/>
        </w:rPr>
        <w:t>,</w:t>
      </w:r>
      <w:r w:rsidR="003D74F1" w:rsidRPr="003C6E6A">
        <w:rPr>
          <w:rFonts w:asciiTheme="minorHAnsi" w:hAnsiTheme="minorHAnsi" w:cstheme="minorHAnsi"/>
          <w:sz w:val="22"/>
          <w:szCs w:val="22"/>
        </w:rPr>
        <w:t xml:space="preserve"> encontraron importantes</w:t>
      </w:r>
      <w:r w:rsidR="00793A65" w:rsidRPr="003C6E6A">
        <w:rPr>
          <w:rFonts w:asciiTheme="minorHAnsi" w:hAnsiTheme="minorHAnsi" w:cstheme="minorHAnsi"/>
          <w:sz w:val="22"/>
          <w:szCs w:val="22"/>
        </w:rPr>
        <w:t xml:space="preserve"> características </w:t>
      </w:r>
      <w:r w:rsidR="00F43F7F" w:rsidRPr="003C6E6A">
        <w:rPr>
          <w:rFonts w:asciiTheme="minorHAnsi" w:hAnsiTheme="minorHAnsi" w:cstheme="minorHAnsi"/>
          <w:sz w:val="22"/>
          <w:szCs w:val="22"/>
        </w:rPr>
        <w:t>adaptativas</w:t>
      </w:r>
      <w:r w:rsidR="00793A65" w:rsidRPr="003C6E6A">
        <w:rPr>
          <w:rFonts w:asciiTheme="minorHAnsi" w:hAnsiTheme="minorHAnsi" w:cstheme="minorHAnsi"/>
          <w:sz w:val="22"/>
          <w:szCs w:val="22"/>
        </w:rPr>
        <w:t xml:space="preserve"> en el</w:t>
      </w:r>
      <w:r w:rsidR="003D74F1" w:rsidRPr="003C6E6A">
        <w:rPr>
          <w:rFonts w:asciiTheme="minorHAnsi" w:hAnsiTheme="minorHAnsi" w:cstheme="minorHAnsi"/>
          <w:sz w:val="22"/>
          <w:szCs w:val="22"/>
        </w:rPr>
        <w:t xml:space="preserve"> </w:t>
      </w:r>
      <w:r w:rsidR="00E746A0" w:rsidRPr="003C6E6A">
        <w:rPr>
          <w:rFonts w:asciiTheme="minorHAnsi" w:hAnsiTheme="minorHAnsi" w:cstheme="minorHAnsi"/>
          <w:sz w:val="22"/>
          <w:szCs w:val="22"/>
        </w:rPr>
        <w:t>transcriptoma</w:t>
      </w:r>
      <w:r w:rsidR="003D74F1" w:rsidRPr="003C6E6A">
        <w:rPr>
          <w:rFonts w:asciiTheme="minorHAnsi" w:hAnsiTheme="minorHAnsi" w:cstheme="minorHAnsi"/>
          <w:sz w:val="22"/>
          <w:szCs w:val="22"/>
        </w:rPr>
        <w:t xml:space="preserve"> </w:t>
      </w:r>
      <w:r w:rsidRPr="003C6E6A">
        <w:rPr>
          <w:rFonts w:asciiTheme="minorHAnsi" w:hAnsiTheme="minorHAnsi" w:cstheme="minorHAnsi"/>
          <w:sz w:val="22"/>
          <w:szCs w:val="22"/>
        </w:rPr>
        <w:t xml:space="preserve">de la planta </w:t>
      </w:r>
      <w:r w:rsidR="00E746A0" w:rsidRPr="003C6E6A">
        <w:rPr>
          <w:rFonts w:asciiTheme="minorHAnsi" w:hAnsiTheme="minorHAnsi" w:cstheme="minorHAnsi"/>
          <w:sz w:val="22"/>
          <w:szCs w:val="22"/>
        </w:rPr>
        <w:t>haloresistentes</w:t>
      </w:r>
      <w:r w:rsidRPr="003C6E6A">
        <w:rPr>
          <w:rFonts w:asciiTheme="minorHAnsi" w:hAnsiTheme="minorHAnsi" w:cstheme="minorHAnsi"/>
          <w:sz w:val="22"/>
          <w:szCs w:val="22"/>
        </w:rPr>
        <w:t xml:space="preserve"> </w:t>
      </w:r>
      <w:r w:rsidR="00793A65" w:rsidRPr="003C6E6A">
        <w:rPr>
          <w:rFonts w:asciiTheme="minorHAnsi" w:hAnsiTheme="minorHAnsi" w:cstheme="minorHAnsi"/>
          <w:i/>
          <w:sz w:val="22"/>
          <w:szCs w:val="22"/>
        </w:rPr>
        <w:t xml:space="preserve">Beta vulgaris </w:t>
      </w:r>
      <w:r w:rsidR="00793A65" w:rsidRPr="003C6E6A">
        <w:rPr>
          <w:rFonts w:asciiTheme="minorHAnsi" w:hAnsiTheme="minorHAnsi" w:cstheme="minorHAnsi"/>
          <w:sz w:val="22"/>
          <w:szCs w:val="22"/>
        </w:rPr>
        <w:t xml:space="preserve">ssp. Marítima, al estrés salino agudo. </w:t>
      </w:r>
      <w:r w:rsidR="00E84220" w:rsidRPr="003C6E6A">
        <w:rPr>
          <w:rFonts w:asciiTheme="minorHAnsi" w:hAnsiTheme="minorHAnsi" w:cstheme="minorHAnsi"/>
          <w:sz w:val="22"/>
          <w:szCs w:val="22"/>
        </w:rPr>
        <w:t xml:space="preserve">La secuenciación fue realizada utilizando la Illumina MiSeq, con la que se generó las bibliotecas para la condición control y para las condiciones media y alta salinidad. </w:t>
      </w:r>
      <w:r w:rsidR="005769A3" w:rsidRPr="003C6E6A">
        <w:rPr>
          <w:rFonts w:asciiTheme="minorHAnsi" w:hAnsiTheme="minorHAnsi" w:cstheme="minorHAnsi"/>
          <w:sz w:val="22"/>
          <w:szCs w:val="22"/>
        </w:rPr>
        <w:t xml:space="preserve">Los investigadores encontraron </w:t>
      </w:r>
      <w:r w:rsidR="00252A02" w:rsidRPr="003C6E6A">
        <w:rPr>
          <w:rFonts w:asciiTheme="minorHAnsi" w:hAnsiTheme="minorHAnsi" w:cstheme="minorHAnsi"/>
          <w:sz w:val="22"/>
          <w:szCs w:val="22"/>
        </w:rPr>
        <w:t xml:space="preserve">genes expresados diferencialmente que se encuentran relacionados con varias funciones celulares, como el transporte de membranas, la osmoprotección, el acompañamiento molecular, el metabolismo redox o la síntesis de </w:t>
      </w:r>
      <w:r w:rsidR="00252A02" w:rsidRPr="003C6E6A">
        <w:rPr>
          <w:rFonts w:asciiTheme="minorHAnsi" w:hAnsiTheme="minorHAnsi" w:cstheme="minorHAnsi"/>
          <w:sz w:val="22"/>
          <w:szCs w:val="22"/>
        </w:rPr>
        <w:lastRenderedPageBreak/>
        <w:t>proteínas y genes relacionados con la fijación fotosintética del carbono, la biogénesis de los ribosomas, la formación de paredes celulares y la expansión de la pared celular. Además, varias transcripciones novedosas y no descritas respondieron a la salinidad en l</w:t>
      </w:r>
      <w:r w:rsidR="006C186E" w:rsidRPr="003C6E6A">
        <w:rPr>
          <w:rFonts w:asciiTheme="minorHAnsi" w:hAnsiTheme="minorHAnsi" w:cstheme="minorHAnsi"/>
          <w:sz w:val="22"/>
          <w:szCs w:val="22"/>
        </w:rPr>
        <w:t>as hoj</w:t>
      </w:r>
      <w:r w:rsidR="006757F3" w:rsidRPr="003C6E6A">
        <w:rPr>
          <w:rFonts w:asciiTheme="minorHAnsi" w:hAnsiTheme="minorHAnsi" w:cstheme="minorHAnsi"/>
          <w:sz w:val="22"/>
          <w:szCs w:val="22"/>
        </w:rPr>
        <w:t>as de la remolacha marina</w:t>
      </w:r>
      <w:r w:rsidR="006C186E" w:rsidRPr="003C6E6A">
        <w:rPr>
          <w:rFonts w:asciiTheme="minorHAnsi" w:hAnsiTheme="minorHAnsi" w:cstheme="minorHAnsi"/>
          <w:sz w:val="22"/>
          <w:szCs w:val="22"/>
        </w:rPr>
        <w:t>.</w:t>
      </w:r>
    </w:p>
    <w:p w14:paraId="50C60908" w14:textId="77777777" w:rsidR="006C186E" w:rsidRPr="003C6E6A" w:rsidRDefault="006C186E" w:rsidP="00CB723B">
      <w:pPr>
        <w:shd w:val="clear" w:color="auto" w:fill="FFFFFF" w:themeFill="background1"/>
        <w:spacing w:after="0"/>
        <w:jc w:val="both"/>
        <w:rPr>
          <w:rFonts w:asciiTheme="minorHAnsi" w:hAnsiTheme="minorHAnsi" w:cstheme="minorHAnsi"/>
          <w:sz w:val="22"/>
          <w:szCs w:val="22"/>
        </w:rPr>
      </w:pPr>
    </w:p>
    <w:p w14:paraId="58554FA5" w14:textId="28A56A27" w:rsidR="001C7C06" w:rsidRPr="003C6E6A" w:rsidRDefault="00252A02" w:rsidP="00CB723B">
      <w:pPr>
        <w:shd w:val="clear" w:color="auto" w:fill="FFFFFF" w:themeFill="background1"/>
        <w:spacing w:after="0"/>
        <w:jc w:val="both"/>
        <w:rPr>
          <w:rFonts w:asciiTheme="minorHAnsi" w:hAnsiTheme="minorHAnsi" w:cstheme="minorHAnsi"/>
          <w:sz w:val="22"/>
          <w:szCs w:val="22"/>
        </w:rPr>
      </w:pPr>
      <w:r w:rsidRPr="003C6E6A">
        <w:rPr>
          <w:rFonts w:asciiTheme="minorHAnsi" w:hAnsiTheme="minorHAnsi" w:cstheme="minorHAnsi"/>
          <w:sz w:val="22"/>
          <w:szCs w:val="22"/>
        </w:rPr>
        <w:t>R</w:t>
      </w:r>
      <w:r w:rsidR="00F43F7F" w:rsidRPr="003C6E6A">
        <w:rPr>
          <w:rFonts w:asciiTheme="minorHAnsi" w:hAnsiTheme="minorHAnsi" w:cstheme="minorHAnsi"/>
          <w:sz w:val="22"/>
          <w:szCs w:val="22"/>
        </w:rPr>
        <w:t xml:space="preserve">ecientemente Massumeh </w:t>
      </w:r>
      <w:r w:rsidR="005E101C" w:rsidRPr="003C6E6A">
        <w:rPr>
          <w:rFonts w:asciiTheme="minorHAnsi" w:hAnsiTheme="minorHAnsi" w:cstheme="minorHAnsi"/>
          <w:sz w:val="22"/>
          <w:szCs w:val="22"/>
        </w:rPr>
        <w:t>et al.</w:t>
      </w:r>
      <w:r w:rsidR="00BD1674"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&lt;EndNote&gt;&lt;Cite&gt;&lt;Author&gt;Aliakbari&lt;/Author&gt;&lt;Year&gt;2021&lt;/Year&gt;&lt;IDText&gt;RNA-seq Transcriptome Profiling of the Halophyte Salicornia persica in Response to Salinity&lt;/IDText&gt;&lt;DisplayText&gt;&lt;style face="superscript"&gt;149&lt;/style&gt;&lt;/DisplayText&gt;&lt;record&gt;&lt;dates&gt;&lt;pub-dates&gt;&lt;date&gt;Apr&lt;/date&gt;&lt;/pub-dates&gt;&lt;year&gt;2021&lt;/year&gt;&lt;/dates&gt;&lt;urls&gt;&lt;related-urls&gt;&lt;url&gt;&amp;lt;Go to ISI&amp;gt;://WOS:000531750000003&lt;/url&gt;&lt;/related-urls&gt;&lt;/urls&gt;&lt;isbn&gt;0721-7595&lt;/isbn&gt;&lt;titles&gt;&lt;title&gt;RNA-seq Transcriptome Profiling of the Halophyte Salicornia persica in Response to Salinity&lt;/title&gt;&lt;secondary-title&gt;Journal of Plant Growth Regulation&lt;/secondary-title&gt;&lt;/titles&gt;&lt;pages&gt;707-721&lt;/pages&gt;&lt;number&gt;2&lt;/number&gt;&lt;contributors&gt;&lt;authors&gt;&lt;author&gt;Aliakbari, M.&lt;/author&gt;&lt;author&gt;Razi, H.&lt;/author&gt;&lt;author&gt;Alemzadeh, A.&lt;/author&gt;&lt;author&gt;Tavakol, E.&lt;/author&gt;&lt;/authors&gt;&lt;/contributors&gt;&lt;added-date format="utc"&gt;1621646830&lt;/added-date&gt;&lt;ref-type name="Journal Article"&gt;17&lt;/ref-type&gt;&lt;rec-number&gt;499&lt;/rec-number&gt;&lt;last-updated-date format="utc"&gt;1621646830&lt;/last-updated-date&gt;&lt;accession-num&gt;WOS:000531750000003&lt;/accession-num&gt;&lt;electronic-resource-num&gt;10.1007/s00344-020-10134-z&lt;/electronic-resource-num&gt;&lt;volume&gt;40&lt;/volume&gt;&lt;/record&gt;&lt;/Cite&gt;&lt;/EndNote&gt;</w:instrText>
      </w:r>
      <w:r w:rsidR="00BD1674"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149</w:t>
      </w:r>
      <w:r w:rsidR="00BD1674" w:rsidRPr="003C6E6A">
        <w:rPr>
          <w:rFonts w:asciiTheme="minorHAnsi" w:hAnsiTheme="minorHAnsi" w:cstheme="minorHAnsi"/>
          <w:sz w:val="22"/>
          <w:szCs w:val="22"/>
        </w:rPr>
        <w:fldChar w:fldCharType="end"/>
      </w:r>
      <w:r w:rsidR="005E101C" w:rsidRPr="003C6E6A">
        <w:rPr>
          <w:rFonts w:asciiTheme="minorHAnsi" w:hAnsiTheme="minorHAnsi" w:cstheme="minorHAnsi"/>
          <w:sz w:val="22"/>
          <w:szCs w:val="22"/>
        </w:rPr>
        <w:t>,</w:t>
      </w:r>
      <w:r w:rsidRPr="003C6E6A">
        <w:rPr>
          <w:rFonts w:asciiTheme="minorHAnsi" w:hAnsiTheme="minorHAnsi" w:cstheme="minorHAnsi"/>
          <w:sz w:val="22"/>
          <w:szCs w:val="22"/>
        </w:rPr>
        <w:t xml:space="preserve"> </w:t>
      </w:r>
      <w:r w:rsidR="0047165B" w:rsidRPr="003C6E6A">
        <w:rPr>
          <w:rFonts w:asciiTheme="minorHAnsi" w:hAnsiTheme="minorHAnsi" w:cstheme="minorHAnsi"/>
          <w:sz w:val="22"/>
          <w:szCs w:val="22"/>
        </w:rPr>
        <w:t xml:space="preserve">estudiaron la planta </w:t>
      </w:r>
      <w:r w:rsidR="00E746A0" w:rsidRPr="003C6E6A">
        <w:rPr>
          <w:rFonts w:asciiTheme="minorHAnsi" w:hAnsiTheme="minorHAnsi" w:cstheme="minorHAnsi"/>
          <w:sz w:val="22"/>
          <w:szCs w:val="22"/>
        </w:rPr>
        <w:t>halófita</w:t>
      </w:r>
      <w:r w:rsidR="0047165B" w:rsidRPr="003C6E6A">
        <w:rPr>
          <w:rFonts w:asciiTheme="minorHAnsi" w:hAnsiTheme="minorHAnsi" w:cstheme="minorHAnsi"/>
          <w:sz w:val="22"/>
          <w:szCs w:val="22"/>
        </w:rPr>
        <w:t xml:space="preserve"> </w:t>
      </w:r>
      <w:r w:rsidR="0047165B" w:rsidRPr="003C6E6A">
        <w:rPr>
          <w:rFonts w:asciiTheme="minorHAnsi" w:hAnsiTheme="minorHAnsi" w:cstheme="minorHAnsi"/>
          <w:i/>
          <w:sz w:val="22"/>
          <w:szCs w:val="22"/>
        </w:rPr>
        <w:t xml:space="preserve">Salicornia </w:t>
      </w:r>
      <w:r w:rsidR="00F43F7F" w:rsidRPr="003C6E6A">
        <w:rPr>
          <w:rFonts w:asciiTheme="minorHAnsi" w:hAnsiTheme="minorHAnsi" w:cstheme="minorHAnsi"/>
          <w:i/>
          <w:sz w:val="22"/>
          <w:szCs w:val="22"/>
        </w:rPr>
        <w:t>persica</w:t>
      </w:r>
      <w:r w:rsidR="0047165B" w:rsidRPr="003C6E6A">
        <w:rPr>
          <w:rFonts w:asciiTheme="minorHAnsi" w:hAnsiTheme="minorHAnsi" w:cstheme="minorHAnsi"/>
          <w:sz w:val="22"/>
          <w:szCs w:val="22"/>
        </w:rPr>
        <w:t xml:space="preserve"> </w:t>
      </w:r>
      <w:r w:rsidR="00F43F7F" w:rsidRPr="003C6E6A">
        <w:rPr>
          <w:rFonts w:asciiTheme="minorHAnsi" w:hAnsiTheme="minorHAnsi" w:cstheme="minorHAnsi"/>
          <w:sz w:val="22"/>
          <w:szCs w:val="22"/>
        </w:rPr>
        <w:t>para investigar los mecanismos moleculares que controlan la adaptación a la salinidad en esta halófita</w:t>
      </w:r>
      <w:r w:rsidR="00E84220" w:rsidRPr="003C6E6A">
        <w:rPr>
          <w:rFonts w:asciiTheme="minorHAnsi" w:hAnsiTheme="minorHAnsi" w:cstheme="minorHAnsi"/>
          <w:sz w:val="22"/>
          <w:szCs w:val="22"/>
        </w:rPr>
        <w:t>. La secuenciación se llevó a cabo con la plataforma Illumina y como es común en este tipo de estudios</w:t>
      </w:r>
      <w:r w:rsidR="007B3BA2">
        <w:rPr>
          <w:rFonts w:asciiTheme="minorHAnsi" w:hAnsiTheme="minorHAnsi" w:cstheme="minorHAnsi"/>
          <w:sz w:val="22"/>
          <w:szCs w:val="22"/>
        </w:rPr>
        <w:t>,</w:t>
      </w:r>
      <w:r w:rsidR="00E84220" w:rsidRPr="003C6E6A">
        <w:rPr>
          <w:rFonts w:asciiTheme="minorHAnsi" w:hAnsiTheme="minorHAnsi" w:cstheme="minorHAnsi"/>
          <w:sz w:val="22"/>
          <w:szCs w:val="22"/>
        </w:rPr>
        <w:t xml:space="preserve"> las bibliotecas generadas corresponden a una condición control o sin estrés y una condición inductora de estrés.</w:t>
      </w:r>
      <w:r w:rsidR="001C7C06" w:rsidRPr="003C6E6A">
        <w:rPr>
          <w:rFonts w:asciiTheme="minorHAnsi" w:hAnsiTheme="minorHAnsi" w:cstheme="minorHAnsi"/>
          <w:sz w:val="22"/>
          <w:szCs w:val="22"/>
        </w:rPr>
        <w:t xml:space="preserve"> Los investigadores reportaron varios factores de transcripción, proteínas quinasas y transportadores. Encontraron genes relacionados que sugirieron la activación de la homeostasis energética y la síntesis de metabolitos primarios juegan un papel clave para la adaptación de la salinidad en </w:t>
      </w:r>
      <w:r w:rsidR="001C7C06" w:rsidRPr="003C6E6A">
        <w:rPr>
          <w:rFonts w:asciiTheme="minorHAnsi" w:hAnsiTheme="minorHAnsi" w:cstheme="minorHAnsi"/>
          <w:i/>
          <w:sz w:val="22"/>
          <w:szCs w:val="22"/>
        </w:rPr>
        <w:t>S. persica</w:t>
      </w:r>
      <w:r w:rsidR="006757F3" w:rsidRPr="003C6E6A">
        <w:rPr>
          <w:rFonts w:asciiTheme="minorHAnsi" w:hAnsiTheme="minorHAnsi" w:cstheme="minorHAnsi"/>
          <w:sz w:val="22"/>
          <w:szCs w:val="22"/>
        </w:rPr>
        <w:t>.</w:t>
      </w:r>
    </w:p>
    <w:p w14:paraId="5BDD61AE" w14:textId="77777777" w:rsidR="007D3C3D" w:rsidRPr="003C6E6A" w:rsidRDefault="007D3C3D" w:rsidP="006C186E">
      <w:pPr>
        <w:shd w:val="clear" w:color="auto" w:fill="FFFFFF" w:themeFill="background1"/>
        <w:spacing w:after="0"/>
        <w:jc w:val="both"/>
        <w:rPr>
          <w:rFonts w:asciiTheme="minorHAnsi" w:hAnsiTheme="minorHAnsi" w:cstheme="minorHAnsi"/>
          <w:sz w:val="22"/>
          <w:szCs w:val="22"/>
        </w:rPr>
      </w:pPr>
    </w:p>
    <w:p w14:paraId="56F929E6" w14:textId="6CE2099C" w:rsidR="004D60DF" w:rsidRPr="003C6E6A" w:rsidRDefault="00723EB9" w:rsidP="006C186E">
      <w:pPr>
        <w:shd w:val="clear" w:color="auto" w:fill="FFFFFF" w:themeFill="background1"/>
        <w:spacing w:after="0"/>
        <w:jc w:val="both"/>
        <w:rPr>
          <w:rFonts w:asciiTheme="minorHAnsi" w:hAnsiTheme="minorHAnsi" w:cstheme="minorHAnsi"/>
          <w:sz w:val="22"/>
          <w:szCs w:val="22"/>
        </w:rPr>
      </w:pPr>
      <w:r w:rsidRPr="003C6E6A">
        <w:rPr>
          <w:rFonts w:asciiTheme="minorHAnsi" w:hAnsiTheme="minorHAnsi" w:cstheme="minorHAnsi"/>
          <w:sz w:val="22"/>
          <w:szCs w:val="22"/>
        </w:rPr>
        <w:t>Estos antecedentes</w:t>
      </w:r>
      <w:r w:rsidR="007D3C3D" w:rsidRPr="003C6E6A">
        <w:rPr>
          <w:rFonts w:asciiTheme="minorHAnsi" w:hAnsiTheme="minorHAnsi" w:cstheme="minorHAnsi"/>
          <w:sz w:val="22"/>
          <w:szCs w:val="22"/>
        </w:rPr>
        <w:t xml:space="preserve"> demuestran el impacto que puede llegar a tener, en diferentes campos de investigación, el combinar dos poderosas herramientas como lo son las técnicas de secuenciación masiva y la bioinformática.</w:t>
      </w:r>
      <w:r w:rsidR="008A7FFD" w:rsidRPr="003C6E6A">
        <w:rPr>
          <w:rFonts w:asciiTheme="minorHAnsi" w:hAnsiTheme="minorHAnsi" w:cstheme="minorHAnsi"/>
          <w:sz w:val="22"/>
          <w:szCs w:val="22"/>
        </w:rPr>
        <w:t xml:space="preserve"> E</w:t>
      </w:r>
      <w:r w:rsidR="00884F42" w:rsidRPr="003C6E6A">
        <w:rPr>
          <w:rFonts w:asciiTheme="minorHAnsi" w:hAnsiTheme="minorHAnsi" w:cstheme="minorHAnsi"/>
          <w:sz w:val="22"/>
          <w:szCs w:val="22"/>
        </w:rPr>
        <w:t xml:space="preserve">stas nuevas técnicas de secuenciación disponibles han </w:t>
      </w:r>
      <w:r w:rsidR="004D60DF" w:rsidRPr="003C6E6A">
        <w:rPr>
          <w:rFonts w:asciiTheme="minorHAnsi" w:hAnsiTheme="minorHAnsi" w:cstheme="minorHAnsi"/>
          <w:sz w:val="22"/>
          <w:szCs w:val="22"/>
        </w:rPr>
        <w:t>facilitado</w:t>
      </w:r>
      <w:r w:rsidR="00884F42" w:rsidRPr="003C6E6A">
        <w:rPr>
          <w:rFonts w:asciiTheme="minorHAnsi" w:hAnsiTheme="minorHAnsi" w:cstheme="minorHAnsi"/>
          <w:sz w:val="22"/>
          <w:szCs w:val="22"/>
        </w:rPr>
        <w:t xml:space="preserve"> información valiosa sobre cómo las plantas halófitas</w:t>
      </w:r>
      <w:r w:rsidR="00E35C38" w:rsidRPr="003C6E6A">
        <w:rPr>
          <w:rFonts w:asciiTheme="minorHAnsi" w:hAnsiTheme="minorHAnsi" w:cstheme="minorHAnsi"/>
          <w:sz w:val="22"/>
          <w:szCs w:val="22"/>
        </w:rPr>
        <w:t xml:space="preserve"> mediante la regulación orquestada de muchos genes, responden, prosperan y sobreviven </w:t>
      </w:r>
      <w:r w:rsidR="00884F42" w:rsidRPr="003C6E6A">
        <w:rPr>
          <w:rFonts w:asciiTheme="minorHAnsi" w:hAnsiTheme="minorHAnsi" w:cstheme="minorHAnsi"/>
          <w:sz w:val="22"/>
          <w:szCs w:val="22"/>
        </w:rPr>
        <w:t>a</w:t>
      </w:r>
      <w:r w:rsidR="00E35C38" w:rsidRPr="003C6E6A">
        <w:rPr>
          <w:rFonts w:asciiTheme="minorHAnsi" w:hAnsiTheme="minorHAnsi" w:cstheme="minorHAnsi"/>
          <w:sz w:val="22"/>
          <w:szCs w:val="22"/>
        </w:rPr>
        <w:t xml:space="preserve"> ambientes que ofrecen diversos tipos de estrés abiótico.</w:t>
      </w:r>
      <w:r w:rsidR="00DE17B9" w:rsidRPr="003C6E6A">
        <w:rPr>
          <w:rFonts w:asciiTheme="minorHAnsi" w:hAnsiTheme="minorHAnsi" w:cstheme="minorHAnsi"/>
          <w:sz w:val="22"/>
          <w:szCs w:val="22"/>
        </w:rPr>
        <w:t xml:space="preserve"> </w:t>
      </w:r>
      <w:r w:rsidR="007300CF" w:rsidRPr="003C6E6A">
        <w:rPr>
          <w:rFonts w:asciiTheme="minorHAnsi" w:hAnsiTheme="minorHAnsi" w:cstheme="minorHAnsi"/>
          <w:sz w:val="22"/>
          <w:szCs w:val="22"/>
        </w:rPr>
        <w:t>Estas</w:t>
      </w:r>
      <w:r w:rsidR="004D60DF" w:rsidRPr="003C6E6A">
        <w:rPr>
          <w:rFonts w:asciiTheme="minorHAnsi" w:hAnsiTheme="minorHAnsi" w:cstheme="minorHAnsi"/>
          <w:sz w:val="22"/>
          <w:szCs w:val="22"/>
        </w:rPr>
        <w:t xml:space="preserve"> metodologías proporcionan información </w:t>
      </w:r>
      <w:r w:rsidR="002E5EB3" w:rsidRPr="003C6E6A">
        <w:rPr>
          <w:rFonts w:asciiTheme="minorHAnsi" w:hAnsiTheme="minorHAnsi" w:cstheme="minorHAnsi"/>
          <w:sz w:val="22"/>
          <w:szCs w:val="22"/>
        </w:rPr>
        <w:t xml:space="preserve">sobre </w:t>
      </w:r>
      <w:r w:rsidR="004D60DF" w:rsidRPr="003C6E6A">
        <w:rPr>
          <w:rFonts w:asciiTheme="minorHAnsi" w:hAnsiTheme="minorHAnsi" w:cstheme="minorHAnsi"/>
          <w:sz w:val="22"/>
          <w:szCs w:val="22"/>
        </w:rPr>
        <w:t xml:space="preserve">las </w:t>
      </w:r>
      <w:r w:rsidR="00E35C38" w:rsidRPr="003C6E6A">
        <w:rPr>
          <w:rFonts w:asciiTheme="minorHAnsi" w:hAnsiTheme="minorHAnsi" w:cstheme="minorHAnsi"/>
          <w:sz w:val="22"/>
          <w:szCs w:val="22"/>
        </w:rPr>
        <w:t>rutas novedos</w:t>
      </w:r>
      <w:r w:rsidR="002E5EB3" w:rsidRPr="003C6E6A">
        <w:rPr>
          <w:rFonts w:asciiTheme="minorHAnsi" w:hAnsiTheme="minorHAnsi" w:cstheme="minorHAnsi"/>
          <w:sz w:val="22"/>
          <w:szCs w:val="22"/>
        </w:rPr>
        <w:t xml:space="preserve">as </w:t>
      </w:r>
      <w:r w:rsidR="007300CF" w:rsidRPr="003C6E6A">
        <w:rPr>
          <w:rFonts w:asciiTheme="minorHAnsi" w:hAnsiTheme="minorHAnsi" w:cstheme="minorHAnsi"/>
          <w:sz w:val="22"/>
          <w:szCs w:val="22"/>
        </w:rPr>
        <w:t xml:space="preserve">inducidas </w:t>
      </w:r>
      <w:r w:rsidR="004D60DF" w:rsidRPr="003C6E6A">
        <w:rPr>
          <w:rFonts w:asciiTheme="minorHAnsi" w:hAnsiTheme="minorHAnsi" w:cstheme="minorHAnsi"/>
          <w:sz w:val="22"/>
          <w:szCs w:val="22"/>
        </w:rPr>
        <w:t>en las plantas</w:t>
      </w:r>
      <w:r w:rsidR="007300CF" w:rsidRPr="003C6E6A">
        <w:rPr>
          <w:rFonts w:asciiTheme="minorHAnsi" w:hAnsiTheme="minorHAnsi" w:cstheme="minorHAnsi"/>
          <w:sz w:val="22"/>
          <w:szCs w:val="22"/>
        </w:rPr>
        <w:t xml:space="preserve"> para </w:t>
      </w:r>
      <w:r w:rsidR="004D60DF" w:rsidRPr="003C6E6A">
        <w:rPr>
          <w:rFonts w:asciiTheme="minorHAnsi" w:hAnsiTheme="minorHAnsi" w:cstheme="minorHAnsi"/>
          <w:sz w:val="22"/>
          <w:szCs w:val="22"/>
        </w:rPr>
        <w:t>posiblemente ser aplicada</w:t>
      </w:r>
      <w:r w:rsidR="007300CF" w:rsidRPr="003C6E6A">
        <w:rPr>
          <w:rFonts w:asciiTheme="minorHAnsi" w:hAnsiTheme="minorHAnsi" w:cstheme="minorHAnsi"/>
          <w:sz w:val="22"/>
          <w:szCs w:val="22"/>
        </w:rPr>
        <w:t>s</w:t>
      </w:r>
      <w:r w:rsidR="00326699" w:rsidRPr="003C6E6A">
        <w:rPr>
          <w:rFonts w:asciiTheme="minorHAnsi" w:hAnsiTheme="minorHAnsi" w:cstheme="minorHAnsi"/>
          <w:sz w:val="22"/>
          <w:szCs w:val="22"/>
        </w:rPr>
        <w:t xml:space="preserve"> en </w:t>
      </w:r>
      <w:r w:rsidR="004D60DF" w:rsidRPr="003C6E6A">
        <w:rPr>
          <w:rFonts w:asciiTheme="minorHAnsi" w:hAnsiTheme="minorHAnsi" w:cstheme="minorHAnsi"/>
          <w:sz w:val="22"/>
          <w:szCs w:val="22"/>
        </w:rPr>
        <w:t>diversos campos de la ciencia como agricultura, farmacéutica, alimentaria, entre otros.</w:t>
      </w:r>
    </w:p>
    <w:p w14:paraId="2FC946A8" w14:textId="77777777" w:rsidR="007300CF" w:rsidRPr="003C6E6A" w:rsidRDefault="007300CF" w:rsidP="008A7FFD">
      <w:pPr>
        <w:shd w:val="clear" w:color="auto" w:fill="FFFFFF" w:themeFill="background1"/>
        <w:jc w:val="both"/>
        <w:rPr>
          <w:rFonts w:asciiTheme="minorHAnsi" w:hAnsiTheme="minorHAnsi" w:cstheme="minorHAnsi"/>
          <w:sz w:val="22"/>
          <w:szCs w:val="22"/>
        </w:rPr>
      </w:pPr>
    </w:p>
    <w:p w14:paraId="57A8564C" w14:textId="74712849" w:rsidR="007300CF" w:rsidRPr="003C6E6A" w:rsidRDefault="007300CF" w:rsidP="007D3C3D">
      <w:pPr>
        <w:shd w:val="clear" w:color="auto" w:fill="FFFFFF" w:themeFill="background1"/>
        <w:jc w:val="both"/>
        <w:rPr>
          <w:rFonts w:asciiTheme="minorHAnsi" w:hAnsiTheme="minorHAnsi" w:cstheme="minorHAnsi"/>
          <w:sz w:val="22"/>
          <w:szCs w:val="22"/>
        </w:rPr>
      </w:pPr>
    </w:p>
    <w:p w14:paraId="34238037" w14:textId="50FA9605" w:rsidR="006C4021" w:rsidRPr="003C6E6A" w:rsidRDefault="006C4021" w:rsidP="007D3C3D">
      <w:pPr>
        <w:shd w:val="clear" w:color="auto" w:fill="FFFFFF" w:themeFill="background1"/>
        <w:jc w:val="both"/>
        <w:rPr>
          <w:rFonts w:asciiTheme="minorHAnsi" w:hAnsiTheme="minorHAnsi" w:cstheme="minorHAnsi"/>
          <w:sz w:val="22"/>
          <w:szCs w:val="22"/>
        </w:rPr>
      </w:pPr>
    </w:p>
    <w:p w14:paraId="385A2811" w14:textId="77777777" w:rsidR="006C4021" w:rsidRPr="003C6E6A" w:rsidRDefault="006C4021" w:rsidP="007D3C3D">
      <w:pPr>
        <w:shd w:val="clear" w:color="auto" w:fill="FFFFFF" w:themeFill="background1"/>
        <w:jc w:val="both"/>
        <w:rPr>
          <w:rFonts w:asciiTheme="minorHAnsi" w:hAnsiTheme="minorHAnsi" w:cstheme="minorHAnsi"/>
          <w:sz w:val="22"/>
          <w:szCs w:val="22"/>
        </w:rPr>
      </w:pPr>
    </w:p>
    <w:p w14:paraId="5F7D1516" w14:textId="3D22E159" w:rsidR="008A7FFD" w:rsidRPr="003C6E6A" w:rsidRDefault="003A435E" w:rsidP="008C3B3B">
      <w:pPr>
        <w:widowControl/>
        <w:rPr>
          <w:rFonts w:asciiTheme="minorHAnsi" w:hAnsiTheme="minorHAnsi" w:cstheme="minorHAnsi"/>
          <w:sz w:val="22"/>
          <w:szCs w:val="22"/>
        </w:rPr>
      </w:pPr>
      <w:r w:rsidRPr="003C6E6A">
        <w:rPr>
          <w:rFonts w:asciiTheme="minorHAnsi" w:hAnsiTheme="minorHAnsi" w:cstheme="minorHAnsi"/>
          <w:sz w:val="22"/>
          <w:szCs w:val="22"/>
        </w:rPr>
        <w:br w:type="page"/>
      </w:r>
    </w:p>
    <w:p w14:paraId="4AA01668" w14:textId="52B16D13" w:rsidR="00BC2185" w:rsidRPr="003C6E6A" w:rsidRDefault="00BC2185" w:rsidP="00BC2185">
      <w:pPr>
        <w:pStyle w:val="Ttulo1"/>
        <w:jc w:val="right"/>
      </w:pPr>
      <w:bookmarkStart w:id="33" w:name="_Toc79959308"/>
      <w:r w:rsidRPr="003C6E6A">
        <w:lastRenderedPageBreak/>
        <w:t>CAP</w:t>
      </w:r>
      <w:r w:rsidR="007B3BA2">
        <w:t>Í</w:t>
      </w:r>
      <w:r w:rsidRPr="003C6E6A">
        <w:t>TULO 3</w:t>
      </w:r>
      <w:bookmarkEnd w:id="33"/>
    </w:p>
    <w:p w14:paraId="5401B384" w14:textId="7BB25C86" w:rsidR="0086064F" w:rsidRPr="003C6E6A" w:rsidRDefault="00D24075" w:rsidP="001E27F2">
      <w:pPr>
        <w:pStyle w:val="Ttulo1"/>
        <w:numPr>
          <w:ilvl w:val="0"/>
          <w:numId w:val="6"/>
        </w:numPr>
      </w:pPr>
      <w:bookmarkStart w:id="34" w:name="_Toc79959309"/>
      <w:r w:rsidRPr="003C6E6A">
        <w:t>PLANTEAMIEN</w:t>
      </w:r>
      <w:r w:rsidR="0086064F" w:rsidRPr="003C6E6A">
        <w:t>TO DE</w:t>
      </w:r>
      <w:r w:rsidR="007B3BA2">
        <w:t>L</w:t>
      </w:r>
      <w:r w:rsidR="0086064F" w:rsidRPr="003C6E6A">
        <w:t xml:space="preserve"> PROBLEMA</w:t>
      </w:r>
      <w:bookmarkEnd w:id="34"/>
      <w:r w:rsidR="0086064F" w:rsidRPr="003C6E6A">
        <w:t xml:space="preserve"> </w:t>
      </w:r>
    </w:p>
    <w:p w14:paraId="6050B335" w14:textId="77777777" w:rsidR="00156F58" w:rsidRPr="003C6E6A" w:rsidRDefault="00156F58" w:rsidP="0099306F">
      <w:pPr>
        <w:jc w:val="both"/>
        <w:rPr>
          <w:rFonts w:asciiTheme="minorHAnsi" w:hAnsiTheme="minorHAnsi" w:cstheme="minorHAnsi"/>
          <w:sz w:val="22"/>
          <w:szCs w:val="22"/>
        </w:rPr>
      </w:pPr>
    </w:p>
    <w:p w14:paraId="12F7D372" w14:textId="6E659AC1" w:rsidR="00050CF1" w:rsidRPr="003C6E6A" w:rsidRDefault="00102EE6" w:rsidP="00044C87">
      <w:pPr>
        <w:jc w:val="both"/>
        <w:rPr>
          <w:rFonts w:asciiTheme="minorHAnsi" w:hAnsiTheme="minorHAnsi" w:cstheme="minorHAnsi"/>
          <w:sz w:val="22"/>
          <w:szCs w:val="22"/>
          <w:lang w:val="es-ES_tradnl"/>
        </w:rPr>
      </w:pPr>
      <w:r w:rsidRPr="003C6E6A">
        <w:rPr>
          <w:rFonts w:asciiTheme="minorHAnsi" w:hAnsiTheme="minorHAnsi" w:cstheme="minorHAnsi"/>
          <w:sz w:val="22"/>
          <w:szCs w:val="22"/>
          <w:lang w:val="es-ES_tradnl"/>
        </w:rPr>
        <w:t xml:space="preserve">El tratamiento efectivo de las aguas </w:t>
      </w:r>
      <w:r w:rsidR="001E2591" w:rsidRPr="003C6E6A">
        <w:rPr>
          <w:rFonts w:asciiTheme="minorHAnsi" w:hAnsiTheme="minorHAnsi" w:cstheme="minorHAnsi"/>
          <w:sz w:val="22"/>
          <w:szCs w:val="22"/>
          <w:lang w:val="es-ES_tradnl"/>
        </w:rPr>
        <w:t xml:space="preserve">salinas </w:t>
      </w:r>
      <w:r w:rsidRPr="003C6E6A">
        <w:rPr>
          <w:rFonts w:asciiTheme="minorHAnsi" w:hAnsiTheme="minorHAnsi" w:cstheme="minorHAnsi"/>
          <w:sz w:val="22"/>
          <w:szCs w:val="22"/>
          <w:lang w:val="es-ES_tradnl"/>
        </w:rPr>
        <w:t xml:space="preserve">de desecho </w:t>
      </w:r>
      <w:r w:rsidR="001E2591" w:rsidRPr="003C6E6A">
        <w:rPr>
          <w:rFonts w:asciiTheme="minorHAnsi" w:hAnsiTheme="minorHAnsi" w:cstheme="minorHAnsi"/>
          <w:sz w:val="22"/>
          <w:szCs w:val="22"/>
          <w:lang w:val="es-ES_tradnl"/>
        </w:rPr>
        <w:t>son</w:t>
      </w:r>
      <w:r w:rsidRPr="003C6E6A">
        <w:rPr>
          <w:rFonts w:asciiTheme="minorHAnsi" w:hAnsiTheme="minorHAnsi" w:cstheme="minorHAnsi"/>
          <w:sz w:val="22"/>
          <w:szCs w:val="22"/>
          <w:lang w:val="es-ES_tradnl"/>
        </w:rPr>
        <w:t xml:space="preserve"> una de las barreras críticas para el desarrollo sustentable de </w:t>
      </w:r>
      <w:r w:rsidR="001E2591" w:rsidRPr="003C6E6A">
        <w:rPr>
          <w:rFonts w:asciiTheme="minorHAnsi" w:hAnsiTheme="minorHAnsi" w:cstheme="minorHAnsi"/>
          <w:sz w:val="22"/>
          <w:szCs w:val="22"/>
          <w:lang w:val="es-ES_tradnl"/>
        </w:rPr>
        <w:t>la acuicultura marina en tierra</w:t>
      </w:r>
      <w:r w:rsidRPr="003C6E6A">
        <w:rPr>
          <w:rFonts w:asciiTheme="minorHAnsi" w:hAnsiTheme="minorHAnsi" w:cstheme="minorHAnsi"/>
          <w:sz w:val="22"/>
          <w:szCs w:val="22"/>
          <w:lang w:val="es-ES_tradnl"/>
        </w:rPr>
        <w:t xml:space="preserve">. </w:t>
      </w:r>
      <w:r w:rsidR="00763545" w:rsidRPr="003C6E6A">
        <w:rPr>
          <w:rFonts w:asciiTheme="minorHAnsi" w:hAnsiTheme="minorHAnsi" w:cstheme="minorHAnsi"/>
          <w:sz w:val="22"/>
          <w:szCs w:val="22"/>
        </w:rPr>
        <w:t>D</w:t>
      </w:r>
      <w:r w:rsidR="005D7A2A" w:rsidRPr="003C6E6A">
        <w:rPr>
          <w:rFonts w:asciiTheme="minorHAnsi" w:hAnsiTheme="minorHAnsi" w:cstheme="minorHAnsi"/>
          <w:sz w:val="22"/>
          <w:szCs w:val="22"/>
        </w:rPr>
        <w:t>ebido a que estas aguas contienen</w:t>
      </w:r>
      <w:r w:rsidR="00530802" w:rsidRPr="003C6E6A">
        <w:rPr>
          <w:rFonts w:asciiTheme="minorHAnsi" w:hAnsiTheme="minorHAnsi" w:cstheme="minorHAnsi"/>
          <w:sz w:val="22"/>
          <w:szCs w:val="22"/>
        </w:rPr>
        <w:t xml:space="preserve"> elevadas concentraciones de </w:t>
      </w:r>
      <w:r w:rsidR="00C10BD2" w:rsidRPr="003C6E6A">
        <w:rPr>
          <w:rFonts w:asciiTheme="minorHAnsi" w:hAnsiTheme="minorHAnsi" w:cstheme="minorHAnsi"/>
          <w:sz w:val="22"/>
          <w:szCs w:val="22"/>
        </w:rPr>
        <w:t>nitrógeno</w:t>
      </w:r>
      <w:r w:rsidR="00980F4E" w:rsidRPr="003C6E6A">
        <w:rPr>
          <w:rFonts w:asciiTheme="minorHAnsi" w:hAnsiTheme="minorHAnsi" w:cstheme="minorHAnsi"/>
          <w:sz w:val="22"/>
          <w:szCs w:val="22"/>
        </w:rPr>
        <w:t xml:space="preserve"> </w:t>
      </w:r>
      <w:r w:rsidR="001E2591" w:rsidRPr="003C6E6A">
        <w:rPr>
          <w:rFonts w:asciiTheme="minorHAnsi" w:hAnsiTheme="minorHAnsi" w:cstheme="minorHAnsi"/>
          <w:sz w:val="22"/>
          <w:szCs w:val="22"/>
        </w:rPr>
        <w:t>estas pueden además</w:t>
      </w:r>
      <w:r w:rsidR="00C10BD2" w:rsidRPr="003C6E6A">
        <w:rPr>
          <w:rFonts w:asciiTheme="minorHAnsi" w:hAnsiTheme="minorHAnsi" w:cstheme="minorHAnsi"/>
          <w:sz w:val="22"/>
          <w:szCs w:val="22"/>
        </w:rPr>
        <w:t xml:space="preserve"> resultar perjudiciales e</w:t>
      </w:r>
      <w:r w:rsidR="00763545" w:rsidRPr="003C6E6A">
        <w:rPr>
          <w:rFonts w:asciiTheme="minorHAnsi" w:hAnsiTheme="minorHAnsi" w:cstheme="minorHAnsi"/>
          <w:sz w:val="22"/>
          <w:szCs w:val="22"/>
        </w:rPr>
        <w:t xml:space="preserve">n los ecosistemas receptores o en los sitios de disposición autorizados por la ley. </w:t>
      </w:r>
      <w:r w:rsidR="00B237F8" w:rsidRPr="003C6E6A">
        <w:rPr>
          <w:rFonts w:asciiTheme="minorHAnsi" w:hAnsiTheme="minorHAnsi" w:cstheme="minorHAnsi"/>
          <w:sz w:val="22"/>
          <w:szCs w:val="22"/>
        </w:rPr>
        <w:t>Las altas concentraciones de nitrógeno</w:t>
      </w:r>
      <w:r w:rsidR="00BB519A" w:rsidRPr="003C6E6A">
        <w:rPr>
          <w:rFonts w:asciiTheme="minorHAnsi" w:hAnsiTheme="minorHAnsi" w:cstheme="minorHAnsi"/>
          <w:sz w:val="22"/>
          <w:szCs w:val="22"/>
        </w:rPr>
        <w:t xml:space="preserve"> acumuladas</w:t>
      </w:r>
      <w:r w:rsidR="00B237F8" w:rsidRPr="003C6E6A">
        <w:rPr>
          <w:rFonts w:asciiTheme="minorHAnsi" w:hAnsiTheme="minorHAnsi" w:cstheme="minorHAnsi"/>
          <w:sz w:val="22"/>
          <w:szCs w:val="22"/>
        </w:rPr>
        <w:t xml:space="preserve"> en las aguas de desecho provienen de los procesos metabólicos </w:t>
      </w:r>
      <w:r w:rsidR="006B5FDD" w:rsidRPr="003C6E6A">
        <w:rPr>
          <w:rFonts w:asciiTheme="minorHAnsi" w:hAnsiTheme="minorHAnsi" w:cstheme="minorHAnsi"/>
          <w:sz w:val="22"/>
          <w:szCs w:val="22"/>
        </w:rPr>
        <w:t>y catabólicos que se produce</w:t>
      </w:r>
      <w:r w:rsidR="00CD1EE8" w:rsidRPr="003C6E6A">
        <w:rPr>
          <w:rFonts w:asciiTheme="minorHAnsi" w:hAnsiTheme="minorHAnsi" w:cstheme="minorHAnsi"/>
          <w:sz w:val="22"/>
          <w:szCs w:val="22"/>
        </w:rPr>
        <w:t>n por el consumo del alimento (heces</w:t>
      </w:r>
      <w:r w:rsidR="006B5FDD" w:rsidRPr="003C6E6A">
        <w:rPr>
          <w:rFonts w:asciiTheme="minorHAnsi" w:hAnsiTheme="minorHAnsi" w:cstheme="minorHAnsi"/>
          <w:sz w:val="22"/>
          <w:szCs w:val="22"/>
        </w:rPr>
        <w:t>, y otros productos de excreción),</w:t>
      </w:r>
      <w:r w:rsidR="005D77C1" w:rsidRPr="003C6E6A">
        <w:rPr>
          <w:rFonts w:asciiTheme="minorHAnsi" w:hAnsiTheme="minorHAnsi" w:cstheme="minorHAnsi"/>
          <w:sz w:val="22"/>
          <w:szCs w:val="22"/>
        </w:rPr>
        <w:t xml:space="preserve"> y por el alimento no consumido</w:t>
      </w:r>
      <w:r w:rsidR="001E2591" w:rsidRPr="003C6E6A">
        <w:rPr>
          <w:rFonts w:asciiTheme="minorHAnsi" w:hAnsiTheme="minorHAnsi" w:cstheme="minorHAnsi"/>
          <w:sz w:val="22"/>
          <w:szCs w:val="22"/>
        </w:rPr>
        <w:t xml:space="preserve"> de los peces</w:t>
      </w:r>
      <w:r w:rsidR="005D77C1" w:rsidRPr="003C6E6A">
        <w:rPr>
          <w:rFonts w:asciiTheme="minorHAnsi" w:hAnsiTheme="minorHAnsi" w:cstheme="minorHAnsi"/>
          <w:sz w:val="22"/>
          <w:szCs w:val="22"/>
        </w:rPr>
        <w:t xml:space="preserve">; el cual </w:t>
      </w:r>
      <w:r w:rsidR="006B5FDD" w:rsidRPr="003C6E6A">
        <w:rPr>
          <w:rFonts w:asciiTheme="minorHAnsi" w:hAnsiTheme="minorHAnsi" w:cstheme="minorHAnsi"/>
          <w:sz w:val="22"/>
          <w:szCs w:val="22"/>
        </w:rPr>
        <w:t xml:space="preserve">termina perdiéndose en el fondo de las piscinas de cultivo. </w:t>
      </w:r>
      <w:r w:rsidR="00980F4E" w:rsidRPr="003C6E6A">
        <w:rPr>
          <w:rFonts w:asciiTheme="minorHAnsi" w:hAnsiTheme="minorHAnsi" w:cstheme="minorHAnsi"/>
          <w:sz w:val="22"/>
          <w:szCs w:val="22"/>
          <w:lang w:val="es-ES_tradnl"/>
        </w:rPr>
        <w:t xml:space="preserve">La </w:t>
      </w:r>
      <w:r w:rsidR="00156F58" w:rsidRPr="003C6E6A">
        <w:rPr>
          <w:rFonts w:asciiTheme="minorHAnsi" w:hAnsiTheme="minorHAnsi" w:cstheme="minorHAnsi"/>
          <w:sz w:val="22"/>
          <w:szCs w:val="22"/>
          <w:lang w:val="es-ES_tradnl"/>
        </w:rPr>
        <w:t>disposición</w:t>
      </w:r>
      <w:r w:rsidR="00980F4E" w:rsidRPr="003C6E6A">
        <w:rPr>
          <w:rFonts w:asciiTheme="minorHAnsi" w:hAnsiTheme="minorHAnsi" w:cstheme="minorHAnsi"/>
          <w:sz w:val="22"/>
          <w:szCs w:val="22"/>
          <w:lang w:val="es-ES_tradnl"/>
        </w:rPr>
        <w:t xml:space="preserve"> sin tratamiento de las aguas de desecho en los ecosistemas circundantes desencadena</w:t>
      </w:r>
      <w:r w:rsidR="00D56D1F" w:rsidRPr="003C6E6A">
        <w:rPr>
          <w:rFonts w:asciiTheme="minorHAnsi" w:hAnsiTheme="minorHAnsi" w:cstheme="minorHAnsi"/>
          <w:sz w:val="22"/>
          <w:szCs w:val="22"/>
          <w:lang w:val="es-ES_tradnl"/>
        </w:rPr>
        <w:t xml:space="preserve"> fuertes impactos negativos relacionados con</w:t>
      </w:r>
      <w:r w:rsidR="00980F4E" w:rsidRPr="003C6E6A">
        <w:rPr>
          <w:rFonts w:asciiTheme="minorHAnsi" w:hAnsiTheme="minorHAnsi" w:cstheme="minorHAnsi"/>
          <w:sz w:val="22"/>
          <w:szCs w:val="22"/>
          <w:lang w:val="es-ES_tradnl"/>
        </w:rPr>
        <w:t xml:space="preserve"> procesos de </w:t>
      </w:r>
      <w:r w:rsidR="000516A8" w:rsidRPr="003C6E6A">
        <w:rPr>
          <w:rFonts w:asciiTheme="minorHAnsi" w:hAnsiTheme="minorHAnsi" w:cstheme="minorHAnsi"/>
          <w:sz w:val="22"/>
          <w:szCs w:val="22"/>
          <w:lang w:val="es-ES_tradnl"/>
        </w:rPr>
        <w:t>enriquecimiento</w:t>
      </w:r>
      <w:r w:rsidR="00980F4E" w:rsidRPr="003C6E6A">
        <w:rPr>
          <w:rFonts w:asciiTheme="minorHAnsi" w:hAnsiTheme="minorHAnsi" w:cstheme="minorHAnsi"/>
          <w:sz w:val="22"/>
          <w:szCs w:val="22"/>
          <w:lang w:val="es-ES_tradnl"/>
        </w:rPr>
        <w:t xml:space="preserve"> de aguas </w:t>
      </w:r>
      <w:r w:rsidR="00297FE6" w:rsidRPr="003C6E6A">
        <w:rPr>
          <w:rFonts w:asciiTheme="minorHAnsi" w:hAnsiTheme="minorHAnsi" w:cstheme="minorHAnsi"/>
          <w:sz w:val="22"/>
          <w:szCs w:val="22"/>
          <w:lang w:val="es-ES_tradnl"/>
        </w:rPr>
        <w:t xml:space="preserve">(Ejemplo: explosión de algas). </w:t>
      </w:r>
      <w:r w:rsidR="00D56D1F" w:rsidRPr="003C6E6A">
        <w:rPr>
          <w:rFonts w:asciiTheme="minorHAnsi" w:hAnsiTheme="minorHAnsi" w:cstheme="minorHAnsi"/>
          <w:sz w:val="22"/>
          <w:szCs w:val="22"/>
          <w:lang w:val="es-ES_tradnl"/>
        </w:rPr>
        <w:t xml:space="preserve">Que propician </w:t>
      </w:r>
      <w:r w:rsidR="00297FE6" w:rsidRPr="003C6E6A">
        <w:rPr>
          <w:rFonts w:asciiTheme="minorHAnsi" w:hAnsiTheme="minorHAnsi" w:cstheme="minorHAnsi"/>
          <w:sz w:val="22"/>
          <w:szCs w:val="22"/>
          <w:lang w:val="es-ES_tradnl"/>
        </w:rPr>
        <w:t>alteraciones en las condiciones fisicoquímicas del agua y en las comunidades biológicas existentes</w:t>
      </w:r>
      <w:r w:rsidR="007B1FAF" w:rsidRPr="003C6E6A">
        <w:rPr>
          <w:rFonts w:asciiTheme="minorHAnsi" w:hAnsiTheme="minorHAnsi" w:cstheme="minorHAnsi"/>
          <w:sz w:val="22"/>
          <w:szCs w:val="22"/>
          <w:lang w:val="es-ES_tradnl"/>
        </w:rPr>
        <w:t>.</w:t>
      </w:r>
      <w:r w:rsidR="00AE422B" w:rsidRPr="003C6E6A">
        <w:rPr>
          <w:rFonts w:asciiTheme="minorHAnsi" w:hAnsiTheme="minorHAnsi" w:cstheme="minorHAnsi"/>
          <w:sz w:val="22"/>
          <w:szCs w:val="22"/>
          <w:lang w:val="es-ES_tradnl"/>
        </w:rPr>
        <w:t xml:space="preserve"> </w:t>
      </w:r>
      <w:r w:rsidR="0091773A" w:rsidRPr="003C6E6A">
        <w:rPr>
          <w:rFonts w:asciiTheme="minorHAnsi" w:hAnsiTheme="minorHAnsi" w:cstheme="minorHAnsi"/>
          <w:sz w:val="22"/>
          <w:szCs w:val="22"/>
          <w:lang w:val="es-ES_tradnl"/>
        </w:rPr>
        <w:t>Por lo tanto</w:t>
      </w:r>
      <w:r w:rsidR="00D56D1F" w:rsidRPr="003C6E6A">
        <w:rPr>
          <w:rFonts w:asciiTheme="minorHAnsi" w:hAnsiTheme="minorHAnsi" w:cstheme="minorHAnsi"/>
          <w:sz w:val="22"/>
          <w:szCs w:val="22"/>
          <w:lang w:val="es-ES_tradnl"/>
        </w:rPr>
        <w:t>,</w:t>
      </w:r>
      <w:r w:rsidR="00924B6D" w:rsidRPr="003C6E6A">
        <w:rPr>
          <w:rFonts w:asciiTheme="minorHAnsi" w:hAnsiTheme="minorHAnsi" w:cstheme="minorHAnsi"/>
          <w:sz w:val="22"/>
          <w:szCs w:val="22"/>
          <w:lang w:val="es-ES_tradnl"/>
        </w:rPr>
        <w:t xml:space="preserve"> </w:t>
      </w:r>
      <w:r w:rsidR="0091773A" w:rsidRPr="003C6E6A">
        <w:rPr>
          <w:rFonts w:asciiTheme="minorHAnsi" w:hAnsiTheme="minorHAnsi" w:cstheme="minorHAnsi"/>
          <w:sz w:val="22"/>
          <w:szCs w:val="22"/>
          <w:lang w:val="es-ES_tradnl"/>
        </w:rPr>
        <w:t xml:space="preserve">la legislación </w:t>
      </w:r>
      <w:r w:rsidR="00924B6D" w:rsidRPr="003C6E6A">
        <w:rPr>
          <w:rFonts w:asciiTheme="minorHAnsi" w:hAnsiTheme="minorHAnsi" w:cstheme="minorHAnsi"/>
          <w:sz w:val="22"/>
          <w:szCs w:val="22"/>
          <w:lang w:val="es-ES_tradnl"/>
        </w:rPr>
        <w:t xml:space="preserve">ambiental chilena, ha establecido ciertas </w:t>
      </w:r>
      <w:r w:rsidR="00C1574C" w:rsidRPr="003C6E6A">
        <w:rPr>
          <w:rFonts w:asciiTheme="minorHAnsi" w:hAnsiTheme="minorHAnsi" w:cstheme="minorHAnsi"/>
          <w:sz w:val="22"/>
          <w:szCs w:val="22"/>
          <w:lang w:val="es-ES_tradnl"/>
        </w:rPr>
        <w:t xml:space="preserve">normas que rigen los niveles </w:t>
      </w:r>
      <w:r w:rsidR="0091773A" w:rsidRPr="003C6E6A">
        <w:rPr>
          <w:rFonts w:asciiTheme="minorHAnsi" w:hAnsiTheme="minorHAnsi" w:cstheme="minorHAnsi"/>
          <w:sz w:val="22"/>
          <w:szCs w:val="22"/>
          <w:lang w:val="es-ES_tradnl"/>
        </w:rPr>
        <w:t xml:space="preserve">de emisión </w:t>
      </w:r>
      <w:r w:rsidR="00924B6D" w:rsidRPr="003C6E6A">
        <w:rPr>
          <w:rFonts w:asciiTheme="minorHAnsi" w:hAnsiTheme="minorHAnsi" w:cstheme="minorHAnsi"/>
          <w:sz w:val="22"/>
          <w:szCs w:val="22"/>
          <w:lang w:val="es-ES_tradnl"/>
        </w:rPr>
        <w:t>de contaminantes asociados a las descargas de residuos líquidos</w:t>
      </w:r>
      <w:r w:rsidR="00000AA7" w:rsidRPr="003C6E6A">
        <w:rPr>
          <w:rFonts w:asciiTheme="minorHAnsi" w:hAnsiTheme="minorHAnsi" w:cstheme="minorHAnsi"/>
          <w:sz w:val="22"/>
          <w:szCs w:val="22"/>
          <w:lang w:val="es-ES_tradnl"/>
        </w:rPr>
        <w:t xml:space="preserve"> a aguas marinas</w:t>
      </w:r>
      <w:r w:rsidR="00E55C8A" w:rsidRPr="003C6E6A">
        <w:rPr>
          <w:rFonts w:asciiTheme="minorHAnsi" w:hAnsiTheme="minorHAnsi" w:cstheme="minorHAnsi"/>
          <w:sz w:val="22"/>
          <w:szCs w:val="22"/>
          <w:lang w:val="es-ES_tradnl"/>
        </w:rPr>
        <w:t xml:space="preserve"> receptoras</w:t>
      </w:r>
      <w:r w:rsidR="00924B6D" w:rsidRPr="003C6E6A">
        <w:rPr>
          <w:rFonts w:asciiTheme="minorHAnsi" w:hAnsiTheme="minorHAnsi" w:cstheme="minorHAnsi"/>
          <w:sz w:val="22"/>
          <w:szCs w:val="22"/>
          <w:lang w:val="es-ES_tradnl"/>
        </w:rPr>
        <w:t xml:space="preserve">. </w:t>
      </w:r>
    </w:p>
    <w:p w14:paraId="48777210" w14:textId="77777777" w:rsidR="00050CF1" w:rsidRPr="003C6E6A" w:rsidRDefault="00050CF1" w:rsidP="00044C87">
      <w:pPr>
        <w:jc w:val="both"/>
        <w:rPr>
          <w:rFonts w:asciiTheme="minorHAnsi" w:hAnsiTheme="minorHAnsi" w:cstheme="minorHAnsi"/>
          <w:sz w:val="22"/>
          <w:szCs w:val="22"/>
          <w:lang w:val="es-ES_tradnl"/>
        </w:rPr>
      </w:pPr>
    </w:p>
    <w:p w14:paraId="295FABC0" w14:textId="4AEECAC2" w:rsidR="00F75A8F" w:rsidRPr="003C6E6A" w:rsidRDefault="00000AA7" w:rsidP="00F75A8F">
      <w:pPr>
        <w:jc w:val="both"/>
        <w:rPr>
          <w:rFonts w:asciiTheme="minorHAnsi" w:hAnsiTheme="minorHAnsi" w:cstheme="minorHAnsi"/>
          <w:sz w:val="22"/>
          <w:szCs w:val="22"/>
          <w:lang w:val="es-ES_tradnl"/>
        </w:rPr>
      </w:pPr>
      <w:r w:rsidRPr="003C6E6A">
        <w:rPr>
          <w:rFonts w:asciiTheme="minorHAnsi" w:hAnsiTheme="minorHAnsi" w:cstheme="minorHAnsi"/>
          <w:sz w:val="22"/>
          <w:szCs w:val="22"/>
          <w:lang w:val="es-ES_tradnl"/>
        </w:rPr>
        <w:t>Tal</w:t>
      </w:r>
      <w:r w:rsidR="00E55C8A" w:rsidRPr="003C6E6A">
        <w:rPr>
          <w:rFonts w:asciiTheme="minorHAnsi" w:hAnsiTheme="minorHAnsi" w:cstheme="minorHAnsi"/>
          <w:sz w:val="22"/>
          <w:szCs w:val="22"/>
          <w:lang w:val="es-ES_tradnl"/>
        </w:rPr>
        <w:t xml:space="preserve"> normativa fija los límites máximos permisibles para la descarga de residuos líquidos, previniendo así de la contaminación de dichos cuerpos de agua. </w:t>
      </w:r>
      <w:r w:rsidRPr="003C6E6A">
        <w:rPr>
          <w:rFonts w:asciiTheme="minorHAnsi" w:hAnsiTheme="minorHAnsi" w:cstheme="minorHAnsi"/>
          <w:sz w:val="22"/>
          <w:szCs w:val="22"/>
          <w:lang w:val="es-ES_tradnl"/>
        </w:rPr>
        <w:t xml:space="preserve">No obstante, </w:t>
      </w:r>
      <w:r w:rsidR="009A6B6C" w:rsidRPr="003C6E6A">
        <w:rPr>
          <w:rFonts w:asciiTheme="minorHAnsi" w:hAnsiTheme="minorHAnsi" w:cstheme="minorHAnsi"/>
          <w:sz w:val="22"/>
          <w:szCs w:val="22"/>
          <w:lang w:val="es-ES_tradnl"/>
        </w:rPr>
        <w:t>en l</w:t>
      </w:r>
      <w:r w:rsidR="00E36524" w:rsidRPr="003C6E6A">
        <w:rPr>
          <w:rFonts w:asciiTheme="minorHAnsi" w:hAnsiTheme="minorHAnsi" w:cstheme="minorHAnsi"/>
          <w:sz w:val="22"/>
          <w:szCs w:val="22"/>
          <w:lang w:val="es-ES_tradnl"/>
        </w:rPr>
        <w:t xml:space="preserve">os </w:t>
      </w:r>
      <w:r w:rsidR="001A4061" w:rsidRPr="003C6E6A">
        <w:rPr>
          <w:rFonts w:asciiTheme="minorHAnsi" w:hAnsiTheme="minorHAnsi" w:cstheme="minorHAnsi"/>
          <w:sz w:val="22"/>
          <w:szCs w:val="22"/>
          <w:lang w:val="es-ES_tradnl"/>
        </w:rPr>
        <w:t>sistemas de recirculación para la acuicultura marina en tierra</w:t>
      </w:r>
      <w:r w:rsidR="009A6B6C" w:rsidRPr="003C6E6A">
        <w:rPr>
          <w:rFonts w:asciiTheme="minorHAnsi" w:hAnsiTheme="minorHAnsi" w:cstheme="minorHAnsi"/>
          <w:sz w:val="22"/>
          <w:szCs w:val="22"/>
          <w:lang w:val="es-ES_tradnl"/>
        </w:rPr>
        <w:t xml:space="preserve"> las concentraciones de contaminantes en las aguas de desecho superan </w:t>
      </w:r>
      <w:r w:rsidR="00963636" w:rsidRPr="003C6E6A">
        <w:rPr>
          <w:rFonts w:asciiTheme="minorHAnsi" w:hAnsiTheme="minorHAnsi" w:cstheme="minorHAnsi"/>
          <w:sz w:val="22"/>
          <w:szCs w:val="22"/>
          <w:lang w:val="es-ES_tradnl"/>
        </w:rPr>
        <w:t xml:space="preserve">a menudo </w:t>
      </w:r>
      <w:r w:rsidR="009A6B6C" w:rsidRPr="003C6E6A">
        <w:rPr>
          <w:rFonts w:asciiTheme="minorHAnsi" w:hAnsiTheme="minorHAnsi" w:cstheme="minorHAnsi"/>
          <w:sz w:val="22"/>
          <w:szCs w:val="22"/>
          <w:lang w:val="es-ES_tradnl"/>
        </w:rPr>
        <w:t xml:space="preserve">los </w:t>
      </w:r>
      <w:r w:rsidR="00044C87" w:rsidRPr="003C6E6A">
        <w:rPr>
          <w:rFonts w:asciiTheme="minorHAnsi" w:hAnsiTheme="minorHAnsi" w:cstheme="minorHAnsi"/>
          <w:sz w:val="22"/>
          <w:szCs w:val="22"/>
          <w:lang w:val="es-ES_tradnl"/>
        </w:rPr>
        <w:t>límites</w:t>
      </w:r>
      <w:r w:rsidR="009A6B6C" w:rsidRPr="003C6E6A">
        <w:rPr>
          <w:rFonts w:asciiTheme="minorHAnsi" w:hAnsiTheme="minorHAnsi" w:cstheme="minorHAnsi"/>
          <w:sz w:val="22"/>
          <w:szCs w:val="22"/>
          <w:lang w:val="es-ES_tradnl"/>
        </w:rPr>
        <w:t xml:space="preserve"> </w:t>
      </w:r>
      <w:r w:rsidR="00963636" w:rsidRPr="003C6E6A">
        <w:rPr>
          <w:rFonts w:asciiTheme="minorHAnsi" w:hAnsiTheme="minorHAnsi" w:cstheme="minorHAnsi"/>
          <w:sz w:val="22"/>
          <w:szCs w:val="22"/>
          <w:lang w:val="es-ES_tradnl"/>
        </w:rPr>
        <w:t xml:space="preserve">máximos </w:t>
      </w:r>
      <w:r w:rsidR="00044C87" w:rsidRPr="003C6E6A">
        <w:rPr>
          <w:rFonts w:asciiTheme="minorHAnsi" w:hAnsiTheme="minorHAnsi" w:cstheme="minorHAnsi"/>
          <w:sz w:val="22"/>
          <w:szCs w:val="22"/>
          <w:lang w:val="es-ES_tradnl"/>
        </w:rPr>
        <w:t>permitidos</w:t>
      </w:r>
      <w:r w:rsidR="00FD26D9" w:rsidRPr="003C6E6A">
        <w:rPr>
          <w:rFonts w:asciiTheme="minorHAnsi" w:hAnsiTheme="minorHAnsi" w:cstheme="minorHAnsi"/>
          <w:sz w:val="22"/>
          <w:szCs w:val="22"/>
          <w:lang w:val="es-ES_tradnl"/>
        </w:rPr>
        <w:t xml:space="preserve">. </w:t>
      </w:r>
      <w:r w:rsidR="00F01B22" w:rsidRPr="003C6E6A">
        <w:rPr>
          <w:rFonts w:asciiTheme="minorHAnsi" w:hAnsiTheme="minorHAnsi" w:cstheme="minorHAnsi"/>
          <w:sz w:val="22"/>
          <w:szCs w:val="22"/>
        </w:rPr>
        <w:t xml:space="preserve">La selección de la planta </w:t>
      </w:r>
      <w:r w:rsidR="00F75A8F" w:rsidRPr="003C6E6A">
        <w:rPr>
          <w:rFonts w:asciiTheme="minorHAnsi" w:hAnsiTheme="minorHAnsi" w:cstheme="minorHAnsi"/>
          <w:i/>
          <w:sz w:val="22"/>
          <w:szCs w:val="22"/>
        </w:rPr>
        <w:t>S. neei</w:t>
      </w:r>
      <w:r w:rsidR="00F75A8F" w:rsidRPr="003C6E6A">
        <w:rPr>
          <w:rFonts w:asciiTheme="minorHAnsi" w:hAnsiTheme="minorHAnsi" w:cstheme="minorHAnsi"/>
          <w:sz w:val="22"/>
          <w:szCs w:val="22"/>
        </w:rPr>
        <w:t xml:space="preserve"> para integrarla a </w:t>
      </w:r>
      <w:r w:rsidR="0060535A" w:rsidRPr="003C6E6A">
        <w:rPr>
          <w:rFonts w:asciiTheme="minorHAnsi" w:hAnsiTheme="minorHAnsi" w:cstheme="minorHAnsi"/>
          <w:sz w:val="22"/>
          <w:szCs w:val="22"/>
        </w:rPr>
        <w:t>HA</w:t>
      </w:r>
      <w:r w:rsidR="00F75A8F" w:rsidRPr="003C6E6A">
        <w:rPr>
          <w:rFonts w:asciiTheme="minorHAnsi" w:hAnsiTheme="minorHAnsi" w:cstheme="minorHAnsi"/>
          <w:sz w:val="22"/>
          <w:szCs w:val="22"/>
        </w:rPr>
        <w:t xml:space="preserve">, </w:t>
      </w:r>
      <w:r w:rsidR="00F01B22" w:rsidRPr="003C6E6A">
        <w:rPr>
          <w:rFonts w:asciiTheme="minorHAnsi" w:hAnsiTheme="minorHAnsi" w:cstheme="minorHAnsi"/>
          <w:sz w:val="22"/>
          <w:szCs w:val="22"/>
        </w:rPr>
        <w:t>se basó</w:t>
      </w:r>
      <w:r w:rsidR="00F75A8F" w:rsidRPr="003C6E6A">
        <w:rPr>
          <w:rFonts w:asciiTheme="minorHAnsi" w:hAnsiTheme="minorHAnsi" w:cstheme="minorHAnsi"/>
          <w:sz w:val="22"/>
          <w:szCs w:val="22"/>
        </w:rPr>
        <w:t xml:space="preserve"> principalmente en su natural capacidad para sobrevivir en condiciones salinas, en la abundancia de la planta en el país, en sus necesidades climáticas y en su </w:t>
      </w:r>
      <w:r w:rsidR="00F75A8F" w:rsidRPr="003C6E6A">
        <w:rPr>
          <w:rFonts w:asciiTheme="minorHAnsi" w:hAnsiTheme="minorHAnsi" w:cstheme="minorHAnsi"/>
          <w:sz w:val="22"/>
          <w:szCs w:val="22"/>
          <w:lang w:val="es-ES_tradnl"/>
        </w:rPr>
        <w:t>alto valor económico.</w:t>
      </w:r>
      <w:r w:rsidR="00F75A8F" w:rsidRPr="003C6E6A">
        <w:rPr>
          <w:rFonts w:asciiTheme="minorHAnsi" w:hAnsiTheme="minorHAnsi" w:cstheme="minorHAnsi"/>
          <w:sz w:val="22"/>
          <w:szCs w:val="22"/>
        </w:rPr>
        <w:t xml:space="preserve"> No obstante, el conocimiento es limitado pues no se </w:t>
      </w:r>
      <w:r w:rsidR="00F75A8F" w:rsidRPr="003C6E6A">
        <w:rPr>
          <w:rFonts w:asciiTheme="minorHAnsi" w:hAnsiTheme="minorHAnsi" w:cstheme="minorHAnsi"/>
          <w:sz w:val="22"/>
          <w:szCs w:val="22"/>
          <w:lang w:val="es-ES_tradnl"/>
        </w:rPr>
        <w:t xml:space="preserve">conocen cuáles son los requisitos de absorción de N de la planta, la cinética de consumo y ni su crecimiento. Ni tampoco las respuestas moleculares que en la mayoría de veces coordinan procesos fisiológicos, morfológicos y bioquímicos que </w:t>
      </w:r>
      <w:r w:rsidR="005D77C1" w:rsidRPr="003C6E6A">
        <w:rPr>
          <w:rFonts w:asciiTheme="minorHAnsi" w:hAnsiTheme="minorHAnsi" w:cstheme="minorHAnsi"/>
          <w:sz w:val="22"/>
          <w:szCs w:val="22"/>
          <w:lang w:val="es-ES_tradnl"/>
        </w:rPr>
        <w:t>son los que determinan la</w:t>
      </w:r>
      <w:r w:rsidR="00F75A8F" w:rsidRPr="003C6E6A">
        <w:rPr>
          <w:rFonts w:asciiTheme="minorHAnsi" w:hAnsiTheme="minorHAnsi" w:cstheme="minorHAnsi"/>
          <w:sz w:val="22"/>
          <w:szCs w:val="22"/>
          <w:lang w:val="es-ES_tradnl"/>
        </w:rPr>
        <w:t xml:space="preserve"> eficiencia de eliminación en los </w:t>
      </w:r>
      <w:r w:rsidR="0060535A" w:rsidRPr="003C6E6A">
        <w:rPr>
          <w:rFonts w:asciiTheme="minorHAnsi" w:hAnsiTheme="minorHAnsi" w:cstheme="minorHAnsi"/>
          <w:sz w:val="22"/>
          <w:szCs w:val="22"/>
          <w:lang w:val="es-ES_tradnl"/>
        </w:rPr>
        <w:t>HA</w:t>
      </w:r>
      <w:r w:rsidR="00F75A8F" w:rsidRPr="003C6E6A">
        <w:rPr>
          <w:rFonts w:asciiTheme="minorHAnsi" w:hAnsiTheme="minorHAnsi" w:cstheme="minorHAnsi"/>
          <w:sz w:val="22"/>
          <w:szCs w:val="22"/>
          <w:lang w:val="es-ES_tradnl"/>
        </w:rPr>
        <w:t>.</w:t>
      </w:r>
    </w:p>
    <w:p w14:paraId="564CB9B8" w14:textId="77777777" w:rsidR="00F75A8F" w:rsidRPr="003C6E6A" w:rsidRDefault="00F75A8F" w:rsidP="00925D9C">
      <w:pPr>
        <w:jc w:val="both"/>
        <w:rPr>
          <w:rFonts w:asciiTheme="minorHAnsi" w:hAnsiTheme="minorHAnsi" w:cstheme="minorHAnsi"/>
          <w:sz w:val="22"/>
          <w:szCs w:val="22"/>
          <w:lang w:val="es-ES_tradnl"/>
        </w:rPr>
      </w:pPr>
    </w:p>
    <w:p w14:paraId="587DA0EF" w14:textId="37892738" w:rsidR="0086064F" w:rsidRPr="003C6E6A" w:rsidRDefault="008216E4" w:rsidP="001E27F2">
      <w:pPr>
        <w:pStyle w:val="Ttulo1"/>
        <w:numPr>
          <w:ilvl w:val="1"/>
          <w:numId w:val="6"/>
        </w:numPr>
      </w:pPr>
      <w:bookmarkStart w:id="35" w:name="_Toc79959310"/>
      <w:r w:rsidRPr="003C6E6A">
        <w:lastRenderedPageBreak/>
        <w:t>HIPÓ</w:t>
      </w:r>
      <w:r w:rsidR="0086064F" w:rsidRPr="003C6E6A">
        <w:t>TESIS</w:t>
      </w:r>
      <w:r w:rsidR="00BC2185" w:rsidRPr="003C6E6A">
        <w:t xml:space="preserve"> Y OBJETIVOS</w:t>
      </w:r>
      <w:bookmarkEnd w:id="35"/>
    </w:p>
    <w:p w14:paraId="09F919AB" w14:textId="77777777" w:rsidR="00BC2185" w:rsidRPr="003C6E6A" w:rsidRDefault="00BC2185" w:rsidP="00BC2185">
      <w:pPr>
        <w:rPr>
          <w:rFonts w:ascii="Arial" w:hAnsi="Arial" w:cs="Arial"/>
          <w:sz w:val="22"/>
          <w:szCs w:val="22"/>
        </w:rPr>
      </w:pPr>
    </w:p>
    <w:p w14:paraId="5A9323C1" w14:textId="0222FCC9" w:rsidR="00BC2185" w:rsidRPr="003C6E6A" w:rsidRDefault="00BC2185" w:rsidP="00BC2185">
      <w:pPr>
        <w:rPr>
          <w:rFonts w:ascii="Arial" w:hAnsi="Arial" w:cs="Arial"/>
          <w:b/>
          <w:bCs/>
          <w:sz w:val="22"/>
          <w:szCs w:val="22"/>
        </w:rPr>
      </w:pPr>
      <w:r w:rsidRPr="003C6E6A">
        <w:rPr>
          <w:rFonts w:ascii="Arial" w:hAnsi="Arial" w:cs="Arial"/>
          <w:b/>
          <w:bCs/>
          <w:sz w:val="22"/>
          <w:szCs w:val="22"/>
        </w:rPr>
        <w:t>Hipótesis de trabajo</w:t>
      </w:r>
    </w:p>
    <w:p w14:paraId="6693C98A" w14:textId="77777777" w:rsidR="00050CF1" w:rsidRPr="003C6E6A" w:rsidRDefault="00E746A0" w:rsidP="00050CF1">
      <w:pPr>
        <w:jc w:val="both"/>
        <w:rPr>
          <w:rFonts w:asciiTheme="minorHAnsi" w:hAnsiTheme="minorHAnsi" w:cstheme="minorHAnsi"/>
          <w:sz w:val="22"/>
          <w:szCs w:val="22"/>
        </w:rPr>
      </w:pPr>
      <w:r w:rsidRPr="003C6E6A">
        <w:rPr>
          <w:rFonts w:asciiTheme="minorHAnsi" w:hAnsiTheme="minorHAnsi" w:cstheme="minorHAnsi"/>
          <w:i/>
          <w:sz w:val="22"/>
          <w:szCs w:val="22"/>
        </w:rPr>
        <w:t>Salicornia</w:t>
      </w:r>
      <w:r w:rsidR="001561B7" w:rsidRPr="003C6E6A">
        <w:rPr>
          <w:rFonts w:asciiTheme="minorHAnsi" w:hAnsiTheme="minorHAnsi" w:cstheme="minorHAnsi"/>
          <w:i/>
          <w:sz w:val="22"/>
          <w:szCs w:val="22"/>
        </w:rPr>
        <w:t xml:space="preserve"> neei</w:t>
      </w:r>
      <w:r w:rsidR="001561B7" w:rsidRPr="003C6E6A">
        <w:rPr>
          <w:rFonts w:asciiTheme="minorHAnsi" w:hAnsiTheme="minorHAnsi" w:cstheme="minorHAnsi"/>
          <w:sz w:val="22"/>
          <w:szCs w:val="22"/>
        </w:rPr>
        <w:t xml:space="preserve"> produce biomasa y activa señales de transducción que expresan novedosos transcritos en re</w:t>
      </w:r>
      <w:r w:rsidR="00050CF1" w:rsidRPr="003C6E6A">
        <w:rPr>
          <w:rFonts w:asciiTheme="minorHAnsi" w:hAnsiTheme="minorHAnsi" w:cstheme="minorHAnsi"/>
          <w:sz w:val="22"/>
          <w:szCs w:val="22"/>
        </w:rPr>
        <w:t>spuesta a nitrógeno y salinidad.</w:t>
      </w:r>
    </w:p>
    <w:p w14:paraId="3C3C6A23" w14:textId="77777777" w:rsidR="00B6766D" w:rsidRPr="003C6E6A" w:rsidRDefault="00B6766D" w:rsidP="00103A80">
      <w:pPr>
        <w:tabs>
          <w:tab w:val="left" w:pos="1980"/>
        </w:tabs>
        <w:jc w:val="both"/>
        <w:rPr>
          <w:rFonts w:asciiTheme="minorHAnsi" w:hAnsiTheme="minorHAnsi" w:cstheme="minorHAnsi"/>
          <w:sz w:val="22"/>
          <w:szCs w:val="22"/>
        </w:rPr>
      </w:pPr>
    </w:p>
    <w:p w14:paraId="4167991C" w14:textId="02601CC5" w:rsidR="00103A80" w:rsidRPr="003C6E6A" w:rsidRDefault="00103A80" w:rsidP="00D516E9">
      <w:pPr>
        <w:rPr>
          <w:rFonts w:ascii="Arial" w:hAnsi="Arial" w:cs="Arial"/>
          <w:b/>
          <w:bCs/>
          <w:sz w:val="22"/>
          <w:szCs w:val="22"/>
        </w:rPr>
      </w:pPr>
      <w:r w:rsidRPr="003C6E6A">
        <w:rPr>
          <w:rFonts w:ascii="Arial" w:hAnsi="Arial" w:cs="Arial"/>
          <w:b/>
          <w:bCs/>
          <w:sz w:val="22"/>
          <w:szCs w:val="22"/>
        </w:rPr>
        <w:t>Objetivo general</w:t>
      </w:r>
    </w:p>
    <w:p w14:paraId="0D33F9FE" w14:textId="24FD5BB7" w:rsidR="00A11322" w:rsidRPr="003C6E6A" w:rsidRDefault="00A11322" w:rsidP="00A11322">
      <w:pPr>
        <w:jc w:val="both"/>
        <w:rPr>
          <w:rFonts w:asciiTheme="minorHAnsi" w:hAnsiTheme="minorHAnsi" w:cstheme="minorHAnsi"/>
          <w:sz w:val="22"/>
          <w:szCs w:val="22"/>
        </w:rPr>
      </w:pPr>
      <w:r w:rsidRPr="003C6E6A">
        <w:rPr>
          <w:rFonts w:asciiTheme="minorHAnsi" w:hAnsiTheme="minorHAnsi" w:cstheme="minorHAnsi"/>
          <w:sz w:val="22"/>
          <w:szCs w:val="22"/>
        </w:rPr>
        <w:t xml:space="preserve">Evaluar el potencial biotecnológico de la planta halófita </w:t>
      </w:r>
      <w:r w:rsidRPr="003C6E6A">
        <w:rPr>
          <w:rFonts w:asciiTheme="minorHAnsi" w:hAnsiTheme="minorHAnsi" w:cstheme="minorHAnsi"/>
          <w:i/>
          <w:sz w:val="22"/>
          <w:szCs w:val="22"/>
        </w:rPr>
        <w:t>Salicornia neei</w:t>
      </w:r>
      <w:r w:rsidRPr="003C6E6A">
        <w:rPr>
          <w:rFonts w:asciiTheme="minorHAnsi" w:hAnsiTheme="minorHAnsi" w:cstheme="minorHAnsi"/>
          <w:sz w:val="22"/>
          <w:szCs w:val="22"/>
        </w:rPr>
        <w:t xml:space="preserve"> para su uso</w:t>
      </w:r>
      <w:r w:rsidR="00590B52" w:rsidRPr="003C6E6A">
        <w:rPr>
          <w:rFonts w:asciiTheme="minorHAnsi" w:hAnsiTheme="minorHAnsi" w:cstheme="minorHAnsi"/>
          <w:sz w:val="22"/>
          <w:szCs w:val="22"/>
        </w:rPr>
        <w:t xml:space="preserve"> </w:t>
      </w:r>
      <w:r w:rsidRPr="003C6E6A">
        <w:rPr>
          <w:rFonts w:asciiTheme="minorHAnsi" w:hAnsiTheme="minorHAnsi" w:cstheme="minorHAnsi"/>
          <w:sz w:val="22"/>
          <w:szCs w:val="22"/>
        </w:rPr>
        <w:t xml:space="preserve">en sistemas integrados de acuicultura marina en </w:t>
      </w:r>
      <w:r w:rsidR="005E3E1F" w:rsidRPr="003C6E6A">
        <w:rPr>
          <w:rFonts w:asciiTheme="minorHAnsi" w:hAnsiTheme="minorHAnsi" w:cstheme="minorHAnsi"/>
          <w:sz w:val="22"/>
          <w:szCs w:val="22"/>
        </w:rPr>
        <w:t>tierra</w:t>
      </w:r>
      <w:r w:rsidRPr="003C6E6A">
        <w:rPr>
          <w:rFonts w:asciiTheme="minorHAnsi" w:hAnsiTheme="minorHAnsi" w:cstheme="minorHAnsi"/>
          <w:sz w:val="22"/>
          <w:szCs w:val="22"/>
        </w:rPr>
        <w:t xml:space="preserve">. </w:t>
      </w:r>
    </w:p>
    <w:p w14:paraId="1E0A4DE2" w14:textId="77777777" w:rsidR="00050CF1" w:rsidRPr="003C6E6A" w:rsidRDefault="00050CF1" w:rsidP="00050CF1">
      <w:pPr>
        <w:tabs>
          <w:tab w:val="left" w:pos="1980"/>
        </w:tabs>
        <w:jc w:val="both"/>
        <w:rPr>
          <w:rFonts w:asciiTheme="minorHAnsi" w:hAnsiTheme="minorHAnsi" w:cstheme="minorHAnsi"/>
          <w:sz w:val="22"/>
          <w:szCs w:val="22"/>
        </w:rPr>
      </w:pPr>
    </w:p>
    <w:p w14:paraId="0C5A8AF5" w14:textId="1CC23915" w:rsidR="006A0B9D" w:rsidRPr="003C6E6A" w:rsidRDefault="0073451F" w:rsidP="00D516E9">
      <w:pPr>
        <w:rPr>
          <w:rFonts w:ascii="Arial" w:hAnsi="Arial" w:cs="Arial"/>
          <w:b/>
          <w:bCs/>
          <w:sz w:val="22"/>
          <w:szCs w:val="22"/>
        </w:rPr>
      </w:pPr>
      <w:r w:rsidRPr="003C6E6A">
        <w:rPr>
          <w:rFonts w:ascii="Arial" w:hAnsi="Arial" w:cs="Arial"/>
          <w:b/>
          <w:bCs/>
          <w:sz w:val="22"/>
          <w:szCs w:val="22"/>
        </w:rPr>
        <w:t>Objetivos</w:t>
      </w:r>
      <w:r w:rsidR="00A11322" w:rsidRPr="003C6E6A">
        <w:rPr>
          <w:rFonts w:ascii="Arial" w:hAnsi="Arial" w:cs="Arial"/>
          <w:b/>
          <w:bCs/>
          <w:sz w:val="22"/>
          <w:szCs w:val="22"/>
        </w:rPr>
        <w:t xml:space="preserve"> específicos</w:t>
      </w:r>
    </w:p>
    <w:p w14:paraId="67C9BD14" w14:textId="77777777" w:rsidR="00103A80" w:rsidRPr="003C6E6A" w:rsidRDefault="00103A80" w:rsidP="00050CF1">
      <w:pPr>
        <w:tabs>
          <w:tab w:val="left" w:pos="1980"/>
        </w:tabs>
        <w:jc w:val="both"/>
        <w:rPr>
          <w:rFonts w:asciiTheme="minorHAnsi" w:hAnsiTheme="minorHAnsi" w:cstheme="minorHAnsi"/>
          <w:sz w:val="22"/>
          <w:szCs w:val="22"/>
        </w:rPr>
      </w:pPr>
    </w:p>
    <w:p w14:paraId="111F3953" w14:textId="77777777" w:rsidR="00103A80" w:rsidRPr="003C6E6A" w:rsidRDefault="00103A80" w:rsidP="006C4021">
      <w:pPr>
        <w:jc w:val="both"/>
        <w:rPr>
          <w:rFonts w:ascii="Arial" w:hAnsi="Arial" w:cs="Arial"/>
          <w:sz w:val="22"/>
          <w:szCs w:val="22"/>
        </w:rPr>
      </w:pPr>
      <w:r w:rsidRPr="003C6E6A">
        <w:rPr>
          <w:rFonts w:ascii="Arial" w:hAnsi="Arial" w:cs="Arial"/>
          <w:sz w:val="22"/>
          <w:szCs w:val="22"/>
          <w:lang w:val="es-ES_tradnl"/>
        </w:rPr>
        <w:t>1)</w:t>
      </w:r>
      <w:r w:rsidRPr="003C6E6A">
        <w:rPr>
          <w:rFonts w:ascii="Arial" w:hAnsi="Arial" w:cs="Arial"/>
          <w:sz w:val="22"/>
          <w:szCs w:val="22"/>
        </w:rPr>
        <w:t xml:space="preserve"> Caracterizar la producción de biomasa de la planta halófita </w:t>
      </w:r>
      <w:r w:rsidRPr="003C6E6A">
        <w:rPr>
          <w:rFonts w:ascii="Arial" w:hAnsi="Arial" w:cs="Arial"/>
          <w:i/>
          <w:iCs/>
          <w:sz w:val="22"/>
          <w:szCs w:val="22"/>
        </w:rPr>
        <w:t>Salicornia neei</w:t>
      </w:r>
      <w:r w:rsidRPr="003C6E6A">
        <w:rPr>
          <w:rFonts w:ascii="Arial" w:hAnsi="Arial" w:cs="Arial"/>
          <w:sz w:val="22"/>
          <w:szCs w:val="22"/>
        </w:rPr>
        <w:t xml:space="preserve"> en concentraciones de salinidad de 35 g L</w:t>
      </w:r>
      <w:r w:rsidRPr="003C6E6A">
        <w:rPr>
          <w:rFonts w:ascii="Arial" w:hAnsi="Arial" w:cs="Arial"/>
          <w:sz w:val="22"/>
          <w:szCs w:val="22"/>
          <w:vertAlign w:val="superscript"/>
        </w:rPr>
        <w:t>-1</w:t>
      </w:r>
      <w:r w:rsidRPr="003C6E6A">
        <w:rPr>
          <w:rFonts w:ascii="Arial" w:hAnsi="Arial" w:cs="Arial"/>
          <w:sz w:val="22"/>
          <w:szCs w:val="22"/>
        </w:rPr>
        <w:t xml:space="preserve"> en combinación con 1 mg L</w:t>
      </w:r>
      <w:r w:rsidRPr="003C6E6A">
        <w:rPr>
          <w:rFonts w:ascii="Arial" w:hAnsi="Arial" w:cs="Arial"/>
          <w:sz w:val="22"/>
          <w:szCs w:val="22"/>
          <w:vertAlign w:val="superscript"/>
        </w:rPr>
        <w:t>−1</w:t>
      </w:r>
      <w:r w:rsidRPr="003C6E6A">
        <w:rPr>
          <w:rFonts w:ascii="Arial" w:hAnsi="Arial" w:cs="Arial"/>
          <w:sz w:val="22"/>
          <w:szCs w:val="22"/>
        </w:rPr>
        <w:t xml:space="preserve"> NAT + 100 mg L</w:t>
      </w:r>
      <w:r w:rsidRPr="003C6E6A">
        <w:rPr>
          <w:rFonts w:ascii="Arial" w:hAnsi="Arial" w:cs="Arial"/>
          <w:sz w:val="22"/>
          <w:szCs w:val="22"/>
          <w:vertAlign w:val="superscript"/>
        </w:rPr>
        <w:t>−1</w:t>
      </w:r>
      <w:r w:rsidRPr="003C6E6A">
        <w:rPr>
          <w:rFonts w:ascii="Arial" w:hAnsi="Arial" w:cs="Arial"/>
          <w:sz w:val="22"/>
          <w:szCs w:val="22"/>
        </w:rPr>
        <w:t xml:space="preserve"> de NO</w:t>
      </w:r>
      <w:r w:rsidRPr="003C6E6A">
        <w:rPr>
          <w:rFonts w:ascii="Arial" w:hAnsi="Arial" w:cs="Arial"/>
          <w:sz w:val="22"/>
          <w:szCs w:val="22"/>
          <w:vertAlign w:val="subscript"/>
        </w:rPr>
        <w:t>3</w:t>
      </w:r>
      <w:r w:rsidRPr="003C6E6A">
        <w:rPr>
          <w:rFonts w:ascii="Arial" w:hAnsi="Arial" w:cs="Arial"/>
          <w:sz w:val="22"/>
          <w:szCs w:val="22"/>
        </w:rPr>
        <w:t xml:space="preserve"> (</w:t>
      </w:r>
      <w:r w:rsidRPr="003C6E6A">
        <w:rPr>
          <w:rFonts w:ascii="Arial" w:hAnsi="Arial" w:cs="Arial"/>
          <w:sz w:val="22"/>
          <w:szCs w:val="22"/>
          <w:shd w:val="clear" w:color="auto" w:fill="FFFFFF"/>
          <w:lang w:val="es-ES_tradnl"/>
        </w:rPr>
        <w:t>Nit + Amm</w:t>
      </w:r>
      <w:r w:rsidRPr="003C6E6A">
        <w:rPr>
          <w:rFonts w:ascii="Arial" w:hAnsi="Arial" w:cs="Arial"/>
          <w:sz w:val="22"/>
          <w:szCs w:val="22"/>
        </w:rPr>
        <w:t>) y 100 mg L</w:t>
      </w:r>
      <w:r w:rsidRPr="003C6E6A">
        <w:rPr>
          <w:rFonts w:ascii="Arial" w:hAnsi="Arial" w:cs="Arial"/>
          <w:sz w:val="22"/>
          <w:szCs w:val="22"/>
          <w:vertAlign w:val="superscript"/>
        </w:rPr>
        <w:t>−1</w:t>
      </w:r>
      <w:r w:rsidRPr="003C6E6A">
        <w:rPr>
          <w:rFonts w:ascii="Arial" w:hAnsi="Arial" w:cs="Arial"/>
          <w:sz w:val="22"/>
          <w:szCs w:val="22"/>
        </w:rPr>
        <w:t xml:space="preserve"> NO</w:t>
      </w:r>
      <w:r w:rsidRPr="003C6E6A">
        <w:rPr>
          <w:rFonts w:ascii="Arial" w:hAnsi="Arial" w:cs="Arial"/>
          <w:sz w:val="22"/>
          <w:szCs w:val="22"/>
          <w:vertAlign w:val="subscript"/>
        </w:rPr>
        <w:t>3</w:t>
      </w:r>
      <w:r w:rsidRPr="003C6E6A">
        <w:rPr>
          <w:rFonts w:ascii="Arial" w:hAnsi="Arial" w:cs="Arial"/>
          <w:sz w:val="22"/>
          <w:szCs w:val="22"/>
        </w:rPr>
        <w:t xml:space="preserve"> mg L</w:t>
      </w:r>
      <w:r w:rsidRPr="003C6E6A">
        <w:rPr>
          <w:rFonts w:ascii="Arial" w:hAnsi="Arial" w:cs="Arial"/>
          <w:sz w:val="22"/>
          <w:szCs w:val="22"/>
          <w:vertAlign w:val="superscript"/>
        </w:rPr>
        <w:t>−1</w:t>
      </w:r>
      <w:r w:rsidRPr="003C6E6A">
        <w:rPr>
          <w:rFonts w:ascii="Arial" w:hAnsi="Arial" w:cs="Arial"/>
          <w:sz w:val="22"/>
          <w:szCs w:val="22"/>
        </w:rPr>
        <w:t xml:space="preserve"> (</w:t>
      </w:r>
      <w:r w:rsidRPr="003C6E6A">
        <w:rPr>
          <w:rFonts w:ascii="Arial" w:hAnsi="Arial" w:cs="Arial"/>
          <w:sz w:val="22"/>
          <w:szCs w:val="22"/>
          <w:shd w:val="clear" w:color="auto" w:fill="FFFFFF"/>
          <w:lang w:val="es-ES_tradnl"/>
        </w:rPr>
        <w:t>Nit</w:t>
      </w:r>
      <w:r w:rsidRPr="003C6E6A">
        <w:rPr>
          <w:rFonts w:ascii="Arial" w:hAnsi="Arial" w:cs="Arial"/>
          <w:sz w:val="22"/>
          <w:szCs w:val="22"/>
        </w:rPr>
        <w:t xml:space="preserve">). </w:t>
      </w:r>
    </w:p>
    <w:p w14:paraId="367E4E3A" w14:textId="77777777" w:rsidR="00103A80" w:rsidRPr="003C6E6A" w:rsidRDefault="00103A80" w:rsidP="006C4021">
      <w:pPr>
        <w:pStyle w:val="Listavistosa-nfasis11"/>
        <w:jc w:val="both"/>
        <w:rPr>
          <w:rFonts w:ascii="Arial" w:hAnsi="Arial" w:cs="Arial"/>
        </w:rPr>
      </w:pPr>
    </w:p>
    <w:p w14:paraId="268BD8D2" w14:textId="77777777" w:rsidR="00103A80" w:rsidRPr="003C6E6A" w:rsidRDefault="00103A80" w:rsidP="006C4021">
      <w:pPr>
        <w:jc w:val="both"/>
        <w:rPr>
          <w:rFonts w:ascii="Arial" w:hAnsi="Arial" w:cs="Arial"/>
          <w:sz w:val="22"/>
          <w:szCs w:val="22"/>
        </w:rPr>
      </w:pPr>
      <w:r w:rsidRPr="003C6E6A">
        <w:rPr>
          <w:rFonts w:ascii="Arial" w:hAnsi="Arial" w:cs="Arial"/>
          <w:sz w:val="22"/>
          <w:szCs w:val="22"/>
        </w:rPr>
        <w:t xml:space="preserve">2) Caracterizar la capacidad de la planta halófita </w:t>
      </w:r>
      <w:r w:rsidRPr="003C6E6A">
        <w:rPr>
          <w:rFonts w:ascii="Arial" w:hAnsi="Arial" w:cs="Arial"/>
          <w:i/>
          <w:iCs/>
          <w:sz w:val="22"/>
          <w:szCs w:val="22"/>
        </w:rPr>
        <w:t xml:space="preserve">Salicornia neei </w:t>
      </w:r>
      <w:r w:rsidRPr="003C6E6A">
        <w:rPr>
          <w:rFonts w:ascii="Arial" w:hAnsi="Arial" w:cs="Arial"/>
          <w:sz w:val="22"/>
          <w:szCs w:val="22"/>
        </w:rPr>
        <w:t>para remover nitrógeno de concentraciones de salinidad de 35 g L</w:t>
      </w:r>
      <w:r w:rsidRPr="003C6E6A">
        <w:rPr>
          <w:rFonts w:ascii="Arial" w:hAnsi="Arial" w:cs="Arial"/>
          <w:sz w:val="22"/>
          <w:szCs w:val="22"/>
          <w:vertAlign w:val="superscript"/>
        </w:rPr>
        <w:t>-1</w:t>
      </w:r>
      <w:r w:rsidRPr="003C6E6A">
        <w:rPr>
          <w:rFonts w:ascii="Arial" w:hAnsi="Arial" w:cs="Arial"/>
          <w:sz w:val="22"/>
          <w:szCs w:val="22"/>
        </w:rPr>
        <w:t xml:space="preserve"> en combinación con 100 mg L</w:t>
      </w:r>
      <w:r w:rsidRPr="003C6E6A">
        <w:rPr>
          <w:rFonts w:ascii="Arial" w:hAnsi="Arial" w:cs="Arial"/>
          <w:sz w:val="22"/>
          <w:szCs w:val="22"/>
          <w:vertAlign w:val="superscript"/>
        </w:rPr>
        <w:t>−1</w:t>
      </w:r>
      <w:r w:rsidRPr="003C6E6A">
        <w:rPr>
          <w:rFonts w:ascii="Arial" w:hAnsi="Arial" w:cs="Arial"/>
          <w:sz w:val="22"/>
          <w:szCs w:val="22"/>
        </w:rPr>
        <w:t xml:space="preserve"> NO</w:t>
      </w:r>
      <w:r w:rsidRPr="003C6E6A">
        <w:rPr>
          <w:rFonts w:ascii="Arial" w:hAnsi="Arial" w:cs="Arial"/>
          <w:sz w:val="22"/>
          <w:szCs w:val="22"/>
          <w:vertAlign w:val="subscript"/>
        </w:rPr>
        <w:t>3</w:t>
      </w:r>
      <w:r w:rsidRPr="003C6E6A">
        <w:rPr>
          <w:rFonts w:ascii="Arial" w:hAnsi="Arial" w:cs="Arial"/>
          <w:sz w:val="22"/>
          <w:szCs w:val="22"/>
        </w:rPr>
        <w:t xml:space="preserve"> mg L</w:t>
      </w:r>
      <w:r w:rsidRPr="003C6E6A">
        <w:rPr>
          <w:rFonts w:ascii="Arial" w:hAnsi="Arial" w:cs="Arial"/>
          <w:sz w:val="22"/>
          <w:szCs w:val="22"/>
          <w:vertAlign w:val="superscript"/>
        </w:rPr>
        <w:t>−1</w:t>
      </w:r>
      <w:r w:rsidRPr="003C6E6A">
        <w:rPr>
          <w:rFonts w:ascii="Arial" w:hAnsi="Arial" w:cs="Arial"/>
          <w:sz w:val="22"/>
          <w:szCs w:val="22"/>
        </w:rPr>
        <w:t xml:space="preserve"> y 1 mg L</w:t>
      </w:r>
      <w:r w:rsidRPr="003C6E6A">
        <w:rPr>
          <w:rFonts w:ascii="Arial" w:hAnsi="Arial" w:cs="Arial"/>
          <w:sz w:val="22"/>
          <w:szCs w:val="22"/>
          <w:vertAlign w:val="superscript"/>
        </w:rPr>
        <w:t>−1</w:t>
      </w:r>
      <w:r w:rsidRPr="003C6E6A">
        <w:rPr>
          <w:rFonts w:ascii="Arial" w:hAnsi="Arial" w:cs="Arial"/>
          <w:sz w:val="22"/>
          <w:szCs w:val="22"/>
        </w:rPr>
        <w:t xml:space="preserve"> NAT + 100 mg L</w:t>
      </w:r>
      <w:r w:rsidRPr="003C6E6A">
        <w:rPr>
          <w:rFonts w:ascii="Arial" w:hAnsi="Arial" w:cs="Arial"/>
          <w:sz w:val="22"/>
          <w:szCs w:val="22"/>
          <w:vertAlign w:val="superscript"/>
        </w:rPr>
        <w:t>−1</w:t>
      </w:r>
      <w:r w:rsidRPr="003C6E6A">
        <w:rPr>
          <w:rFonts w:ascii="Arial" w:hAnsi="Arial" w:cs="Arial"/>
          <w:sz w:val="22"/>
          <w:szCs w:val="22"/>
        </w:rPr>
        <w:t xml:space="preserve"> de NO</w:t>
      </w:r>
      <w:r w:rsidRPr="003C6E6A">
        <w:rPr>
          <w:rFonts w:ascii="Arial" w:hAnsi="Arial" w:cs="Arial"/>
          <w:sz w:val="22"/>
          <w:szCs w:val="22"/>
          <w:vertAlign w:val="subscript"/>
        </w:rPr>
        <w:t>3</w:t>
      </w:r>
      <w:r w:rsidRPr="003C6E6A">
        <w:rPr>
          <w:rFonts w:ascii="Arial" w:hAnsi="Arial" w:cs="Arial"/>
          <w:sz w:val="22"/>
          <w:szCs w:val="22"/>
        </w:rPr>
        <w:t xml:space="preserve">. </w:t>
      </w:r>
    </w:p>
    <w:p w14:paraId="33D67CA0" w14:textId="77777777" w:rsidR="00103A80" w:rsidRPr="003C6E6A" w:rsidRDefault="00103A80" w:rsidP="006C4021">
      <w:pPr>
        <w:pStyle w:val="Listavistosa-nfasis11"/>
        <w:jc w:val="both"/>
        <w:rPr>
          <w:rFonts w:ascii="Arial" w:hAnsi="Arial" w:cs="Arial"/>
        </w:rPr>
      </w:pPr>
    </w:p>
    <w:p w14:paraId="2B33083C" w14:textId="5E09AA48" w:rsidR="00940670" w:rsidRPr="003C6E6A" w:rsidRDefault="00103A80" w:rsidP="006C4021">
      <w:pPr>
        <w:jc w:val="both"/>
        <w:rPr>
          <w:rFonts w:asciiTheme="minorHAnsi" w:hAnsiTheme="minorHAnsi" w:cstheme="minorHAnsi"/>
          <w:sz w:val="22"/>
          <w:szCs w:val="22"/>
        </w:rPr>
      </w:pPr>
      <w:r w:rsidRPr="003C6E6A">
        <w:rPr>
          <w:rFonts w:ascii="Arial" w:hAnsi="Arial" w:cs="Arial"/>
          <w:sz w:val="22"/>
          <w:szCs w:val="22"/>
        </w:rPr>
        <w:t xml:space="preserve">3) Identificar señales de transducción de </w:t>
      </w:r>
      <w:r w:rsidRPr="003C6E6A">
        <w:rPr>
          <w:rFonts w:ascii="Arial" w:hAnsi="Arial" w:cs="Arial"/>
          <w:i/>
          <w:iCs/>
          <w:sz w:val="22"/>
          <w:szCs w:val="22"/>
        </w:rPr>
        <w:t>Salicornia neei</w:t>
      </w:r>
      <w:r w:rsidRPr="003C6E6A">
        <w:rPr>
          <w:rFonts w:ascii="Arial" w:hAnsi="Arial" w:cs="Arial"/>
          <w:sz w:val="22"/>
          <w:szCs w:val="22"/>
        </w:rPr>
        <w:t>, en respuesta a concentraciones de salinidad de 35 g L</w:t>
      </w:r>
      <w:r w:rsidRPr="003C6E6A">
        <w:rPr>
          <w:rFonts w:ascii="Arial" w:hAnsi="Arial" w:cs="Arial"/>
          <w:sz w:val="22"/>
          <w:szCs w:val="22"/>
          <w:vertAlign w:val="superscript"/>
        </w:rPr>
        <w:t>-1</w:t>
      </w:r>
      <w:r w:rsidRPr="003C6E6A">
        <w:rPr>
          <w:rFonts w:ascii="Arial" w:hAnsi="Arial" w:cs="Arial"/>
          <w:sz w:val="22"/>
          <w:szCs w:val="22"/>
        </w:rPr>
        <w:t xml:space="preserve"> en combinación con 3mM de NH</w:t>
      </w:r>
      <w:r w:rsidRPr="003C6E6A">
        <w:rPr>
          <w:rFonts w:ascii="Arial" w:hAnsi="Arial" w:cs="Arial"/>
          <w:sz w:val="22"/>
          <w:szCs w:val="22"/>
          <w:vertAlign w:val="subscript"/>
        </w:rPr>
        <w:t>4</w:t>
      </w:r>
      <w:r w:rsidRPr="003C6E6A">
        <w:rPr>
          <w:rFonts w:ascii="Arial" w:hAnsi="Arial" w:cs="Arial"/>
          <w:sz w:val="22"/>
          <w:szCs w:val="22"/>
        </w:rPr>
        <w:t>Cl.</w:t>
      </w:r>
    </w:p>
    <w:p w14:paraId="5FCFB119" w14:textId="77777777" w:rsidR="00940670" w:rsidRPr="003C6E6A" w:rsidRDefault="00940670" w:rsidP="00940670">
      <w:pPr>
        <w:jc w:val="both"/>
        <w:rPr>
          <w:rFonts w:asciiTheme="minorHAnsi" w:hAnsiTheme="minorHAnsi" w:cstheme="minorHAnsi"/>
          <w:sz w:val="22"/>
          <w:szCs w:val="22"/>
        </w:rPr>
      </w:pPr>
    </w:p>
    <w:p w14:paraId="7707222F" w14:textId="77777777" w:rsidR="00940670" w:rsidRPr="003C6E6A" w:rsidRDefault="00940670" w:rsidP="00940670">
      <w:pPr>
        <w:jc w:val="both"/>
        <w:rPr>
          <w:rFonts w:asciiTheme="minorHAnsi" w:hAnsiTheme="minorHAnsi" w:cstheme="minorHAnsi"/>
        </w:rPr>
      </w:pPr>
    </w:p>
    <w:p w14:paraId="71EAA648" w14:textId="77777777" w:rsidR="00B6766D" w:rsidRPr="003C6E6A" w:rsidRDefault="00000E77" w:rsidP="00B6766D">
      <w:pPr>
        <w:pStyle w:val="Ttulo1"/>
        <w:jc w:val="right"/>
      </w:pPr>
      <w:bookmarkStart w:id="36" w:name="_Toc79959311"/>
      <w:r w:rsidRPr="003C6E6A">
        <w:lastRenderedPageBreak/>
        <w:t xml:space="preserve">CAPITULO </w:t>
      </w:r>
      <w:r w:rsidR="00BC2185" w:rsidRPr="003C6E6A">
        <w:t>4</w:t>
      </w:r>
      <w:bookmarkEnd w:id="36"/>
    </w:p>
    <w:p w14:paraId="7B323367" w14:textId="4FEAE3BD" w:rsidR="002D1716" w:rsidRPr="003C6E6A" w:rsidRDefault="00000E77" w:rsidP="001E27F2">
      <w:pPr>
        <w:pStyle w:val="Ttulo1"/>
        <w:numPr>
          <w:ilvl w:val="0"/>
          <w:numId w:val="8"/>
        </w:numPr>
      </w:pPr>
      <w:bookmarkStart w:id="37" w:name="_Toc79959312"/>
      <w:r w:rsidRPr="003C6E6A">
        <w:t>MATERIALES Y MÉTODOS</w:t>
      </w:r>
      <w:bookmarkEnd w:id="37"/>
    </w:p>
    <w:p w14:paraId="00C69134" w14:textId="7A4EE03E" w:rsidR="00B37247" w:rsidRPr="003C6E6A" w:rsidRDefault="00C82FA8" w:rsidP="001E27F2">
      <w:pPr>
        <w:pStyle w:val="Ttulo1"/>
        <w:numPr>
          <w:ilvl w:val="1"/>
          <w:numId w:val="8"/>
        </w:numPr>
        <w:jc w:val="left"/>
      </w:pPr>
      <w:bookmarkStart w:id="38" w:name="_Toc79959313"/>
      <w:r w:rsidRPr="003C6E6A">
        <w:t>Materiales y métodos o</w:t>
      </w:r>
      <w:r w:rsidR="002D1716" w:rsidRPr="003C6E6A">
        <w:t>bjetivos 1 y 2</w:t>
      </w:r>
      <w:bookmarkEnd w:id="38"/>
    </w:p>
    <w:p w14:paraId="5FA8AD28" w14:textId="2170E2DF" w:rsidR="00F4005B" w:rsidRPr="003C6E6A" w:rsidRDefault="00C75B60" w:rsidP="00A528A9">
      <w:pPr>
        <w:pStyle w:val="Ttulo3"/>
        <w:numPr>
          <w:ilvl w:val="2"/>
          <w:numId w:val="8"/>
        </w:numPr>
        <w:spacing w:before="0" w:after="0"/>
        <w:jc w:val="both"/>
        <w:rPr>
          <w:b/>
          <w:lang w:val="es-ES_tradnl"/>
        </w:rPr>
      </w:pPr>
      <w:bookmarkStart w:id="39" w:name="_Toc79959314"/>
      <w:r w:rsidRPr="003C6E6A">
        <w:rPr>
          <w:b/>
          <w:lang w:val="es-ES_tradnl"/>
        </w:rPr>
        <w:t>Colección</w:t>
      </w:r>
      <w:r w:rsidR="0054318B" w:rsidRPr="003C6E6A">
        <w:rPr>
          <w:b/>
          <w:lang w:val="es-ES_tradnl"/>
        </w:rPr>
        <w:t xml:space="preserve"> de material vegetal y aclimata</w:t>
      </w:r>
      <w:r w:rsidR="004F16A7" w:rsidRPr="003C6E6A">
        <w:rPr>
          <w:b/>
          <w:lang w:val="es-ES_tradnl"/>
        </w:rPr>
        <w:t>ción</w:t>
      </w:r>
      <w:bookmarkEnd w:id="39"/>
    </w:p>
    <w:p w14:paraId="6507C680" w14:textId="623F171A" w:rsidR="00DB181D" w:rsidRPr="003C6E6A" w:rsidRDefault="004F16A7" w:rsidP="00A528A9">
      <w:pPr>
        <w:jc w:val="both"/>
        <w:rPr>
          <w:rFonts w:asciiTheme="majorHAnsi" w:hAnsiTheme="majorHAnsi" w:cstheme="majorHAnsi"/>
          <w:sz w:val="22"/>
        </w:rPr>
      </w:pPr>
      <w:r w:rsidRPr="003C6E6A">
        <w:rPr>
          <w:rFonts w:asciiTheme="majorHAnsi" w:hAnsiTheme="majorHAnsi" w:cstheme="majorHAnsi"/>
          <w:sz w:val="22"/>
          <w:lang w:val="es-ES_tradnl"/>
        </w:rPr>
        <w:t xml:space="preserve">Se recolectaron 100 plantas de </w:t>
      </w:r>
      <w:r w:rsidRPr="003C6E6A">
        <w:rPr>
          <w:rFonts w:asciiTheme="majorHAnsi" w:hAnsiTheme="majorHAnsi" w:cstheme="majorHAnsi"/>
          <w:i/>
          <w:sz w:val="22"/>
          <w:lang w:val="es-ES_tradnl"/>
        </w:rPr>
        <w:t>Salicornia neei</w:t>
      </w:r>
      <w:r w:rsidRPr="003C6E6A">
        <w:rPr>
          <w:rFonts w:asciiTheme="majorHAnsi" w:hAnsiTheme="majorHAnsi" w:cstheme="majorHAnsi"/>
          <w:sz w:val="22"/>
          <w:lang w:val="es-ES_tradnl"/>
        </w:rPr>
        <w:t xml:space="preserve"> con raíces y brotes completamente desarrollad</w:t>
      </w:r>
      <w:r w:rsidR="00E746A0" w:rsidRPr="003C6E6A">
        <w:rPr>
          <w:rFonts w:asciiTheme="majorHAnsi" w:hAnsiTheme="majorHAnsi" w:cstheme="majorHAnsi"/>
          <w:sz w:val="22"/>
          <w:lang w:val="es-ES_tradnl"/>
        </w:rPr>
        <w:t>os en el humedal “Salinas de Pullally</w:t>
      </w:r>
      <w:r w:rsidRPr="003C6E6A">
        <w:rPr>
          <w:rFonts w:asciiTheme="majorHAnsi" w:hAnsiTheme="majorHAnsi" w:cstheme="majorHAnsi"/>
          <w:sz w:val="22"/>
          <w:lang w:val="es-ES_tradnl"/>
        </w:rPr>
        <w:t xml:space="preserve">”, ubicado en la comuna de Papudo, Región de Valparaíso, Chile (32 ° 24′54 ″ </w:t>
      </w:r>
      <w:r w:rsidRPr="003C6E6A">
        <w:rPr>
          <w:rFonts w:asciiTheme="majorHAnsi" w:hAnsiTheme="majorHAnsi" w:cstheme="majorHAnsi"/>
          <w:sz w:val="22"/>
        </w:rPr>
        <w:t>S, 71 ° 22′43 ″ W)</w:t>
      </w:r>
      <w:r w:rsidR="004526E9" w:rsidRPr="003C6E6A">
        <w:rPr>
          <w:rFonts w:asciiTheme="majorHAnsi" w:hAnsiTheme="majorHAnsi" w:cstheme="majorHAnsi"/>
          <w:sz w:val="22"/>
        </w:rPr>
        <w:t>, en el mes de julio de 2014.</w:t>
      </w:r>
      <w:r w:rsidRPr="003C6E6A">
        <w:rPr>
          <w:rFonts w:asciiTheme="majorHAnsi" w:hAnsiTheme="majorHAnsi" w:cstheme="majorHAnsi"/>
          <w:sz w:val="22"/>
        </w:rPr>
        <w:t xml:space="preserve"> </w:t>
      </w:r>
      <w:r w:rsidR="004526E9" w:rsidRPr="003C6E6A">
        <w:rPr>
          <w:rFonts w:asciiTheme="majorHAnsi" w:hAnsiTheme="majorHAnsi" w:cstheme="majorHAnsi"/>
          <w:sz w:val="22"/>
        </w:rPr>
        <w:t>P</w:t>
      </w:r>
      <w:r w:rsidRPr="003C6E6A">
        <w:rPr>
          <w:rFonts w:asciiTheme="majorHAnsi" w:hAnsiTheme="majorHAnsi" w:cstheme="majorHAnsi"/>
          <w:sz w:val="22"/>
        </w:rPr>
        <w:t>osteriormente trasladado al “Laboratorio Experimental de Acuicultura” de la Pontificia Universidad Católica de Valparaíso, en Valparaíso, Chile (33 ° 1′21 ″ S, 71 ° 37′57 ″ W). Las plantas</w:t>
      </w:r>
      <w:r w:rsidR="004526E9" w:rsidRPr="003C6E6A">
        <w:rPr>
          <w:rFonts w:asciiTheme="majorHAnsi" w:hAnsiTheme="majorHAnsi" w:cstheme="majorHAnsi"/>
          <w:sz w:val="22"/>
        </w:rPr>
        <w:t xml:space="preserve"> se aclimataron en </w:t>
      </w:r>
      <w:r w:rsidRPr="003C6E6A">
        <w:rPr>
          <w:rFonts w:asciiTheme="majorHAnsi" w:hAnsiTheme="majorHAnsi" w:cstheme="majorHAnsi"/>
          <w:sz w:val="22"/>
        </w:rPr>
        <w:t>lechos de arena</w:t>
      </w:r>
      <w:r w:rsidR="004526E9" w:rsidRPr="003C6E6A">
        <w:rPr>
          <w:rFonts w:asciiTheme="majorHAnsi" w:hAnsiTheme="majorHAnsi" w:cstheme="majorHAnsi"/>
          <w:sz w:val="22"/>
        </w:rPr>
        <w:t xml:space="preserve"> esterilizada y se alimentaron co</w:t>
      </w:r>
      <w:r w:rsidR="00326699" w:rsidRPr="003C6E6A">
        <w:rPr>
          <w:rFonts w:asciiTheme="majorHAnsi" w:hAnsiTheme="majorHAnsi" w:cstheme="majorHAnsi"/>
          <w:sz w:val="22"/>
        </w:rPr>
        <w:t>n solución Hoagland</w:t>
      </w:r>
      <w:r w:rsidR="004A78A3" w:rsidRPr="003C6E6A">
        <w:rPr>
          <w:rFonts w:asciiTheme="majorHAnsi" w:hAnsiTheme="majorHAnsi" w:cstheme="majorHAnsi"/>
          <w:sz w:val="22"/>
        </w:rPr>
        <w:fldChar w:fldCharType="begin"/>
      </w:r>
      <w:r w:rsidR="008E55DE" w:rsidRPr="003C6E6A">
        <w:rPr>
          <w:rFonts w:asciiTheme="majorHAnsi" w:hAnsiTheme="majorHAnsi" w:cstheme="majorHAnsi"/>
          <w:sz w:val="22"/>
        </w:rPr>
        <w:instrText xml:space="preserve"> ADDIN EN.CITE &lt;EndNote&gt;&lt;Cite&gt;&lt;Author&gt;Hoagland&lt;/Author&gt;&lt;Year&gt;1950&lt;/Year&gt;&lt;IDText&gt;The water-culture method for growing plants without soil&lt;/IDText&gt;&lt;DisplayText&gt;&lt;style face="superscript"&gt;150&lt;/style&gt;&lt;/DisplayText&gt;&lt;record&gt;&lt;titles&gt;&lt;title&gt;The water-culture method for growing plants without soil&lt;/title&gt;&lt;secondary-title&gt;Circular. California agricultural experiment station&lt;/secondary-title&gt;&lt;/titles&gt;&lt;contributors&gt;&lt;authors&gt;&lt;author&gt;Hoagland, Dennis Robert&lt;/author&gt;&lt;author&gt;Arnon, Daniel Israel&lt;/author&gt;&lt;/authors&gt;&lt;/contributors&gt;&lt;added-date format="utc"&gt;1621792317&lt;/added-date&gt;&lt;ref-type name="Journal Article"&gt;17&lt;/ref-type&gt;&lt;dates&gt;&lt;year&gt;1950&lt;/year&gt;&lt;/dates&gt;&lt;rec-number&gt;500&lt;/rec-number&gt;&lt;last-updated-date format="utc"&gt;1621792460&lt;/last-updated-date&gt;&lt;volume&gt;347&lt;/volume&gt;&lt;/record&gt;&lt;/Cite&gt;&lt;/EndNote&gt;</w:instrText>
      </w:r>
      <w:r w:rsidR="004A78A3" w:rsidRPr="003C6E6A">
        <w:rPr>
          <w:rFonts w:asciiTheme="majorHAnsi" w:hAnsiTheme="majorHAnsi" w:cstheme="majorHAnsi"/>
          <w:sz w:val="22"/>
        </w:rPr>
        <w:fldChar w:fldCharType="separate"/>
      </w:r>
      <w:r w:rsidR="008E55DE" w:rsidRPr="003C6E6A">
        <w:rPr>
          <w:rFonts w:asciiTheme="majorHAnsi" w:hAnsiTheme="majorHAnsi" w:cstheme="majorHAnsi"/>
          <w:noProof/>
          <w:sz w:val="22"/>
          <w:vertAlign w:val="superscript"/>
        </w:rPr>
        <w:t>150</w:t>
      </w:r>
      <w:r w:rsidR="004A78A3" w:rsidRPr="003C6E6A">
        <w:rPr>
          <w:rFonts w:asciiTheme="majorHAnsi" w:hAnsiTheme="majorHAnsi" w:cstheme="majorHAnsi"/>
          <w:sz w:val="22"/>
        </w:rPr>
        <w:fldChar w:fldCharType="end"/>
      </w:r>
      <w:r w:rsidR="004A78A3" w:rsidRPr="003C6E6A">
        <w:rPr>
          <w:rFonts w:asciiTheme="majorHAnsi" w:hAnsiTheme="majorHAnsi" w:cstheme="majorHAnsi"/>
          <w:sz w:val="22"/>
        </w:rPr>
        <w:t xml:space="preserve"> </w:t>
      </w:r>
      <w:r w:rsidR="00DE367F" w:rsidRPr="003C6E6A">
        <w:rPr>
          <w:rFonts w:asciiTheme="majorHAnsi" w:hAnsiTheme="majorHAnsi" w:cstheme="majorHAnsi"/>
          <w:sz w:val="22"/>
        </w:rPr>
        <w:t>disuelto en solución salina de 200 mM de NaCl</w:t>
      </w:r>
      <w:r w:rsidR="007B3BA2">
        <w:rPr>
          <w:rFonts w:asciiTheme="majorHAnsi" w:hAnsiTheme="majorHAnsi" w:cstheme="majorHAnsi"/>
          <w:sz w:val="22"/>
        </w:rPr>
        <w:t>,</w:t>
      </w:r>
      <w:r w:rsidR="00DE367F" w:rsidRPr="003C6E6A">
        <w:rPr>
          <w:rFonts w:asciiTheme="majorHAnsi" w:hAnsiTheme="majorHAnsi" w:cstheme="majorHAnsi"/>
          <w:sz w:val="22"/>
        </w:rPr>
        <w:t xml:space="preserve"> </w:t>
      </w:r>
      <w:r w:rsidRPr="003C6E6A">
        <w:rPr>
          <w:rFonts w:asciiTheme="majorHAnsi" w:hAnsiTheme="majorHAnsi" w:cstheme="majorHAnsi"/>
          <w:sz w:val="22"/>
        </w:rPr>
        <w:t>una vez por semana durante 10 semanas</w:t>
      </w:r>
      <w:r w:rsidR="00B8131D" w:rsidRPr="003C6E6A">
        <w:rPr>
          <w:rFonts w:asciiTheme="majorHAnsi" w:hAnsiTheme="majorHAnsi" w:cstheme="majorHAnsi"/>
          <w:sz w:val="22"/>
        </w:rPr>
        <w:t xml:space="preserve">. </w:t>
      </w:r>
      <w:r w:rsidR="007B3BA2">
        <w:rPr>
          <w:rFonts w:asciiTheme="majorHAnsi" w:hAnsiTheme="majorHAnsi" w:cstheme="majorHAnsi"/>
          <w:sz w:val="22"/>
        </w:rPr>
        <w:t>Luego</w:t>
      </w:r>
      <w:r w:rsidRPr="003C6E6A">
        <w:rPr>
          <w:rFonts w:asciiTheme="majorHAnsi" w:hAnsiTheme="majorHAnsi" w:cstheme="majorHAnsi"/>
          <w:sz w:val="22"/>
        </w:rPr>
        <w:t xml:space="preserve"> que las plantas se adaptaron y recuperaron su vigor, fueron trasladadas a la unidad experimental.</w:t>
      </w:r>
    </w:p>
    <w:p w14:paraId="7656F6B6" w14:textId="77777777" w:rsidR="008E69BD" w:rsidRPr="003C6E6A" w:rsidRDefault="008E69BD" w:rsidP="004F16A7">
      <w:pPr>
        <w:rPr>
          <w:rFonts w:asciiTheme="majorHAnsi" w:hAnsiTheme="majorHAnsi" w:cstheme="majorHAnsi"/>
          <w:sz w:val="22"/>
        </w:rPr>
      </w:pPr>
    </w:p>
    <w:p w14:paraId="014398A3" w14:textId="77777777" w:rsidR="00DB181D" w:rsidRPr="003C6E6A" w:rsidRDefault="00DB181D" w:rsidP="001E27F2">
      <w:pPr>
        <w:pStyle w:val="Ttulo3"/>
        <w:numPr>
          <w:ilvl w:val="2"/>
          <w:numId w:val="8"/>
        </w:numPr>
        <w:spacing w:after="0"/>
        <w:rPr>
          <w:b/>
          <w:lang w:val="en-US"/>
        </w:rPr>
      </w:pPr>
      <w:bookmarkStart w:id="40" w:name="_Toc79959315"/>
      <w:r w:rsidRPr="003C6E6A">
        <w:rPr>
          <w:b/>
        </w:rPr>
        <w:t>Diseño de los sistemas</w:t>
      </w:r>
      <w:bookmarkEnd w:id="40"/>
    </w:p>
    <w:p w14:paraId="194343B7" w14:textId="7A57DD48" w:rsidR="00832811" w:rsidRPr="003C6E6A" w:rsidRDefault="00DB181D" w:rsidP="006C186E">
      <w:pPr>
        <w:spacing w:after="0"/>
        <w:jc w:val="both"/>
        <w:rPr>
          <w:rFonts w:ascii="Arial" w:hAnsi="Arial"/>
          <w:sz w:val="22"/>
          <w:szCs w:val="22"/>
        </w:rPr>
      </w:pPr>
      <w:r w:rsidRPr="003C6E6A">
        <w:rPr>
          <w:rFonts w:ascii="Arial" w:hAnsi="Arial"/>
          <w:sz w:val="22"/>
          <w:szCs w:val="22"/>
        </w:rPr>
        <w:t>Con</w:t>
      </w:r>
      <w:r w:rsidR="00226D3B" w:rsidRPr="003C6E6A">
        <w:rPr>
          <w:rFonts w:ascii="Arial" w:hAnsi="Arial"/>
          <w:sz w:val="22"/>
          <w:szCs w:val="22"/>
        </w:rPr>
        <w:t xml:space="preserve"> </w:t>
      </w:r>
      <w:r w:rsidRPr="003C6E6A">
        <w:rPr>
          <w:rFonts w:ascii="Arial" w:hAnsi="Arial"/>
          <w:sz w:val="22"/>
          <w:szCs w:val="22"/>
        </w:rPr>
        <w:t>el</w:t>
      </w:r>
      <w:r w:rsidR="00226D3B" w:rsidRPr="003C6E6A">
        <w:rPr>
          <w:rFonts w:ascii="Arial" w:hAnsi="Arial"/>
          <w:sz w:val="22"/>
          <w:szCs w:val="22"/>
        </w:rPr>
        <w:t xml:space="preserve"> </w:t>
      </w:r>
      <w:r w:rsidRPr="003C6E6A">
        <w:rPr>
          <w:rFonts w:ascii="Arial" w:hAnsi="Arial"/>
          <w:sz w:val="22"/>
          <w:szCs w:val="22"/>
        </w:rPr>
        <w:t>fin</w:t>
      </w:r>
      <w:r w:rsidR="00226D3B" w:rsidRPr="003C6E6A">
        <w:rPr>
          <w:rFonts w:ascii="Arial" w:hAnsi="Arial"/>
          <w:sz w:val="22"/>
          <w:szCs w:val="22"/>
        </w:rPr>
        <w:t xml:space="preserve"> </w:t>
      </w:r>
      <w:r w:rsidRPr="003C6E6A">
        <w:rPr>
          <w:rFonts w:ascii="Arial" w:hAnsi="Arial"/>
          <w:sz w:val="22"/>
          <w:szCs w:val="22"/>
        </w:rPr>
        <w:t>de</w:t>
      </w:r>
      <w:r w:rsidR="00226D3B" w:rsidRPr="003C6E6A">
        <w:rPr>
          <w:rFonts w:ascii="Arial" w:hAnsi="Arial"/>
          <w:sz w:val="22"/>
          <w:szCs w:val="22"/>
        </w:rPr>
        <w:t xml:space="preserve"> </w:t>
      </w:r>
      <w:r w:rsidRPr="003C6E6A">
        <w:rPr>
          <w:rFonts w:ascii="Arial" w:hAnsi="Arial"/>
          <w:sz w:val="22"/>
          <w:szCs w:val="22"/>
        </w:rPr>
        <w:t>evaluar</w:t>
      </w:r>
      <w:r w:rsidR="00226D3B" w:rsidRPr="003C6E6A">
        <w:rPr>
          <w:rFonts w:ascii="Arial" w:hAnsi="Arial"/>
          <w:sz w:val="22"/>
          <w:szCs w:val="22"/>
        </w:rPr>
        <w:t xml:space="preserve"> </w:t>
      </w:r>
      <w:r w:rsidRPr="003C6E6A">
        <w:rPr>
          <w:rFonts w:ascii="Arial" w:hAnsi="Arial"/>
          <w:sz w:val="22"/>
          <w:szCs w:val="22"/>
        </w:rPr>
        <w:t>el</w:t>
      </w:r>
      <w:r w:rsidR="00226D3B" w:rsidRPr="003C6E6A">
        <w:rPr>
          <w:rFonts w:ascii="Arial" w:hAnsi="Arial"/>
          <w:sz w:val="22"/>
          <w:szCs w:val="22"/>
        </w:rPr>
        <w:t xml:space="preserve"> </w:t>
      </w:r>
      <w:r w:rsidRPr="003C6E6A">
        <w:rPr>
          <w:rFonts w:ascii="Arial" w:hAnsi="Arial"/>
          <w:sz w:val="22"/>
          <w:szCs w:val="22"/>
        </w:rPr>
        <w:t>potencial</w:t>
      </w:r>
      <w:r w:rsidR="00226D3B" w:rsidRPr="003C6E6A">
        <w:rPr>
          <w:rFonts w:ascii="Arial" w:hAnsi="Arial"/>
          <w:sz w:val="22"/>
          <w:szCs w:val="22"/>
        </w:rPr>
        <w:t xml:space="preserve"> </w:t>
      </w:r>
      <w:r w:rsidRPr="003C6E6A">
        <w:rPr>
          <w:rFonts w:ascii="Arial" w:hAnsi="Arial"/>
          <w:sz w:val="22"/>
          <w:szCs w:val="22"/>
        </w:rPr>
        <w:t xml:space="preserve">de </w:t>
      </w:r>
      <w:r w:rsidRPr="003C6E6A">
        <w:rPr>
          <w:rFonts w:ascii="Arial" w:hAnsi="Arial"/>
          <w:i/>
          <w:iCs/>
          <w:sz w:val="22"/>
          <w:szCs w:val="22"/>
        </w:rPr>
        <w:t>S. neei</w:t>
      </w:r>
      <w:r w:rsidRPr="003C6E6A">
        <w:rPr>
          <w:rFonts w:ascii="Arial" w:hAnsi="Arial"/>
          <w:sz w:val="22"/>
          <w:szCs w:val="22"/>
        </w:rPr>
        <w:t xml:space="preserve"> para la producción de biomasa y la remoción de compuestos nitrogenados </w:t>
      </w:r>
      <w:r w:rsidRPr="003C6E6A">
        <w:rPr>
          <w:rFonts w:ascii="Arial" w:hAnsi="Arial"/>
          <w:sz w:val="22"/>
          <w:szCs w:val="22"/>
          <w:lang w:val="es"/>
        </w:rPr>
        <w:t>disueltos en</w:t>
      </w:r>
      <w:r w:rsidR="008E69BD" w:rsidRPr="003C6E6A">
        <w:rPr>
          <w:rFonts w:ascii="Arial" w:hAnsi="Arial"/>
          <w:sz w:val="22"/>
          <w:szCs w:val="22"/>
          <w:lang w:val="es"/>
        </w:rPr>
        <w:t xml:space="preserve"> aguas</w:t>
      </w:r>
      <w:r w:rsidRPr="003C6E6A">
        <w:rPr>
          <w:rFonts w:ascii="Arial" w:hAnsi="Arial"/>
          <w:sz w:val="22"/>
          <w:szCs w:val="22"/>
        </w:rPr>
        <w:t xml:space="preserve"> altamente salina </w:t>
      </w:r>
      <w:r w:rsidRPr="003C6E6A">
        <w:rPr>
          <w:rFonts w:ascii="Arial" w:hAnsi="Arial"/>
          <w:sz w:val="22"/>
          <w:szCs w:val="22"/>
          <w:lang w:val="es"/>
        </w:rPr>
        <w:t>con altas cargas de compuestos nitrogenados</w:t>
      </w:r>
      <w:r w:rsidRPr="003C6E6A">
        <w:rPr>
          <w:rFonts w:ascii="Arial" w:hAnsi="Arial"/>
          <w:sz w:val="22"/>
          <w:szCs w:val="22"/>
        </w:rPr>
        <w:t>, se diseñaron e implementaron tres sistemas de recirculación separados entre sí</w:t>
      </w:r>
      <w:r w:rsidR="00FE21D1" w:rsidRPr="003C6E6A">
        <w:rPr>
          <w:rFonts w:ascii="Arial" w:hAnsi="Arial"/>
          <w:sz w:val="22"/>
          <w:szCs w:val="22"/>
        </w:rPr>
        <w:t xml:space="preserve"> (uno por cada tratamiento)</w:t>
      </w:r>
      <w:r w:rsidR="005C250E" w:rsidRPr="003C6E6A">
        <w:rPr>
          <w:rFonts w:ascii="Arial" w:hAnsi="Arial"/>
          <w:sz w:val="22"/>
          <w:szCs w:val="22"/>
        </w:rPr>
        <w:t xml:space="preserve">, y conectados a </w:t>
      </w:r>
      <w:r w:rsidR="0060535A" w:rsidRPr="003C6E6A">
        <w:rPr>
          <w:rFonts w:ascii="Arial" w:hAnsi="Arial"/>
          <w:sz w:val="22"/>
          <w:szCs w:val="22"/>
        </w:rPr>
        <w:t>HA</w:t>
      </w:r>
      <w:r w:rsidR="005C250E" w:rsidRPr="003C6E6A">
        <w:rPr>
          <w:rFonts w:ascii="Arial" w:hAnsi="Arial"/>
          <w:sz w:val="22"/>
          <w:szCs w:val="22"/>
        </w:rPr>
        <w:t xml:space="preserve"> por triplicado </w:t>
      </w:r>
      <w:r w:rsidRPr="003C6E6A">
        <w:rPr>
          <w:rFonts w:ascii="Arial" w:hAnsi="Arial"/>
          <w:sz w:val="22"/>
          <w:szCs w:val="22"/>
        </w:rPr>
        <w:t xml:space="preserve">(Figura </w:t>
      </w:r>
      <w:r w:rsidR="00B6766D" w:rsidRPr="003C6E6A">
        <w:rPr>
          <w:rFonts w:ascii="Arial" w:hAnsi="Arial"/>
          <w:sz w:val="22"/>
          <w:szCs w:val="22"/>
        </w:rPr>
        <w:t>4</w:t>
      </w:r>
      <w:r w:rsidRPr="003C6E6A">
        <w:rPr>
          <w:rFonts w:ascii="Arial" w:hAnsi="Arial"/>
          <w:sz w:val="22"/>
          <w:szCs w:val="22"/>
        </w:rPr>
        <w:t>.1).</w:t>
      </w:r>
    </w:p>
    <w:p w14:paraId="4489742F" w14:textId="77777777" w:rsidR="00832811" w:rsidRPr="003C6E6A" w:rsidRDefault="00DB181D" w:rsidP="00780DB7">
      <w:pPr>
        <w:spacing w:after="0"/>
        <w:jc w:val="both"/>
        <w:rPr>
          <w:rFonts w:ascii="Arial" w:hAnsi="Arial"/>
          <w:sz w:val="22"/>
          <w:szCs w:val="22"/>
        </w:rPr>
      </w:pPr>
      <w:r w:rsidRPr="003C6E6A">
        <w:rPr>
          <w:rFonts w:ascii="Arial" w:hAnsi="Arial"/>
          <w:sz w:val="22"/>
          <w:szCs w:val="22"/>
        </w:rPr>
        <w:t xml:space="preserve"> </w:t>
      </w:r>
    </w:p>
    <w:p w14:paraId="683B16F6" w14:textId="4B515B9D" w:rsidR="00DB181D" w:rsidRPr="003C6E6A" w:rsidRDefault="00DB181D" w:rsidP="00780DB7">
      <w:pPr>
        <w:spacing w:after="0"/>
        <w:jc w:val="both"/>
        <w:rPr>
          <w:rFonts w:ascii="Arial" w:hAnsi="Arial"/>
          <w:sz w:val="22"/>
          <w:szCs w:val="22"/>
        </w:rPr>
      </w:pPr>
      <w:r w:rsidRPr="003C6E6A">
        <w:rPr>
          <w:rFonts w:ascii="Arial" w:hAnsi="Arial"/>
          <w:sz w:val="22"/>
          <w:szCs w:val="22"/>
        </w:rPr>
        <w:t>El sistema se evaluó durante 74 días</w:t>
      </w:r>
      <w:r w:rsidRPr="003C6E6A">
        <w:rPr>
          <w:rFonts w:ascii="Arial" w:hAnsi="Arial"/>
          <w:sz w:val="22"/>
          <w:szCs w:val="22"/>
          <w:lang w:val="es"/>
        </w:rPr>
        <w:t xml:space="preserve">, los tratamientos propuestos corresponden a las cargas de </w:t>
      </w:r>
      <w:r w:rsidRPr="003C6E6A">
        <w:rPr>
          <w:rFonts w:ascii="Arial" w:hAnsi="Arial"/>
          <w:sz w:val="22"/>
          <w:szCs w:val="22"/>
        </w:rPr>
        <w:t>promedio típicas de amonio-N (NH</w:t>
      </w:r>
      <w:r w:rsidRPr="003C6E6A">
        <w:rPr>
          <w:rFonts w:ascii="Arial" w:hAnsi="Arial"/>
          <w:sz w:val="22"/>
          <w:szCs w:val="22"/>
          <w:vertAlign w:val="subscript"/>
        </w:rPr>
        <w:t>4</w:t>
      </w:r>
      <w:r w:rsidR="0073712D" w:rsidRPr="003C6E6A">
        <w:rPr>
          <w:rFonts w:ascii="Arial" w:hAnsi="Arial"/>
          <w:sz w:val="22"/>
          <w:szCs w:val="22"/>
        </w:rPr>
        <w:t>-</w:t>
      </w:r>
      <w:r w:rsidRPr="003C6E6A">
        <w:rPr>
          <w:rFonts w:ascii="Arial" w:hAnsi="Arial"/>
          <w:sz w:val="22"/>
          <w:szCs w:val="22"/>
        </w:rPr>
        <w:t>N) y nitrato (NO</w:t>
      </w:r>
      <w:r w:rsidRPr="003C6E6A">
        <w:rPr>
          <w:rFonts w:ascii="Arial" w:hAnsi="Arial"/>
          <w:sz w:val="22"/>
          <w:szCs w:val="22"/>
          <w:vertAlign w:val="subscript"/>
        </w:rPr>
        <w:t>3</w:t>
      </w:r>
      <w:r w:rsidRPr="003C6E6A">
        <w:rPr>
          <w:rFonts w:ascii="Arial" w:hAnsi="Arial"/>
          <w:sz w:val="22"/>
          <w:szCs w:val="22"/>
        </w:rPr>
        <w:t>-N) reportadas en el efluente de la acuicultura marina terrestre</w:t>
      </w:r>
      <w:r w:rsidR="00415715" w:rsidRPr="003C6E6A">
        <w:rPr>
          <w:rFonts w:ascii="Arial" w:hAnsi="Arial"/>
          <w:sz w:val="22"/>
          <w:szCs w:val="22"/>
        </w:rPr>
        <w:fldChar w:fldCharType="begin">
          <w:fldData xml:space="preserve">PEVuZE5vdGU+PENpdGU+PEF1dGhvcj5XYWxsZXI8L0F1dGhvcj48WWVhcj4yMDE1PC9ZZWFyPjxJ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</w:fldData>
        </w:fldChar>
      </w:r>
      <w:r w:rsidR="00DA383F" w:rsidRPr="003C6E6A">
        <w:rPr>
          <w:rFonts w:ascii="Arial" w:hAnsi="Arial"/>
          <w:sz w:val="22"/>
          <w:szCs w:val="22"/>
        </w:rPr>
        <w:instrText xml:space="preserve"> ADDIN EN.CITE </w:instrText>
      </w:r>
      <w:r w:rsidR="00DA383F" w:rsidRPr="003C6E6A">
        <w:rPr>
          <w:rFonts w:ascii="Arial" w:hAnsi="Arial"/>
          <w:sz w:val="22"/>
          <w:szCs w:val="22"/>
        </w:rPr>
        <w:fldChar w:fldCharType="begin">
          <w:fldData xml:space="preserve">PEVuZE5vdGU+PENpdGU+PEF1dGhvcj5XYWxsZXI8L0F1dGhvcj48WWVhcj4yMDE1PC9ZZWFyPjxJ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</w:fldData>
        </w:fldChar>
      </w:r>
      <w:r w:rsidR="00DA383F" w:rsidRPr="003C6E6A">
        <w:rPr>
          <w:rFonts w:ascii="Arial" w:hAnsi="Arial"/>
          <w:sz w:val="22"/>
          <w:szCs w:val="22"/>
        </w:rPr>
        <w:instrText xml:space="preserve"> ADDIN EN.CITE.DATA </w:instrText>
      </w:r>
      <w:r w:rsidR="00DA383F" w:rsidRPr="003C6E6A">
        <w:rPr>
          <w:rFonts w:ascii="Arial" w:hAnsi="Arial"/>
          <w:sz w:val="22"/>
          <w:szCs w:val="22"/>
        </w:rPr>
      </w:r>
      <w:r w:rsidR="00DA383F" w:rsidRPr="003C6E6A">
        <w:rPr>
          <w:rFonts w:ascii="Arial" w:hAnsi="Arial"/>
          <w:sz w:val="22"/>
          <w:szCs w:val="22"/>
        </w:rPr>
        <w:fldChar w:fldCharType="end"/>
      </w:r>
      <w:r w:rsidR="00415715" w:rsidRPr="003C6E6A">
        <w:rPr>
          <w:rFonts w:ascii="Arial" w:hAnsi="Arial"/>
          <w:sz w:val="22"/>
          <w:szCs w:val="22"/>
        </w:rPr>
      </w:r>
      <w:r w:rsidR="00415715" w:rsidRPr="003C6E6A">
        <w:rPr>
          <w:rFonts w:ascii="Arial" w:hAnsi="Arial"/>
          <w:sz w:val="22"/>
          <w:szCs w:val="22"/>
        </w:rPr>
        <w:fldChar w:fldCharType="separate"/>
      </w:r>
      <w:r w:rsidR="00DA383F" w:rsidRPr="003C6E6A">
        <w:rPr>
          <w:rFonts w:ascii="Arial" w:hAnsi="Arial"/>
          <w:noProof/>
          <w:sz w:val="22"/>
          <w:szCs w:val="22"/>
          <w:vertAlign w:val="superscript"/>
        </w:rPr>
        <w:t>10, 11</w:t>
      </w:r>
      <w:r w:rsidR="00415715" w:rsidRPr="003C6E6A">
        <w:rPr>
          <w:rFonts w:ascii="Arial" w:hAnsi="Arial"/>
          <w:sz w:val="22"/>
          <w:szCs w:val="22"/>
        </w:rPr>
        <w:fldChar w:fldCharType="end"/>
      </w:r>
      <w:r w:rsidR="00415715" w:rsidRPr="003C6E6A">
        <w:rPr>
          <w:rFonts w:ascii="Arial" w:hAnsi="Arial"/>
          <w:sz w:val="22"/>
          <w:szCs w:val="22"/>
        </w:rPr>
        <w:t>.</w:t>
      </w:r>
      <w:r w:rsidRPr="003C6E6A">
        <w:rPr>
          <w:rFonts w:ascii="Arial" w:hAnsi="Arial"/>
          <w:sz w:val="22"/>
          <w:szCs w:val="22"/>
        </w:rPr>
        <w:t xml:space="preserve"> </w:t>
      </w:r>
    </w:p>
    <w:p w14:paraId="3DECC278" w14:textId="77777777" w:rsidR="006C186E" w:rsidRPr="003C6E6A" w:rsidRDefault="006C186E" w:rsidP="006C186E">
      <w:pPr>
        <w:spacing w:after="0"/>
        <w:jc w:val="both"/>
        <w:rPr>
          <w:rFonts w:ascii="Arial" w:hAnsi="Arial"/>
          <w:sz w:val="22"/>
          <w:szCs w:val="22"/>
          <w:lang w:val="es"/>
        </w:rPr>
      </w:pPr>
    </w:p>
    <w:p w14:paraId="3EED4D09" w14:textId="77777777" w:rsidR="00DB181D" w:rsidRPr="003C6E6A" w:rsidRDefault="00DB181D" w:rsidP="006C186E">
      <w:pPr>
        <w:spacing w:after="0"/>
        <w:jc w:val="both"/>
        <w:rPr>
          <w:rFonts w:ascii="Arial" w:hAnsi="Arial"/>
          <w:sz w:val="22"/>
          <w:szCs w:val="22"/>
          <w:lang w:val="es"/>
        </w:rPr>
      </w:pPr>
      <w:r w:rsidRPr="003C6E6A">
        <w:rPr>
          <w:rFonts w:ascii="Arial" w:hAnsi="Arial"/>
          <w:sz w:val="22"/>
          <w:szCs w:val="22"/>
          <w:lang w:val="es"/>
        </w:rPr>
        <w:t>Tratamientos:</w:t>
      </w:r>
    </w:p>
    <w:p w14:paraId="30B12B23" w14:textId="7F171ED1" w:rsidR="008313BD" w:rsidRPr="003C6E6A" w:rsidRDefault="00590B52" w:rsidP="001E27F2">
      <w:pPr>
        <w:pStyle w:val="Listavistosa-nfasis11"/>
        <w:numPr>
          <w:ilvl w:val="0"/>
          <w:numId w:val="4"/>
        </w:numPr>
        <w:tabs>
          <w:tab w:val="left" w:pos="420"/>
        </w:tabs>
        <w:spacing w:line="360" w:lineRule="auto"/>
        <w:jc w:val="both"/>
        <w:rPr>
          <w:rFonts w:ascii="Arial" w:hAnsi="Arial" w:cs="Arial"/>
          <w:lang w:val="es-CL"/>
        </w:rPr>
      </w:pPr>
      <w:r w:rsidRPr="003C6E6A">
        <w:rPr>
          <w:rFonts w:ascii="Arial" w:hAnsi="Arial" w:cs="Arial"/>
          <w:lang w:val="es-CL"/>
        </w:rPr>
        <w:t>C</w:t>
      </w:r>
      <w:r w:rsidR="008313BD" w:rsidRPr="003C6E6A">
        <w:rPr>
          <w:rFonts w:ascii="Arial" w:hAnsi="Arial" w:cs="Arial"/>
          <w:lang w:val="es-CL"/>
        </w:rPr>
        <w:t xml:space="preserve">ontrol = Agua de mar </w:t>
      </w:r>
    </w:p>
    <w:p w14:paraId="17D0A187" w14:textId="027376D4" w:rsidR="008313BD" w:rsidRPr="003C6E6A" w:rsidRDefault="008313BD" w:rsidP="001E27F2">
      <w:pPr>
        <w:pStyle w:val="Listavistosa-nfasis11"/>
        <w:numPr>
          <w:ilvl w:val="0"/>
          <w:numId w:val="4"/>
        </w:numPr>
        <w:tabs>
          <w:tab w:val="left" w:pos="420"/>
        </w:tabs>
        <w:spacing w:line="360" w:lineRule="auto"/>
        <w:jc w:val="both"/>
        <w:rPr>
          <w:rFonts w:ascii="Arial" w:hAnsi="Arial" w:cs="Arial"/>
          <w:lang w:val="es-CL"/>
        </w:rPr>
      </w:pPr>
      <w:r w:rsidRPr="003C6E6A">
        <w:rPr>
          <w:rFonts w:ascii="Arial" w:hAnsi="Arial" w:cs="Arial"/>
          <w:lang w:val="es-CL"/>
        </w:rPr>
        <w:t xml:space="preserve">Tratamiento 1 ( Nit+Amm) = Agua de mar + </w:t>
      </w:r>
      <w:r w:rsidRPr="003C6E6A">
        <w:rPr>
          <w:rFonts w:ascii="Arial" w:hAnsi="Arial"/>
          <w:lang w:val="es-CL"/>
        </w:rPr>
        <w:t>1 mgL</w:t>
      </w:r>
      <w:r w:rsidRPr="003C6E6A">
        <w:rPr>
          <w:rFonts w:ascii="Arial" w:hAnsi="Arial"/>
          <w:vertAlign w:val="superscript"/>
          <w:lang w:val="es-CL"/>
        </w:rPr>
        <w:t>-1</w:t>
      </w:r>
      <w:r w:rsidRPr="003C6E6A">
        <w:rPr>
          <w:rFonts w:ascii="Arial" w:hAnsi="Arial"/>
          <w:lang w:val="es-CL"/>
        </w:rPr>
        <w:t xml:space="preserve"> </w:t>
      </w:r>
      <w:r w:rsidR="003C3FAF" w:rsidRPr="003C6E6A">
        <w:rPr>
          <w:rFonts w:ascii="Arial" w:hAnsi="Arial"/>
          <w:lang w:val="es-CL"/>
        </w:rPr>
        <w:t>NAT</w:t>
      </w:r>
      <w:r w:rsidRPr="003C6E6A">
        <w:rPr>
          <w:rFonts w:ascii="Arial" w:hAnsi="Arial"/>
          <w:lang w:val="es-CL"/>
        </w:rPr>
        <w:t xml:space="preserve"> y 100 mgL</w:t>
      </w:r>
      <w:r w:rsidRPr="003C6E6A">
        <w:rPr>
          <w:rFonts w:ascii="Arial" w:hAnsi="Arial"/>
          <w:vertAlign w:val="superscript"/>
          <w:lang w:val="es-CL"/>
        </w:rPr>
        <w:t>− 1</w:t>
      </w:r>
      <w:r w:rsidRPr="003C6E6A">
        <w:rPr>
          <w:rFonts w:ascii="Arial" w:hAnsi="Arial"/>
          <w:lang w:val="es-CL"/>
        </w:rPr>
        <w:t xml:space="preserve"> NO</w:t>
      </w:r>
      <w:r w:rsidRPr="003C6E6A">
        <w:rPr>
          <w:rFonts w:ascii="Arial" w:hAnsi="Arial"/>
          <w:vertAlign w:val="subscript"/>
          <w:lang w:val="es-CL"/>
        </w:rPr>
        <w:t>3</w:t>
      </w:r>
      <w:r w:rsidRPr="003C6E6A">
        <w:rPr>
          <w:rFonts w:ascii="Arial" w:hAnsi="Arial"/>
          <w:lang w:val="es-CL"/>
        </w:rPr>
        <w:t>−N</w:t>
      </w:r>
    </w:p>
    <w:p w14:paraId="39D17A48" w14:textId="77777777" w:rsidR="008313BD" w:rsidRPr="003C6E6A" w:rsidRDefault="008313BD" w:rsidP="001E27F2">
      <w:pPr>
        <w:pStyle w:val="Listavistosa-nfasis11"/>
        <w:numPr>
          <w:ilvl w:val="0"/>
          <w:numId w:val="4"/>
        </w:numPr>
        <w:tabs>
          <w:tab w:val="left" w:pos="420"/>
        </w:tabs>
        <w:spacing w:line="360" w:lineRule="auto"/>
        <w:jc w:val="both"/>
        <w:rPr>
          <w:rFonts w:ascii="Arial" w:hAnsi="Arial" w:cs="Arial"/>
          <w:lang w:val="es-CL"/>
        </w:rPr>
      </w:pPr>
      <w:r w:rsidRPr="003C6E6A">
        <w:rPr>
          <w:rFonts w:ascii="Arial" w:hAnsi="Arial" w:cs="Arial"/>
          <w:lang w:val="es-CL"/>
        </w:rPr>
        <w:t xml:space="preserve">Tratamiento 2 ( </w:t>
      </w:r>
      <w:r w:rsidRPr="003C6E6A">
        <w:rPr>
          <w:rFonts w:ascii="Arial" w:hAnsi="Arial"/>
          <w:lang w:val="es-CL"/>
        </w:rPr>
        <w:t xml:space="preserve">Nit) = </w:t>
      </w:r>
      <w:r w:rsidRPr="003C6E6A">
        <w:rPr>
          <w:rFonts w:ascii="Arial" w:hAnsi="Arial" w:cs="Arial"/>
          <w:lang w:val="es-CL"/>
        </w:rPr>
        <w:t xml:space="preserve">Agua de mar + </w:t>
      </w:r>
      <w:r w:rsidRPr="003C6E6A">
        <w:rPr>
          <w:rFonts w:ascii="Arial" w:hAnsi="Arial"/>
          <w:lang w:val="es-CL"/>
        </w:rPr>
        <w:t>100 mgL</w:t>
      </w:r>
      <w:r w:rsidRPr="003C6E6A">
        <w:rPr>
          <w:rFonts w:ascii="Arial" w:hAnsi="Arial"/>
          <w:vertAlign w:val="superscript"/>
          <w:lang w:val="es-CL"/>
        </w:rPr>
        <w:t>− 1</w:t>
      </w:r>
      <w:r w:rsidRPr="003C6E6A">
        <w:rPr>
          <w:rFonts w:ascii="Arial" w:hAnsi="Arial"/>
          <w:lang w:val="es-CL"/>
        </w:rPr>
        <w:t xml:space="preserve"> NO</w:t>
      </w:r>
      <w:r w:rsidRPr="003C6E6A">
        <w:rPr>
          <w:rFonts w:ascii="Arial" w:hAnsi="Arial"/>
          <w:vertAlign w:val="subscript"/>
          <w:lang w:val="es-CL"/>
        </w:rPr>
        <w:t>3</w:t>
      </w:r>
      <w:r w:rsidRPr="003C6E6A">
        <w:rPr>
          <w:rFonts w:ascii="Arial" w:hAnsi="Arial"/>
          <w:lang w:val="es-CL"/>
        </w:rPr>
        <w:t>−N</w:t>
      </w:r>
    </w:p>
    <w:p w14:paraId="344CE583" w14:textId="385B354E" w:rsidR="00DB181D" w:rsidRPr="003C6E6A" w:rsidRDefault="00DB181D" w:rsidP="00DB181D">
      <w:pPr>
        <w:jc w:val="both"/>
        <w:rPr>
          <w:rFonts w:ascii="Arial" w:hAnsi="Arial"/>
          <w:sz w:val="22"/>
          <w:szCs w:val="22"/>
        </w:rPr>
      </w:pPr>
      <w:r w:rsidRPr="003C6E6A">
        <w:rPr>
          <w:rFonts w:ascii="Arial" w:hAnsi="Arial"/>
          <w:sz w:val="22"/>
          <w:szCs w:val="22"/>
        </w:rPr>
        <w:lastRenderedPageBreak/>
        <w:t xml:space="preserve">La solución nutritiva para cada sistema de recirculación se preparó directamente en cada tanque de tratamiento y se renovó por completo cada 14 a 15 días. Se realizaron cinco fertilizaciones. </w:t>
      </w:r>
    </w:p>
    <w:p w14:paraId="1E18B466" w14:textId="0FD4D7E8" w:rsidR="00B10B18" w:rsidRPr="003C6E6A" w:rsidRDefault="00B10B18" w:rsidP="00DB181D">
      <w:pPr>
        <w:jc w:val="both"/>
        <w:rPr>
          <w:rFonts w:ascii="Arial" w:hAnsi="Arial"/>
          <w:sz w:val="22"/>
          <w:szCs w:val="22"/>
        </w:rPr>
      </w:pPr>
      <w:r w:rsidRPr="003C6E6A">
        <w:rPr>
          <w:noProof/>
          <w:lang w:val="es-ES"/>
        </w:rPr>
        <w:drawing>
          <wp:inline distT="0" distB="0" distL="0" distR="0" wp14:anchorId="736B9D79" wp14:editId="73354AFD">
            <wp:extent cx="5791835" cy="308886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3088862"/>
                    </a:xfrm>
                    <a:prstGeom prst="rect">
                      <a:avLst/>
                    </a:prstGeom>
                  </pic:spPr>
                </pic:pic>
              </a:graphicData>
            </a:graphic>
          </wp:inline>
        </w:drawing>
      </w:r>
    </w:p>
    <w:p w14:paraId="05DFE8C4" w14:textId="77777777" w:rsidR="00B10B18" w:rsidRPr="003C6E6A" w:rsidRDefault="00B10B18" w:rsidP="00A476E8">
      <w:pPr>
        <w:tabs>
          <w:tab w:val="left" w:pos="420"/>
        </w:tabs>
        <w:jc w:val="both"/>
        <w:rPr>
          <w:rFonts w:asciiTheme="minorHAnsi" w:hAnsiTheme="minorHAnsi" w:cstheme="minorHAnsi"/>
          <w:b/>
          <w:noProof/>
          <w:color w:val="FFFFFF" w:themeColor="background1"/>
          <w:sz w:val="2"/>
          <w:szCs w:val="2"/>
          <w:shd w:val="clear" w:color="auto" w:fill="FFFFFF" w:themeFill="background1"/>
        </w:rPr>
      </w:pPr>
      <w:bookmarkStart w:id="41" w:name="_Toc79694893"/>
    </w:p>
    <w:p w14:paraId="050DA5C4" w14:textId="0F21D167" w:rsidR="005E1A46" w:rsidRPr="003C6E6A" w:rsidRDefault="002660D7" w:rsidP="00A476E8">
      <w:pPr>
        <w:tabs>
          <w:tab w:val="left" w:pos="420"/>
        </w:tabs>
        <w:jc w:val="both"/>
        <w:rPr>
          <w:rFonts w:asciiTheme="minorHAnsi" w:hAnsiTheme="minorHAnsi" w:cstheme="minorHAnsi"/>
          <w:b/>
          <w:sz w:val="20"/>
        </w:rPr>
      </w:pPr>
      <w:r w:rsidRPr="003C6E6A">
        <w:rPr>
          <w:rFonts w:asciiTheme="minorHAnsi" w:hAnsiTheme="minorHAnsi" w:cstheme="minorHAnsi"/>
          <w:b/>
          <w:noProof/>
          <w:color w:val="FFFFFF" w:themeColor="background1"/>
          <w:sz w:val="2"/>
          <w:szCs w:val="2"/>
          <w:shd w:val="clear" w:color="auto" w:fill="FFFFFF" w:themeFill="background1"/>
        </w:rPr>
        <w:fldChar w:fldCharType="begin"/>
      </w:r>
      <w:r w:rsidRPr="003C6E6A">
        <w:rPr>
          <w:rFonts w:asciiTheme="minorHAnsi" w:hAnsiTheme="minorHAnsi" w:cstheme="minorHAnsi"/>
          <w:b/>
          <w:noProof/>
          <w:color w:val="FFFFFF" w:themeColor="background1"/>
          <w:sz w:val="2"/>
          <w:szCs w:val="2"/>
          <w:shd w:val="clear" w:color="auto" w:fill="FFFFFF" w:themeFill="background1"/>
        </w:rPr>
        <w:instrText xml:space="preserve"> SEQ Figura \* ARABIC </w:instrText>
      </w:r>
      <w:r w:rsidRPr="003C6E6A">
        <w:rPr>
          <w:rFonts w:asciiTheme="minorHAnsi" w:hAnsiTheme="minorHAnsi" w:cstheme="minorHAnsi"/>
          <w:b/>
          <w:noProof/>
          <w:color w:val="FFFFFF" w:themeColor="background1"/>
          <w:sz w:val="2"/>
          <w:szCs w:val="2"/>
          <w:shd w:val="clear" w:color="auto" w:fill="FFFFFF" w:themeFill="background1"/>
        </w:rPr>
        <w:fldChar w:fldCharType="separate"/>
      </w:r>
      <w:r w:rsidR="00782830" w:rsidRPr="003C6E6A">
        <w:rPr>
          <w:rFonts w:asciiTheme="minorHAnsi" w:hAnsiTheme="minorHAnsi" w:cstheme="minorHAnsi"/>
          <w:b/>
          <w:noProof/>
          <w:color w:val="FFFFFF" w:themeColor="background1"/>
          <w:sz w:val="2"/>
          <w:szCs w:val="2"/>
          <w:shd w:val="clear" w:color="auto" w:fill="FFFFFF" w:themeFill="background1"/>
        </w:rPr>
        <w:t>6</w:t>
      </w:r>
      <w:r w:rsidRPr="003C6E6A">
        <w:rPr>
          <w:rFonts w:asciiTheme="minorHAnsi" w:hAnsiTheme="minorHAnsi" w:cstheme="minorHAnsi"/>
          <w:b/>
          <w:noProof/>
          <w:color w:val="FFFFFF" w:themeColor="background1"/>
          <w:sz w:val="2"/>
          <w:szCs w:val="2"/>
          <w:shd w:val="clear" w:color="auto" w:fill="FFFFFF" w:themeFill="background1"/>
        </w:rPr>
        <w:fldChar w:fldCharType="end"/>
      </w:r>
      <w:r w:rsidR="00A476E8" w:rsidRPr="003C6E6A">
        <w:rPr>
          <w:rFonts w:asciiTheme="minorHAnsi" w:hAnsiTheme="minorHAnsi" w:cstheme="minorHAnsi"/>
          <w:b/>
          <w:sz w:val="20"/>
        </w:rPr>
        <w:t xml:space="preserve">Figura </w:t>
      </w:r>
      <w:r w:rsidR="00B6766D" w:rsidRPr="003C6E6A">
        <w:rPr>
          <w:rFonts w:asciiTheme="minorHAnsi" w:hAnsiTheme="minorHAnsi" w:cstheme="minorHAnsi"/>
          <w:b/>
          <w:sz w:val="20"/>
        </w:rPr>
        <w:t>4</w:t>
      </w:r>
      <w:r w:rsidR="00A476E8" w:rsidRPr="003C6E6A">
        <w:rPr>
          <w:rFonts w:asciiTheme="minorHAnsi" w:hAnsiTheme="minorHAnsi" w:cstheme="minorHAnsi"/>
          <w:b/>
          <w:sz w:val="20"/>
        </w:rPr>
        <w:t>.1 D</w:t>
      </w:r>
      <w:r w:rsidR="005E1A46" w:rsidRPr="003C6E6A">
        <w:rPr>
          <w:rFonts w:asciiTheme="minorHAnsi" w:hAnsiTheme="minorHAnsi" w:cstheme="minorHAnsi"/>
          <w:b/>
          <w:sz w:val="20"/>
        </w:rPr>
        <w:t>iseño de humedales artificiales</w:t>
      </w:r>
      <w:bookmarkEnd w:id="41"/>
    </w:p>
    <w:p w14:paraId="779CF524" w14:textId="77777777" w:rsidR="00A476E8" w:rsidRPr="003C6E6A" w:rsidRDefault="00A476E8" w:rsidP="00A476E8">
      <w:pPr>
        <w:tabs>
          <w:tab w:val="left" w:pos="420"/>
        </w:tabs>
        <w:spacing w:after="0"/>
        <w:jc w:val="both"/>
        <w:rPr>
          <w:rFonts w:asciiTheme="minorHAnsi" w:hAnsiTheme="minorHAnsi" w:cstheme="minorHAnsi"/>
          <w:b/>
          <w:sz w:val="20"/>
        </w:rPr>
      </w:pPr>
    </w:p>
    <w:p w14:paraId="5B7554F8" w14:textId="493FC2A2" w:rsidR="00DB181D" w:rsidRPr="003C6E6A" w:rsidRDefault="00DB181D" w:rsidP="00A476E8">
      <w:pPr>
        <w:spacing w:after="0"/>
        <w:jc w:val="both"/>
        <w:rPr>
          <w:rFonts w:ascii="Arial" w:hAnsi="Arial"/>
          <w:sz w:val="22"/>
          <w:szCs w:val="22"/>
        </w:rPr>
      </w:pPr>
      <w:r w:rsidRPr="003C6E6A">
        <w:rPr>
          <w:rFonts w:ascii="Arial" w:hAnsi="Arial"/>
          <w:sz w:val="22"/>
          <w:szCs w:val="22"/>
        </w:rPr>
        <w:t xml:space="preserve">Para la </w:t>
      </w:r>
      <w:r w:rsidR="005E28DC" w:rsidRPr="003C6E6A">
        <w:rPr>
          <w:rFonts w:ascii="Arial" w:hAnsi="Arial"/>
          <w:sz w:val="22"/>
          <w:szCs w:val="22"/>
        </w:rPr>
        <w:t>construcción</w:t>
      </w:r>
      <w:r w:rsidRPr="003C6E6A">
        <w:rPr>
          <w:rFonts w:ascii="Arial" w:hAnsi="Arial"/>
          <w:sz w:val="22"/>
          <w:szCs w:val="22"/>
        </w:rPr>
        <w:t xml:space="preserve"> de los </w:t>
      </w:r>
      <w:r w:rsidR="0060535A" w:rsidRPr="003C6E6A">
        <w:rPr>
          <w:rFonts w:ascii="Arial" w:hAnsi="Arial"/>
          <w:sz w:val="22"/>
          <w:szCs w:val="22"/>
        </w:rPr>
        <w:t>HA</w:t>
      </w:r>
      <w:r w:rsidR="00F83755" w:rsidRPr="003C6E6A">
        <w:rPr>
          <w:rFonts w:ascii="Arial" w:hAnsi="Arial"/>
          <w:sz w:val="22"/>
          <w:szCs w:val="22"/>
        </w:rPr>
        <w:t xml:space="preserve"> se utilizaron</w:t>
      </w:r>
      <w:r w:rsidRPr="003C6E6A">
        <w:rPr>
          <w:rFonts w:ascii="Arial" w:hAnsi="Arial"/>
          <w:sz w:val="22"/>
          <w:szCs w:val="22"/>
        </w:rPr>
        <w:t xml:space="preserve"> recipientes de polietileno de las siguientes dimensiones 0,5 x 0,6 x 0,6 m</w:t>
      </w:r>
      <w:r w:rsidR="00DE17B9" w:rsidRPr="003C6E6A">
        <w:rPr>
          <w:rFonts w:ascii="Arial" w:hAnsi="Arial"/>
          <w:sz w:val="22"/>
          <w:szCs w:val="22"/>
        </w:rPr>
        <w:t xml:space="preserve"> </w:t>
      </w:r>
      <w:r w:rsidR="00913458" w:rsidRPr="003C6E6A">
        <w:rPr>
          <w:rFonts w:ascii="Arial" w:hAnsi="Arial"/>
          <w:sz w:val="22"/>
          <w:szCs w:val="22"/>
        </w:rPr>
        <w:t>y volumen de 0,18 m</w:t>
      </w:r>
      <w:r w:rsidR="00913458" w:rsidRPr="003C6E6A">
        <w:rPr>
          <w:rFonts w:ascii="Arial" w:hAnsi="Arial"/>
          <w:sz w:val="22"/>
          <w:szCs w:val="22"/>
          <w:vertAlign w:val="superscript"/>
        </w:rPr>
        <w:t xml:space="preserve">3 </w:t>
      </w:r>
      <w:r w:rsidRPr="003C6E6A">
        <w:rPr>
          <w:rFonts w:ascii="Arial" w:hAnsi="Arial"/>
          <w:sz w:val="22"/>
          <w:szCs w:val="22"/>
        </w:rPr>
        <w:t xml:space="preserve">(largo x ancho x </w:t>
      </w:r>
      <w:r w:rsidR="00913458" w:rsidRPr="003C6E6A">
        <w:rPr>
          <w:rFonts w:ascii="Arial" w:hAnsi="Arial"/>
          <w:sz w:val="22"/>
          <w:szCs w:val="22"/>
        </w:rPr>
        <w:t>altura</w:t>
      </w:r>
      <w:r w:rsidRPr="003C6E6A">
        <w:rPr>
          <w:rFonts w:ascii="Arial" w:hAnsi="Arial"/>
          <w:sz w:val="22"/>
          <w:szCs w:val="22"/>
        </w:rPr>
        <w:t xml:space="preserve">) </w:t>
      </w:r>
      <w:r w:rsidR="00D27171" w:rsidRPr="003C6E6A">
        <w:rPr>
          <w:rFonts w:ascii="Arial" w:hAnsi="Arial"/>
          <w:sz w:val="22"/>
          <w:szCs w:val="22"/>
        </w:rPr>
        <w:t xml:space="preserve">(Figura </w:t>
      </w:r>
      <w:r w:rsidR="00B6766D" w:rsidRPr="003C6E6A">
        <w:rPr>
          <w:rFonts w:ascii="Arial" w:hAnsi="Arial"/>
          <w:sz w:val="22"/>
          <w:szCs w:val="22"/>
        </w:rPr>
        <w:t>4</w:t>
      </w:r>
      <w:r w:rsidR="00D27171" w:rsidRPr="003C6E6A">
        <w:rPr>
          <w:rFonts w:ascii="Arial" w:hAnsi="Arial"/>
          <w:sz w:val="22"/>
          <w:szCs w:val="22"/>
        </w:rPr>
        <w:t>.2). Cada</w:t>
      </w:r>
      <w:r w:rsidR="00E54FB1" w:rsidRPr="003C6E6A">
        <w:rPr>
          <w:rFonts w:ascii="Arial" w:hAnsi="Arial"/>
          <w:sz w:val="22"/>
          <w:szCs w:val="22"/>
        </w:rPr>
        <w:t xml:space="preserve"> </w:t>
      </w:r>
      <w:r w:rsidR="00A476E8" w:rsidRPr="003C6E6A">
        <w:rPr>
          <w:rFonts w:ascii="Arial" w:hAnsi="Arial"/>
          <w:sz w:val="22"/>
          <w:szCs w:val="22"/>
        </w:rPr>
        <w:t>recipiente de polieti</w:t>
      </w:r>
      <w:r w:rsidRPr="003C6E6A">
        <w:rPr>
          <w:rFonts w:ascii="Arial" w:hAnsi="Arial"/>
          <w:sz w:val="22"/>
          <w:szCs w:val="22"/>
        </w:rPr>
        <w:t xml:space="preserve">leno </w:t>
      </w:r>
      <w:r w:rsidR="005E28DC" w:rsidRPr="003C6E6A">
        <w:rPr>
          <w:rFonts w:ascii="Arial" w:hAnsi="Arial"/>
          <w:sz w:val="22"/>
          <w:szCs w:val="22"/>
        </w:rPr>
        <w:t>tenía</w:t>
      </w:r>
      <w:r w:rsidRPr="003C6E6A">
        <w:rPr>
          <w:rFonts w:ascii="Arial" w:hAnsi="Arial"/>
          <w:sz w:val="22"/>
          <w:szCs w:val="22"/>
        </w:rPr>
        <w:t xml:space="preserve"> un </w:t>
      </w:r>
      <w:r w:rsidR="00E54FB1" w:rsidRPr="003C6E6A">
        <w:rPr>
          <w:rFonts w:ascii="Arial" w:hAnsi="Arial"/>
          <w:sz w:val="22"/>
          <w:szCs w:val="22"/>
        </w:rPr>
        <w:t xml:space="preserve">área </w:t>
      </w:r>
      <w:r w:rsidR="008E69BD" w:rsidRPr="003C6E6A">
        <w:rPr>
          <w:rFonts w:ascii="Arial" w:hAnsi="Arial"/>
          <w:sz w:val="22"/>
          <w:szCs w:val="22"/>
        </w:rPr>
        <w:t xml:space="preserve">(A) </w:t>
      </w:r>
      <w:r w:rsidR="00E54FB1" w:rsidRPr="003C6E6A">
        <w:rPr>
          <w:rFonts w:ascii="Arial" w:hAnsi="Arial"/>
          <w:sz w:val="22"/>
          <w:szCs w:val="22"/>
        </w:rPr>
        <w:t xml:space="preserve">utilizable para siembra </w:t>
      </w:r>
      <w:r w:rsidRPr="003C6E6A">
        <w:rPr>
          <w:rFonts w:ascii="Arial" w:hAnsi="Arial"/>
          <w:sz w:val="22"/>
          <w:szCs w:val="22"/>
        </w:rPr>
        <w:t>de 0,3 m</w:t>
      </w:r>
      <w:r w:rsidRPr="003C6E6A">
        <w:rPr>
          <w:rFonts w:ascii="Arial" w:hAnsi="Arial"/>
          <w:sz w:val="22"/>
          <w:szCs w:val="22"/>
          <w:vertAlign w:val="superscript"/>
        </w:rPr>
        <w:t>2</w:t>
      </w:r>
      <w:r w:rsidRPr="003C6E6A">
        <w:rPr>
          <w:rFonts w:ascii="Arial" w:hAnsi="Arial"/>
          <w:sz w:val="22"/>
          <w:szCs w:val="22"/>
        </w:rPr>
        <w:t xml:space="preserve"> y </w:t>
      </w:r>
      <w:r w:rsidR="008E69BD" w:rsidRPr="003C6E6A">
        <w:rPr>
          <w:rFonts w:ascii="Arial" w:hAnsi="Arial"/>
          <w:sz w:val="22"/>
          <w:szCs w:val="22"/>
        </w:rPr>
        <w:t>un</w:t>
      </w:r>
      <w:r w:rsidR="00E54FB1" w:rsidRPr="003C6E6A">
        <w:rPr>
          <w:rFonts w:ascii="Arial" w:hAnsi="Arial"/>
          <w:sz w:val="22"/>
          <w:szCs w:val="22"/>
        </w:rPr>
        <w:t xml:space="preserve"> área total </w:t>
      </w:r>
      <w:r w:rsidR="00F83755" w:rsidRPr="003C6E6A">
        <w:rPr>
          <w:rFonts w:ascii="Arial" w:hAnsi="Arial"/>
          <w:sz w:val="22"/>
          <w:szCs w:val="22"/>
        </w:rPr>
        <w:t xml:space="preserve">correspondiente a </w:t>
      </w:r>
      <w:r w:rsidRPr="003C6E6A">
        <w:rPr>
          <w:rFonts w:ascii="Arial" w:hAnsi="Arial"/>
          <w:sz w:val="22"/>
          <w:szCs w:val="22"/>
        </w:rPr>
        <w:t>0,9</w:t>
      </w:r>
      <w:r w:rsidR="00E54FB1" w:rsidRPr="003C6E6A">
        <w:rPr>
          <w:rFonts w:ascii="Arial" w:hAnsi="Arial"/>
          <w:sz w:val="22"/>
          <w:szCs w:val="22"/>
        </w:rPr>
        <w:t xml:space="preserve"> m</w:t>
      </w:r>
      <w:r w:rsidR="00E54FB1" w:rsidRPr="003C6E6A">
        <w:rPr>
          <w:rFonts w:ascii="Arial" w:hAnsi="Arial"/>
          <w:sz w:val="22"/>
          <w:szCs w:val="22"/>
          <w:vertAlign w:val="superscript"/>
        </w:rPr>
        <w:t>2</w:t>
      </w:r>
      <w:r w:rsidR="00913458" w:rsidRPr="003C6E6A">
        <w:rPr>
          <w:rFonts w:ascii="Arial" w:hAnsi="Arial"/>
          <w:sz w:val="22"/>
          <w:szCs w:val="22"/>
        </w:rPr>
        <w:t xml:space="preserve"> (calculada así: </w:t>
      </w:r>
      <w:r w:rsidR="008E69BD" w:rsidRPr="003C6E6A">
        <w:rPr>
          <w:rFonts w:ascii="Arial" w:hAnsi="Arial"/>
          <w:sz w:val="22"/>
          <w:szCs w:val="22"/>
        </w:rPr>
        <w:t xml:space="preserve">área de </w:t>
      </w:r>
      <w:r w:rsidR="0060535A" w:rsidRPr="003C6E6A">
        <w:rPr>
          <w:rFonts w:ascii="Arial" w:hAnsi="Arial"/>
          <w:sz w:val="22"/>
          <w:szCs w:val="22"/>
        </w:rPr>
        <w:t>HA</w:t>
      </w:r>
      <w:r w:rsidR="008E69BD" w:rsidRPr="003C6E6A">
        <w:rPr>
          <w:rFonts w:ascii="Arial" w:hAnsi="Arial"/>
          <w:sz w:val="22"/>
          <w:szCs w:val="22"/>
        </w:rPr>
        <w:t xml:space="preserve"> </w:t>
      </w:r>
      <w:r w:rsidR="00913458" w:rsidRPr="003C6E6A">
        <w:rPr>
          <w:rFonts w:ascii="Arial" w:hAnsi="Arial"/>
          <w:sz w:val="22"/>
          <w:szCs w:val="22"/>
        </w:rPr>
        <w:t>x</w:t>
      </w:r>
      <w:r w:rsidR="008E69BD" w:rsidRPr="003C6E6A">
        <w:rPr>
          <w:rFonts w:ascii="Arial" w:hAnsi="Arial"/>
          <w:sz w:val="22"/>
          <w:szCs w:val="22"/>
        </w:rPr>
        <w:t xml:space="preserve"> número de </w:t>
      </w:r>
      <w:r w:rsidR="0060535A" w:rsidRPr="003C6E6A">
        <w:rPr>
          <w:rFonts w:ascii="Arial" w:hAnsi="Arial"/>
          <w:sz w:val="22"/>
          <w:szCs w:val="22"/>
        </w:rPr>
        <w:t>HA</w:t>
      </w:r>
      <w:r w:rsidR="00F83755" w:rsidRPr="003C6E6A">
        <w:rPr>
          <w:rFonts w:ascii="Arial" w:hAnsi="Arial"/>
          <w:sz w:val="22"/>
          <w:szCs w:val="22"/>
        </w:rPr>
        <w:t xml:space="preserve"> de cada tratamiento</w:t>
      </w:r>
      <w:r w:rsidR="00913458" w:rsidRPr="003C6E6A">
        <w:rPr>
          <w:rFonts w:ascii="Arial" w:hAnsi="Arial"/>
          <w:sz w:val="22"/>
          <w:szCs w:val="22"/>
        </w:rPr>
        <w:t>)</w:t>
      </w:r>
      <w:r w:rsidR="008E69BD" w:rsidRPr="003C6E6A">
        <w:rPr>
          <w:rFonts w:ascii="Arial" w:hAnsi="Arial"/>
          <w:sz w:val="22"/>
          <w:szCs w:val="22"/>
        </w:rPr>
        <w:t xml:space="preserve">. </w:t>
      </w:r>
      <w:r w:rsidRPr="003C6E6A">
        <w:rPr>
          <w:rFonts w:ascii="Arial" w:hAnsi="Arial"/>
          <w:sz w:val="22"/>
          <w:szCs w:val="22"/>
        </w:rPr>
        <w:t>En el fondo de cada humedal artificial, se instaló un sistema de recolección de lixiviados, consistente en una tubería perforada para recolectar el agua, seguidamente se puso una capa de grava con diámetro de 0.5 cm hasta alcanzar una altura de 15 cm. Encima de la grava se instaló una malla de polietileno con tamaño de poro de 0.3</w:t>
      </w:r>
      <w:r w:rsidR="00D27171" w:rsidRPr="003C6E6A">
        <w:rPr>
          <w:rFonts w:ascii="Arial" w:hAnsi="Arial"/>
          <w:sz w:val="22"/>
          <w:szCs w:val="22"/>
        </w:rPr>
        <w:t xml:space="preserve"> mm.</w:t>
      </w:r>
      <w:r w:rsidRPr="003C6E6A">
        <w:rPr>
          <w:rFonts w:ascii="Arial" w:hAnsi="Arial"/>
          <w:sz w:val="22"/>
          <w:szCs w:val="22"/>
        </w:rPr>
        <w:t xml:space="preserve"> </w:t>
      </w:r>
      <w:r w:rsidR="005C1170" w:rsidRPr="003C6E6A">
        <w:rPr>
          <w:rFonts w:ascii="Arial" w:hAnsi="Arial"/>
          <w:sz w:val="22"/>
          <w:szCs w:val="22"/>
        </w:rPr>
        <w:t xml:space="preserve">Este sistema se </w:t>
      </w:r>
      <w:r w:rsidR="00EE4789" w:rsidRPr="003C6E6A">
        <w:rPr>
          <w:rFonts w:ascii="Arial" w:hAnsi="Arial"/>
          <w:sz w:val="22"/>
          <w:szCs w:val="22"/>
        </w:rPr>
        <w:t>instaló</w:t>
      </w:r>
      <w:r w:rsidR="009427C6" w:rsidRPr="003C6E6A">
        <w:rPr>
          <w:rFonts w:ascii="Arial" w:hAnsi="Arial"/>
          <w:sz w:val="22"/>
          <w:szCs w:val="22"/>
        </w:rPr>
        <w:t xml:space="preserve"> al aire libre en </w:t>
      </w:r>
      <w:r w:rsidR="00590B52" w:rsidRPr="003C6E6A">
        <w:rPr>
          <w:rFonts w:ascii="Arial" w:hAnsi="Arial"/>
          <w:sz w:val="22"/>
          <w:szCs w:val="22"/>
        </w:rPr>
        <w:t>dep</w:t>
      </w:r>
      <w:r w:rsidR="009427C6" w:rsidRPr="003C6E6A">
        <w:rPr>
          <w:rFonts w:ascii="Arial" w:hAnsi="Arial"/>
          <w:sz w:val="22"/>
          <w:szCs w:val="22"/>
        </w:rPr>
        <w:t>endencias</w:t>
      </w:r>
      <w:r w:rsidR="005C1170" w:rsidRPr="003C6E6A">
        <w:rPr>
          <w:rFonts w:ascii="Arial" w:hAnsi="Arial"/>
          <w:sz w:val="22"/>
          <w:szCs w:val="22"/>
        </w:rPr>
        <w:t xml:space="preserve"> de la Escuela de Ciencias del Mar de la Pontificia Universidad </w:t>
      </w:r>
      <w:r w:rsidR="00EE4789" w:rsidRPr="003C6E6A">
        <w:rPr>
          <w:rFonts w:ascii="Arial" w:hAnsi="Arial"/>
          <w:sz w:val="22"/>
          <w:szCs w:val="22"/>
        </w:rPr>
        <w:t>Católica</w:t>
      </w:r>
      <w:r w:rsidR="005C1170" w:rsidRPr="003C6E6A">
        <w:rPr>
          <w:rFonts w:ascii="Arial" w:hAnsi="Arial"/>
          <w:sz w:val="22"/>
          <w:szCs w:val="22"/>
        </w:rPr>
        <w:t xml:space="preserve"> de </w:t>
      </w:r>
      <w:r w:rsidR="00EE4789" w:rsidRPr="003C6E6A">
        <w:rPr>
          <w:rFonts w:ascii="Arial" w:hAnsi="Arial"/>
          <w:sz w:val="22"/>
          <w:szCs w:val="22"/>
        </w:rPr>
        <w:t>Valparaíso</w:t>
      </w:r>
      <w:r w:rsidR="005C1170" w:rsidRPr="003C6E6A">
        <w:rPr>
          <w:rFonts w:ascii="Arial" w:hAnsi="Arial"/>
          <w:sz w:val="22"/>
          <w:szCs w:val="22"/>
        </w:rPr>
        <w:t xml:space="preserve">. </w:t>
      </w:r>
    </w:p>
    <w:p w14:paraId="3F49A7B4" w14:textId="77777777" w:rsidR="00D27171" w:rsidRPr="003C6E6A" w:rsidRDefault="00D27171" w:rsidP="00944D32">
      <w:pPr>
        <w:spacing w:after="0"/>
        <w:jc w:val="both"/>
        <w:rPr>
          <w:rFonts w:ascii="Arial" w:hAnsi="Arial"/>
          <w:sz w:val="22"/>
          <w:szCs w:val="22"/>
        </w:rPr>
      </w:pPr>
    </w:p>
    <w:p w14:paraId="07B376AA" w14:textId="4D992AE1" w:rsidR="008216E4" w:rsidRPr="003C6E6A" w:rsidRDefault="008216E4" w:rsidP="00E525CD">
      <w:pPr>
        <w:spacing w:after="0"/>
        <w:jc w:val="both"/>
        <w:rPr>
          <w:rFonts w:ascii="Arial" w:hAnsi="Arial"/>
          <w:sz w:val="22"/>
          <w:szCs w:val="22"/>
        </w:rPr>
      </w:pPr>
      <w:r w:rsidRPr="003C6E6A">
        <w:rPr>
          <w:rFonts w:ascii="Arial" w:hAnsi="Arial"/>
          <w:sz w:val="22"/>
          <w:szCs w:val="22"/>
        </w:rPr>
        <w:t xml:space="preserve">Finalmente se rellenó con arena gruesa desinfectada y esterilizada hasta alcanzar una altura de 35 cm. La forma como se dispuso este sistema corresponde a la disposición de un lisímetro de drenaje para recolección de agua o lixiviados (Figura </w:t>
      </w:r>
      <w:r w:rsidR="00B6766D" w:rsidRPr="003C6E6A">
        <w:rPr>
          <w:rFonts w:ascii="Arial" w:hAnsi="Arial"/>
          <w:sz w:val="22"/>
          <w:szCs w:val="22"/>
        </w:rPr>
        <w:t>4</w:t>
      </w:r>
      <w:r w:rsidRPr="003C6E6A">
        <w:rPr>
          <w:rFonts w:ascii="Arial" w:hAnsi="Arial"/>
          <w:sz w:val="22"/>
          <w:szCs w:val="22"/>
        </w:rPr>
        <w:t xml:space="preserve">.2). Las plantas </w:t>
      </w:r>
      <w:r w:rsidRPr="003C6E6A">
        <w:rPr>
          <w:rFonts w:ascii="Arial" w:hAnsi="Arial"/>
          <w:sz w:val="22"/>
          <w:szCs w:val="22"/>
        </w:rPr>
        <w:lastRenderedPageBreak/>
        <w:t xml:space="preserve">seleccionadas para este estudio se enjuagaron y se secaron suavemente. Posteriormente las plantas se pesaron utilizando </w:t>
      </w:r>
      <w:r w:rsidRPr="003C6E6A">
        <w:rPr>
          <w:rFonts w:ascii="Arial" w:eastAsia="SimSun" w:hAnsi="Arial" w:cs="Arial"/>
          <w:sz w:val="22"/>
          <w:lang w:eastAsia="zh-CN"/>
        </w:rPr>
        <w:t>balanza</w:t>
      </w:r>
      <w:r w:rsidRPr="003C6E6A">
        <w:rPr>
          <w:rFonts w:ascii="Arial" w:eastAsia="SimSun" w:hAnsi="Arial" w:cs="Arial"/>
          <w:lang w:eastAsia="zh-CN"/>
        </w:rPr>
        <w:t xml:space="preserve"> de precisión</w:t>
      </w:r>
      <w:r w:rsidRPr="003C6E6A">
        <w:rPr>
          <w:rFonts w:ascii="Arial" w:eastAsia="SimSun" w:hAnsi="Arial" w:cs="Arial"/>
          <w:sz w:val="22"/>
          <w:lang w:eastAsia="zh-CN"/>
        </w:rPr>
        <w:t xml:space="preserve"> (Jadever, JWE-6K), </w:t>
      </w:r>
      <w:r w:rsidRPr="003C6E6A">
        <w:rPr>
          <w:rFonts w:ascii="Arial" w:hAnsi="Arial"/>
          <w:sz w:val="22"/>
          <w:szCs w:val="22"/>
        </w:rPr>
        <w:t xml:space="preserve">y se separaron en grupos de 4 plantas hasta alcanzar 1 Kg de peso total, las plantas se sembraron en cada </w:t>
      </w:r>
      <w:r w:rsidR="0060535A" w:rsidRPr="003C6E6A">
        <w:rPr>
          <w:rFonts w:ascii="Arial" w:hAnsi="Arial"/>
          <w:sz w:val="22"/>
          <w:szCs w:val="22"/>
        </w:rPr>
        <w:t>HA</w:t>
      </w:r>
      <w:r w:rsidRPr="003C6E6A">
        <w:rPr>
          <w:rFonts w:ascii="Arial" w:hAnsi="Arial"/>
          <w:sz w:val="22"/>
          <w:szCs w:val="22"/>
        </w:rPr>
        <w:t xml:space="preserve"> instalado.</w:t>
      </w:r>
    </w:p>
    <w:p w14:paraId="0ADC1C2C" w14:textId="4AAE6D18" w:rsidR="008216E4" w:rsidRPr="003C6E6A" w:rsidRDefault="00B950EE" w:rsidP="00944D32">
      <w:pPr>
        <w:spacing w:after="0"/>
        <w:jc w:val="both"/>
        <w:rPr>
          <w:rFonts w:ascii="Arial" w:hAnsi="Arial"/>
          <w:sz w:val="22"/>
          <w:szCs w:val="22"/>
        </w:rPr>
      </w:pPr>
      <w:r w:rsidRPr="003C6E6A">
        <w:rPr>
          <w:rFonts w:ascii="Arial" w:hAnsi="Arial"/>
          <w:noProof/>
          <w:sz w:val="22"/>
          <w:szCs w:val="22"/>
          <w:lang w:val="es-ES"/>
        </w:rPr>
        <w:drawing>
          <wp:inline distT="0" distB="0" distL="0" distR="0" wp14:anchorId="209C0FD5" wp14:editId="23903B7B">
            <wp:extent cx="5791835" cy="25787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578735"/>
                    </a:xfrm>
                    <a:prstGeom prst="rect">
                      <a:avLst/>
                    </a:prstGeom>
                  </pic:spPr>
                </pic:pic>
              </a:graphicData>
            </a:graphic>
          </wp:inline>
        </w:drawing>
      </w:r>
    </w:p>
    <w:bookmarkStart w:id="42" w:name="_Toc79694894"/>
    <w:p w14:paraId="3931713E" w14:textId="6245344D" w:rsidR="00DB181D" w:rsidRPr="003C6E6A" w:rsidRDefault="002660D7" w:rsidP="00430786">
      <w:pPr>
        <w:pStyle w:val="Epgrafe"/>
        <w:tabs>
          <w:tab w:val="left" w:pos="676"/>
        </w:tabs>
        <w:spacing w:after="0" w:line="240" w:lineRule="auto"/>
        <w:rPr>
          <w:rFonts w:asciiTheme="minorHAnsi" w:hAnsiTheme="minorHAnsi" w:cstheme="minorHAnsi"/>
          <w:sz w:val="20"/>
          <w:szCs w:val="20"/>
        </w:rPr>
      </w:pPr>
      <w:r w:rsidRPr="003C6E6A">
        <w:rPr>
          <w:rFonts w:asciiTheme="minorHAnsi" w:hAnsiTheme="minorHAnsi" w:cstheme="minorHAnsi"/>
          <w:b w:val="0"/>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b w:val="0"/>
          <w:color w:val="FFFFFF" w:themeColor="background1"/>
          <w:sz w:val="2"/>
          <w:szCs w:val="2"/>
        </w:rPr>
        <w:fldChar w:fldCharType="separate"/>
      </w:r>
      <w:r w:rsidR="00782830" w:rsidRPr="003C6E6A">
        <w:rPr>
          <w:rFonts w:asciiTheme="minorHAnsi" w:hAnsiTheme="minorHAnsi" w:cstheme="minorHAnsi"/>
          <w:noProof/>
          <w:color w:val="FFFFFF" w:themeColor="background1"/>
          <w:sz w:val="2"/>
          <w:szCs w:val="2"/>
        </w:rPr>
        <w:t>7</w:t>
      </w:r>
      <w:r w:rsidRPr="003C6E6A">
        <w:rPr>
          <w:rFonts w:asciiTheme="minorHAnsi" w:hAnsiTheme="minorHAnsi" w:cstheme="minorHAnsi"/>
          <w:b w:val="0"/>
          <w:noProof/>
          <w:color w:val="FFFFFF" w:themeColor="background1"/>
          <w:sz w:val="2"/>
          <w:szCs w:val="2"/>
        </w:rPr>
        <w:fldChar w:fldCharType="end"/>
      </w:r>
      <w:r w:rsidR="005E1A46" w:rsidRPr="003C6E6A">
        <w:rPr>
          <w:rFonts w:asciiTheme="minorHAnsi" w:hAnsiTheme="minorHAnsi" w:cstheme="minorHAnsi"/>
          <w:b w:val="0"/>
          <w:bCs w:val="0"/>
          <w:color w:val="auto"/>
          <w:sz w:val="20"/>
          <w:szCs w:val="20"/>
        </w:rPr>
        <w:t xml:space="preserve">Figura </w:t>
      </w:r>
      <w:r w:rsidR="00B6766D" w:rsidRPr="003C6E6A">
        <w:rPr>
          <w:rFonts w:asciiTheme="minorHAnsi" w:hAnsiTheme="minorHAnsi" w:cstheme="minorHAnsi"/>
          <w:b w:val="0"/>
          <w:bCs w:val="0"/>
          <w:color w:val="auto"/>
          <w:sz w:val="20"/>
          <w:szCs w:val="20"/>
        </w:rPr>
        <w:t>4</w:t>
      </w:r>
      <w:r w:rsidR="005E1A46" w:rsidRPr="003C6E6A">
        <w:rPr>
          <w:rFonts w:asciiTheme="minorHAnsi" w:hAnsiTheme="minorHAnsi" w:cstheme="minorHAnsi"/>
          <w:b w:val="0"/>
          <w:bCs w:val="0"/>
          <w:color w:val="auto"/>
          <w:sz w:val="20"/>
          <w:szCs w:val="20"/>
        </w:rPr>
        <w:t xml:space="preserve">.2 Instalación de lisímetro. </w:t>
      </w:r>
      <w:r w:rsidR="00DB181D" w:rsidRPr="003C6E6A">
        <w:rPr>
          <w:rFonts w:asciiTheme="minorHAnsi" w:hAnsiTheme="minorHAnsi" w:cstheme="minorHAnsi"/>
          <w:b w:val="0"/>
          <w:bCs w:val="0"/>
          <w:color w:val="auto"/>
          <w:sz w:val="20"/>
          <w:szCs w:val="20"/>
        </w:rPr>
        <w:t>El diagrama muestra el diseño de un lisímetro, mostrando la construcción general, entrada y salida de agua, sustrato (arena y grava separados por una malla) y microaspersores de riego.</w:t>
      </w:r>
      <w:bookmarkEnd w:id="42"/>
    </w:p>
    <w:p w14:paraId="38D22646" w14:textId="77777777" w:rsidR="002B345B" w:rsidRPr="003C6E6A" w:rsidRDefault="002B345B" w:rsidP="00BD2C24">
      <w:pPr>
        <w:spacing w:after="0"/>
        <w:jc w:val="both"/>
        <w:rPr>
          <w:rFonts w:ascii="Arial" w:hAnsi="Arial"/>
          <w:sz w:val="20"/>
        </w:rPr>
      </w:pPr>
    </w:p>
    <w:p w14:paraId="71132198" w14:textId="77777777" w:rsidR="00DB181D" w:rsidRPr="003C6E6A" w:rsidRDefault="00DB181D" w:rsidP="00BD2C24">
      <w:pPr>
        <w:spacing w:after="0"/>
        <w:jc w:val="both"/>
        <w:rPr>
          <w:rFonts w:ascii="Arial" w:hAnsi="Arial"/>
          <w:sz w:val="22"/>
          <w:szCs w:val="22"/>
        </w:rPr>
      </w:pPr>
      <w:r w:rsidRPr="003C6E6A">
        <w:rPr>
          <w:rFonts w:ascii="Arial" w:hAnsi="Arial"/>
          <w:sz w:val="22"/>
          <w:szCs w:val="22"/>
        </w:rPr>
        <w:t xml:space="preserve">Cada sistema de recirculación se conectó a un tanque reservorio de tratamiento </w:t>
      </w:r>
      <w:r w:rsidRPr="003C6E6A">
        <w:rPr>
          <w:rFonts w:ascii="Arial" w:hAnsi="Arial"/>
          <w:sz w:val="22"/>
          <w:szCs w:val="22"/>
          <w:lang w:val="es"/>
        </w:rPr>
        <w:t xml:space="preserve">que </w:t>
      </w:r>
      <w:r w:rsidRPr="003C6E6A">
        <w:rPr>
          <w:rFonts w:ascii="Arial" w:hAnsi="Arial"/>
          <w:sz w:val="22"/>
          <w:szCs w:val="22"/>
        </w:rPr>
        <w:t>contenía solución nutritiva</w:t>
      </w:r>
      <w:r w:rsidR="00867662" w:rsidRPr="003C6E6A">
        <w:rPr>
          <w:rFonts w:ascii="Arial" w:hAnsi="Arial"/>
          <w:sz w:val="22"/>
          <w:szCs w:val="22"/>
          <w:lang w:val="es"/>
        </w:rPr>
        <w:t xml:space="preserve"> </w:t>
      </w:r>
      <w:r w:rsidR="00853033" w:rsidRPr="003C6E6A">
        <w:rPr>
          <w:rFonts w:ascii="Arial" w:hAnsi="Arial"/>
          <w:sz w:val="22"/>
          <w:szCs w:val="22"/>
          <w:lang w:val="es"/>
        </w:rPr>
        <w:t xml:space="preserve">constituida (agua fertilizada) </w:t>
      </w:r>
      <w:r w:rsidR="00601772" w:rsidRPr="003C6E6A">
        <w:rPr>
          <w:rFonts w:ascii="Arial" w:hAnsi="Arial"/>
          <w:sz w:val="22"/>
          <w:szCs w:val="22"/>
          <w:lang w:val="es"/>
        </w:rPr>
        <w:t>de acuerdo a cada</w:t>
      </w:r>
      <w:r w:rsidR="00867662" w:rsidRPr="003C6E6A">
        <w:rPr>
          <w:rFonts w:ascii="Arial" w:hAnsi="Arial"/>
          <w:sz w:val="22"/>
          <w:szCs w:val="22"/>
          <w:lang w:val="es"/>
        </w:rPr>
        <w:t xml:space="preserve"> tratamiento</w:t>
      </w:r>
      <w:r w:rsidR="00601772" w:rsidRPr="003C6E6A">
        <w:rPr>
          <w:rFonts w:ascii="Arial" w:hAnsi="Arial"/>
          <w:sz w:val="22"/>
          <w:szCs w:val="22"/>
          <w:lang w:val="es"/>
        </w:rPr>
        <w:t xml:space="preserve"> seleccionado</w:t>
      </w:r>
      <w:r w:rsidR="00824844" w:rsidRPr="003C6E6A">
        <w:rPr>
          <w:rFonts w:ascii="Arial" w:hAnsi="Arial"/>
          <w:sz w:val="22"/>
          <w:szCs w:val="22"/>
          <w:lang w:val="es"/>
        </w:rPr>
        <w:t xml:space="preserve"> (control, Nit, Nit + Amm)</w:t>
      </w:r>
      <w:r w:rsidR="00601772" w:rsidRPr="003C6E6A">
        <w:rPr>
          <w:rFonts w:ascii="Arial" w:hAnsi="Arial"/>
          <w:sz w:val="22"/>
          <w:szCs w:val="22"/>
          <w:lang w:val="es"/>
        </w:rPr>
        <w:t>.</w:t>
      </w:r>
      <w:r w:rsidR="002D2498" w:rsidRPr="003C6E6A">
        <w:rPr>
          <w:rFonts w:ascii="Arial" w:hAnsi="Arial"/>
          <w:sz w:val="22"/>
          <w:szCs w:val="22"/>
          <w:lang w:val="es"/>
        </w:rPr>
        <w:t xml:space="preserve"> Los tanques</w:t>
      </w:r>
      <w:r w:rsidRPr="003C6E6A">
        <w:rPr>
          <w:rFonts w:ascii="Arial" w:hAnsi="Arial"/>
          <w:sz w:val="22"/>
          <w:szCs w:val="22"/>
          <w:lang w:val="es"/>
        </w:rPr>
        <w:t xml:space="preserve"> reservorio</w:t>
      </w:r>
      <w:r w:rsidR="002D2498" w:rsidRPr="003C6E6A">
        <w:rPr>
          <w:rFonts w:ascii="Arial" w:hAnsi="Arial"/>
          <w:sz w:val="22"/>
          <w:szCs w:val="22"/>
          <w:lang w:val="es"/>
        </w:rPr>
        <w:t>s</w:t>
      </w:r>
      <w:r w:rsidRPr="003C6E6A">
        <w:rPr>
          <w:rFonts w:ascii="Arial" w:hAnsi="Arial"/>
          <w:sz w:val="22"/>
          <w:szCs w:val="22"/>
          <w:lang w:val="es"/>
        </w:rPr>
        <w:t xml:space="preserve"> </w:t>
      </w:r>
      <w:r w:rsidR="00601772" w:rsidRPr="003C6E6A">
        <w:rPr>
          <w:rFonts w:ascii="Arial" w:hAnsi="Arial"/>
          <w:sz w:val="22"/>
          <w:szCs w:val="22"/>
          <w:lang w:val="es"/>
        </w:rPr>
        <w:t>estaban a</w:t>
      </w:r>
      <w:r w:rsidR="002D2498" w:rsidRPr="003C6E6A">
        <w:rPr>
          <w:rFonts w:ascii="Arial" w:hAnsi="Arial"/>
          <w:sz w:val="22"/>
          <w:szCs w:val="22"/>
          <w:lang w:val="es"/>
        </w:rPr>
        <w:t xml:space="preserve"> </w:t>
      </w:r>
      <w:r w:rsidR="00601772" w:rsidRPr="003C6E6A">
        <w:rPr>
          <w:rFonts w:ascii="Arial" w:hAnsi="Arial"/>
          <w:sz w:val="22"/>
          <w:szCs w:val="22"/>
          <w:lang w:val="es"/>
        </w:rPr>
        <w:t>su</w:t>
      </w:r>
      <w:r w:rsidR="002D2498" w:rsidRPr="003C6E6A">
        <w:rPr>
          <w:rFonts w:ascii="Arial" w:hAnsi="Arial"/>
          <w:sz w:val="22"/>
          <w:szCs w:val="22"/>
          <w:lang w:val="es"/>
        </w:rPr>
        <w:t xml:space="preserve"> </w:t>
      </w:r>
      <w:r w:rsidR="00601772" w:rsidRPr="003C6E6A">
        <w:rPr>
          <w:rFonts w:ascii="Arial" w:hAnsi="Arial"/>
          <w:sz w:val="22"/>
          <w:szCs w:val="22"/>
          <w:lang w:val="es"/>
        </w:rPr>
        <w:t>ve</w:t>
      </w:r>
      <w:r w:rsidR="002D2498" w:rsidRPr="003C6E6A">
        <w:rPr>
          <w:rFonts w:ascii="Arial" w:hAnsi="Arial"/>
          <w:sz w:val="22"/>
          <w:szCs w:val="22"/>
          <w:lang w:val="es"/>
        </w:rPr>
        <w:t>z</w:t>
      </w:r>
      <w:r w:rsidR="00601772" w:rsidRPr="003C6E6A">
        <w:rPr>
          <w:rFonts w:ascii="Arial" w:hAnsi="Arial"/>
          <w:sz w:val="22"/>
          <w:szCs w:val="22"/>
          <w:lang w:val="es"/>
        </w:rPr>
        <w:t xml:space="preserve"> </w:t>
      </w:r>
      <w:r w:rsidR="002D2498" w:rsidRPr="003C6E6A">
        <w:rPr>
          <w:rFonts w:ascii="Arial" w:hAnsi="Arial"/>
          <w:sz w:val="22"/>
          <w:szCs w:val="22"/>
          <w:lang w:val="es"/>
        </w:rPr>
        <w:t>conectados a</w:t>
      </w:r>
      <w:r w:rsidRPr="003C6E6A">
        <w:rPr>
          <w:rFonts w:ascii="Arial" w:hAnsi="Arial"/>
          <w:sz w:val="22"/>
          <w:szCs w:val="22"/>
        </w:rPr>
        <w:t xml:space="preserve"> un tanque de almacenamiento principal que</w:t>
      </w:r>
      <w:r w:rsidR="00226D3B" w:rsidRPr="003C6E6A">
        <w:rPr>
          <w:rFonts w:ascii="Arial" w:hAnsi="Arial"/>
          <w:sz w:val="22"/>
          <w:szCs w:val="22"/>
        </w:rPr>
        <w:t xml:space="preserve"> </w:t>
      </w:r>
      <w:r w:rsidRPr="003C6E6A">
        <w:rPr>
          <w:rFonts w:ascii="Arial" w:hAnsi="Arial"/>
          <w:sz w:val="22"/>
          <w:szCs w:val="22"/>
        </w:rPr>
        <w:t xml:space="preserve">abasteció de agua de mar filtrada a cada </w:t>
      </w:r>
      <w:r w:rsidRPr="003C6E6A">
        <w:rPr>
          <w:rFonts w:ascii="Arial" w:hAnsi="Arial"/>
          <w:sz w:val="22"/>
          <w:szCs w:val="22"/>
          <w:lang w:val="es"/>
        </w:rPr>
        <w:t>sistema de recirculación</w:t>
      </w:r>
      <w:r w:rsidRPr="003C6E6A">
        <w:rPr>
          <w:rFonts w:ascii="Arial" w:hAnsi="Arial"/>
          <w:sz w:val="22"/>
          <w:szCs w:val="22"/>
        </w:rPr>
        <w:t xml:space="preserve">. El tanque reservorio de tratamiento se equipó con una bomba de aireación (Sunsun HT –500) para promover los procesos de nitrificación biológica. El suministro de agua (influente) para cada humedal artificial se realizó con una bomba centrífuga de 0.5 HP (Humboldt, TPM60) instalada en cada tanque de tratamiento. </w:t>
      </w:r>
    </w:p>
    <w:p w14:paraId="05FCC014" w14:textId="77777777" w:rsidR="00DB181D" w:rsidRPr="003C6E6A" w:rsidRDefault="00DB181D" w:rsidP="00BD2C24">
      <w:pPr>
        <w:spacing w:after="0"/>
        <w:jc w:val="both"/>
        <w:rPr>
          <w:rFonts w:ascii="Arial" w:hAnsi="Arial"/>
          <w:sz w:val="20"/>
        </w:rPr>
      </w:pPr>
    </w:p>
    <w:p w14:paraId="4C617C7B" w14:textId="04292896" w:rsidR="00DB181D" w:rsidRPr="003C6E6A" w:rsidRDefault="00DB181D" w:rsidP="001E27F2">
      <w:pPr>
        <w:pStyle w:val="Ttulo3"/>
        <w:numPr>
          <w:ilvl w:val="2"/>
          <w:numId w:val="8"/>
        </w:numPr>
        <w:spacing w:after="0"/>
        <w:rPr>
          <w:b/>
        </w:rPr>
      </w:pPr>
      <w:bookmarkStart w:id="43" w:name="_Toc79959316"/>
      <w:r w:rsidRPr="003C6E6A">
        <w:rPr>
          <w:b/>
        </w:rPr>
        <w:t>Funcionamiento de los sistemas</w:t>
      </w:r>
      <w:bookmarkEnd w:id="43"/>
    </w:p>
    <w:p w14:paraId="52F163E2" w14:textId="13AAA627" w:rsidR="00DB181D" w:rsidRPr="003C6E6A" w:rsidRDefault="00DB181D" w:rsidP="00BD2C24">
      <w:pPr>
        <w:spacing w:after="0"/>
        <w:jc w:val="both"/>
        <w:rPr>
          <w:rFonts w:ascii="Arial" w:hAnsi="Arial"/>
          <w:sz w:val="22"/>
          <w:szCs w:val="22"/>
        </w:rPr>
      </w:pPr>
      <w:r w:rsidRPr="003C6E6A">
        <w:rPr>
          <w:rFonts w:ascii="Arial" w:hAnsi="Arial"/>
          <w:sz w:val="22"/>
          <w:szCs w:val="22"/>
          <w:lang w:val="es"/>
        </w:rPr>
        <w:t>Cada</w:t>
      </w:r>
      <w:r w:rsidRPr="003C6E6A">
        <w:rPr>
          <w:rFonts w:ascii="Arial" w:hAnsi="Arial"/>
          <w:sz w:val="22"/>
          <w:szCs w:val="22"/>
        </w:rPr>
        <w:t xml:space="preserve"> humedal artificial fue suministrado diariamente con 30</w:t>
      </w:r>
      <w:r w:rsidR="00590B52" w:rsidRPr="003C6E6A">
        <w:rPr>
          <w:rFonts w:ascii="Arial" w:hAnsi="Arial"/>
          <w:sz w:val="22"/>
          <w:szCs w:val="22"/>
          <w:lang w:val="es"/>
        </w:rPr>
        <w:t xml:space="preserve"> L </w:t>
      </w:r>
      <w:r w:rsidRPr="003C6E6A">
        <w:rPr>
          <w:rFonts w:ascii="Arial" w:hAnsi="Arial"/>
          <w:sz w:val="22"/>
          <w:szCs w:val="22"/>
          <w:lang w:val="es"/>
        </w:rPr>
        <w:t>d</w:t>
      </w:r>
      <w:r w:rsidRPr="003C6E6A">
        <w:rPr>
          <w:rFonts w:ascii="Arial" w:hAnsi="Arial"/>
          <w:sz w:val="22"/>
          <w:szCs w:val="22"/>
          <w:vertAlign w:val="superscript"/>
          <w:lang w:val="es"/>
        </w:rPr>
        <w:t>-1</w:t>
      </w:r>
      <w:r w:rsidRPr="003C6E6A">
        <w:rPr>
          <w:rFonts w:ascii="Arial" w:hAnsi="Arial"/>
          <w:sz w:val="22"/>
          <w:szCs w:val="22"/>
        </w:rPr>
        <w:t xml:space="preserve"> de agua </w:t>
      </w:r>
      <w:r w:rsidR="00824844" w:rsidRPr="003C6E6A">
        <w:rPr>
          <w:rFonts w:ascii="Arial" w:hAnsi="Arial"/>
          <w:sz w:val="22"/>
          <w:szCs w:val="22"/>
        </w:rPr>
        <w:t xml:space="preserve">fertilizada </w:t>
      </w:r>
      <w:r w:rsidRPr="003C6E6A">
        <w:rPr>
          <w:rFonts w:ascii="Arial" w:hAnsi="Arial"/>
          <w:sz w:val="22"/>
          <w:szCs w:val="22"/>
        </w:rPr>
        <w:t xml:space="preserve">mediante un sistema de riego por aspersión, programado para funcionar durante 15 min. a las 09:00 y a las 17:00 h. Esto garantizó que una gran proporción del agua de riego penetre y se pueda recolectar en el fondo del lisímetro. El agua de drenaje (efluente) se devolvió a los respectivos tanques de recolección de cada sistema para cerrar el circuito de agua de </w:t>
      </w:r>
      <w:r w:rsidRPr="003C6E6A">
        <w:rPr>
          <w:rFonts w:ascii="Arial" w:hAnsi="Arial"/>
          <w:sz w:val="22"/>
          <w:szCs w:val="22"/>
        </w:rPr>
        <w:lastRenderedPageBreak/>
        <w:t>recirculación.</w:t>
      </w:r>
    </w:p>
    <w:p w14:paraId="1191AFD8" w14:textId="77777777" w:rsidR="00BD2C24" w:rsidRPr="003C6E6A" w:rsidRDefault="00BD2C24" w:rsidP="00BD2C24">
      <w:pPr>
        <w:spacing w:after="0"/>
        <w:jc w:val="both"/>
        <w:rPr>
          <w:rFonts w:ascii="Arial" w:hAnsi="Arial"/>
          <w:sz w:val="22"/>
          <w:szCs w:val="22"/>
        </w:rPr>
      </w:pPr>
    </w:p>
    <w:p w14:paraId="1D13A3AC" w14:textId="77777777" w:rsidR="004E56AC" w:rsidRPr="003C6E6A" w:rsidRDefault="004E56AC" w:rsidP="001E27F2">
      <w:pPr>
        <w:pStyle w:val="Ttulo3"/>
        <w:numPr>
          <w:ilvl w:val="2"/>
          <w:numId w:val="8"/>
        </w:numPr>
        <w:spacing w:before="0" w:after="0"/>
        <w:rPr>
          <w:b/>
        </w:rPr>
      </w:pPr>
      <w:bookmarkStart w:id="44" w:name="_Toc79959317"/>
      <w:r w:rsidRPr="003C6E6A">
        <w:rPr>
          <w:b/>
        </w:rPr>
        <w:t>Medición de parámetros fisicoquímicos en el efluente</w:t>
      </w:r>
      <w:bookmarkEnd w:id="44"/>
    </w:p>
    <w:p w14:paraId="157ACBCA" w14:textId="128DFA05" w:rsidR="004E56AC" w:rsidRPr="003C6E6A" w:rsidRDefault="004E56AC" w:rsidP="00D57359">
      <w:pPr>
        <w:jc w:val="both"/>
        <w:rPr>
          <w:rFonts w:ascii="Arial" w:eastAsia="SimSun" w:hAnsi="Arial" w:cs="Arial"/>
          <w:sz w:val="22"/>
          <w:lang w:eastAsia="zh-CN"/>
        </w:rPr>
      </w:pPr>
      <w:r w:rsidRPr="003C6E6A">
        <w:rPr>
          <w:rFonts w:ascii="Arial" w:hAnsi="Arial" w:cs="Arial"/>
          <w:sz w:val="22"/>
        </w:rPr>
        <w:t xml:space="preserve">Los parámetros </w:t>
      </w:r>
      <w:r w:rsidRPr="003C6E6A">
        <w:rPr>
          <w:rFonts w:ascii="Arial" w:eastAsia="SimSun" w:hAnsi="Arial" w:cs="Arial"/>
          <w:sz w:val="22"/>
          <w:lang w:eastAsia="zh-CN"/>
        </w:rPr>
        <w:t xml:space="preserve">temperatura, oxígeno, salinidad y pH </w:t>
      </w:r>
      <w:r w:rsidRPr="003C6E6A">
        <w:rPr>
          <w:rFonts w:ascii="Arial" w:hAnsi="Arial" w:cs="Arial"/>
          <w:sz w:val="22"/>
        </w:rPr>
        <w:t xml:space="preserve">fueron registradas diariamente para determinar la calidad del agua. Las mediciones se efectuaron durante los ocho días </w:t>
      </w:r>
      <w:r w:rsidRPr="003C6E6A">
        <w:rPr>
          <w:rFonts w:ascii="Arial" w:eastAsia="SimSun" w:hAnsi="Arial" w:cs="Arial"/>
          <w:sz w:val="22"/>
          <w:lang w:eastAsia="zh-CN"/>
        </w:rPr>
        <w:t>consecutivos</w:t>
      </w:r>
      <w:r w:rsidR="00DA235E">
        <w:rPr>
          <w:rFonts w:ascii="Arial" w:eastAsia="SimSun" w:hAnsi="Arial" w:cs="Arial"/>
          <w:sz w:val="22"/>
          <w:lang w:eastAsia="zh-CN"/>
        </w:rPr>
        <w:t>,</w:t>
      </w:r>
      <w:r w:rsidRPr="003C6E6A">
        <w:rPr>
          <w:rFonts w:ascii="Arial" w:eastAsia="SimSun" w:hAnsi="Arial" w:cs="Arial"/>
          <w:sz w:val="22"/>
          <w:lang w:eastAsia="zh-CN"/>
        </w:rPr>
        <w:t xml:space="preserve"> después de la adición de nutrientes. Para medir la </w:t>
      </w:r>
      <w:r w:rsidRPr="003C6E6A">
        <w:rPr>
          <w:rFonts w:ascii="Arial" w:hAnsi="Arial" w:cs="Arial"/>
          <w:sz w:val="22"/>
        </w:rPr>
        <w:t xml:space="preserve">concentración de oxígeno disuelto, temperatura </w:t>
      </w:r>
      <w:r w:rsidR="001904BA" w:rsidRPr="003C6E6A">
        <w:rPr>
          <w:rFonts w:ascii="Arial" w:hAnsi="Arial" w:cs="Arial"/>
          <w:sz w:val="22"/>
        </w:rPr>
        <w:t xml:space="preserve">y pH del efluente se utilizó </w:t>
      </w:r>
      <w:r w:rsidRPr="003C6E6A">
        <w:rPr>
          <w:rFonts w:ascii="Arial" w:hAnsi="Arial" w:cs="Arial"/>
          <w:sz w:val="22"/>
        </w:rPr>
        <w:t>una sonda portátil multiparámetro (Hach HQ40D). Mientras que</w:t>
      </w:r>
      <w:r w:rsidR="00590B52" w:rsidRPr="003C6E6A">
        <w:rPr>
          <w:rFonts w:ascii="Arial" w:hAnsi="Arial" w:cs="Arial"/>
          <w:sz w:val="22"/>
        </w:rPr>
        <w:t>,</w:t>
      </w:r>
      <w:r w:rsidRPr="003C6E6A">
        <w:rPr>
          <w:rFonts w:ascii="Arial" w:hAnsi="Arial" w:cs="Arial"/>
          <w:sz w:val="22"/>
        </w:rPr>
        <w:t xml:space="preserve"> para la salinidad</w:t>
      </w:r>
      <w:r w:rsidR="00590B52" w:rsidRPr="003C6E6A">
        <w:rPr>
          <w:rFonts w:ascii="Arial" w:hAnsi="Arial" w:cs="Arial"/>
          <w:sz w:val="22"/>
        </w:rPr>
        <w:t xml:space="preserve"> </w:t>
      </w:r>
      <w:r w:rsidR="001904BA" w:rsidRPr="003C6E6A">
        <w:rPr>
          <w:rFonts w:ascii="Arial" w:hAnsi="Arial" w:cs="Arial"/>
          <w:sz w:val="22"/>
        </w:rPr>
        <w:t>se utilizó</w:t>
      </w:r>
      <w:r w:rsidRPr="003C6E6A">
        <w:rPr>
          <w:rFonts w:ascii="Arial" w:hAnsi="Arial" w:cs="Arial"/>
          <w:sz w:val="22"/>
        </w:rPr>
        <w:t xml:space="preserve"> un refractómetro (RHS10ATC).</w:t>
      </w:r>
      <w:r w:rsidR="001904BA" w:rsidRPr="003C6E6A">
        <w:rPr>
          <w:rFonts w:ascii="Arial" w:hAnsi="Arial" w:cs="Arial"/>
          <w:sz w:val="22"/>
        </w:rPr>
        <w:t xml:space="preserve"> </w:t>
      </w:r>
      <w:r w:rsidR="003B3AF6" w:rsidRPr="003C6E6A">
        <w:rPr>
          <w:rFonts w:ascii="Arial" w:hAnsi="Arial" w:cs="Arial"/>
          <w:sz w:val="22"/>
        </w:rPr>
        <w:t xml:space="preserve">Los equipos de medición fueron operados de acuerdo al manual de uso del fabricante. </w:t>
      </w:r>
      <w:r w:rsidR="001904BA" w:rsidRPr="003C6E6A">
        <w:rPr>
          <w:rFonts w:ascii="Arial" w:eastAsia="SimSun" w:hAnsi="Arial" w:cs="Arial"/>
          <w:sz w:val="22"/>
          <w:lang w:eastAsia="zh-CN"/>
        </w:rPr>
        <w:t>Los datos de temperatura ambiental, precipitaciones y humedad relativa se obtuvieron de los registros climáticos de la Oficina Meteorológica de Chile (Estación Torquemada-Viña del Mar) (</w:t>
      </w:r>
      <w:r w:rsidR="00E85124" w:rsidRPr="003C6E6A">
        <w:rPr>
          <w:rFonts w:ascii="Arial" w:eastAsia="SimSun" w:hAnsi="Arial" w:cs="Arial"/>
          <w:sz w:val="22"/>
          <w:lang w:eastAsia="zh-CN"/>
        </w:rPr>
        <w:t>Apéndice</w:t>
      </w:r>
      <w:r w:rsidR="00AF0B64" w:rsidRPr="003C6E6A">
        <w:rPr>
          <w:rFonts w:ascii="Arial" w:eastAsia="SimSun" w:hAnsi="Arial" w:cs="Arial"/>
          <w:sz w:val="22"/>
          <w:lang w:eastAsia="zh-CN"/>
        </w:rPr>
        <w:t xml:space="preserve"> 1</w:t>
      </w:r>
      <w:r w:rsidR="001904BA" w:rsidRPr="003C6E6A">
        <w:rPr>
          <w:rFonts w:ascii="Arial" w:eastAsia="SimSun" w:hAnsi="Arial" w:cs="Arial"/>
          <w:sz w:val="22"/>
          <w:lang w:eastAsia="zh-CN"/>
        </w:rPr>
        <w:t>).</w:t>
      </w:r>
    </w:p>
    <w:p w14:paraId="22E8B0BE" w14:textId="77777777" w:rsidR="00BD2C24" w:rsidRPr="003C6E6A" w:rsidRDefault="00BD2C24" w:rsidP="00D57359">
      <w:pPr>
        <w:jc w:val="both"/>
        <w:rPr>
          <w:rFonts w:ascii="Arial" w:eastAsia="SimSun" w:hAnsi="Arial" w:cs="Arial"/>
          <w:sz w:val="22"/>
          <w:lang w:eastAsia="zh-CN"/>
        </w:rPr>
      </w:pPr>
    </w:p>
    <w:p w14:paraId="53D130E1" w14:textId="6E0CAD6C" w:rsidR="00C978C5" w:rsidRPr="003C6E6A" w:rsidRDefault="008E55DE" w:rsidP="00D57359">
      <w:pPr>
        <w:pStyle w:val="Ttulo3"/>
        <w:numPr>
          <w:ilvl w:val="2"/>
          <w:numId w:val="8"/>
        </w:numPr>
        <w:spacing w:before="0" w:after="0"/>
        <w:jc w:val="both"/>
        <w:rPr>
          <w:rFonts w:eastAsia="SimSun"/>
          <w:b/>
          <w:lang w:eastAsia="zh-CN"/>
        </w:rPr>
      </w:pPr>
      <w:bookmarkStart w:id="45" w:name="_Toc79959318"/>
      <w:r w:rsidRPr="003C6E6A">
        <w:rPr>
          <w:rFonts w:eastAsia="SimSun"/>
          <w:b/>
          <w:lang w:eastAsia="zh-CN"/>
        </w:rPr>
        <w:t>Cálculo</w:t>
      </w:r>
      <w:r w:rsidR="004E1B8C" w:rsidRPr="003C6E6A">
        <w:rPr>
          <w:rFonts w:eastAsia="SimSun"/>
          <w:b/>
          <w:lang w:eastAsia="zh-CN"/>
        </w:rPr>
        <w:t xml:space="preserve"> de la biomasa formada</w:t>
      </w:r>
      <w:bookmarkEnd w:id="45"/>
    </w:p>
    <w:p w14:paraId="1B4D08FF" w14:textId="30E32CBA" w:rsidR="004E1B8C" w:rsidRPr="003C6E6A" w:rsidRDefault="00C978C5" w:rsidP="00D57359">
      <w:pPr>
        <w:jc w:val="both"/>
        <w:rPr>
          <w:rFonts w:ascii="Arial" w:hAnsi="Arial" w:cs="Arial"/>
          <w:sz w:val="22"/>
        </w:rPr>
      </w:pPr>
      <w:r w:rsidRPr="003C6E6A">
        <w:rPr>
          <w:rFonts w:ascii="Arial" w:hAnsi="Arial" w:cs="Arial"/>
          <w:sz w:val="22"/>
        </w:rPr>
        <w:t>P</w:t>
      </w:r>
      <w:r w:rsidR="001D4347" w:rsidRPr="003C6E6A">
        <w:rPr>
          <w:rFonts w:ascii="Arial" w:hAnsi="Arial" w:cs="Arial"/>
          <w:sz w:val="22"/>
        </w:rPr>
        <w:t xml:space="preserve">ara calcular el incremento </w:t>
      </w:r>
      <w:r w:rsidRPr="003C6E6A">
        <w:rPr>
          <w:rFonts w:ascii="Arial" w:hAnsi="Arial" w:cs="Arial"/>
          <w:sz w:val="22"/>
        </w:rPr>
        <w:t xml:space="preserve">de </w:t>
      </w:r>
      <w:r w:rsidR="001D4347" w:rsidRPr="003C6E6A">
        <w:rPr>
          <w:rFonts w:ascii="Arial" w:hAnsi="Arial" w:cs="Arial"/>
          <w:sz w:val="22"/>
        </w:rPr>
        <w:t>biomasa</w:t>
      </w:r>
      <w:r w:rsidR="00724891" w:rsidRPr="003C6E6A">
        <w:rPr>
          <w:rFonts w:ascii="Arial" w:hAnsi="Arial" w:cs="Arial"/>
          <w:sz w:val="22"/>
        </w:rPr>
        <w:t xml:space="preserve"> en las plantas de </w:t>
      </w:r>
      <w:r w:rsidR="00724891" w:rsidRPr="003C6E6A">
        <w:rPr>
          <w:rFonts w:ascii="Arial" w:hAnsi="Arial" w:cs="Arial"/>
          <w:i/>
          <w:sz w:val="22"/>
        </w:rPr>
        <w:t>S. neei</w:t>
      </w:r>
      <w:r w:rsidR="001D4347" w:rsidRPr="003C6E6A">
        <w:rPr>
          <w:rFonts w:ascii="Arial" w:hAnsi="Arial" w:cs="Arial"/>
          <w:sz w:val="22"/>
        </w:rPr>
        <w:t xml:space="preserve">, se </w:t>
      </w:r>
      <w:r w:rsidR="00724891" w:rsidRPr="003C6E6A">
        <w:rPr>
          <w:rFonts w:ascii="Arial" w:hAnsi="Arial" w:cs="Arial"/>
          <w:sz w:val="22"/>
        </w:rPr>
        <w:t>calculó la biomasa en</w:t>
      </w:r>
      <w:r w:rsidR="001D4347" w:rsidRPr="003C6E6A">
        <w:rPr>
          <w:rFonts w:ascii="Arial" w:hAnsi="Arial" w:cs="Arial"/>
          <w:sz w:val="22"/>
        </w:rPr>
        <w:t xml:space="preserve"> </w:t>
      </w:r>
      <w:r w:rsidR="00724891" w:rsidRPr="003C6E6A">
        <w:rPr>
          <w:rFonts w:ascii="Arial" w:hAnsi="Arial" w:cs="Arial"/>
          <w:sz w:val="22"/>
        </w:rPr>
        <w:t>inicio del ensayo (día</w:t>
      </w:r>
      <w:r w:rsidR="001D4347" w:rsidRPr="003C6E6A">
        <w:rPr>
          <w:rFonts w:ascii="Arial" w:hAnsi="Arial" w:cs="Arial"/>
          <w:sz w:val="22"/>
        </w:rPr>
        <w:t xml:space="preserve"> 0</w:t>
      </w:r>
      <w:r w:rsidR="00724891" w:rsidRPr="003C6E6A">
        <w:rPr>
          <w:rFonts w:ascii="Arial" w:hAnsi="Arial" w:cs="Arial"/>
          <w:sz w:val="22"/>
        </w:rPr>
        <w:t>) y</w:t>
      </w:r>
      <w:r w:rsidR="001D4347" w:rsidRPr="003C6E6A">
        <w:rPr>
          <w:rFonts w:ascii="Arial" w:hAnsi="Arial" w:cs="Arial"/>
          <w:sz w:val="22"/>
        </w:rPr>
        <w:t xml:space="preserve"> la biomasa al final </w:t>
      </w:r>
      <w:r w:rsidR="00724891" w:rsidRPr="003C6E6A">
        <w:rPr>
          <w:rFonts w:ascii="Arial" w:hAnsi="Arial" w:cs="Arial"/>
          <w:sz w:val="22"/>
        </w:rPr>
        <w:t>del ensayo (día 74)</w:t>
      </w:r>
      <w:r w:rsidR="00E309BA" w:rsidRPr="003C6E6A">
        <w:rPr>
          <w:rFonts w:ascii="Arial" w:hAnsi="Arial" w:cs="Arial"/>
          <w:sz w:val="22"/>
        </w:rPr>
        <w:t>. Para el cálculo de la biomasa al inicio y al final se utilizó una</w:t>
      </w:r>
      <w:r w:rsidR="00812937" w:rsidRPr="003C6E6A">
        <w:rPr>
          <w:rFonts w:ascii="Arial" w:hAnsi="Arial" w:cs="Arial"/>
          <w:sz w:val="22"/>
        </w:rPr>
        <w:t xml:space="preserve"> balanza</w:t>
      </w:r>
      <w:r w:rsidR="00D15D77" w:rsidRPr="003C6E6A">
        <w:rPr>
          <w:rFonts w:ascii="Arial" w:hAnsi="Arial" w:cs="Arial"/>
          <w:sz w:val="22"/>
        </w:rPr>
        <w:t xml:space="preserve"> de precisión</w:t>
      </w:r>
      <w:r w:rsidR="004E1B8C" w:rsidRPr="003C6E6A">
        <w:rPr>
          <w:rFonts w:ascii="Arial" w:hAnsi="Arial" w:cs="Arial"/>
          <w:sz w:val="22"/>
        </w:rPr>
        <w:t xml:space="preserve"> (Jadever, JWE-6K). La formación de biomasa se calculó como</w:t>
      </w:r>
      <w:r w:rsidR="00E309BA" w:rsidRPr="003C6E6A">
        <w:rPr>
          <w:rFonts w:ascii="Arial" w:hAnsi="Arial" w:cs="Arial"/>
          <w:sz w:val="22"/>
        </w:rPr>
        <w:fldChar w:fldCharType="begin"/>
      </w:r>
      <w:r w:rsidR="008E55DE" w:rsidRPr="003C6E6A">
        <w:rPr>
          <w:rFonts w:ascii="Arial" w:hAnsi="Arial" w:cs="Arial"/>
          <w:sz w:val="22"/>
        </w:rPr>
        <w:instrText xml:space="preserve"> ADDIN EN.CITE &lt;EndNote&gt;&lt;Cite&gt;&lt;Author&gt;Hunt&lt;/Author&gt;&lt;Year&gt;1978&lt;/Year&gt;&lt;IDText&gt;Plant growth analysis&lt;/IDText&gt;&lt;DisplayText&gt;&lt;style face="superscript"&gt;151&lt;/style&gt;&lt;/DisplayText&gt;&lt;record&gt;&lt;titles&gt;&lt;title&gt;Plant growth analysis&lt;/title&gt;&lt;/titles&gt;&lt;contributors&gt;&lt;authors&gt;&lt;author&gt;Hunt, Roderick&lt;/author&gt;&lt;/authors&gt;&lt;/contributors&gt;&lt;added-date format="utc"&gt;1621822071&lt;/added-date&gt;&lt;pub-location&gt;London&lt;/pub-location&gt;&lt;ref-type name="Book"&gt;6&lt;/ref-type&gt;&lt;dates&gt;&lt;year&gt;1978&lt;/year&gt;&lt;/dates&gt;&lt;rec-number&gt;501&lt;/rec-number&gt;&lt;publisher&gt;Institute of Terrestrial Ecology&lt;/publisher&gt;&lt;last-updated-date format="utc"&gt;1621822515&lt;/last-updated-date&gt;&lt;contributors&gt;&lt;secondary-authors&gt;&lt;author&gt;Edward Arnold&lt;/author&gt;&lt;/secondary-authors&gt;&lt;/contributors&gt;&lt;volume&gt;4&lt;/volume&gt;&lt;/record&gt;&lt;/Cite&gt;&lt;/EndNote&gt;</w:instrText>
      </w:r>
      <w:r w:rsidR="00E309BA" w:rsidRPr="003C6E6A">
        <w:rPr>
          <w:rFonts w:ascii="Arial" w:hAnsi="Arial" w:cs="Arial"/>
          <w:sz w:val="22"/>
        </w:rPr>
        <w:fldChar w:fldCharType="separate"/>
      </w:r>
      <w:r w:rsidR="008E55DE" w:rsidRPr="003C6E6A">
        <w:rPr>
          <w:rFonts w:ascii="Arial" w:hAnsi="Arial" w:cs="Arial"/>
          <w:noProof/>
          <w:sz w:val="22"/>
          <w:vertAlign w:val="superscript"/>
        </w:rPr>
        <w:t>151</w:t>
      </w:r>
      <w:r w:rsidR="00E309BA" w:rsidRPr="003C6E6A">
        <w:rPr>
          <w:rFonts w:ascii="Arial" w:hAnsi="Arial" w:cs="Arial"/>
          <w:sz w:val="22"/>
        </w:rPr>
        <w:fldChar w:fldCharType="end"/>
      </w:r>
      <w:r w:rsidR="004E1B8C" w:rsidRPr="003C6E6A">
        <w:rPr>
          <w:rFonts w:ascii="Arial" w:hAnsi="Arial" w:cs="Arial"/>
          <w:sz w:val="22"/>
        </w:rPr>
        <w:t>:</w:t>
      </w:r>
    </w:p>
    <w:p w14:paraId="755EEFA2" w14:textId="77777777" w:rsidR="004E1B8C" w:rsidRPr="003C6E6A" w:rsidRDefault="004E1B8C" w:rsidP="004E1B8C">
      <w:pPr>
        <w:rPr>
          <w:rFonts w:ascii="Arial" w:eastAsia="SimSun" w:hAnsi="Arial" w:cs="Arial"/>
          <w:sz w:val="22"/>
          <w:lang w:val="es" w:eastAsia="zh-CN"/>
        </w:rPr>
      </w:pPr>
    </w:p>
    <w:p w14:paraId="561C0140" w14:textId="77777777" w:rsidR="004E1B8C" w:rsidRPr="003C6E6A" w:rsidRDefault="004E1B8C" w:rsidP="00803046">
      <w:pPr>
        <w:jc w:val="center"/>
        <w:rPr>
          <w:rFonts w:ascii="Arial" w:eastAsia="SimSun" w:hAnsi="Arial" w:cs="Arial"/>
          <w:lang w:val="es" w:eastAsia="zh-CN"/>
        </w:rPr>
      </w:pPr>
      <m:oMath>
        <m:r>
          <m:rPr>
            <m:sty m:val="p"/>
          </m:rPr>
          <w:rPr>
            <w:rFonts w:ascii="Cambria Math" w:hAnsi="Cambria Math" w:cstheme="minorHAnsi"/>
            <w:sz w:val="28"/>
            <w:szCs w:val="28"/>
          </w:rPr>
          <m:t>μ</m:t>
        </m:r>
        <m:r>
          <w:rPr>
            <w:rFonts w:ascii="Cambria Math" w:eastAsia="SimSun" w:hAnsi="Cambria Math" w:cstheme="minorHAnsi"/>
            <w:sz w:val="28"/>
            <w:szCs w:val="28"/>
            <w:lang w:val="es" w:eastAsia="zh-CN"/>
          </w:rPr>
          <m:t xml:space="preserve">= </m:t>
        </m:r>
        <m:f>
          <m:fPr>
            <m:ctrlPr>
              <w:rPr>
                <w:rFonts w:ascii="Cambria Math" w:eastAsia="SimSun" w:hAnsi="Cambria Math" w:cstheme="minorHAnsi"/>
                <w:sz w:val="28"/>
                <w:szCs w:val="28"/>
                <w:lang w:val="es" w:eastAsia="zh-CN"/>
              </w:rPr>
            </m:ctrlPr>
          </m:fPr>
          <m:num>
            <m:sSub>
              <m:sSubPr>
                <m:ctrlPr>
                  <w:rPr>
                    <w:rFonts w:ascii="Cambria Math" w:eastAsia="SimSun" w:hAnsi="Cambria Math" w:cstheme="minorHAnsi"/>
                    <w:i/>
                    <w:sz w:val="28"/>
                    <w:szCs w:val="28"/>
                    <w:lang w:val="es" w:eastAsia="zh-CN"/>
                  </w:rPr>
                </m:ctrlPr>
              </m:sSubPr>
              <m:e>
                <m:r>
                  <w:rPr>
                    <w:rFonts w:ascii="Cambria Math" w:eastAsia="SimSun" w:hAnsi="Cambria Math" w:cstheme="minorHAnsi"/>
                    <w:sz w:val="28"/>
                    <w:szCs w:val="28"/>
                    <w:lang w:val="es" w:eastAsia="zh-CN"/>
                  </w:rPr>
                  <m:t>P</m:t>
                </m:r>
              </m:e>
              <m:sub>
                <m:r>
                  <w:rPr>
                    <w:rFonts w:ascii="Cambria Math" w:eastAsia="SimSun" w:hAnsi="Cambria Math" w:cstheme="minorHAnsi"/>
                    <w:sz w:val="28"/>
                    <w:szCs w:val="28"/>
                    <w:lang w:val="es" w:eastAsia="zh-CN"/>
                  </w:rPr>
                  <m:t>f</m:t>
                </m:r>
              </m:sub>
            </m:sSub>
            <m:sSub>
              <m:sSubPr>
                <m:ctrlPr>
                  <w:rPr>
                    <w:rFonts w:ascii="Cambria Math" w:eastAsia="SimSun" w:hAnsi="Cambria Math" w:cstheme="minorHAnsi"/>
                    <w:i/>
                    <w:sz w:val="28"/>
                    <w:szCs w:val="28"/>
                    <w:lang w:val="es" w:eastAsia="zh-CN"/>
                  </w:rPr>
                </m:ctrlPr>
              </m:sSubPr>
              <m:e>
                <m:r>
                  <w:rPr>
                    <w:rFonts w:ascii="Cambria Math" w:eastAsia="SimSun" w:hAnsi="Cambria Math" w:cstheme="minorHAnsi"/>
                    <w:sz w:val="28"/>
                    <w:szCs w:val="28"/>
                    <w:lang w:val="es" w:eastAsia="zh-CN"/>
                  </w:rPr>
                  <m:t>- P</m:t>
                </m:r>
              </m:e>
              <m:sub>
                <m:r>
                  <w:rPr>
                    <w:rFonts w:ascii="Cambria Math" w:eastAsia="SimSun" w:hAnsi="Cambria Math" w:cstheme="minorHAnsi"/>
                    <w:sz w:val="28"/>
                    <w:szCs w:val="28"/>
                    <w:lang w:val="es" w:eastAsia="zh-CN"/>
                  </w:rPr>
                  <m:t>i</m:t>
                </m:r>
              </m:sub>
            </m:sSub>
          </m:num>
          <m:den>
            <m:r>
              <w:rPr>
                <w:rFonts w:ascii="Cambria Math" w:eastAsia="SimSun" w:hAnsi="Cambria Math" w:cstheme="minorHAnsi"/>
                <w:sz w:val="28"/>
                <w:szCs w:val="28"/>
                <w:lang w:val="es" w:eastAsia="zh-CN"/>
              </w:rPr>
              <m:t>t</m:t>
            </m:r>
          </m:den>
        </m:f>
      </m:oMath>
      <w:r w:rsidR="00226D3B" w:rsidRPr="003C6E6A">
        <w:rPr>
          <w:rFonts w:ascii="Arial" w:eastAsia="SimSun" w:hAnsi="Arial" w:cs="Arial"/>
          <w:sz w:val="28"/>
          <w:szCs w:val="28"/>
          <w:lang w:val="es" w:eastAsia="zh-CN"/>
        </w:rPr>
        <w:t xml:space="preserve">  </w:t>
      </w:r>
      <w:r w:rsidR="00F3352A" w:rsidRPr="003C6E6A">
        <w:rPr>
          <w:rFonts w:ascii="Arial" w:eastAsia="SimSun" w:hAnsi="Arial" w:cs="Arial"/>
          <w:sz w:val="28"/>
          <w:szCs w:val="28"/>
          <w:lang w:val="es" w:eastAsia="zh-CN"/>
        </w:rPr>
        <w:t xml:space="preserve">                  </w:t>
      </w:r>
      <w:r w:rsidR="00803046" w:rsidRPr="003C6E6A">
        <w:rPr>
          <w:rFonts w:ascii="Arial" w:eastAsia="SimSun" w:hAnsi="Arial" w:cs="Arial"/>
          <w:i/>
          <w:lang w:val="es" w:eastAsia="zh-CN"/>
        </w:rPr>
        <w:t>Ecuación (1)</w:t>
      </w:r>
    </w:p>
    <w:p w14:paraId="0B68E791" w14:textId="77777777" w:rsidR="004E1B8C" w:rsidRPr="003C6E6A" w:rsidRDefault="004E1B8C" w:rsidP="004E1B8C">
      <w:pPr>
        <w:rPr>
          <w:rFonts w:ascii="Arial" w:eastAsia="SimSun" w:hAnsi="Arial" w:cs="Arial"/>
          <w:sz w:val="22"/>
          <w:lang w:val="es" w:eastAsia="zh-CN"/>
        </w:rPr>
      </w:pPr>
    </w:p>
    <w:p w14:paraId="52886E0E" w14:textId="77777777" w:rsidR="004E1B8C" w:rsidRPr="003C6E6A" w:rsidRDefault="00F53793" w:rsidP="004E1B8C">
      <w:pPr>
        <w:rPr>
          <w:rFonts w:asciiTheme="minorHAnsi" w:hAnsiTheme="minorHAnsi" w:cstheme="minorHAnsi"/>
          <w:sz w:val="22"/>
        </w:rPr>
      </w:pPr>
      <w:r w:rsidRPr="003C6E6A">
        <w:rPr>
          <w:rFonts w:asciiTheme="minorHAnsi" w:hAnsiTheme="minorHAnsi" w:cstheme="minorHAnsi"/>
          <w:sz w:val="22"/>
        </w:rPr>
        <w:t>Dónde</w:t>
      </w:r>
      <w:r w:rsidR="004E1B8C" w:rsidRPr="003C6E6A">
        <w:rPr>
          <w:rFonts w:asciiTheme="minorHAnsi" w:hAnsiTheme="minorHAnsi" w:cstheme="minorHAnsi"/>
          <w:sz w:val="22"/>
        </w:rPr>
        <w:t xml:space="preserve">: </w:t>
      </w:r>
    </w:p>
    <w:p w14:paraId="428ABEFD" w14:textId="77777777" w:rsidR="004E1B8C" w:rsidRPr="003C6E6A" w:rsidRDefault="004E1B8C" w:rsidP="004E1B8C">
      <w:pPr>
        <w:rPr>
          <w:rFonts w:asciiTheme="minorHAnsi" w:hAnsiTheme="minorHAnsi" w:cstheme="minorHAnsi"/>
          <w:sz w:val="22"/>
        </w:rPr>
      </w:pPr>
      <w:r w:rsidRPr="003C6E6A">
        <w:rPr>
          <w:rFonts w:asciiTheme="minorHAnsi" w:hAnsiTheme="minorHAnsi" w:cstheme="minorHAnsi"/>
          <w:i/>
          <w:sz w:val="22"/>
        </w:rPr>
        <w:t>μ</w:t>
      </w:r>
      <w:r w:rsidR="004B7ED2" w:rsidRPr="003C6E6A">
        <w:rPr>
          <w:rFonts w:asciiTheme="minorHAnsi" w:hAnsiTheme="minorHAnsi" w:cstheme="minorHAnsi"/>
          <w:sz w:val="22"/>
        </w:rPr>
        <w:t xml:space="preserve"> = Tasa absoluta </w:t>
      </w:r>
      <w:r w:rsidRPr="003C6E6A">
        <w:rPr>
          <w:rFonts w:asciiTheme="minorHAnsi" w:hAnsiTheme="minorHAnsi" w:cstheme="minorHAnsi"/>
          <w:sz w:val="22"/>
        </w:rPr>
        <w:t xml:space="preserve">de crecimiento (días </w:t>
      </w:r>
      <w:r w:rsidRPr="003C6E6A">
        <w:rPr>
          <w:rFonts w:asciiTheme="minorHAnsi" w:hAnsiTheme="minorHAnsi" w:cstheme="minorHAnsi"/>
          <w:sz w:val="22"/>
          <w:vertAlign w:val="superscript"/>
        </w:rPr>
        <w:t>-1</w:t>
      </w:r>
      <w:r w:rsidRPr="003C6E6A">
        <w:rPr>
          <w:rFonts w:asciiTheme="minorHAnsi" w:hAnsiTheme="minorHAnsi" w:cstheme="minorHAnsi"/>
          <w:sz w:val="22"/>
        </w:rPr>
        <w:t xml:space="preserve">) </w:t>
      </w:r>
    </w:p>
    <w:p w14:paraId="5FCDD9EF" w14:textId="77777777" w:rsidR="004E1B8C" w:rsidRPr="003C6E6A" w:rsidRDefault="004E1B8C" w:rsidP="004E1B8C">
      <w:pPr>
        <w:rPr>
          <w:rFonts w:asciiTheme="minorHAnsi" w:hAnsiTheme="minorHAnsi" w:cstheme="minorHAnsi"/>
          <w:sz w:val="22"/>
        </w:rPr>
      </w:pPr>
      <w:r w:rsidRPr="003C6E6A">
        <w:rPr>
          <w:rFonts w:asciiTheme="minorHAnsi" w:hAnsiTheme="minorHAnsi" w:cstheme="minorHAnsi"/>
          <w:i/>
          <w:sz w:val="22"/>
        </w:rPr>
        <w:t>P</w:t>
      </w:r>
      <w:r w:rsidRPr="003C6E6A">
        <w:rPr>
          <w:rFonts w:asciiTheme="minorHAnsi" w:hAnsiTheme="minorHAnsi" w:cstheme="minorHAnsi"/>
          <w:i/>
          <w:sz w:val="22"/>
          <w:vertAlign w:val="subscript"/>
        </w:rPr>
        <w:t>i</w:t>
      </w:r>
      <w:r w:rsidRPr="003C6E6A">
        <w:rPr>
          <w:rFonts w:asciiTheme="minorHAnsi" w:hAnsiTheme="minorHAnsi" w:cstheme="minorHAnsi"/>
          <w:sz w:val="22"/>
        </w:rPr>
        <w:t xml:space="preserve"> = peso fresco promedio inicial (g) </w:t>
      </w:r>
    </w:p>
    <w:p w14:paraId="772E807C" w14:textId="77777777" w:rsidR="004E1B8C" w:rsidRPr="003C6E6A" w:rsidRDefault="004E1B8C" w:rsidP="004E1B8C">
      <w:pPr>
        <w:rPr>
          <w:rFonts w:asciiTheme="minorHAnsi" w:hAnsiTheme="minorHAnsi" w:cstheme="minorHAnsi"/>
          <w:sz w:val="22"/>
        </w:rPr>
      </w:pPr>
      <w:r w:rsidRPr="003C6E6A">
        <w:rPr>
          <w:rFonts w:asciiTheme="minorHAnsi" w:hAnsiTheme="minorHAnsi" w:cstheme="minorHAnsi"/>
          <w:i/>
          <w:sz w:val="22"/>
        </w:rPr>
        <w:t>P</w:t>
      </w:r>
      <w:r w:rsidRPr="003C6E6A">
        <w:rPr>
          <w:rFonts w:asciiTheme="minorHAnsi" w:hAnsiTheme="minorHAnsi" w:cstheme="minorHAnsi"/>
          <w:i/>
          <w:sz w:val="22"/>
          <w:vertAlign w:val="subscript"/>
        </w:rPr>
        <w:t>f</w:t>
      </w:r>
      <w:r w:rsidRPr="003C6E6A">
        <w:rPr>
          <w:rFonts w:asciiTheme="minorHAnsi" w:hAnsiTheme="minorHAnsi" w:cstheme="minorHAnsi"/>
          <w:sz w:val="22"/>
        </w:rPr>
        <w:t xml:space="preserve"> = peso fresco promedio final (g)</w:t>
      </w:r>
    </w:p>
    <w:p w14:paraId="4E040D02" w14:textId="77777777" w:rsidR="004E1B8C" w:rsidRPr="003C6E6A" w:rsidRDefault="004E1B8C" w:rsidP="004E1B8C">
      <w:pPr>
        <w:rPr>
          <w:rFonts w:asciiTheme="minorHAnsi" w:hAnsiTheme="minorHAnsi" w:cstheme="minorHAnsi"/>
          <w:sz w:val="22"/>
        </w:rPr>
      </w:pPr>
      <w:r w:rsidRPr="003C6E6A">
        <w:rPr>
          <w:rFonts w:asciiTheme="minorHAnsi" w:hAnsiTheme="minorHAnsi" w:cstheme="minorHAnsi"/>
          <w:i/>
          <w:sz w:val="22"/>
        </w:rPr>
        <w:t xml:space="preserve">t </w:t>
      </w:r>
      <w:r w:rsidRPr="003C6E6A">
        <w:rPr>
          <w:rFonts w:asciiTheme="minorHAnsi" w:hAnsiTheme="minorHAnsi" w:cstheme="minorHAnsi"/>
          <w:sz w:val="22"/>
        </w:rPr>
        <w:t>= tiempo en días</w:t>
      </w:r>
    </w:p>
    <w:p w14:paraId="0C73D83A" w14:textId="77777777" w:rsidR="008216E4" w:rsidRPr="003C6E6A" w:rsidRDefault="008216E4" w:rsidP="004E1B8C">
      <w:pPr>
        <w:rPr>
          <w:rFonts w:asciiTheme="minorHAnsi" w:eastAsia="SimSun" w:hAnsiTheme="minorHAnsi" w:cstheme="minorHAnsi"/>
          <w:sz w:val="22"/>
          <w:lang w:eastAsia="zh-CN"/>
        </w:rPr>
      </w:pPr>
    </w:p>
    <w:p w14:paraId="533ADC05" w14:textId="77777777" w:rsidR="00B37E78" w:rsidRPr="003C6E6A" w:rsidRDefault="004E56AC" w:rsidP="001E27F2">
      <w:pPr>
        <w:pStyle w:val="Ttulo3"/>
        <w:numPr>
          <w:ilvl w:val="2"/>
          <w:numId w:val="8"/>
        </w:numPr>
        <w:spacing w:before="0" w:after="0"/>
        <w:jc w:val="both"/>
        <w:rPr>
          <w:b/>
        </w:rPr>
      </w:pPr>
      <w:bookmarkStart w:id="46" w:name="_Toc79959319"/>
      <w:r w:rsidRPr="003C6E6A">
        <w:rPr>
          <w:b/>
        </w:rPr>
        <w:t xml:space="preserve">Medición </w:t>
      </w:r>
      <w:r w:rsidR="00B37E78" w:rsidRPr="003C6E6A">
        <w:rPr>
          <w:b/>
        </w:rPr>
        <w:t>de nitrato disuelto</w:t>
      </w:r>
      <w:r w:rsidR="009427C6" w:rsidRPr="003C6E6A">
        <w:rPr>
          <w:b/>
        </w:rPr>
        <w:t xml:space="preserve"> en el efluente</w:t>
      </w:r>
      <w:bookmarkEnd w:id="46"/>
    </w:p>
    <w:p w14:paraId="14179971" w14:textId="6E6152EB" w:rsidR="00DB181D" w:rsidRPr="003C6E6A" w:rsidRDefault="00FF595A" w:rsidP="00A528A9">
      <w:pPr>
        <w:jc w:val="both"/>
        <w:rPr>
          <w:rFonts w:ascii="Arial" w:hAnsi="Arial" w:cs="Arial"/>
          <w:sz w:val="22"/>
        </w:rPr>
      </w:pPr>
      <w:r w:rsidRPr="003C6E6A">
        <w:rPr>
          <w:rFonts w:ascii="Arial" w:hAnsi="Arial" w:cs="Arial"/>
          <w:sz w:val="22"/>
        </w:rPr>
        <w:t xml:space="preserve">La concentración de componentes nitrogenados inorgánicos del </w:t>
      </w:r>
      <w:r w:rsidR="00E746A0" w:rsidRPr="003C6E6A">
        <w:rPr>
          <w:rFonts w:ascii="Arial" w:hAnsi="Arial" w:cs="Arial"/>
          <w:sz w:val="22"/>
        </w:rPr>
        <w:t>efluente</w:t>
      </w:r>
      <w:r w:rsidRPr="003C6E6A">
        <w:rPr>
          <w:rFonts w:ascii="Arial" w:hAnsi="Arial" w:cs="Arial"/>
          <w:sz w:val="22"/>
        </w:rPr>
        <w:t xml:space="preserve"> fue determinada </w:t>
      </w:r>
      <w:r w:rsidRPr="003C6E6A">
        <w:rPr>
          <w:rFonts w:ascii="Arial" w:hAnsi="Arial" w:cs="Arial"/>
          <w:sz w:val="22"/>
        </w:rPr>
        <w:lastRenderedPageBreak/>
        <w:t>con un espectrofotómetro (Hach DR-3900).</w:t>
      </w:r>
      <w:r w:rsidR="00DA235E">
        <w:rPr>
          <w:rFonts w:ascii="Arial" w:hAnsi="Arial" w:cs="Arial"/>
          <w:sz w:val="22"/>
        </w:rPr>
        <w:t xml:space="preserve">EN cuanto a la </w:t>
      </w:r>
      <w:r w:rsidRPr="003C6E6A">
        <w:rPr>
          <w:rFonts w:ascii="Arial" w:hAnsi="Arial" w:cs="Arial"/>
          <w:sz w:val="22"/>
        </w:rPr>
        <w:t xml:space="preserve">medición del </w:t>
      </w:r>
      <w:r w:rsidR="004E56AC" w:rsidRPr="003C6E6A">
        <w:rPr>
          <w:rFonts w:ascii="Arial" w:hAnsi="Arial" w:cs="Arial"/>
          <w:sz w:val="22"/>
        </w:rPr>
        <w:t>nitrato (NO</w:t>
      </w:r>
      <w:r w:rsidR="004E56AC" w:rsidRPr="003C6E6A">
        <w:rPr>
          <w:rFonts w:ascii="Arial" w:hAnsi="Arial" w:cs="Arial"/>
          <w:sz w:val="22"/>
          <w:vertAlign w:val="subscript"/>
        </w:rPr>
        <w:t>3</w:t>
      </w:r>
      <w:r w:rsidR="004E56AC" w:rsidRPr="003C6E6A">
        <w:rPr>
          <w:rFonts w:ascii="Arial" w:hAnsi="Arial" w:cs="Arial"/>
          <w:sz w:val="22"/>
          <w:vertAlign w:val="superscript"/>
        </w:rPr>
        <w:t>-</w:t>
      </w:r>
      <w:r w:rsidR="00326699" w:rsidRPr="003C6E6A">
        <w:rPr>
          <w:rFonts w:ascii="Arial" w:hAnsi="Arial" w:cs="Arial"/>
          <w:sz w:val="22"/>
        </w:rPr>
        <w:t>N</w:t>
      </w:r>
      <w:r w:rsidR="004E56AC" w:rsidRPr="003C6E6A">
        <w:rPr>
          <w:rFonts w:ascii="Arial" w:hAnsi="Arial" w:cs="Arial"/>
          <w:sz w:val="22"/>
        </w:rPr>
        <w:t>)</w:t>
      </w:r>
      <w:r w:rsidR="00DA235E">
        <w:rPr>
          <w:rFonts w:ascii="Arial" w:hAnsi="Arial" w:cs="Arial"/>
          <w:sz w:val="22"/>
        </w:rPr>
        <w:t>,</w:t>
      </w:r>
      <w:r w:rsidR="004E56AC" w:rsidRPr="003C6E6A">
        <w:rPr>
          <w:rFonts w:ascii="Arial" w:hAnsi="Arial" w:cs="Arial"/>
          <w:sz w:val="22"/>
        </w:rPr>
        <w:t xml:space="preserve"> </w:t>
      </w:r>
      <w:r w:rsidRPr="003C6E6A">
        <w:rPr>
          <w:rFonts w:ascii="Arial" w:hAnsi="Arial" w:cs="Arial"/>
          <w:sz w:val="22"/>
        </w:rPr>
        <w:t xml:space="preserve">se utilizó </w:t>
      </w:r>
      <w:r w:rsidR="004E56AC" w:rsidRPr="003C6E6A">
        <w:rPr>
          <w:rFonts w:ascii="Arial" w:hAnsi="Arial" w:cs="Arial"/>
          <w:sz w:val="22"/>
        </w:rPr>
        <w:t>el método de reducción de cadmio (Hach8192)</w:t>
      </w:r>
      <w:r w:rsidR="00B37E78" w:rsidRPr="003C6E6A">
        <w:rPr>
          <w:rFonts w:ascii="Arial" w:hAnsi="Arial" w:cs="Arial"/>
          <w:sz w:val="22"/>
        </w:rPr>
        <w:t>,</w:t>
      </w:r>
      <w:r w:rsidRPr="003C6E6A">
        <w:rPr>
          <w:rFonts w:ascii="Arial" w:hAnsi="Arial" w:cs="Arial"/>
          <w:sz w:val="22"/>
        </w:rPr>
        <w:t xml:space="preserve"> de acuerdo a manual del fabricante. L</w:t>
      </w:r>
      <w:r w:rsidR="00B37E78" w:rsidRPr="003C6E6A">
        <w:rPr>
          <w:rFonts w:ascii="Arial" w:hAnsi="Arial" w:cs="Arial"/>
          <w:sz w:val="22"/>
        </w:rPr>
        <w:t xml:space="preserve">as mediciones del contenido de compuestos nitrogenados se realizaron inmediatamente </w:t>
      </w:r>
      <w:r w:rsidR="00633416" w:rsidRPr="003C6E6A">
        <w:rPr>
          <w:rFonts w:ascii="Arial" w:hAnsi="Arial" w:cs="Arial"/>
          <w:sz w:val="22"/>
        </w:rPr>
        <w:t>tomada</w:t>
      </w:r>
      <w:r w:rsidR="00DA235E">
        <w:rPr>
          <w:rFonts w:ascii="Arial" w:hAnsi="Arial" w:cs="Arial"/>
          <w:sz w:val="22"/>
        </w:rPr>
        <w:t>s</w:t>
      </w:r>
      <w:r w:rsidR="00633416" w:rsidRPr="003C6E6A">
        <w:rPr>
          <w:rFonts w:ascii="Arial" w:hAnsi="Arial" w:cs="Arial"/>
          <w:sz w:val="22"/>
        </w:rPr>
        <w:t xml:space="preserve"> la</w:t>
      </w:r>
      <w:r w:rsidR="00DA235E">
        <w:rPr>
          <w:rFonts w:ascii="Arial" w:hAnsi="Arial" w:cs="Arial"/>
          <w:sz w:val="22"/>
        </w:rPr>
        <w:t>s</w:t>
      </w:r>
      <w:r w:rsidR="00633416" w:rsidRPr="003C6E6A">
        <w:rPr>
          <w:rFonts w:ascii="Arial" w:hAnsi="Arial" w:cs="Arial"/>
          <w:sz w:val="22"/>
        </w:rPr>
        <w:t xml:space="preserve"> muestra</w:t>
      </w:r>
      <w:r w:rsidR="00DA235E">
        <w:rPr>
          <w:rFonts w:ascii="Arial" w:hAnsi="Arial" w:cs="Arial"/>
          <w:sz w:val="22"/>
        </w:rPr>
        <w:t>s</w:t>
      </w:r>
      <w:r w:rsidR="00633416" w:rsidRPr="003C6E6A">
        <w:rPr>
          <w:rFonts w:ascii="Arial" w:hAnsi="Arial" w:cs="Arial"/>
          <w:sz w:val="22"/>
        </w:rPr>
        <w:t xml:space="preserve"> de </w:t>
      </w:r>
      <w:r w:rsidR="00B37E78" w:rsidRPr="003C6E6A">
        <w:rPr>
          <w:rFonts w:ascii="Arial" w:hAnsi="Arial" w:cs="Arial"/>
          <w:sz w:val="22"/>
        </w:rPr>
        <w:t>cada efluente, con el fin de evitar variaciones en los contenidos.</w:t>
      </w:r>
      <w:r w:rsidR="0067601A" w:rsidRPr="003C6E6A">
        <w:rPr>
          <w:rFonts w:ascii="Arial" w:hAnsi="Arial" w:cs="Arial"/>
          <w:sz w:val="22"/>
        </w:rPr>
        <w:t xml:space="preserve"> </w:t>
      </w:r>
      <w:r w:rsidR="00DB181D" w:rsidRPr="003C6E6A">
        <w:rPr>
          <w:rFonts w:ascii="Arial" w:hAnsi="Arial" w:cs="Arial"/>
          <w:sz w:val="22"/>
        </w:rPr>
        <w:t>La eficiencia de remoción de NO3−</w:t>
      </w:r>
      <w:r w:rsidR="00B70D36" w:rsidRPr="003C6E6A">
        <w:rPr>
          <w:rFonts w:ascii="Arial" w:hAnsi="Arial" w:cs="Arial"/>
          <w:sz w:val="22"/>
        </w:rPr>
        <w:t>N (</w:t>
      </w:r>
      <w:r w:rsidR="00DB181D" w:rsidRPr="003C6E6A">
        <w:rPr>
          <w:rFonts w:ascii="Arial" w:hAnsi="Arial" w:cs="Arial"/>
          <w:sz w:val="22"/>
        </w:rPr>
        <w:t>E</w:t>
      </w:r>
      <w:r w:rsidR="00B70D36" w:rsidRPr="003C6E6A">
        <w:rPr>
          <w:rFonts w:ascii="Arial" w:hAnsi="Arial" w:cs="Arial"/>
          <w:sz w:val="22"/>
        </w:rPr>
        <w:t>R</w:t>
      </w:r>
      <w:r w:rsidR="00DB181D" w:rsidRPr="003C6E6A">
        <w:rPr>
          <w:rFonts w:ascii="Arial" w:hAnsi="Arial" w:cs="Arial"/>
          <w:sz w:val="22"/>
        </w:rPr>
        <w:t>) se calculó como</w:t>
      </w:r>
      <w:r w:rsidR="0067601A" w:rsidRPr="003C6E6A">
        <w:rPr>
          <w:rFonts w:ascii="Arial" w:hAnsi="Arial" w:cs="Arial"/>
          <w:sz w:val="22"/>
        </w:rPr>
        <w:fldChar w:fldCharType="begin">
          <w:fldData xml:space="preserve">PEVuZE5vdGU+PENpdGU+PEF1dGhvcj5XZWJiPC9BdXRob3I+PFllYXI+MjAxMzwvWWVhcj48SURU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</w:fldData>
        </w:fldChar>
      </w:r>
      <w:r w:rsidR="00047F75" w:rsidRPr="003C6E6A">
        <w:rPr>
          <w:rFonts w:ascii="Arial" w:hAnsi="Arial" w:cs="Arial"/>
          <w:sz w:val="22"/>
        </w:rPr>
        <w:instrText xml:space="preserve"> ADDIN EN.CITE </w:instrText>
      </w:r>
      <w:r w:rsidR="00047F75" w:rsidRPr="003C6E6A">
        <w:rPr>
          <w:rFonts w:ascii="Arial" w:hAnsi="Arial" w:cs="Arial"/>
          <w:sz w:val="22"/>
        </w:rPr>
        <w:fldChar w:fldCharType="begin">
          <w:fldData xml:space="preserve">PEVuZE5vdGU+PENpdGU+PEF1dGhvcj5XZWJiPC9BdXRob3I+PFllYXI+MjAxMzwvWWVhcj48SURU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</w:fldData>
        </w:fldChar>
      </w:r>
      <w:r w:rsidR="00047F75" w:rsidRPr="003C6E6A">
        <w:rPr>
          <w:rFonts w:ascii="Arial" w:hAnsi="Arial" w:cs="Arial"/>
          <w:sz w:val="22"/>
        </w:rPr>
        <w:instrText xml:space="preserve"> ADDIN EN.CITE.DATA </w:instrText>
      </w:r>
      <w:r w:rsidR="00047F75" w:rsidRPr="003C6E6A">
        <w:rPr>
          <w:rFonts w:ascii="Arial" w:hAnsi="Arial" w:cs="Arial"/>
          <w:sz w:val="22"/>
        </w:rPr>
      </w:r>
      <w:r w:rsidR="00047F75" w:rsidRPr="003C6E6A">
        <w:rPr>
          <w:rFonts w:ascii="Arial" w:hAnsi="Arial" w:cs="Arial"/>
          <w:sz w:val="22"/>
        </w:rPr>
        <w:fldChar w:fldCharType="end"/>
      </w:r>
      <w:r w:rsidR="0067601A" w:rsidRPr="003C6E6A">
        <w:rPr>
          <w:rFonts w:ascii="Arial" w:hAnsi="Arial" w:cs="Arial"/>
          <w:sz w:val="22"/>
        </w:rPr>
      </w:r>
      <w:r w:rsidR="0067601A" w:rsidRPr="003C6E6A">
        <w:rPr>
          <w:rFonts w:ascii="Arial" w:hAnsi="Arial" w:cs="Arial"/>
          <w:sz w:val="22"/>
        </w:rPr>
        <w:fldChar w:fldCharType="separate"/>
      </w:r>
      <w:r w:rsidR="00047F75" w:rsidRPr="003C6E6A">
        <w:rPr>
          <w:rFonts w:ascii="Arial" w:hAnsi="Arial" w:cs="Arial"/>
          <w:noProof/>
          <w:sz w:val="22"/>
          <w:vertAlign w:val="superscript"/>
        </w:rPr>
        <w:t>36</w:t>
      </w:r>
      <w:r w:rsidR="0067601A" w:rsidRPr="003C6E6A">
        <w:rPr>
          <w:rFonts w:ascii="Arial" w:hAnsi="Arial" w:cs="Arial"/>
          <w:sz w:val="22"/>
        </w:rPr>
        <w:fldChar w:fldCharType="end"/>
      </w:r>
      <w:r w:rsidR="00DB181D" w:rsidRPr="003C6E6A">
        <w:rPr>
          <w:rFonts w:ascii="Arial" w:hAnsi="Arial" w:cs="Arial"/>
          <w:sz w:val="22"/>
        </w:rPr>
        <w:t xml:space="preserve">: </w:t>
      </w:r>
    </w:p>
    <w:p w14:paraId="68662D8F" w14:textId="77777777" w:rsidR="00DB181D" w:rsidRPr="003C6E6A" w:rsidRDefault="00DB181D" w:rsidP="00DB181D">
      <w:pPr>
        <w:rPr>
          <w:rFonts w:ascii="Arial" w:eastAsia="SimSun" w:hAnsi="Arial" w:cs="Arial"/>
          <w:sz w:val="22"/>
          <w:lang w:eastAsia="zh-CN"/>
        </w:rPr>
      </w:pPr>
    </w:p>
    <w:p w14:paraId="32EEB8EB" w14:textId="77777777" w:rsidR="00DB181D" w:rsidRPr="003C6E6A" w:rsidRDefault="003013D2" w:rsidP="00803046">
      <w:pPr>
        <w:jc w:val="center"/>
        <w:rPr>
          <w:rFonts w:ascii="Arial" w:eastAsia="SimSun" w:hAnsi="Arial" w:cs="Arial"/>
          <w:sz w:val="28"/>
          <w:szCs w:val="28"/>
          <w:lang w:eastAsia="zh-CN"/>
        </w:rPr>
      </w:pPr>
      <m:oMath>
        <m:r>
          <w:rPr>
            <w:rFonts w:ascii="Cambria Math" w:hAnsi="Cambria Math" w:cstheme="minorHAnsi"/>
            <w:sz w:val="22"/>
          </w:rPr>
          <m:t>ER=</m:t>
        </m:r>
        <m:f>
          <m:fPr>
            <m:ctrlPr>
              <w:rPr>
                <w:rFonts w:ascii="Cambria Math" w:hAnsi="Cambria Math" w:cstheme="minorHAnsi"/>
                <w:i/>
                <w:sz w:val="22"/>
              </w:rPr>
            </m:ctrlPr>
          </m:fPr>
          <m:num>
            <m:r>
              <w:rPr>
                <w:rFonts w:ascii="Cambria Math" w:hAnsi="Cambria Math" w:cstheme="minorHAnsi"/>
                <w:sz w:val="22"/>
              </w:rPr>
              <m:t>(Ci - Co)</m:t>
            </m:r>
          </m:num>
          <m:den>
            <m:r>
              <w:rPr>
                <w:rFonts w:ascii="Cambria Math" w:hAnsi="Cambria Math" w:cstheme="minorHAnsi"/>
                <w:sz w:val="22"/>
              </w:rPr>
              <m:t xml:space="preserve">Ci </m:t>
            </m:r>
            <m:r>
              <m:rPr>
                <m:sty m:val="p"/>
              </m:rPr>
              <w:rPr>
                <w:rFonts w:ascii="Cambria Math" w:hAnsi="Cambria Math" w:cstheme="minorHAnsi"/>
                <w:sz w:val="22"/>
              </w:rPr>
              <m:t>x 100</m:t>
            </m:r>
          </m:den>
        </m:f>
      </m:oMath>
      <w:r w:rsidR="00226D3B" w:rsidRPr="003C6E6A">
        <w:rPr>
          <w:rFonts w:ascii="Arial" w:eastAsia="SimSun" w:hAnsi="Arial" w:cs="Arial"/>
          <w:sz w:val="22"/>
        </w:rPr>
        <w:t xml:space="preserve"> </w:t>
      </w:r>
      <w:r w:rsidR="00457F2B" w:rsidRPr="003C6E6A">
        <w:rPr>
          <w:rFonts w:ascii="Arial" w:eastAsia="SimSun" w:hAnsi="Arial" w:cs="Arial"/>
          <w:sz w:val="22"/>
        </w:rPr>
        <w:t xml:space="preserve">              </w:t>
      </w:r>
      <w:r w:rsidR="00803046" w:rsidRPr="003C6E6A">
        <w:rPr>
          <w:rFonts w:ascii="Arial" w:eastAsia="SimSun" w:hAnsi="Arial" w:cs="Arial"/>
          <w:i/>
          <w:sz w:val="22"/>
        </w:rPr>
        <w:t>Ecuación (2</w:t>
      </w:r>
      <w:r w:rsidR="00803046" w:rsidRPr="003C6E6A">
        <w:rPr>
          <w:rFonts w:ascii="Arial" w:eastAsia="SimSun" w:hAnsi="Arial" w:cs="Arial"/>
          <w:i/>
          <w:sz w:val="28"/>
          <w:szCs w:val="28"/>
        </w:rPr>
        <w:t>)</w:t>
      </w:r>
    </w:p>
    <w:p w14:paraId="0B38CD6A" w14:textId="77777777" w:rsidR="00BD2C24" w:rsidRPr="003C6E6A" w:rsidRDefault="00BD2C24" w:rsidP="00DB181D">
      <w:pPr>
        <w:rPr>
          <w:rFonts w:ascii="Arial" w:eastAsia="SimSun" w:hAnsi="Arial" w:cs="Arial"/>
          <w:sz w:val="22"/>
          <w:lang w:eastAsia="zh-CN"/>
        </w:rPr>
      </w:pPr>
    </w:p>
    <w:p w14:paraId="1D2D1E45" w14:textId="77777777" w:rsidR="00DB181D" w:rsidRPr="003C6E6A" w:rsidRDefault="00F53793" w:rsidP="00DB181D">
      <w:pPr>
        <w:rPr>
          <w:rFonts w:ascii="Arial" w:eastAsia="SimSun" w:hAnsi="Arial" w:cs="Arial"/>
          <w:sz w:val="22"/>
          <w:lang w:eastAsia="zh-CN"/>
        </w:rPr>
      </w:pPr>
      <w:r w:rsidRPr="003C6E6A">
        <w:rPr>
          <w:rFonts w:ascii="Arial" w:eastAsia="SimSun" w:hAnsi="Arial" w:cs="Arial"/>
          <w:sz w:val="22"/>
          <w:lang w:eastAsia="zh-CN"/>
        </w:rPr>
        <w:t>Dónde</w:t>
      </w:r>
      <w:r w:rsidR="00DB181D" w:rsidRPr="003C6E6A">
        <w:rPr>
          <w:rFonts w:ascii="Arial" w:eastAsia="SimSun" w:hAnsi="Arial" w:cs="Arial"/>
          <w:sz w:val="22"/>
          <w:lang w:eastAsia="zh-CN"/>
        </w:rPr>
        <w:t xml:space="preserve">: </w:t>
      </w:r>
    </w:p>
    <w:p w14:paraId="66EF10D6" w14:textId="77777777" w:rsidR="00DB181D" w:rsidRPr="003C6E6A" w:rsidRDefault="00B70D36" w:rsidP="00DB181D">
      <w:pPr>
        <w:rPr>
          <w:rFonts w:ascii="Arial" w:eastAsia="SimSun" w:hAnsi="Arial" w:cs="Arial"/>
          <w:sz w:val="22"/>
          <w:lang w:eastAsia="zh-CN"/>
        </w:rPr>
      </w:pPr>
      <w:r w:rsidRPr="003C6E6A">
        <w:rPr>
          <w:rFonts w:ascii="Arial" w:eastAsia="SimSun" w:hAnsi="Arial" w:cs="Arial"/>
          <w:i/>
          <w:sz w:val="22"/>
          <w:lang w:eastAsia="zh-CN"/>
        </w:rPr>
        <w:t>ER</w:t>
      </w:r>
      <w:r w:rsidRPr="003C6E6A">
        <w:rPr>
          <w:rFonts w:ascii="Arial" w:eastAsia="SimSun" w:hAnsi="Arial" w:cs="Arial"/>
          <w:sz w:val="22"/>
          <w:lang w:eastAsia="zh-CN"/>
        </w:rPr>
        <w:t xml:space="preserve"> = Eficiencia de remoción</w:t>
      </w:r>
    </w:p>
    <w:p w14:paraId="7C65BE6D" w14:textId="77777777" w:rsidR="00DB181D" w:rsidRPr="003C6E6A" w:rsidRDefault="00DB181D" w:rsidP="00DB181D">
      <w:pPr>
        <w:rPr>
          <w:rFonts w:ascii="Arial" w:eastAsia="SimSun" w:hAnsi="Arial" w:cs="Arial"/>
          <w:sz w:val="22"/>
          <w:lang w:eastAsia="zh-CN"/>
        </w:rPr>
      </w:pPr>
      <w:r w:rsidRPr="003C6E6A">
        <w:rPr>
          <w:rFonts w:ascii="Arial" w:eastAsia="SimSun" w:hAnsi="Arial" w:cs="Arial"/>
          <w:i/>
          <w:iCs/>
          <w:sz w:val="22"/>
          <w:lang w:eastAsia="zh-CN"/>
        </w:rPr>
        <w:t xml:space="preserve">Ci </w:t>
      </w:r>
      <w:r w:rsidRPr="003C6E6A">
        <w:rPr>
          <w:rFonts w:ascii="Arial" w:eastAsia="SimSun" w:hAnsi="Arial" w:cs="Arial"/>
          <w:sz w:val="22"/>
          <w:lang w:eastAsia="zh-CN"/>
        </w:rPr>
        <w:t>= concentración de NO</w:t>
      </w:r>
      <w:r w:rsidRPr="003C6E6A">
        <w:rPr>
          <w:rFonts w:ascii="Arial" w:eastAsia="SimSun" w:hAnsi="Arial" w:cs="Arial"/>
          <w:sz w:val="22"/>
          <w:vertAlign w:val="subscript"/>
          <w:lang w:eastAsia="zh-CN"/>
        </w:rPr>
        <w:t xml:space="preserve">3 </w:t>
      </w:r>
      <w:r w:rsidRPr="003C6E6A">
        <w:rPr>
          <w:rFonts w:ascii="Arial" w:eastAsia="SimSun" w:hAnsi="Arial" w:cs="Arial"/>
          <w:sz w:val="22"/>
          <w:lang w:eastAsia="zh-CN"/>
        </w:rPr>
        <w:t>− N en el agua afluente el día 1</w:t>
      </w:r>
    </w:p>
    <w:p w14:paraId="66474FE2" w14:textId="77777777" w:rsidR="00DB181D" w:rsidRPr="003C6E6A" w:rsidRDefault="00DB181D" w:rsidP="00DB181D">
      <w:pPr>
        <w:rPr>
          <w:rFonts w:ascii="Arial" w:eastAsia="SimSun" w:hAnsi="Arial" w:cs="Arial"/>
          <w:sz w:val="22"/>
          <w:lang w:eastAsia="zh-CN"/>
        </w:rPr>
      </w:pPr>
      <w:r w:rsidRPr="003C6E6A">
        <w:rPr>
          <w:rFonts w:ascii="Arial" w:eastAsia="SimSun" w:hAnsi="Arial" w:cs="Arial"/>
          <w:i/>
          <w:iCs/>
          <w:sz w:val="22"/>
          <w:lang w:eastAsia="zh-CN"/>
        </w:rPr>
        <w:t xml:space="preserve">Co </w:t>
      </w:r>
      <w:r w:rsidRPr="003C6E6A">
        <w:rPr>
          <w:rFonts w:ascii="Arial" w:eastAsia="SimSun" w:hAnsi="Arial" w:cs="Arial"/>
          <w:sz w:val="22"/>
          <w:lang w:eastAsia="zh-CN"/>
        </w:rPr>
        <w:t>= concentración de NO</w:t>
      </w:r>
      <w:r w:rsidRPr="003C6E6A">
        <w:rPr>
          <w:rFonts w:ascii="Arial" w:eastAsia="SimSun" w:hAnsi="Arial" w:cs="Arial"/>
          <w:sz w:val="22"/>
          <w:vertAlign w:val="subscript"/>
          <w:lang w:eastAsia="zh-CN"/>
        </w:rPr>
        <w:t xml:space="preserve">3 </w:t>
      </w:r>
      <w:r w:rsidRPr="003C6E6A">
        <w:rPr>
          <w:rFonts w:ascii="Arial" w:eastAsia="SimSun" w:hAnsi="Arial" w:cs="Arial"/>
          <w:sz w:val="22"/>
          <w:lang w:eastAsia="zh-CN"/>
        </w:rPr>
        <w:t xml:space="preserve">− N en el agua efluente el día 8 </w:t>
      </w:r>
      <w:r w:rsidR="00737B01" w:rsidRPr="003C6E6A">
        <w:rPr>
          <w:rFonts w:ascii="Arial" w:eastAsia="SimSun" w:hAnsi="Arial" w:cs="Arial"/>
          <w:sz w:val="22"/>
          <w:lang w:eastAsia="zh-CN"/>
        </w:rPr>
        <w:t xml:space="preserve">después </w:t>
      </w:r>
      <w:r w:rsidRPr="003C6E6A">
        <w:rPr>
          <w:rFonts w:ascii="Arial" w:eastAsia="SimSun" w:hAnsi="Arial" w:cs="Arial"/>
          <w:sz w:val="22"/>
          <w:lang w:val="es" w:eastAsia="zh-CN"/>
        </w:rPr>
        <w:t>de</w:t>
      </w:r>
      <w:r w:rsidR="00226D3B" w:rsidRPr="003C6E6A">
        <w:rPr>
          <w:rFonts w:ascii="Arial" w:eastAsia="SimSun" w:hAnsi="Arial" w:cs="Arial"/>
          <w:sz w:val="22"/>
          <w:lang w:val="es" w:eastAsia="zh-CN"/>
        </w:rPr>
        <w:t xml:space="preserve"> </w:t>
      </w:r>
      <w:r w:rsidRPr="003C6E6A">
        <w:rPr>
          <w:rFonts w:ascii="Arial" w:eastAsia="SimSun" w:hAnsi="Arial" w:cs="Arial"/>
          <w:sz w:val="22"/>
          <w:lang w:eastAsia="zh-CN"/>
        </w:rPr>
        <w:t>cada</w:t>
      </w:r>
      <w:r w:rsidRPr="003C6E6A">
        <w:rPr>
          <w:rFonts w:ascii="Arial" w:eastAsia="SimSun" w:hAnsi="Arial" w:cs="Arial"/>
          <w:sz w:val="22"/>
          <w:lang w:val="es" w:eastAsia="zh-CN"/>
        </w:rPr>
        <w:t xml:space="preserve"> fertilización</w:t>
      </w:r>
      <w:r w:rsidRPr="003C6E6A">
        <w:rPr>
          <w:rFonts w:ascii="Arial" w:eastAsia="SimSun" w:hAnsi="Arial" w:cs="Arial"/>
          <w:sz w:val="22"/>
          <w:lang w:eastAsia="zh-CN"/>
        </w:rPr>
        <w:t xml:space="preserve">. </w:t>
      </w:r>
    </w:p>
    <w:p w14:paraId="58D08DB5" w14:textId="77777777" w:rsidR="00BD2C24" w:rsidRPr="003C6E6A" w:rsidRDefault="00BD2C24" w:rsidP="00DB181D">
      <w:pPr>
        <w:rPr>
          <w:rFonts w:ascii="Arial" w:eastAsia="SimSun" w:hAnsi="Arial" w:cs="Arial"/>
          <w:sz w:val="22"/>
          <w:lang w:eastAsia="zh-CN"/>
        </w:rPr>
      </w:pPr>
    </w:p>
    <w:p w14:paraId="53D93537" w14:textId="77777777" w:rsidR="00F4005B" w:rsidRPr="003C6E6A" w:rsidRDefault="00E9645B" w:rsidP="001E27F2">
      <w:pPr>
        <w:pStyle w:val="Ttulo3"/>
        <w:numPr>
          <w:ilvl w:val="2"/>
          <w:numId w:val="8"/>
        </w:numPr>
        <w:spacing w:before="0" w:after="0"/>
        <w:rPr>
          <w:b/>
          <w:lang w:val="en-US"/>
        </w:rPr>
      </w:pPr>
      <w:bookmarkStart w:id="47" w:name="_Toc79959320"/>
      <w:r w:rsidRPr="003C6E6A">
        <w:rPr>
          <w:b/>
        </w:rPr>
        <w:t>Análisis</w:t>
      </w:r>
      <w:r w:rsidRPr="003C6E6A">
        <w:rPr>
          <w:b/>
          <w:lang w:val="en-US"/>
        </w:rPr>
        <w:t xml:space="preserve"> </w:t>
      </w:r>
      <w:r w:rsidRPr="003C6E6A">
        <w:rPr>
          <w:b/>
        </w:rPr>
        <w:t>estadístico</w:t>
      </w:r>
      <w:bookmarkEnd w:id="47"/>
      <w:r w:rsidRPr="003C6E6A">
        <w:rPr>
          <w:b/>
          <w:lang w:val="en-US"/>
        </w:rPr>
        <w:t xml:space="preserve"> </w:t>
      </w:r>
    </w:p>
    <w:p w14:paraId="50C521AC" w14:textId="77777777" w:rsidR="00044575" w:rsidRPr="003C6E6A" w:rsidRDefault="00044575" w:rsidP="00720AAF">
      <w:pPr>
        <w:spacing w:after="0"/>
        <w:jc w:val="both"/>
        <w:rPr>
          <w:rFonts w:asciiTheme="minorHAnsi" w:hAnsiTheme="minorHAnsi" w:cstheme="minorHAnsi"/>
          <w:sz w:val="22"/>
          <w:szCs w:val="22"/>
        </w:rPr>
      </w:pPr>
    </w:p>
    <w:p w14:paraId="4EDB5E5D" w14:textId="66C8EA96" w:rsidR="002E48AB" w:rsidRPr="003C6E6A" w:rsidRDefault="00885ADB" w:rsidP="00720AAF">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Para comparar el aumento de la biomasa en el tiempo en cada uno de los tratamientos, los datos se analizaron </w:t>
      </w:r>
      <w:r w:rsidR="0041283C" w:rsidRPr="003C6E6A">
        <w:rPr>
          <w:rFonts w:asciiTheme="minorHAnsi" w:hAnsiTheme="minorHAnsi" w:cstheme="minorHAnsi"/>
          <w:sz w:val="22"/>
          <w:szCs w:val="22"/>
        </w:rPr>
        <w:t xml:space="preserve">utilizando un ANOVA de dos factores para </w:t>
      </w:r>
      <w:r w:rsidR="00044575" w:rsidRPr="003C6E6A">
        <w:rPr>
          <w:rFonts w:asciiTheme="minorHAnsi" w:hAnsiTheme="minorHAnsi" w:cstheme="minorHAnsi"/>
          <w:sz w:val="22"/>
          <w:szCs w:val="22"/>
        </w:rPr>
        <w:t>observar la interacción entre</w:t>
      </w:r>
      <w:r w:rsidR="00821D45" w:rsidRPr="003C6E6A">
        <w:rPr>
          <w:rFonts w:asciiTheme="minorHAnsi" w:hAnsiTheme="minorHAnsi" w:cstheme="minorHAnsi"/>
          <w:sz w:val="22"/>
          <w:szCs w:val="22"/>
        </w:rPr>
        <w:t xml:space="preserve"> los factores tratamientos </w:t>
      </w:r>
      <w:r w:rsidR="00DB5681" w:rsidRPr="003C6E6A">
        <w:rPr>
          <w:rFonts w:asciiTheme="minorHAnsi" w:hAnsiTheme="minorHAnsi" w:cstheme="minorHAnsi"/>
          <w:sz w:val="22"/>
          <w:szCs w:val="22"/>
        </w:rPr>
        <w:t>(3 niveles: Nit + Amm, Nit y Control)</w:t>
      </w:r>
      <w:r w:rsidR="00FD6A9F" w:rsidRPr="003C6E6A">
        <w:rPr>
          <w:rFonts w:asciiTheme="minorHAnsi" w:hAnsiTheme="minorHAnsi" w:cstheme="minorHAnsi"/>
          <w:sz w:val="22"/>
          <w:szCs w:val="22"/>
        </w:rPr>
        <w:t xml:space="preserve"> y los días de cultivo (dos niveles: 0 y 74 días)</w:t>
      </w:r>
      <w:r w:rsidR="00EA2F27" w:rsidRPr="003C6E6A">
        <w:rPr>
          <w:rFonts w:asciiTheme="minorHAnsi" w:hAnsiTheme="minorHAnsi" w:cstheme="minorHAnsi"/>
          <w:sz w:val="22"/>
          <w:szCs w:val="22"/>
        </w:rPr>
        <w:t>, con nivel de significancia de p &lt;0,05</w:t>
      </w:r>
      <w:r w:rsidR="004E0876" w:rsidRPr="003C6E6A">
        <w:rPr>
          <w:rFonts w:asciiTheme="minorHAnsi" w:hAnsiTheme="minorHAnsi" w:cstheme="minorHAnsi"/>
          <w:sz w:val="22"/>
          <w:szCs w:val="22"/>
        </w:rPr>
        <w:t>, después de confirmar la homogeneidad de la varianza. Adicionalmente</w:t>
      </w:r>
      <w:r w:rsidR="00015C80">
        <w:rPr>
          <w:rFonts w:asciiTheme="minorHAnsi" w:hAnsiTheme="minorHAnsi" w:cstheme="minorHAnsi"/>
          <w:sz w:val="22"/>
          <w:szCs w:val="22"/>
        </w:rPr>
        <w:t>,</w:t>
      </w:r>
      <w:r w:rsidR="004E0876" w:rsidRPr="003C6E6A">
        <w:rPr>
          <w:rFonts w:asciiTheme="minorHAnsi" w:hAnsiTheme="minorHAnsi" w:cstheme="minorHAnsi"/>
          <w:sz w:val="22"/>
          <w:szCs w:val="22"/>
        </w:rPr>
        <w:t xml:space="preserve"> se llevó a cabo una prueba de Tukey post hoc</w:t>
      </w:r>
      <w:r w:rsidR="004A028C" w:rsidRPr="003C6E6A">
        <w:rPr>
          <w:rFonts w:asciiTheme="minorHAnsi" w:hAnsiTheme="minorHAnsi" w:cstheme="minorHAnsi"/>
          <w:sz w:val="22"/>
          <w:szCs w:val="22"/>
        </w:rPr>
        <w:t xml:space="preserve"> con nivel de confiabilidad de 95% para comparar subconjuntos homogéneos. </w:t>
      </w:r>
      <w:r w:rsidR="007A7BCF" w:rsidRPr="003C6E6A">
        <w:rPr>
          <w:rFonts w:asciiTheme="minorHAnsi" w:hAnsiTheme="minorHAnsi" w:cstheme="minorHAnsi"/>
          <w:sz w:val="22"/>
          <w:szCs w:val="22"/>
        </w:rPr>
        <w:t xml:space="preserve">Se utilizó el </w:t>
      </w:r>
      <w:r w:rsidR="00B9093B" w:rsidRPr="003C6E6A">
        <w:rPr>
          <w:rFonts w:asciiTheme="minorHAnsi" w:hAnsiTheme="minorHAnsi" w:cstheme="minorHAnsi"/>
          <w:sz w:val="22"/>
          <w:szCs w:val="22"/>
        </w:rPr>
        <w:t>software estadístico R</w:t>
      </w:r>
      <w:r w:rsidR="00B9093B" w:rsidRPr="003C6E6A">
        <w:rPr>
          <w:rFonts w:asciiTheme="majorHAnsi" w:hAnsiTheme="majorHAnsi" w:cstheme="majorHAnsi"/>
          <w:sz w:val="22"/>
        </w:rPr>
        <w:fldChar w:fldCharType="begin"/>
      </w:r>
      <w:r w:rsidR="008E55DE" w:rsidRPr="003C6E6A">
        <w:rPr>
          <w:rFonts w:asciiTheme="majorHAnsi" w:hAnsiTheme="majorHAnsi" w:cstheme="majorHAnsi"/>
          <w:sz w:val="22"/>
        </w:rPr>
        <w:instrText xml:space="preserve"> ADDIN EN.CITE &lt;EndNote&gt;&lt;Cite&gt;&lt;Author&gt;R&lt;/Author&gt;&lt;Year&gt;2020&lt;/Year&gt;&lt;IDText&gt;R: A Language and Environment for Statistical Computing,   R Foundation for Statistical Computing&lt;/IDText&gt;&lt;DisplayText&gt;&lt;style face="superscript"&gt;152&lt;/style&gt;&lt;/DisplayText&gt;&lt;record&gt;&lt;urls&gt;&lt;related-urls&gt;&lt;url&gt;https://www.R-project.org/.&lt;/url&gt;&lt;/related-urls&gt;&lt;/urls&gt;&lt;titles&gt;&lt;title&gt;R: A Language and Environment for Statistical Computing,   R Foundation for Statistical Computing&lt;/title&gt;&lt;/titles&gt;&lt;contributors&gt;&lt;authors&gt;&lt;author&gt;R Core Team&lt;/author&gt;&lt;/authors&gt;&lt;/contributors&gt;&lt;added-date format="utc"&gt;1605407490&lt;/added-date&gt;&lt;ref-type name="Journal Article"&gt;17&lt;/ref-type&gt;&lt;auth-address&gt;Vienna, Austria&lt;/auth-address&gt;&lt;dates&gt;&lt;year&gt;2020&lt;/year&gt;&lt;/dates&gt;&lt;rec-number&gt;382&lt;/rec-number&gt;&lt;last-updated-date format="utc"&gt;1605409166&lt;/last-updated-date&gt;&lt;/record&gt;&lt;/Cite&gt;&lt;/EndNote&gt;</w:instrText>
      </w:r>
      <w:r w:rsidR="00B9093B" w:rsidRPr="003C6E6A">
        <w:rPr>
          <w:rFonts w:asciiTheme="majorHAnsi" w:hAnsiTheme="majorHAnsi" w:cstheme="majorHAnsi"/>
          <w:sz w:val="22"/>
        </w:rPr>
        <w:fldChar w:fldCharType="separate"/>
      </w:r>
      <w:r w:rsidR="008E55DE" w:rsidRPr="003C6E6A">
        <w:rPr>
          <w:rFonts w:asciiTheme="majorHAnsi" w:hAnsiTheme="majorHAnsi" w:cstheme="majorHAnsi"/>
          <w:noProof/>
          <w:sz w:val="22"/>
          <w:vertAlign w:val="superscript"/>
        </w:rPr>
        <w:t>152</w:t>
      </w:r>
      <w:r w:rsidR="00B9093B" w:rsidRPr="003C6E6A">
        <w:rPr>
          <w:rFonts w:asciiTheme="majorHAnsi" w:hAnsiTheme="majorHAnsi" w:cstheme="majorHAnsi"/>
          <w:sz w:val="22"/>
        </w:rPr>
        <w:fldChar w:fldCharType="end"/>
      </w:r>
      <w:r w:rsidR="007A7BCF" w:rsidRPr="003C6E6A">
        <w:rPr>
          <w:rFonts w:asciiTheme="majorHAnsi" w:hAnsiTheme="majorHAnsi" w:cstheme="majorHAnsi"/>
          <w:sz w:val="22"/>
        </w:rPr>
        <w:t xml:space="preserve">, </w:t>
      </w:r>
      <w:r w:rsidR="00015C80">
        <w:rPr>
          <w:rFonts w:ascii="Arial" w:eastAsia="SimSun" w:hAnsi="Arial" w:cs="Arial"/>
          <w:sz w:val="22"/>
          <w:lang w:eastAsia="zh-CN"/>
        </w:rPr>
        <w:t>v</w:t>
      </w:r>
      <w:r w:rsidR="007A7BCF" w:rsidRPr="003C6E6A">
        <w:rPr>
          <w:rFonts w:ascii="Arial" w:eastAsia="SimSun" w:hAnsi="Arial" w:cs="Arial"/>
          <w:sz w:val="22"/>
          <w:lang w:eastAsia="zh-CN"/>
        </w:rPr>
        <w:t xml:space="preserve">er </w:t>
      </w:r>
      <w:r w:rsidR="007A7BCF" w:rsidRPr="003C6E6A">
        <w:rPr>
          <w:rFonts w:ascii="Arial" w:eastAsia="SimSun" w:hAnsi="Arial" w:cs="Arial"/>
          <w:i/>
          <w:sz w:val="22"/>
          <w:lang w:eastAsia="zh-CN"/>
        </w:rPr>
        <w:t>script</w:t>
      </w:r>
      <w:r w:rsidR="00590B52" w:rsidRPr="003C6E6A">
        <w:rPr>
          <w:rFonts w:ascii="Arial" w:eastAsia="SimSun" w:hAnsi="Arial" w:cs="Arial"/>
          <w:i/>
          <w:sz w:val="22"/>
          <w:lang w:eastAsia="zh-CN"/>
        </w:rPr>
        <w:t xml:space="preserve"> </w:t>
      </w:r>
      <w:r w:rsidR="00590B52" w:rsidRPr="003C6E6A">
        <w:rPr>
          <w:rFonts w:ascii="Arial" w:eastAsia="SimSun" w:hAnsi="Arial" w:cs="Arial"/>
          <w:sz w:val="22"/>
          <w:lang w:eastAsia="zh-CN"/>
        </w:rPr>
        <w:t>en apéndice 2</w:t>
      </w:r>
      <w:r w:rsidR="00326662" w:rsidRPr="003C6E6A">
        <w:rPr>
          <w:rFonts w:ascii="Arial" w:eastAsia="SimSun" w:hAnsi="Arial" w:cs="Arial"/>
          <w:sz w:val="22"/>
          <w:lang w:eastAsia="zh-CN"/>
        </w:rPr>
        <w:t xml:space="preserve">, prueba ANOVA </w:t>
      </w:r>
      <w:r w:rsidR="00590B52" w:rsidRPr="003C6E6A">
        <w:rPr>
          <w:rFonts w:ascii="Arial" w:eastAsia="SimSun" w:hAnsi="Arial" w:cs="Arial"/>
          <w:sz w:val="22"/>
          <w:lang w:eastAsia="zh-CN"/>
        </w:rPr>
        <w:t xml:space="preserve">en apéndice 3 </w:t>
      </w:r>
      <w:r w:rsidR="00326662" w:rsidRPr="003C6E6A">
        <w:rPr>
          <w:rFonts w:ascii="Arial" w:eastAsia="SimSun" w:hAnsi="Arial" w:cs="Arial"/>
          <w:sz w:val="22"/>
          <w:lang w:eastAsia="zh-CN"/>
        </w:rPr>
        <w:t xml:space="preserve">y prueba Tukey en </w:t>
      </w:r>
      <w:r w:rsidR="007A7BCF" w:rsidRPr="003C6E6A">
        <w:rPr>
          <w:rFonts w:asciiTheme="minorHAnsi" w:hAnsiTheme="minorHAnsi" w:cstheme="minorHAnsi"/>
          <w:sz w:val="22"/>
          <w:szCs w:val="22"/>
        </w:rPr>
        <w:t>apé</w:t>
      </w:r>
      <w:r w:rsidR="00590B52" w:rsidRPr="003C6E6A">
        <w:rPr>
          <w:rFonts w:asciiTheme="minorHAnsi" w:hAnsiTheme="minorHAnsi" w:cstheme="minorHAnsi"/>
          <w:sz w:val="22"/>
          <w:szCs w:val="22"/>
        </w:rPr>
        <w:t xml:space="preserve">ndice </w:t>
      </w:r>
      <w:r w:rsidR="00326662" w:rsidRPr="003C6E6A">
        <w:rPr>
          <w:rFonts w:asciiTheme="minorHAnsi" w:hAnsiTheme="minorHAnsi" w:cstheme="minorHAnsi"/>
          <w:sz w:val="22"/>
          <w:szCs w:val="22"/>
        </w:rPr>
        <w:t>4 .</w:t>
      </w:r>
    </w:p>
    <w:p w14:paraId="50BFF864" w14:textId="77777777" w:rsidR="00E954AD" w:rsidRPr="003C6E6A" w:rsidRDefault="00E954AD" w:rsidP="00720AAF">
      <w:pPr>
        <w:spacing w:after="0"/>
        <w:jc w:val="both"/>
        <w:rPr>
          <w:rFonts w:asciiTheme="majorHAnsi" w:hAnsiTheme="majorHAnsi" w:cstheme="majorHAnsi"/>
          <w:sz w:val="22"/>
        </w:rPr>
      </w:pPr>
    </w:p>
    <w:p w14:paraId="6FA8EFAA" w14:textId="7564E35E" w:rsidR="004A35E5" w:rsidRPr="003C6E6A" w:rsidRDefault="0076260E" w:rsidP="00720AAF">
      <w:pPr>
        <w:jc w:val="both"/>
        <w:rPr>
          <w:rFonts w:asciiTheme="minorHAnsi" w:hAnsiTheme="minorHAnsi" w:cstheme="minorHAnsi"/>
          <w:sz w:val="22"/>
          <w:szCs w:val="22"/>
        </w:rPr>
      </w:pPr>
      <w:r w:rsidRPr="003C6E6A">
        <w:rPr>
          <w:rFonts w:asciiTheme="minorHAnsi" w:hAnsiTheme="minorHAnsi" w:cstheme="minorHAnsi"/>
          <w:sz w:val="22"/>
          <w:szCs w:val="22"/>
        </w:rPr>
        <w:t xml:space="preserve">Para calcular la </w:t>
      </w:r>
      <w:r w:rsidR="004A35E5" w:rsidRPr="003C6E6A">
        <w:rPr>
          <w:rFonts w:asciiTheme="minorHAnsi" w:hAnsiTheme="minorHAnsi" w:cstheme="minorHAnsi"/>
          <w:sz w:val="22"/>
          <w:szCs w:val="22"/>
        </w:rPr>
        <w:t xml:space="preserve">tasa de </w:t>
      </w:r>
      <w:r w:rsidRPr="003C6E6A">
        <w:rPr>
          <w:rFonts w:asciiTheme="minorHAnsi" w:hAnsiTheme="minorHAnsi" w:cstheme="minorHAnsi"/>
          <w:sz w:val="22"/>
          <w:szCs w:val="22"/>
        </w:rPr>
        <w:t xml:space="preserve">remoción del </w:t>
      </w:r>
      <w:r w:rsidR="002E48AB" w:rsidRPr="003C6E6A">
        <w:rPr>
          <w:rFonts w:asciiTheme="minorHAnsi" w:hAnsiTheme="minorHAnsi" w:cstheme="minorHAnsi"/>
          <w:sz w:val="22"/>
          <w:szCs w:val="22"/>
        </w:rPr>
        <w:t>nitrato-nitrógeno (NO</w:t>
      </w:r>
      <w:r w:rsidR="002E48AB" w:rsidRPr="003C6E6A">
        <w:rPr>
          <w:rFonts w:asciiTheme="minorHAnsi" w:hAnsiTheme="minorHAnsi" w:cstheme="minorHAnsi"/>
          <w:sz w:val="22"/>
          <w:szCs w:val="22"/>
          <w:vertAlign w:val="subscript"/>
        </w:rPr>
        <w:t>3</w:t>
      </w:r>
      <w:r w:rsidR="00502939" w:rsidRPr="003C6E6A">
        <w:rPr>
          <w:rFonts w:asciiTheme="minorHAnsi" w:hAnsiTheme="minorHAnsi" w:cstheme="minorHAnsi"/>
          <w:sz w:val="22"/>
          <w:szCs w:val="22"/>
        </w:rPr>
        <w:t>-N)</w:t>
      </w:r>
      <w:r w:rsidR="004A35E5" w:rsidRPr="003C6E6A">
        <w:rPr>
          <w:rFonts w:asciiTheme="minorHAnsi" w:hAnsiTheme="minorHAnsi" w:cstheme="minorHAnsi"/>
          <w:sz w:val="22"/>
          <w:szCs w:val="22"/>
        </w:rPr>
        <w:t xml:space="preserve"> en cada uno de los tratamientos, se realizaron modelos de regresión lineal con una variable dependiente de concentración de nitrógeno-nitrato (NO</w:t>
      </w:r>
      <w:r w:rsidR="004A35E5" w:rsidRPr="003C6E6A">
        <w:rPr>
          <w:rFonts w:asciiTheme="minorHAnsi" w:hAnsiTheme="minorHAnsi" w:cstheme="minorHAnsi"/>
          <w:sz w:val="22"/>
          <w:szCs w:val="22"/>
          <w:vertAlign w:val="subscript"/>
        </w:rPr>
        <w:t>3</w:t>
      </w:r>
      <w:r w:rsidR="004A35E5" w:rsidRPr="003C6E6A">
        <w:rPr>
          <w:rFonts w:asciiTheme="minorHAnsi" w:hAnsiTheme="minorHAnsi" w:cstheme="minorHAnsi"/>
          <w:sz w:val="22"/>
          <w:szCs w:val="22"/>
        </w:rPr>
        <w:t xml:space="preserve">-N) y variables </w:t>
      </w:r>
      <w:r w:rsidR="00502939" w:rsidRPr="003C6E6A">
        <w:rPr>
          <w:rFonts w:asciiTheme="minorHAnsi" w:hAnsiTheme="minorHAnsi" w:cstheme="minorHAnsi"/>
          <w:sz w:val="22"/>
          <w:szCs w:val="22"/>
        </w:rPr>
        <w:t>independientes</w:t>
      </w:r>
      <w:r w:rsidR="004A35E5" w:rsidRPr="003C6E6A">
        <w:rPr>
          <w:rFonts w:asciiTheme="minorHAnsi" w:hAnsiTheme="minorHAnsi" w:cstheme="minorHAnsi"/>
          <w:sz w:val="22"/>
          <w:szCs w:val="22"/>
        </w:rPr>
        <w:t xml:space="preserve"> días de cultivo y concentraciones simuladas de nitrógeno</w:t>
      </w:r>
      <w:r w:rsidR="00015C80">
        <w:rPr>
          <w:rFonts w:asciiTheme="minorHAnsi" w:hAnsiTheme="minorHAnsi" w:cstheme="minorHAnsi"/>
          <w:sz w:val="22"/>
          <w:szCs w:val="22"/>
        </w:rPr>
        <w:t>,</w:t>
      </w:r>
      <w:r w:rsidR="004A35E5" w:rsidRPr="003C6E6A">
        <w:rPr>
          <w:rFonts w:asciiTheme="minorHAnsi" w:hAnsiTheme="minorHAnsi" w:cstheme="minorHAnsi"/>
          <w:sz w:val="22"/>
          <w:szCs w:val="22"/>
        </w:rPr>
        <w:t xml:space="preserve"> utilizando la función “lm” en el software estadístico R</w:t>
      </w:r>
      <w:r w:rsidR="004A35E5" w:rsidRPr="003C6E6A">
        <w:rPr>
          <w:rFonts w:asciiTheme="majorHAnsi" w:hAnsiTheme="majorHAnsi" w:cstheme="majorHAnsi"/>
          <w:sz w:val="22"/>
        </w:rPr>
        <w:fldChar w:fldCharType="begin"/>
      </w:r>
      <w:r w:rsidR="008E55DE" w:rsidRPr="003C6E6A">
        <w:rPr>
          <w:rFonts w:asciiTheme="majorHAnsi" w:hAnsiTheme="majorHAnsi" w:cstheme="majorHAnsi"/>
          <w:sz w:val="22"/>
        </w:rPr>
        <w:instrText xml:space="preserve"> ADDIN EN.CITE &lt;EndNote&gt;&lt;Cite&gt;&lt;Author&gt;R&lt;/Author&gt;&lt;Year&gt;2020&lt;/Year&gt;&lt;IDText&gt;R: A Language and Environment for Statistical Computing,   R Foundation for Statistical Computing&lt;/IDText&gt;&lt;DisplayText&gt;&lt;style face="superscript"&gt;152&lt;/style&gt;&lt;/DisplayText&gt;&lt;record&gt;&lt;urls&gt;&lt;related-urls&gt;&lt;url&gt;https://www.R-project.org/.&lt;/url&gt;&lt;/related-urls&gt;&lt;/urls&gt;&lt;titles&gt;&lt;title&gt;R: A Language and Environment for Statistical Computing,   R Foundation for Statistical Computing&lt;/title&gt;&lt;/titles&gt;&lt;contributors&gt;&lt;authors&gt;&lt;author&gt;R Core Team&lt;/author&gt;&lt;/authors&gt;&lt;/contributors&gt;&lt;added-date format="utc"&gt;1605407490&lt;/added-date&gt;&lt;ref-type name="Journal Article"&gt;17&lt;/ref-type&gt;&lt;auth-address&gt;Vienna, Austria&lt;/auth-address&gt;&lt;dates&gt;&lt;year&gt;2020&lt;/year&gt;&lt;/dates&gt;&lt;rec-number&gt;382&lt;/rec-number&gt;&lt;last-updated-date format="utc"&gt;1605409166&lt;/last-updated-date&gt;&lt;/record&gt;&lt;/Cite&gt;&lt;/EndNote&gt;</w:instrText>
      </w:r>
      <w:r w:rsidR="004A35E5" w:rsidRPr="003C6E6A">
        <w:rPr>
          <w:rFonts w:asciiTheme="majorHAnsi" w:hAnsiTheme="majorHAnsi" w:cstheme="majorHAnsi"/>
          <w:sz w:val="22"/>
        </w:rPr>
        <w:fldChar w:fldCharType="separate"/>
      </w:r>
      <w:r w:rsidR="008E55DE" w:rsidRPr="003C6E6A">
        <w:rPr>
          <w:rFonts w:asciiTheme="majorHAnsi" w:hAnsiTheme="majorHAnsi" w:cstheme="majorHAnsi"/>
          <w:noProof/>
          <w:sz w:val="22"/>
          <w:vertAlign w:val="superscript"/>
        </w:rPr>
        <w:t>152</w:t>
      </w:r>
      <w:r w:rsidR="004A35E5" w:rsidRPr="003C6E6A">
        <w:rPr>
          <w:rFonts w:asciiTheme="majorHAnsi" w:hAnsiTheme="majorHAnsi" w:cstheme="majorHAnsi"/>
          <w:sz w:val="22"/>
        </w:rPr>
        <w:fldChar w:fldCharType="end"/>
      </w:r>
      <w:r w:rsidR="004A35E5" w:rsidRPr="003C6E6A">
        <w:rPr>
          <w:rFonts w:asciiTheme="minorHAnsi" w:hAnsiTheme="minorHAnsi" w:cstheme="minorHAnsi"/>
          <w:sz w:val="22"/>
          <w:szCs w:val="22"/>
        </w:rPr>
        <w:t xml:space="preserve">. </w:t>
      </w:r>
      <w:r w:rsidR="005251FC" w:rsidRPr="003C6E6A">
        <w:rPr>
          <w:rFonts w:asciiTheme="minorHAnsi" w:hAnsiTheme="minorHAnsi" w:cstheme="minorHAnsi"/>
          <w:sz w:val="22"/>
          <w:szCs w:val="22"/>
        </w:rPr>
        <w:t>Dado que la remoción del NO</w:t>
      </w:r>
      <w:r w:rsidR="005251FC" w:rsidRPr="003C6E6A">
        <w:rPr>
          <w:rFonts w:asciiTheme="minorHAnsi" w:hAnsiTheme="minorHAnsi" w:cstheme="minorHAnsi"/>
          <w:sz w:val="22"/>
          <w:szCs w:val="22"/>
          <w:vertAlign w:val="subscript"/>
        </w:rPr>
        <w:t>3</w:t>
      </w:r>
      <w:r w:rsidR="005251FC" w:rsidRPr="003C6E6A">
        <w:rPr>
          <w:rFonts w:asciiTheme="minorHAnsi" w:hAnsiTheme="minorHAnsi" w:cstheme="minorHAnsi"/>
          <w:sz w:val="22"/>
          <w:szCs w:val="22"/>
        </w:rPr>
        <w:t>-N no fue lineal durante cada periodo de fertilización, se procedió a calcular la tasa de remoción para los días 1 a 4 separadamente de los días 5 a 8</w:t>
      </w:r>
      <w:r w:rsidR="008313BD" w:rsidRPr="003C6E6A">
        <w:rPr>
          <w:rFonts w:asciiTheme="minorHAnsi" w:hAnsiTheme="minorHAnsi" w:cstheme="minorHAnsi"/>
          <w:sz w:val="22"/>
          <w:szCs w:val="22"/>
        </w:rPr>
        <w:t>.</w:t>
      </w:r>
      <w:r w:rsidR="00773FA9" w:rsidRPr="003C6E6A">
        <w:rPr>
          <w:rFonts w:asciiTheme="minorHAnsi" w:hAnsiTheme="minorHAnsi" w:cstheme="minorHAnsi"/>
          <w:sz w:val="22"/>
          <w:szCs w:val="22"/>
        </w:rPr>
        <w:t xml:space="preserve"> </w:t>
      </w:r>
      <w:r w:rsidR="00773FA9" w:rsidRPr="003C6E6A">
        <w:rPr>
          <w:rFonts w:asciiTheme="minorHAnsi" w:hAnsiTheme="minorHAnsi" w:cstheme="minorHAnsi"/>
          <w:sz w:val="22"/>
          <w:szCs w:val="22"/>
        </w:rPr>
        <w:lastRenderedPageBreak/>
        <w:t xml:space="preserve">La mayor remoción de compuestos nitrogenados se presenta durante los primeros días </w:t>
      </w:r>
      <w:r w:rsidR="0044644F" w:rsidRPr="003C6E6A">
        <w:rPr>
          <w:rFonts w:asciiTheme="minorHAnsi" w:hAnsiTheme="minorHAnsi" w:cstheme="minorHAnsi"/>
          <w:sz w:val="22"/>
          <w:szCs w:val="22"/>
        </w:rPr>
        <w:t>cuando el efluente tiene mayor carga de nutrientes</w:t>
      </w:r>
      <w:r w:rsidR="00773FA9" w:rsidRPr="003C6E6A">
        <w:rPr>
          <w:rFonts w:asciiTheme="minorHAnsi" w:hAnsiTheme="minorHAnsi" w:cstheme="minorHAnsi"/>
          <w:sz w:val="22"/>
          <w:szCs w:val="22"/>
        </w:rPr>
        <w:t xml:space="preserve">, relacionándose </w:t>
      </w:r>
      <w:r w:rsidR="0044644F" w:rsidRPr="003C6E6A">
        <w:rPr>
          <w:rFonts w:asciiTheme="minorHAnsi" w:hAnsiTheme="minorHAnsi" w:cstheme="minorHAnsi"/>
          <w:sz w:val="22"/>
          <w:szCs w:val="22"/>
        </w:rPr>
        <w:t xml:space="preserve">esto </w:t>
      </w:r>
      <w:r w:rsidR="00773FA9" w:rsidRPr="003C6E6A">
        <w:rPr>
          <w:rFonts w:asciiTheme="minorHAnsi" w:hAnsiTheme="minorHAnsi" w:cstheme="minorHAnsi"/>
          <w:sz w:val="22"/>
          <w:szCs w:val="22"/>
        </w:rPr>
        <w:t>con una remoción dependiente de la concentración</w:t>
      </w:r>
      <w:r w:rsidR="0044644F"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&lt;EndNote&gt;&lt;Cite&gt;&lt;Author&gt;Liang&lt;/Author&gt;&lt;Year&gt;2017&lt;/Year&gt;&lt;IDText&gt;Removal of nutrients in saline wastewater using constructed wetlands: Plant species, influent loads and salinity levels as influencing factors&lt;/IDText&gt;&lt;DisplayText&gt;&lt;style face="superscript"&gt;153&lt;/style&gt;&lt;/DisplayText&gt;&lt;record&gt;&lt;dates&gt;&lt;pub-dates&gt;&lt;date&gt;Nov&lt;/date&gt;&lt;/pub-dates&gt;&lt;year&gt;2017&lt;/year&gt;&lt;/dates&gt;&lt;urls&gt;&lt;related-urls&gt;&lt;url&gt;&amp;lt;Go to ISI&amp;gt;://WOS:000412618900007&lt;/url&gt;&lt;/related-urls&gt;&lt;/urls&gt;&lt;isbn&gt;0045-6535&lt;/isbn&gt;&lt;titles&gt;&lt;title&gt;Removal of nutrients in saline wastewater using constructed wetlands: Plant species, influent loads and salinity levels as influencing factors&lt;/title&gt;&lt;secondary-title&gt;Chemosphere&lt;/secondary-title&gt;&lt;/titles&gt;&lt;pages&gt;52-61&lt;/pages&gt;&lt;contributors&gt;&lt;authors&gt;&lt;author&gt;Liang, Y. X.&lt;/author&gt;&lt;author&gt;Zhu, H.&lt;/author&gt;&lt;author&gt;Banuelos, G.&lt;/author&gt;&lt;author&gt;Yan, B. X.&lt;/author&gt;&lt;author&gt;Shutes, B.&lt;/author&gt;&lt;author&gt;Cheng, X. W.&lt;/author&gt;&lt;author&gt;Chen, X.&lt;/author&gt;&lt;/authors&gt;&lt;/contributors&gt;&lt;added-date format="utc"&gt;1615997451&lt;/added-date&gt;&lt;ref-type name="Journal Article"&gt;17&lt;/ref-type&gt;&lt;rec-number&gt;467&lt;/rec-number&gt;&lt;last-updated-date format="utc"&gt;1615997451&lt;/last-updated-date&gt;&lt;accession-num&gt;WOS:000412618900007&lt;/accession-num&gt;&lt;electronic-resource-num&gt;10.1016/j.chemosphere.2017.08.087&lt;/electronic-resource-num&gt;&lt;volume&gt;187&lt;/volume&gt;&lt;/record&gt;&lt;/Cite&gt;&lt;/EndNote&gt;</w:instrText>
      </w:r>
      <w:r w:rsidR="0044644F"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153</w:t>
      </w:r>
      <w:r w:rsidR="0044644F" w:rsidRPr="003C6E6A">
        <w:rPr>
          <w:rFonts w:asciiTheme="minorHAnsi" w:hAnsiTheme="minorHAnsi" w:cstheme="minorHAnsi"/>
          <w:sz w:val="22"/>
          <w:szCs w:val="22"/>
        </w:rPr>
        <w:fldChar w:fldCharType="end"/>
      </w:r>
      <w:r w:rsidR="00773FA9" w:rsidRPr="003C6E6A">
        <w:rPr>
          <w:rFonts w:asciiTheme="minorHAnsi" w:hAnsiTheme="minorHAnsi" w:cstheme="minorHAnsi"/>
          <w:sz w:val="22"/>
          <w:szCs w:val="22"/>
        </w:rPr>
        <w:t>.</w:t>
      </w:r>
      <w:r w:rsidR="00DE17B9" w:rsidRPr="003C6E6A">
        <w:rPr>
          <w:rFonts w:asciiTheme="minorHAnsi" w:hAnsiTheme="minorHAnsi" w:cstheme="minorHAnsi"/>
          <w:sz w:val="22"/>
          <w:szCs w:val="22"/>
        </w:rPr>
        <w:t xml:space="preserve"> </w:t>
      </w:r>
      <w:r w:rsidR="004A35E5" w:rsidRPr="003C6E6A">
        <w:rPr>
          <w:rFonts w:asciiTheme="minorHAnsi" w:hAnsiTheme="minorHAnsi" w:cstheme="minorHAnsi"/>
          <w:sz w:val="22"/>
          <w:szCs w:val="22"/>
        </w:rPr>
        <w:t>Se consideraron significativas las probabilidades de p &lt;0,05 (</w:t>
      </w:r>
      <w:r w:rsidR="00015C80">
        <w:rPr>
          <w:rFonts w:asciiTheme="minorHAnsi" w:hAnsiTheme="minorHAnsi" w:cstheme="minorHAnsi"/>
          <w:sz w:val="22"/>
          <w:szCs w:val="22"/>
        </w:rPr>
        <w:t>v</w:t>
      </w:r>
      <w:r w:rsidR="004A35E5" w:rsidRPr="003C6E6A">
        <w:rPr>
          <w:rFonts w:asciiTheme="minorHAnsi" w:hAnsiTheme="minorHAnsi" w:cstheme="minorHAnsi"/>
          <w:sz w:val="22"/>
          <w:szCs w:val="22"/>
        </w:rPr>
        <w:t xml:space="preserve">er </w:t>
      </w:r>
      <w:r w:rsidR="004A35E5" w:rsidRPr="003C6E6A">
        <w:rPr>
          <w:rFonts w:asciiTheme="minorHAnsi" w:hAnsiTheme="minorHAnsi" w:cstheme="minorHAnsi"/>
          <w:i/>
          <w:sz w:val="22"/>
          <w:szCs w:val="22"/>
        </w:rPr>
        <w:t>script</w:t>
      </w:r>
      <w:r w:rsidR="00047B1A" w:rsidRPr="003C6E6A">
        <w:rPr>
          <w:rFonts w:asciiTheme="minorHAnsi" w:hAnsiTheme="minorHAnsi" w:cstheme="minorHAnsi"/>
          <w:sz w:val="22"/>
          <w:szCs w:val="22"/>
        </w:rPr>
        <w:t xml:space="preserve"> de R en apéndice </w:t>
      </w:r>
      <w:r w:rsidR="001241FA" w:rsidRPr="003C6E6A">
        <w:rPr>
          <w:rFonts w:asciiTheme="minorHAnsi" w:hAnsiTheme="minorHAnsi" w:cstheme="minorHAnsi"/>
          <w:sz w:val="22"/>
          <w:szCs w:val="22"/>
        </w:rPr>
        <w:t>2</w:t>
      </w:r>
      <w:r w:rsidR="004A35E5" w:rsidRPr="003C6E6A">
        <w:rPr>
          <w:rFonts w:asciiTheme="minorHAnsi" w:hAnsiTheme="minorHAnsi" w:cstheme="minorHAnsi"/>
          <w:sz w:val="22"/>
          <w:szCs w:val="22"/>
        </w:rPr>
        <w:t>).</w:t>
      </w:r>
    </w:p>
    <w:p w14:paraId="5FE29199" w14:textId="36BCB129" w:rsidR="00B37247" w:rsidRPr="003C6E6A" w:rsidRDefault="00D70B77" w:rsidP="001E27F2">
      <w:pPr>
        <w:pStyle w:val="Ttulo1"/>
        <w:numPr>
          <w:ilvl w:val="1"/>
          <w:numId w:val="8"/>
        </w:numPr>
        <w:jc w:val="both"/>
      </w:pPr>
      <w:bookmarkStart w:id="48" w:name="_Toc79959321"/>
      <w:r w:rsidRPr="003C6E6A">
        <w:t>Materiales y métodos o</w:t>
      </w:r>
      <w:r w:rsidR="002D1716" w:rsidRPr="003C6E6A">
        <w:t>bjetivo 3</w:t>
      </w:r>
      <w:bookmarkEnd w:id="48"/>
    </w:p>
    <w:p w14:paraId="050FB3F8" w14:textId="59CDE3EF" w:rsidR="00870A0D" w:rsidRPr="003C6E6A" w:rsidRDefault="00870A0D" w:rsidP="001E27F2">
      <w:pPr>
        <w:pStyle w:val="Ttulo3"/>
        <w:numPr>
          <w:ilvl w:val="2"/>
          <w:numId w:val="8"/>
        </w:numPr>
        <w:rPr>
          <w:b/>
        </w:rPr>
      </w:pPr>
      <w:bookmarkStart w:id="49" w:name="_Toc79959322"/>
      <w:r w:rsidRPr="003C6E6A">
        <w:rPr>
          <w:b/>
        </w:rPr>
        <w:t>Material vegetal</w:t>
      </w:r>
      <w:bookmarkEnd w:id="49"/>
    </w:p>
    <w:p w14:paraId="4677E159" w14:textId="77777777" w:rsidR="00083E7C" w:rsidRPr="003C6E6A" w:rsidRDefault="00083E7C" w:rsidP="008216E4">
      <w:pPr>
        <w:pStyle w:val="Ttulo4"/>
        <w:spacing w:after="0"/>
        <w:ind w:left="708"/>
        <w:rPr>
          <w:b/>
        </w:rPr>
      </w:pPr>
      <w:r w:rsidRPr="003C6E6A">
        <w:rPr>
          <w:b/>
          <w:lang w:val="es-ES_tradnl"/>
        </w:rPr>
        <w:t>Recolección</w:t>
      </w:r>
      <w:r w:rsidRPr="003C6E6A">
        <w:rPr>
          <w:b/>
        </w:rPr>
        <w:t xml:space="preserve"> </w:t>
      </w:r>
      <w:r w:rsidR="00334C02" w:rsidRPr="003C6E6A">
        <w:rPr>
          <w:b/>
        </w:rPr>
        <w:t>de material vegetal</w:t>
      </w:r>
    </w:p>
    <w:p w14:paraId="000CEC47" w14:textId="2831E6D0" w:rsidR="00083E7C" w:rsidRPr="003C6E6A" w:rsidRDefault="008A23FC" w:rsidP="000C0C99">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Se recolectaron </w:t>
      </w:r>
      <w:r w:rsidR="00A81B0D" w:rsidRPr="003C6E6A">
        <w:rPr>
          <w:rFonts w:asciiTheme="minorHAnsi" w:hAnsiTheme="minorHAnsi" w:cstheme="minorHAnsi"/>
          <w:sz w:val="22"/>
          <w:szCs w:val="22"/>
        </w:rPr>
        <w:t>60</w:t>
      </w:r>
      <w:r w:rsidRPr="003C6E6A">
        <w:rPr>
          <w:rFonts w:asciiTheme="minorHAnsi" w:hAnsiTheme="minorHAnsi" w:cstheme="minorHAnsi"/>
          <w:sz w:val="22"/>
          <w:szCs w:val="22"/>
        </w:rPr>
        <w:t xml:space="preserve"> plantas </w:t>
      </w:r>
      <w:r w:rsidR="00083E7C" w:rsidRPr="003C6E6A">
        <w:rPr>
          <w:rFonts w:asciiTheme="minorHAnsi" w:hAnsiTheme="minorHAnsi" w:cstheme="minorHAnsi"/>
          <w:sz w:val="22"/>
          <w:szCs w:val="22"/>
        </w:rPr>
        <w:t xml:space="preserve">jóvenes </w:t>
      </w:r>
      <w:r w:rsidRPr="003C6E6A">
        <w:rPr>
          <w:rFonts w:asciiTheme="minorHAnsi" w:hAnsiTheme="minorHAnsi" w:cstheme="minorHAnsi"/>
          <w:sz w:val="22"/>
          <w:szCs w:val="22"/>
        </w:rPr>
        <w:t xml:space="preserve">silvestres de </w:t>
      </w:r>
      <w:r w:rsidRPr="003C6E6A">
        <w:rPr>
          <w:rFonts w:asciiTheme="minorHAnsi" w:hAnsiTheme="minorHAnsi" w:cstheme="minorHAnsi"/>
          <w:i/>
          <w:sz w:val="22"/>
          <w:szCs w:val="22"/>
        </w:rPr>
        <w:t>Salicornia neei</w:t>
      </w:r>
      <w:r w:rsidRPr="003C6E6A">
        <w:rPr>
          <w:rFonts w:asciiTheme="minorHAnsi" w:hAnsiTheme="minorHAnsi" w:cstheme="minorHAnsi"/>
          <w:sz w:val="22"/>
          <w:szCs w:val="22"/>
        </w:rPr>
        <w:t xml:space="preserve"> en las salinas “Pullally” (Papudo, Chile; latitud, 32°24´50"S; longitud, 71°23´35" W) y posteriormente</w:t>
      </w:r>
      <w:r w:rsidR="00015C80">
        <w:rPr>
          <w:rFonts w:asciiTheme="minorHAnsi" w:hAnsiTheme="minorHAnsi" w:cstheme="minorHAnsi"/>
          <w:sz w:val="22"/>
          <w:szCs w:val="22"/>
        </w:rPr>
        <w:t>,</w:t>
      </w:r>
      <w:r w:rsidRPr="003C6E6A">
        <w:rPr>
          <w:rFonts w:asciiTheme="minorHAnsi" w:hAnsiTheme="minorHAnsi" w:cstheme="minorHAnsi"/>
          <w:sz w:val="22"/>
          <w:szCs w:val="22"/>
        </w:rPr>
        <w:t xml:space="preserve"> se </w:t>
      </w:r>
      <w:r w:rsidR="00083E7C" w:rsidRPr="003C6E6A">
        <w:rPr>
          <w:rFonts w:asciiTheme="minorHAnsi" w:hAnsiTheme="minorHAnsi" w:cstheme="minorHAnsi"/>
          <w:sz w:val="22"/>
          <w:szCs w:val="22"/>
        </w:rPr>
        <w:t>trasladaron</w:t>
      </w:r>
      <w:r w:rsidRPr="003C6E6A">
        <w:rPr>
          <w:rFonts w:asciiTheme="minorHAnsi" w:hAnsiTheme="minorHAnsi" w:cstheme="minorHAnsi"/>
          <w:sz w:val="22"/>
          <w:szCs w:val="22"/>
        </w:rPr>
        <w:t xml:space="preserve"> a las instalaciones de Marine Farms Inc. (Laguna Verde, Chile, latitud 33°6'36" S; longitud 71°40'48" O)</w:t>
      </w:r>
      <w:r w:rsidR="0049032F" w:rsidRPr="003C6E6A">
        <w:rPr>
          <w:rFonts w:asciiTheme="minorHAnsi" w:hAnsiTheme="minorHAnsi" w:cstheme="minorHAnsi"/>
          <w:sz w:val="22"/>
          <w:szCs w:val="22"/>
        </w:rPr>
        <w:t xml:space="preserve">. </w:t>
      </w:r>
      <w:r w:rsidR="00015C80">
        <w:rPr>
          <w:rFonts w:asciiTheme="minorHAnsi" w:hAnsiTheme="minorHAnsi" w:cstheme="minorHAnsi"/>
          <w:sz w:val="22"/>
          <w:szCs w:val="22"/>
        </w:rPr>
        <w:t>Finalmente,</w:t>
      </w:r>
      <w:r w:rsidR="00D5787E" w:rsidRPr="003C6E6A">
        <w:rPr>
          <w:rFonts w:asciiTheme="minorHAnsi" w:hAnsiTheme="minorHAnsi" w:cstheme="minorHAnsi"/>
          <w:sz w:val="22"/>
          <w:szCs w:val="22"/>
        </w:rPr>
        <w:t xml:space="preserve"> se desinfect</w:t>
      </w:r>
      <w:r w:rsidR="00015C80">
        <w:rPr>
          <w:rFonts w:asciiTheme="minorHAnsi" w:hAnsiTheme="minorHAnsi" w:cstheme="minorHAnsi"/>
          <w:sz w:val="22"/>
          <w:szCs w:val="22"/>
        </w:rPr>
        <w:t>ó</w:t>
      </w:r>
      <w:r w:rsidR="00D5787E" w:rsidRPr="003C6E6A">
        <w:rPr>
          <w:rFonts w:asciiTheme="minorHAnsi" w:hAnsiTheme="minorHAnsi" w:cstheme="minorHAnsi"/>
          <w:sz w:val="22"/>
          <w:szCs w:val="22"/>
        </w:rPr>
        <w:t xml:space="preserve"> el </w:t>
      </w:r>
      <w:r w:rsidR="00334C02" w:rsidRPr="003C6E6A">
        <w:rPr>
          <w:rFonts w:asciiTheme="minorHAnsi" w:hAnsiTheme="minorHAnsi" w:cstheme="minorHAnsi"/>
          <w:sz w:val="22"/>
          <w:szCs w:val="22"/>
        </w:rPr>
        <w:t>m</w:t>
      </w:r>
      <w:r w:rsidR="00D5787E" w:rsidRPr="003C6E6A">
        <w:rPr>
          <w:rFonts w:asciiTheme="minorHAnsi" w:hAnsiTheme="minorHAnsi" w:cstheme="minorHAnsi"/>
          <w:sz w:val="22"/>
          <w:szCs w:val="22"/>
        </w:rPr>
        <w:t>a</w:t>
      </w:r>
      <w:r w:rsidR="00334C02" w:rsidRPr="003C6E6A">
        <w:rPr>
          <w:rFonts w:asciiTheme="minorHAnsi" w:hAnsiTheme="minorHAnsi" w:cstheme="minorHAnsi"/>
          <w:sz w:val="22"/>
          <w:szCs w:val="22"/>
        </w:rPr>
        <w:t>terial</w:t>
      </w:r>
      <w:r w:rsidR="00D5787E" w:rsidRPr="003C6E6A">
        <w:rPr>
          <w:rFonts w:asciiTheme="minorHAnsi" w:hAnsiTheme="minorHAnsi" w:cstheme="minorHAnsi"/>
          <w:sz w:val="22"/>
          <w:szCs w:val="22"/>
        </w:rPr>
        <w:t xml:space="preserve"> vegetal para evitar propagación </w:t>
      </w:r>
      <w:r w:rsidR="0049032F" w:rsidRPr="003C6E6A">
        <w:rPr>
          <w:rFonts w:asciiTheme="minorHAnsi" w:hAnsiTheme="minorHAnsi" w:cstheme="minorHAnsi"/>
          <w:sz w:val="22"/>
          <w:szCs w:val="22"/>
        </w:rPr>
        <w:t xml:space="preserve">de enfermedades en </w:t>
      </w:r>
      <w:r w:rsidR="00D5787E" w:rsidRPr="003C6E6A">
        <w:rPr>
          <w:rFonts w:asciiTheme="minorHAnsi" w:hAnsiTheme="minorHAnsi" w:cstheme="minorHAnsi"/>
          <w:sz w:val="22"/>
          <w:szCs w:val="22"/>
        </w:rPr>
        <w:t>Marine Farms Inc</w:t>
      </w:r>
      <w:r w:rsidR="00BC0C8D" w:rsidRPr="003C6E6A">
        <w:rPr>
          <w:rFonts w:asciiTheme="minorHAnsi" w:hAnsiTheme="minorHAnsi" w:cstheme="minorHAnsi"/>
          <w:sz w:val="22"/>
          <w:szCs w:val="22"/>
        </w:rPr>
        <w:t>.</w:t>
      </w:r>
    </w:p>
    <w:p w14:paraId="0AD10436" w14:textId="77777777" w:rsidR="00083E7C" w:rsidRPr="003C6E6A" w:rsidRDefault="00083E7C" w:rsidP="003013D2">
      <w:pPr>
        <w:spacing w:after="0"/>
        <w:jc w:val="both"/>
        <w:rPr>
          <w:rFonts w:asciiTheme="minorHAnsi" w:hAnsiTheme="minorHAnsi" w:cstheme="minorHAnsi"/>
          <w:sz w:val="22"/>
          <w:szCs w:val="22"/>
        </w:rPr>
      </w:pPr>
    </w:p>
    <w:p w14:paraId="0F9B49BD" w14:textId="77777777" w:rsidR="00083E7C" w:rsidRPr="003C6E6A" w:rsidRDefault="00083E7C" w:rsidP="008216E4">
      <w:pPr>
        <w:pStyle w:val="Ttulo4"/>
        <w:spacing w:after="0"/>
        <w:ind w:left="708"/>
        <w:rPr>
          <w:b/>
        </w:rPr>
      </w:pPr>
      <w:r w:rsidRPr="003C6E6A">
        <w:rPr>
          <w:b/>
        </w:rPr>
        <w:t>Preparación de esquejes</w:t>
      </w:r>
    </w:p>
    <w:p w14:paraId="536888AE" w14:textId="55EC56F5" w:rsidR="00870A0D" w:rsidRPr="003C6E6A" w:rsidRDefault="00334C02" w:rsidP="003013D2">
      <w:pPr>
        <w:spacing w:after="0"/>
        <w:jc w:val="both"/>
        <w:rPr>
          <w:rFonts w:asciiTheme="minorHAnsi" w:hAnsiTheme="minorHAnsi" w:cstheme="minorHAnsi"/>
          <w:sz w:val="22"/>
          <w:szCs w:val="22"/>
        </w:rPr>
      </w:pPr>
      <w:r w:rsidRPr="003C6E6A">
        <w:rPr>
          <w:rFonts w:asciiTheme="minorHAnsi" w:hAnsiTheme="minorHAnsi" w:cstheme="minorHAnsi"/>
          <w:sz w:val="22"/>
          <w:szCs w:val="22"/>
        </w:rPr>
        <w:t>De las</w:t>
      </w:r>
      <w:r w:rsidR="0049032F" w:rsidRPr="003C6E6A">
        <w:rPr>
          <w:rFonts w:asciiTheme="minorHAnsi" w:hAnsiTheme="minorHAnsi" w:cstheme="minorHAnsi"/>
          <w:sz w:val="22"/>
          <w:szCs w:val="22"/>
        </w:rPr>
        <w:t xml:space="preserve"> plantas colectadas, se seleccionaron </w:t>
      </w:r>
      <w:r w:rsidR="00EC2402" w:rsidRPr="003C6E6A">
        <w:rPr>
          <w:rFonts w:asciiTheme="minorHAnsi" w:hAnsiTheme="minorHAnsi" w:cstheme="minorHAnsi"/>
          <w:sz w:val="22"/>
          <w:szCs w:val="22"/>
        </w:rPr>
        <w:t xml:space="preserve">54 </w:t>
      </w:r>
      <w:r w:rsidRPr="003C6E6A">
        <w:rPr>
          <w:rFonts w:asciiTheme="minorHAnsi" w:hAnsiTheme="minorHAnsi" w:cstheme="minorHAnsi"/>
          <w:sz w:val="22"/>
          <w:szCs w:val="22"/>
        </w:rPr>
        <w:t>plantas</w:t>
      </w:r>
      <w:r w:rsidR="00EE4270" w:rsidRPr="003C6E6A">
        <w:rPr>
          <w:rFonts w:asciiTheme="minorHAnsi" w:hAnsiTheme="minorHAnsi" w:cstheme="minorHAnsi"/>
          <w:sz w:val="22"/>
          <w:szCs w:val="22"/>
        </w:rPr>
        <w:t xml:space="preserve"> madre</w:t>
      </w:r>
      <w:r w:rsidR="00EC2402" w:rsidRPr="003C6E6A">
        <w:rPr>
          <w:rFonts w:asciiTheme="minorHAnsi" w:hAnsiTheme="minorHAnsi" w:cstheme="minorHAnsi"/>
          <w:sz w:val="22"/>
          <w:szCs w:val="22"/>
        </w:rPr>
        <w:t xml:space="preserve"> sanas </w:t>
      </w:r>
      <w:r w:rsidR="0049032F" w:rsidRPr="003C6E6A">
        <w:rPr>
          <w:rFonts w:asciiTheme="minorHAnsi" w:hAnsiTheme="minorHAnsi" w:cstheme="minorHAnsi"/>
          <w:sz w:val="22"/>
          <w:szCs w:val="22"/>
        </w:rPr>
        <w:t>para la extracción de</w:t>
      </w:r>
      <w:r w:rsidR="00EE4270" w:rsidRPr="003C6E6A">
        <w:rPr>
          <w:rFonts w:asciiTheme="minorHAnsi" w:hAnsiTheme="minorHAnsi" w:cstheme="minorHAnsi"/>
          <w:sz w:val="22"/>
          <w:szCs w:val="22"/>
        </w:rPr>
        <w:t xml:space="preserve"> esquejes </w:t>
      </w:r>
      <w:r w:rsidR="00EC2402" w:rsidRPr="003C6E6A">
        <w:rPr>
          <w:rFonts w:asciiTheme="minorHAnsi" w:hAnsiTheme="minorHAnsi" w:cstheme="minorHAnsi"/>
          <w:sz w:val="22"/>
          <w:szCs w:val="22"/>
        </w:rPr>
        <w:t>de 10 a 15 cm de longitud</w:t>
      </w:r>
      <w:r w:rsidR="00015C80">
        <w:rPr>
          <w:rFonts w:asciiTheme="minorHAnsi" w:hAnsiTheme="minorHAnsi" w:cstheme="minorHAnsi"/>
          <w:sz w:val="22"/>
          <w:szCs w:val="22"/>
        </w:rPr>
        <w:t>. T</w:t>
      </w:r>
      <w:r w:rsidR="00EC2402" w:rsidRPr="003C6E6A">
        <w:rPr>
          <w:rFonts w:asciiTheme="minorHAnsi" w:hAnsiTheme="minorHAnsi" w:cstheme="minorHAnsi"/>
          <w:sz w:val="22"/>
          <w:szCs w:val="22"/>
        </w:rPr>
        <w:t xml:space="preserve">odos los esquejes fueron </w:t>
      </w:r>
      <w:r w:rsidR="00EE4270" w:rsidRPr="003C6E6A">
        <w:rPr>
          <w:rFonts w:asciiTheme="minorHAnsi" w:hAnsiTheme="minorHAnsi" w:cstheme="minorHAnsi"/>
          <w:color w:val="000000"/>
          <w:sz w:val="22"/>
          <w:szCs w:val="22"/>
          <w:shd w:val="clear" w:color="auto" w:fill="FFFFFF"/>
        </w:rPr>
        <w:t>preparados dentro de las 48 h de la recolección</w:t>
      </w:r>
      <w:r w:rsidR="00EC2402" w:rsidRPr="003C6E6A">
        <w:rPr>
          <w:rFonts w:asciiTheme="minorHAnsi" w:hAnsiTheme="minorHAnsi" w:cstheme="minorHAnsi"/>
          <w:sz w:val="22"/>
          <w:szCs w:val="22"/>
        </w:rPr>
        <w:t>.</w:t>
      </w:r>
      <w:r w:rsidR="00015C80">
        <w:rPr>
          <w:rFonts w:asciiTheme="minorHAnsi" w:hAnsiTheme="minorHAnsi" w:cstheme="minorHAnsi"/>
          <w:sz w:val="22"/>
          <w:szCs w:val="22"/>
        </w:rPr>
        <w:t xml:space="preserve"> AL finalizar este proceso,</w:t>
      </w:r>
      <w:r w:rsidR="00EC2402" w:rsidRPr="003C6E6A">
        <w:rPr>
          <w:rFonts w:asciiTheme="minorHAnsi" w:hAnsiTheme="minorHAnsi" w:cstheme="minorHAnsi"/>
          <w:sz w:val="22"/>
          <w:szCs w:val="22"/>
        </w:rPr>
        <w:t xml:space="preserve"> </w:t>
      </w:r>
      <w:r w:rsidR="000E009D" w:rsidRPr="003C6E6A">
        <w:rPr>
          <w:rFonts w:asciiTheme="minorHAnsi" w:hAnsiTheme="minorHAnsi" w:cstheme="minorHAnsi"/>
          <w:sz w:val="22"/>
          <w:szCs w:val="22"/>
        </w:rPr>
        <w:t>se p</w:t>
      </w:r>
      <w:r w:rsidR="00534F05" w:rsidRPr="003C6E6A">
        <w:rPr>
          <w:rFonts w:asciiTheme="minorHAnsi" w:hAnsiTheme="minorHAnsi" w:cstheme="minorHAnsi"/>
          <w:sz w:val="22"/>
          <w:szCs w:val="22"/>
        </w:rPr>
        <w:t>rodujeron</w:t>
      </w:r>
      <w:r w:rsidR="00EC2402" w:rsidRPr="003C6E6A">
        <w:rPr>
          <w:rFonts w:asciiTheme="minorHAnsi" w:hAnsiTheme="minorHAnsi" w:cstheme="minorHAnsi"/>
          <w:sz w:val="22"/>
          <w:szCs w:val="22"/>
        </w:rPr>
        <w:t xml:space="preserve"> 180 esquejes viables que fueron dispuestos en sistema acuapónico</w:t>
      </w:r>
      <w:r w:rsidR="00576BB3" w:rsidRPr="003C6E6A">
        <w:rPr>
          <w:rFonts w:asciiTheme="minorHAnsi" w:hAnsiTheme="minorHAnsi" w:cstheme="minorHAnsi"/>
          <w:sz w:val="22"/>
          <w:szCs w:val="22"/>
        </w:rPr>
        <w:t xml:space="preserve"> durante 6 meses</w:t>
      </w:r>
      <w:r w:rsidR="00EC2402" w:rsidRPr="003C6E6A">
        <w:rPr>
          <w:rFonts w:asciiTheme="minorHAnsi" w:hAnsiTheme="minorHAnsi" w:cstheme="minorHAnsi"/>
          <w:sz w:val="22"/>
          <w:szCs w:val="22"/>
        </w:rPr>
        <w:t xml:space="preserve"> con la especie </w:t>
      </w:r>
      <w:r w:rsidR="007657F9" w:rsidRPr="003C6E6A">
        <w:rPr>
          <w:rFonts w:asciiTheme="minorHAnsi" w:hAnsiTheme="minorHAnsi" w:cstheme="minorHAnsi"/>
          <w:sz w:val="22"/>
          <w:szCs w:val="22"/>
        </w:rPr>
        <w:t>langosta (</w:t>
      </w:r>
      <w:r w:rsidR="007657F9" w:rsidRPr="003C6E6A">
        <w:rPr>
          <w:rFonts w:asciiTheme="minorHAnsi" w:hAnsiTheme="minorHAnsi" w:cstheme="minorHAnsi"/>
          <w:i/>
          <w:sz w:val="22"/>
          <w:szCs w:val="22"/>
        </w:rPr>
        <w:t>Jasus frontalis</w:t>
      </w:r>
      <w:r w:rsidR="007657F9" w:rsidRPr="003C6E6A">
        <w:rPr>
          <w:rFonts w:asciiTheme="minorHAnsi" w:hAnsiTheme="minorHAnsi" w:cstheme="minorHAnsi"/>
          <w:sz w:val="22"/>
          <w:szCs w:val="22"/>
        </w:rPr>
        <w:t>)</w:t>
      </w:r>
      <w:r w:rsidR="00EC2402" w:rsidRPr="003C6E6A">
        <w:rPr>
          <w:rFonts w:asciiTheme="minorHAnsi" w:hAnsiTheme="minorHAnsi" w:cstheme="minorHAnsi"/>
          <w:sz w:val="22"/>
          <w:szCs w:val="22"/>
        </w:rPr>
        <w:t xml:space="preserve"> hasta alcanzar un sistema radicular fuerte. </w:t>
      </w:r>
    </w:p>
    <w:p w14:paraId="6C506B9F" w14:textId="77777777" w:rsidR="00870A0D" w:rsidRPr="003C6E6A" w:rsidRDefault="00870A0D" w:rsidP="003013D2">
      <w:pPr>
        <w:spacing w:after="0"/>
        <w:jc w:val="both"/>
        <w:rPr>
          <w:rFonts w:asciiTheme="minorHAnsi" w:hAnsiTheme="minorHAnsi" w:cstheme="minorHAnsi"/>
          <w:sz w:val="22"/>
          <w:szCs w:val="22"/>
        </w:rPr>
      </w:pPr>
    </w:p>
    <w:p w14:paraId="643D966A" w14:textId="77777777" w:rsidR="00083E7C" w:rsidRPr="003C6E6A" w:rsidRDefault="00870A0D" w:rsidP="00E85DD6">
      <w:pPr>
        <w:pStyle w:val="Ttulo4"/>
        <w:spacing w:before="0" w:after="0"/>
        <w:ind w:left="708"/>
        <w:rPr>
          <w:b/>
        </w:rPr>
      </w:pPr>
      <w:r w:rsidRPr="003C6E6A">
        <w:rPr>
          <w:b/>
        </w:rPr>
        <w:t>A</w:t>
      </w:r>
      <w:r w:rsidR="003C6896" w:rsidRPr="003C6E6A">
        <w:rPr>
          <w:b/>
        </w:rPr>
        <w:t xml:space="preserve">climatación de esquejes </w:t>
      </w:r>
    </w:p>
    <w:p w14:paraId="29C050D4" w14:textId="77777777" w:rsidR="00257442" w:rsidRPr="003C6E6A" w:rsidRDefault="00F26D4C" w:rsidP="008A23FC">
      <w:pPr>
        <w:jc w:val="both"/>
        <w:rPr>
          <w:rFonts w:asciiTheme="minorHAnsi" w:hAnsiTheme="minorHAnsi" w:cstheme="minorHAnsi"/>
          <w:sz w:val="22"/>
          <w:szCs w:val="22"/>
        </w:rPr>
      </w:pPr>
      <w:r w:rsidRPr="003C6E6A">
        <w:rPr>
          <w:rFonts w:asciiTheme="minorHAnsi" w:hAnsiTheme="minorHAnsi" w:cstheme="minorHAnsi"/>
          <w:sz w:val="22"/>
          <w:szCs w:val="22"/>
        </w:rPr>
        <w:t>155 esquejes lograron formar raíces l</w:t>
      </w:r>
      <w:r w:rsidR="003C6896" w:rsidRPr="003C6E6A">
        <w:rPr>
          <w:rFonts w:asciiTheme="minorHAnsi" w:hAnsiTheme="minorHAnsi" w:cstheme="minorHAnsi"/>
          <w:sz w:val="22"/>
          <w:szCs w:val="22"/>
        </w:rPr>
        <w:t xml:space="preserve">os </w:t>
      </w:r>
      <w:r w:rsidRPr="003C6E6A">
        <w:rPr>
          <w:rFonts w:asciiTheme="minorHAnsi" w:hAnsiTheme="minorHAnsi" w:cstheme="minorHAnsi"/>
          <w:sz w:val="22"/>
          <w:szCs w:val="22"/>
        </w:rPr>
        <w:t xml:space="preserve">cuales </w:t>
      </w:r>
      <w:r w:rsidR="003C6896" w:rsidRPr="003C6E6A">
        <w:rPr>
          <w:rFonts w:asciiTheme="minorHAnsi" w:hAnsiTheme="minorHAnsi" w:cstheme="minorHAnsi"/>
          <w:sz w:val="22"/>
          <w:szCs w:val="22"/>
        </w:rPr>
        <w:t xml:space="preserve">fueron trasladados al laboratorio Pontificia Universidad Católica de Valparaíso (Valparaíso, Chile, latitud 33 ° 1 ′ 21 ″ S, longitud 71 ° 37 ′ 57 ″ W), para su continuar con la aclimatación en condiciones controladas. Durante los </w:t>
      </w:r>
      <w:r w:rsidR="005F1FFF" w:rsidRPr="003C6E6A">
        <w:rPr>
          <w:rFonts w:asciiTheme="minorHAnsi" w:hAnsiTheme="minorHAnsi" w:cstheme="minorHAnsi"/>
          <w:sz w:val="22"/>
          <w:szCs w:val="22"/>
        </w:rPr>
        <w:t>10</w:t>
      </w:r>
      <w:r w:rsidR="003C6896" w:rsidRPr="003C6E6A">
        <w:rPr>
          <w:rFonts w:asciiTheme="minorHAnsi" w:hAnsiTheme="minorHAnsi" w:cstheme="minorHAnsi"/>
          <w:sz w:val="22"/>
          <w:szCs w:val="22"/>
        </w:rPr>
        <w:t xml:space="preserve"> días posteriores al traslado, las plantas</w:t>
      </w:r>
      <w:r w:rsidR="00FA2A69" w:rsidRPr="003C6E6A">
        <w:rPr>
          <w:rFonts w:asciiTheme="minorHAnsi" w:hAnsiTheme="minorHAnsi" w:cstheme="minorHAnsi"/>
          <w:sz w:val="22"/>
          <w:szCs w:val="22"/>
        </w:rPr>
        <w:t xml:space="preserve"> fueron sembradas en </w:t>
      </w:r>
      <w:r w:rsidR="003C6896" w:rsidRPr="003C6E6A">
        <w:rPr>
          <w:rFonts w:asciiTheme="minorHAnsi" w:hAnsiTheme="minorHAnsi" w:cstheme="minorHAnsi"/>
          <w:sz w:val="22"/>
          <w:szCs w:val="22"/>
        </w:rPr>
        <w:t xml:space="preserve">macetas de cultivo hidropónico </w:t>
      </w:r>
      <w:r w:rsidR="00FA2A69" w:rsidRPr="003C6E6A">
        <w:rPr>
          <w:rFonts w:asciiTheme="minorHAnsi" w:hAnsiTheme="minorHAnsi" w:cstheme="minorHAnsi"/>
          <w:sz w:val="22"/>
          <w:szCs w:val="22"/>
        </w:rPr>
        <w:t>con 500 mL</w:t>
      </w:r>
      <w:r w:rsidR="003C6896" w:rsidRPr="003C6E6A">
        <w:rPr>
          <w:rFonts w:asciiTheme="minorHAnsi" w:hAnsiTheme="minorHAnsi" w:cstheme="minorHAnsi"/>
          <w:sz w:val="22"/>
          <w:szCs w:val="22"/>
        </w:rPr>
        <w:t xml:space="preserve"> agua de mar</w:t>
      </w:r>
      <w:r w:rsidR="00226D3B" w:rsidRPr="003C6E6A">
        <w:rPr>
          <w:rFonts w:asciiTheme="minorHAnsi" w:hAnsiTheme="minorHAnsi" w:cstheme="minorHAnsi"/>
          <w:sz w:val="22"/>
          <w:szCs w:val="22"/>
        </w:rPr>
        <w:t xml:space="preserve"> </w:t>
      </w:r>
      <w:r w:rsidR="00B35ECC" w:rsidRPr="003C6E6A">
        <w:rPr>
          <w:rFonts w:asciiTheme="minorHAnsi" w:hAnsiTheme="minorHAnsi" w:cstheme="minorHAnsi"/>
          <w:sz w:val="22"/>
          <w:szCs w:val="22"/>
        </w:rPr>
        <w:t xml:space="preserve">(600 mM de salinidad), </w:t>
      </w:r>
      <w:r w:rsidR="003C6896" w:rsidRPr="003C6E6A">
        <w:rPr>
          <w:rFonts w:asciiTheme="minorHAnsi" w:hAnsiTheme="minorHAnsi" w:cstheme="minorHAnsi"/>
          <w:sz w:val="22"/>
          <w:szCs w:val="22"/>
        </w:rPr>
        <w:t xml:space="preserve">filtrada con </w:t>
      </w:r>
      <w:r w:rsidR="005F1FFF" w:rsidRPr="003C6E6A">
        <w:rPr>
          <w:rFonts w:asciiTheme="minorHAnsi" w:hAnsiTheme="minorHAnsi" w:cstheme="minorHAnsi"/>
          <w:sz w:val="22"/>
          <w:szCs w:val="22"/>
        </w:rPr>
        <w:t>concentración de amonio basal de</w:t>
      </w:r>
      <w:r w:rsidR="00226D3B" w:rsidRPr="003C6E6A">
        <w:rPr>
          <w:rFonts w:asciiTheme="minorHAnsi" w:hAnsiTheme="minorHAnsi" w:cstheme="minorHAnsi"/>
          <w:sz w:val="22"/>
          <w:szCs w:val="22"/>
        </w:rPr>
        <w:t xml:space="preserve"> </w:t>
      </w:r>
      <w:r w:rsidR="005F1FFF" w:rsidRPr="003C6E6A">
        <w:rPr>
          <w:rFonts w:asciiTheme="minorHAnsi" w:hAnsiTheme="minorHAnsi" w:cstheme="minorHAnsi"/>
          <w:sz w:val="22"/>
          <w:szCs w:val="22"/>
        </w:rPr>
        <w:t xml:space="preserve">28 ± 6,5 µM </w:t>
      </w:r>
      <w:r w:rsidR="00B35ECC" w:rsidRPr="003C6E6A">
        <w:rPr>
          <w:rFonts w:asciiTheme="minorHAnsi" w:hAnsiTheme="minorHAnsi" w:cstheme="minorHAnsi"/>
          <w:sz w:val="22"/>
          <w:szCs w:val="22"/>
        </w:rPr>
        <w:t>y</w:t>
      </w:r>
      <w:r w:rsidR="005F1FFF" w:rsidRPr="003C6E6A">
        <w:rPr>
          <w:rFonts w:asciiTheme="minorHAnsi" w:hAnsiTheme="minorHAnsi" w:cstheme="minorHAnsi"/>
          <w:sz w:val="22"/>
          <w:szCs w:val="22"/>
        </w:rPr>
        <w:t xml:space="preserve"> desinfectada luz ultravioleta para eliminar</w:t>
      </w:r>
      <w:r w:rsidR="00226D3B" w:rsidRPr="003C6E6A">
        <w:rPr>
          <w:rFonts w:asciiTheme="minorHAnsi" w:hAnsiTheme="minorHAnsi" w:cstheme="minorHAnsi"/>
          <w:sz w:val="22"/>
          <w:szCs w:val="22"/>
        </w:rPr>
        <w:t xml:space="preserve"> </w:t>
      </w:r>
      <w:r w:rsidR="00B35ECC" w:rsidRPr="003C6E6A">
        <w:rPr>
          <w:rFonts w:asciiTheme="minorHAnsi" w:hAnsiTheme="minorHAnsi" w:cstheme="minorHAnsi"/>
          <w:sz w:val="22"/>
          <w:szCs w:val="22"/>
        </w:rPr>
        <w:t>impurezas.</w:t>
      </w:r>
    </w:p>
    <w:p w14:paraId="463C3BAB" w14:textId="77777777" w:rsidR="00C30043" w:rsidRPr="003C6E6A" w:rsidRDefault="00C30043" w:rsidP="00C45A35">
      <w:pPr>
        <w:tabs>
          <w:tab w:val="left" w:pos="2835"/>
        </w:tabs>
        <w:jc w:val="both"/>
        <w:rPr>
          <w:rFonts w:asciiTheme="minorHAnsi" w:hAnsiTheme="minorHAnsi" w:cstheme="minorHAnsi"/>
          <w:sz w:val="22"/>
          <w:szCs w:val="22"/>
        </w:rPr>
      </w:pPr>
    </w:p>
    <w:p w14:paraId="08C128F5" w14:textId="77777777" w:rsidR="002F6829" w:rsidRPr="003C6E6A" w:rsidRDefault="006D727C" w:rsidP="001E27F2">
      <w:pPr>
        <w:pStyle w:val="Ttulo3"/>
        <w:numPr>
          <w:ilvl w:val="2"/>
          <w:numId w:val="8"/>
        </w:numPr>
        <w:rPr>
          <w:b/>
        </w:rPr>
      </w:pPr>
      <w:bookmarkStart w:id="50" w:name="_Toc79959323"/>
      <w:r w:rsidRPr="003C6E6A">
        <w:rPr>
          <w:b/>
        </w:rPr>
        <w:lastRenderedPageBreak/>
        <w:t>Instalación de experimento y biocinética de eliminación de amonio- Michaelis-Menten</w:t>
      </w:r>
      <w:r w:rsidR="00E352F1" w:rsidRPr="003C6E6A">
        <w:rPr>
          <w:b/>
        </w:rPr>
        <w:t xml:space="preserve"> (M-M)</w:t>
      </w:r>
      <w:bookmarkEnd w:id="50"/>
    </w:p>
    <w:p w14:paraId="754CE42A" w14:textId="77777777" w:rsidR="0041251C" w:rsidRPr="003C6E6A" w:rsidRDefault="0041251C" w:rsidP="008216E4">
      <w:pPr>
        <w:pStyle w:val="Ttulo4"/>
        <w:spacing w:after="0"/>
        <w:ind w:left="708"/>
        <w:rPr>
          <w:b/>
        </w:rPr>
      </w:pPr>
      <w:r w:rsidRPr="003C6E6A">
        <w:rPr>
          <w:b/>
        </w:rPr>
        <w:t xml:space="preserve">Diseño experimental </w:t>
      </w:r>
    </w:p>
    <w:p w14:paraId="21DA230F" w14:textId="74739C70" w:rsidR="00A55116" w:rsidRPr="003C6E6A" w:rsidRDefault="002F6829" w:rsidP="000C0C99">
      <w:pPr>
        <w:spacing w:after="0"/>
        <w:jc w:val="both"/>
        <w:rPr>
          <w:rFonts w:asciiTheme="majorHAnsi" w:hAnsiTheme="majorHAnsi" w:cstheme="majorHAnsi"/>
          <w:sz w:val="22"/>
          <w:szCs w:val="22"/>
        </w:rPr>
      </w:pPr>
      <w:r w:rsidRPr="003C6E6A">
        <w:rPr>
          <w:rFonts w:asciiTheme="majorHAnsi" w:hAnsiTheme="majorHAnsi" w:cstheme="majorHAnsi"/>
          <w:sz w:val="22"/>
          <w:szCs w:val="22"/>
        </w:rPr>
        <w:t xml:space="preserve">60 </w:t>
      </w:r>
      <w:r w:rsidR="00C445BE" w:rsidRPr="003C6E6A">
        <w:rPr>
          <w:rFonts w:asciiTheme="majorHAnsi" w:hAnsiTheme="majorHAnsi" w:cstheme="majorHAnsi"/>
          <w:sz w:val="22"/>
          <w:szCs w:val="22"/>
        </w:rPr>
        <w:t>esquejes</w:t>
      </w:r>
      <w:r w:rsidR="00F85A7A" w:rsidRPr="003C6E6A">
        <w:rPr>
          <w:rFonts w:asciiTheme="majorHAnsi" w:hAnsiTheme="majorHAnsi" w:cstheme="majorHAnsi"/>
          <w:sz w:val="22"/>
          <w:szCs w:val="22"/>
        </w:rPr>
        <w:t xml:space="preserve"> de los obtenidos en el punto anterior </w:t>
      </w:r>
      <w:r w:rsidRPr="003C6E6A">
        <w:rPr>
          <w:rFonts w:asciiTheme="majorHAnsi" w:hAnsiTheme="majorHAnsi" w:cstheme="majorHAnsi"/>
          <w:sz w:val="22"/>
          <w:szCs w:val="22"/>
        </w:rPr>
        <w:t>fueron</w:t>
      </w:r>
      <w:r w:rsidR="00C445BE" w:rsidRPr="003C6E6A">
        <w:rPr>
          <w:rFonts w:asciiTheme="majorHAnsi" w:hAnsiTheme="majorHAnsi" w:cstheme="majorHAnsi"/>
          <w:sz w:val="22"/>
          <w:szCs w:val="22"/>
        </w:rPr>
        <w:t xml:space="preserve"> utilizados </w:t>
      </w:r>
      <w:r w:rsidRPr="003C6E6A">
        <w:rPr>
          <w:rFonts w:asciiTheme="majorHAnsi" w:hAnsiTheme="majorHAnsi" w:cstheme="majorHAnsi"/>
          <w:sz w:val="22"/>
          <w:szCs w:val="22"/>
        </w:rPr>
        <w:t>para caracterizar la biocinética de eliminación de amonio de acuerdo a Mich</w:t>
      </w:r>
      <w:r w:rsidR="00C445BE" w:rsidRPr="003C6E6A">
        <w:rPr>
          <w:rFonts w:asciiTheme="majorHAnsi" w:hAnsiTheme="majorHAnsi" w:cstheme="majorHAnsi"/>
          <w:sz w:val="22"/>
          <w:szCs w:val="22"/>
        </w:rPr>
        <w:t xml:space="preserve">aelis-Menten. </w:t>
      </w:r>
      <w:r w:rsidR="00DD18CA" w:rsidRPr="003C6E6A">
        <w:rPr>
          <w:rFonts w:asciiTheme="majorHAnsi" w:hAnsiTheme="majorHAnsi" w:cstheme="majorHAnsi"/>
          <w:sz w:val="22"/>
          <w:szCs w:val="22"/>
        </w:rPr>
        <w:t>4</w:t>
      </w:r>
      <w:r w:rsidR="00A81B0D" w:rsidRPr="003C6E6A">
        <w:rPr>
          <w:rFonts w:asciiTheme="majorHAnsi" w:hAnsiTheme="majorHAnsi" w:cstheme="majorHAnsi"/>
          <w:sz w:val="22"/>
          <w:szCs w:val="22"/>
        </w:rPr>
        <w:t xml:space="preserve"> plántulas o</w:t>
      </w:r>
      <w:r w:rsidR="00DD18CA" w:rsidRPr="003C6E6A">
        <w:rPr>
          <w:rFonts w:asciiTheme="majorHAnsi" w:hAnsiTheme="majorHAnsi" w:cstheme="majorHAnsi"/>
          <w:sz w:val="22"/>
          <w:szCs w:val="22"/>
        </w:rPr>
        <w:t xml:space="preserve"> esquejes</w:t>
      </w:r>
      <w:r w:rsidR="00A81B0D" w:rsidRPr="003C6E6A">
        <w:rPr>
          <w:rFonts w:asciiTheme="majorHAnsi" w:hAnsiTheme="majorHAnsi" w:cstheme="majorHAnsi"/>
          <w:sz w:val="22"/>
          <w:szCs w:val="22"/>
        </w:rPr>
        <w:t xml:space="preserve"> </w:t>
      </w:r>
      <w:r w:rsidR="00DD18CA" w:rsidRPr="003C6E6A">
        <w:rPr>
          <w:rFonts w:asciiTheme="majorHAnsi" w:hAnsiTheme="majorHAnsi" w:cstheme="majorHAnsi"/>
          <w:sz w:val="22"/>
          <w:szCs w:val="22"/>
        </w:rPr>
        <w:t xml:space="preserve">de peso promedio de 21,8 ± 9,9 g </w:t>
      </w:r>
      <w:r w:rsidR="006D727C" w:rsidRPr="003C6E6A">
        <w:rPr>
          <w:rFonts w:asciiTheme="majorHAnsi" w:hAnsiTheme="majorHAnsi" w:cstheme="majorHAnsi"/>
          <w:sz w:val="22"/>
          <w:szCs w:val="22"/>
        </w:rPr>
        <w:t xml:space="preserve">cada </w:t>
      </w:r>
      <w:r w:rsidR="00795D72" w:rsidRPr="003C6E6A">
        <w:rPr>
          <w:rFonts w:asciiTheme="majorHAnsi" w:hAnsiTheme="majorHAnsi" w:cstheme="majorHAnsi"/>
          <w:sz w:val="22"/>
          <w:szCs w:val="22"/>
        </w:rPr>
        <w:t>una</w:t>
      </w:r>
      <w:r w:rsidR="006D727C" w:rsidRPr="003C6E6A">
        <w:rPr>
          <w:rFonts w:asciiTheme="majorHAnsi" w:hAnsiTheme="majorHAnsi" w:cstheme="majorHAnsi"/>
          <w:sz w:val="22"/>
          <w:szCs w:val="22"/>
        </w:rPr>
        <w:t xml:space="preserve">, </w:t>
      </w:r>
      <w:r w:rsidR="00A55116" w:rsidRPr="003C6E6A">
        <w:rPr>
          <w:rFonts w:asciiTheme="majorHAnsi" w:hAnsiTheme="majorHAnsi" w:cstheme="majorHAnsi"/>
          <w:sz w:val="22"/>
          <w:szCs w:val="22"/>
        </w:rPr>
        <w:t xml:space="preserve">se distribuyeron </w:t>
      </w:r>
      <w:r w:rsidRPr="003C6E6A">
        <w:rPr>
          <w:rFonts w:asciiTheme="majorHAnsi" w:hAnsiTheme="majorHAnsi" w:cstheme="majorHAnsi"/>
          <w:sz w:val="22"/>
          <w:szCs w:val="22"/>
        </w:rPr>
        <w:t xml:space="preserve">aleatoriamente </w:t>
      </w:r>
      <w:r w:rsidR="00A55116" w:rsidRPr="003C6E6A">
        <w:rPr>
          <w:rFonts w:asciiTheme="majorHAnsi" w:hAnsiTheme="majorHAnsi" w:cstheme="majorHAnsi"/>
          <w:sz w:val="22"/>
          <w:szCs w:val="22"/>
        </w:rPr>
        <w:t>entre</w:t>
      </w:r>
      <w:r w:rsidR="00C445BE" w:rsidRPr="003C6E6A">
        <w:rPr>
          <w:rFonts w:asciiTheme="majorHAnsi" w:hAnsiTheme="majorHAnsi" w:cstheme="majorHAnsi"/>
          <w:sz w:val="22"/>
          <w:szCs w:val="22"/>
        </w:rPr>
        <w:t xml:space="preserve"> cinco tratamientos </w:t>
      </w:r>
      <w:r w:rsidR="00DD18CA" w:rsidRPr="003C6E6A">
        <w:rPr>
          <w:rFonts w:asciiTheme="majorHAnsi" w:hAnsiTheme="majorHAnsi" w:cstheme="majorHAnsi"/>
          <w:sz w:val="22"/>
          <w:szCs w:val="22"/>
        </w:rPr>
        <w:t>con 3 réplicas cada uno (</w:t>
      </w:r>
      <w:r w:rsidR="00015C80">
        <w:rPr>
          <w:rFonts w:asciiTheme="majorHAnsi" w:hAnsiTheme="majorHAnsi" w:cstheme="majorHAnsi"/>
          <w:sz w:val="22"/>
          <w:szCs w:val="22"/>
        </w:rPr>
        <w:t>v</w:t>
      </w:r>
      <w:r w:rsidR="00DD18CA" w:rsidRPr="003C6E6A">
        <w:rPr>
          <w:rFonts w:asciiTheme="majorHAnsi" w:hAnsiTheme="majorHAnsi" w:cstheme="majorHAnsi"/>
          <w:sz w:val="22"/>
          <w:szCs w:val="22"/>
        </w:rPr>
        <w:t xml:space="preserve">er figura </w:t>
      </w:r>
      <w:r w:rsidR="00B6766D" w:rsidRPr="003C6E6A">
        <w:rPr>
          <w:rFonts w:asciiTheme="majorHAnsi" w:hAnsiTheme="majorHAnsi" w:cstheme="majorHAnsi"/>
          <w:sz w:val="22"/>
          <w:szCs w:val="22"/>
        </w:rPr>
        <w:t>4</w:t>
      </w:r>
      <w:r w:rsidR="00DD18CA" w:rsidRPr="003C6E6A">
        <w:rPr>
          <w:rFonts w:asciiTheme="majorHAnsi" w:hAnsiTheme="majorHAnsi" w:cstheme="majorHAnsi"/>
          <w:sz w:val="22"/>
          <w:szCs w:val="22"/>
        </w:rPr>
        <w:t>.</w:t>
      </w:r>
      <w:r w:rsidR="005F7432" w:rsidRPr="003C6E6A">
        <w:rPr>
          <w:rFonts w:asciiTheme="majorHAnsi" w:hAnsiTheme="majorHAnsi" w:cstheme="majorHAnsi"/>
          <w:sz w:val="22"/>
          <w:szCs w:val="22"/>
        </w:rPr>
        <w:t>3</w:t>
      </w:r>
      <w:r w:rsidR="00DD18CA" w:rsidRPr="003C6E6A">
        <w:rPr>
          <w:rFonts w:asciiTheme="majorHAnsi" w:hAnsiTheme="majorHAnsi" w:cstheme="majorHAnsi"/>
          <w:sz w:val="22"/>
          <w:szCs w:val="22"/>
        </w:rPr>
        <w:t>).</w:t>
      </w:r>
      <w:r w:rsidR="00A55116" w:rsidRPr="003C6E6A">
        <w:rPr>
          <w:rFonts w:asciiTheme="majorHAnsi" w:hAnsiTheme="majorHAnsi" w:cstheme="majorHAnsi"/>
          <w:sz w:val="22"/>
          <w:szCs w:val="22"/>
        </w:rPr>
        <w:t xml:space="preserve"> Se incluyó un blanco por cada tratamiento</w:t>
      </w:r>
      <w:r w:rsidR="00403ABD" w:rsidRPr="003C6E6A">
        <w:rPr>
          <w:rFonts w:asciiTheme="majorHAnsi" w:hAnsiTheme="majorHAnsi" w:cstheme="majorHAnsi"/>
          <w:sz w:val="22"/>
          <w:szCs w:val="22"/>
        </w:rPr>
        <w:t xml:space="preserve"> como control</w:t>
      </w:r>
      <w:r w:rsidR="00A55116" w:rsidRPr="003C6E6A">
        <w:rPr>
          <w:rFonts w:asciiTheme="majorHAnsi" w:hAnsiTheme="majorHAnsi" w:cstheme="majorHAnsi"/>
          <w:sz w:val="22"/>
          <w:szCs w:val="22"/>
        </w:rPr>
        <w:t>.</w:t>
      </w:r>
      <w:r w:rsidR="00C45283" w:rsidRPr="003C6E6A">
        <w:rPr>
          <w:rFonts w:asciiTheme="majorHAnsi" w:hAnsiTheme="majorHAnsi" w:cstheme="majorHAnsi"/>
          <w:sz w:val="22"/>
          <w:szCs w:val="22"/>
        </w:rPr>
        <w:t xml:space="preserve"> </w:t>
      </w:r>
    </w:p>
    <w:p w14:paraId="487FBD68" w14:textId="77777777" w:rsidR="00C45283" w:rsidRPr="003C6E6A" w:rsidRDefault="00C45283" w:rsidP="002F6829">
      <w:pPr>
        <w:jc w:val="both"/>
        <w:rPr>
          <w:rFonts w:asciiTheme="majorHAnsi" w:hAnsiTheme="majorHAnsi" w:cstheme="majorHAnsi"/>
          <w:sz w:val="22"/>
          <w:szCs w:val="22"/>
        </w:rPr>
      </w:pPr>
    </w:p>
    <w:p w14:paraId="67921925" w14:textId="644525A4" w:rsidR="008313BD" w:rsidRPr="003C6E6A" w:rsidRDefault="008313BD" w:rsidP="001E27F2">
      <w:pPr>
        <w:pStyle w:val="Listavistosa-nfasis11"/>
        <w:numPr>
          <w:ilvl w:val="0"/>
          <w:numId w:val="1"/>
        </w:numPr>
        <w:spacing w:line="360" w:lineRule="auto"/>
        <w:jc w:val="both"/>
        <w:rPr>
          <w:rFonts w:asciiTheme="majorHAnsi" w:hAnsiTheme="majorHAnsi" w:cstheme="majorHAnsi"/>
          <w:lang w:val="es-CL"/>
        </w:rPr>
      </w:pPr>
      <w:r w:rsidRPr="003C6E6A">
        <w:rPr>
          <w:rFonts w:asciiTheme="majorHAnsi" w:hAnsiTheme="majorHAnsi" w:cstheme="majorHAnsi"/>
          <w:lang w:val="es-CL"/>
        </w:rPr>
        <w:t>Control: 500 mL Agua de mar + 0 mM L</w:t>
      </w:r>
      <w:r w:rsidRPr="003C6E6A">
        <w:rPr>
          <w:rFonts w:asciiTheme="majorHAnsi" w:hAnsiTheme="majorHAnsi" w:cstheme="majorHAnsi"/>
          <w:vertAlign w:val="superscript"/>
          <w:lang w:val="es-CL"/>
        </w:rPr>
        <w:t>-1</w:t>
      </w:r>
      <w:r w:rsidR="00DE17B9" w:rsidRPr="003C6E6A">
        <w:rPr>
          <w:rFonts w:asciiTheme="majorHAnsi" w:hAnsiTheme="majorHAnsi" w:cstheme="majorHAnsi"/>
          <w:lang w:val="es-CL"/>
        </w:rPr>
        <w:t xml:space="preserve"> </w:t>
      </w:r>
      <w:r w:rsidRPr="003C6E6A">
        <w:rPr>
          <w:rFonts w:asciiTheme="majorHAnsi" w:hAnsiTheme="majorHAnsi" w:cstheme="majorHAnsi"/>
          <w:lang w:val="es-CL"/>
        </w:rPr>
        <w:t>de NH</w:t>
      </w:r>
      <w:r w:rsidRPr="003C6E6A">
        <w:rPr>
          <w:rFonts w:asciiTheme="majorHAnsi" w:hAnsiTheme="majorHAnsi" w:cstheme="majorHAnsi"/>
          <w:vertAlign w:val="subscript"/>
          <w:lang w:val="es-CL"/>
        </w:rPr>
        <w:t>4</w:t>
      </w:r>
      <w:r w:rsidRPr="003C6E6A">
        <w:rPr>
          <w:rFonts w:asciiTheme="majorHAnsi" w:hAnsiTheme="majorHAnsi" w:cstheme="majorHAnsi"/>
          <w:lang w:val="es-CL"/>
        </w:rPr>
        <w:t>Cl</w:t>
      </w:r>
    </w:p>
    <w:p w14:paraId="6ADB7C87" w14:textId="69810964" w:rsidR="008313BD" w:rsidRPr="003C6E6A" w:rsidRDefault="008313BD" w:rsidP="001E27F2">
      <w:pPr>
        <w:pStyle w:val="Listavistosa-nfasis11"/>
        <w:numPr>
          <w:ilvl w:val="0"/>
          <w:numId w:val="1"/>
        </w:numPr>
        <w:spacing w:line="360" w:lineRule="auto"/>
        <w:jc w:val="both"/>
        <w:rPr>
          <w:rFonts w:asciiTheme="majorHAnsi" w:hAnsiTheme="majorHAnsi" w:cstheme="majorHAnsi"/>
          <w:lang w:val="es-CL"/>
        </w:rPr>
      </w:pPr>
      <w:r w:rsidRPr="003C6E6A">
        <w:rPr>
          <w:rFonts w:asciiTheme="majorHAnsi" w:hAnsiTheme="majorHAnsi" w:cstheme="majorHAnsi"/>
          <w:lang w:val="es-CL"/>
        </w:rPr>
        <w:t>Tratamiento 1: 500 mL Agua de mar + 1 mM L</w:t>
      </w:r>
      <w:r w:rsidRPr="003C6E6A">
        <w:rPr>
          <w:rFonts w:asciiTheme="majorHAnsi" w:hAnsiTheme="majorHAnsi" w:cstheme="majorHAnsi"/>
          <w:vertAlign w:val="superscript"/>
          <w:lang w:val="es-CL"/>
        </w:rPr>
        <w:t>-1</w:t>
      </w:r>
      <w:r w:rsidR="00DE17B9" w:rsidRPr="003C6E6A">
        <w:rPr>
          <w:rFonts w:asciiTheme="majorHAnsi" w:hAnsiTheme="majorHAnsi" w:cstheme="majorHAnsi"/>
          <w:lang w:val="es-CL"/>
        </w:rPr>
        <w:t xml:space="preserve"> </w:t>
      </w:r>
      <w:r w:rsidRPr="003C6E6A">
        <w:rPr>
          <w:rFonts w:asciiTheme="majorHAnsi" w:hAnsiTheme="majorHAnsi" w:cstheme="majorHAnsi"/>
          <w:lang w:val="es-CL"/>
        </w:rPr>
        <w:t>de NH</w:t>
      </w:r>
      <w:r w:rsidRPr="003C6E6A">
        <w:rPr>
          <w:rFonts w:asciiTheme="majorHAnsi" w:hAnsiTheme="majorHAnsi" w:cstheme="majorHAnsi"/>
          <w:vertAlign w:val="subscript"/>
          <w:lang w:val="es-CL"/>
        </w:rPr>
        <w:t>4</w:t>
      </w:r>
      <w:r w:rsidRPr="003C6E6A">
        <w:rPr>
          <w:rFonts w:asciiTheme="majorHAnsi" w:hAnsiTheme="majorHAnsi" w:cstheme="majorHAnsi"/>
          <w:lang w:val="es-CL"/>
        </w:rPr>
        <w:t>Cl</w:t>
      </w:r>
    </w:p>
    <w:p w14:paraId="014529F4" w14:textId="6B473FFC" w:rsidR="008313BD" w:rsidRPr="003C6E6A" w:rsidRDefault="008313BD" w:rsidP="001E27F2">
      <w:pPr>
        <w:pStyle w:val="Listavistosa-nfasis11"/>
        <w:numPr>
          <w:ilvl w:val="0"/>
          <w:numId w:val="1"/>
        </w:numPr>
        <w:spacing w:line="360" w:lineRule="auto"/>
        <w:jc w:val="both"/>
        <w:rPr>
          <w:rFonts w:asciiTheme="majorHAnsi" w:hAnsiTheme="majorHAnsi" w:cstheme="majorHAnsi"/>
          <w:lang w:val="es-CL"/>
        </w:rPr>
      </w:pPr>
      <w:r w:rsidRPr="003C6E6A">
        <w:rPr>
          <w:rFonts w:asciiTheme="majorHAnsi" w:hAnsiTheme="majorHAnsi" w:cstheme="majorHAnsi"/>
          <w:lang w:val="es-CL"/>
        </w:rPr>
        <w:t>Tratamiento 2: 500 mL Agua de mar + 2 mM L</w:t>
      </w:r>
      <w:r w:rsidRPr="003C6E6A">
        <w:rPr>
          <w:rFonts w:asciiTheme="majorHAnsi" w:hAnsiTheme="majorHAnsi" w:cstheme="majorHAnsi"/>
          <w:vertAlign w:val="superscript"/>
          <w:lang w:val="es-CL"/>
        </w:rPr>
        <w:t>-1</w:t>
      </w:r>
      <w:r w:rsidR="00DE17B9" w:rsidRPr="003C6E6A">
        <w:rPr>
          <w:rFonts w:asciiTheme="majorHAnsi" w:hAnsiTheme="majorHAnsi" w:cstheme="majorHAnsi"/>
          <w:lang w:val="es-CL"/>
        </w:rPr>
        <w:t xml:space="preserve"> </w:t>
      </w:r>
      <w:r w:rsidRPr="003C6E6A">
        <w:rPr>
          <w:rFonts w:asciiTheme="majorHAnsi" w:hAnsiTheme="majorHAnsi" w:cstheme="majorHAnsi"/>
          <w:lang w:val="es-CL"/>
        </w:rPr>
        <w:t>de NH</w:t>
      </w:r>
      <w:r w:rsidRPr="003C6E6A">
        <w:rPr>
          <w:rFonts w:asciiTheme="majorHAnsi" w:hAnsiTheme="majorHAnsi" w:cstheme="majorHAnsi"/>
          <w:vertAlign w:val="subscript"/>
          <w:lang w:val="es-CL"/>
        </w:rPr>
        <w:t>4</w:t>
      </w:r>
      <w:r w:rsidRPr="003C6E6A">
        <w:rPr>
          <w:rFonts w:asciiTheme="majorHAnsi" w:hAnsiTheme="majorHAnsi" w:cstheme="majorHAnsi"/>
          <w:lang w:val="es-CL"/>
        </w:rPr>
        <w:t>Cl</w:t>
      </w:r>
    </w:p>
    <w:p w14:paraId="55672020" w14:textId="56683A51" w:rsidR="008313BD" w:rsidRPr="003C6E6A" w:rsidRDefault="008313BD" w:rsidP="001E27F2">
      <w:pPr>
        <w:pStyle w:val="Listavistosa-nfasis11"/>
        <w:numPr>
          <w:ilvl w:val="0"/>
          <w:numId w:val="1"/>
        </w:numPr>
        <w:spacing w:line="360" w:lineRule="auto"/>
        <w:jc w:val="both"/>
        <w:rPr>
          <w:rFonts w:asciiTheme="majorHAnsi" w:hAnsiTheme="majorHAnsi" w:cstheme="majorHAnsi"/>
          <w:lang w:val="es-CL"/>
        </w:rPr>
      </w:pPr>
      <w:r w:rsidRPr="003C6E6A">
        <w:rPr>
          <w:rFonts w:asciiTheme="majorHAnsi" w:hAnsiTheme="majorHAnsi" w:cstheme="majorHAnsi"/>
          <w:lang w:val="es-CL"/>
        </w:rPr>
        <w:t>Tratamiento 3: 500 mL Agua de mar + 3</w:t>
      </w:r>
      <w:r w:rsidR="00DE17B9" w:rsidRPr="003C6E6A">
        <w:rPr>
          <w:rFonts w:asciiTheme="majorHAnsi" w:hAnsiTheme="majorHAnsi" w:cstheme="majorHAnsi"/>
          <w:lang w:val="es-CL"/>
        </w:rPr>
        <w:t xml:space="preserve"> </w:t>
      </w:r>
      <w:r w:rsidRPr="003C6E6A">
        <w:rPr>
          <w:rFonts w:asciiTheme="majorHAnsi" w:hAnsiTheme="majorHAnsi" w:cstheme="majorHAnsi"/>
          <w:lang w:val="es-CL"/>
        </w:rPr>
        <w:t>mM L</w:t>
      </w:r>
      <w:r w:rsidRPr="003C6E6A">
        <w:rPr>
          <w:rFonts w:asciiTheme="majorHAnsi" w:hAnsiTheme="majorHAnsi" w:cstheme="majorHAnsi"/>
          <w:vertAlign w:val="superscript"/>
          <w:lang w:val="es-CL"/>
        </w:rPr>
        <w:t>-1</w:t>
      </w:r>
      <w:r w:rsidRPr="003C6E6A">
        <w:rPr>
          <w:rFonts w:asciiTheme="majorHAnsi" w:hAnsiTheme="majorHAnsi" w:cstheme="majorHAnsi"/>
          <w:lang w:val="es-CL"/>
        </w:rPr>
        <w:t xml:space="preserve"> de NH</w:t>
      </w:r>
      <w:r w:rsidRPr="003C6E6A">
        <w:rPr>
          <w:rFonts w:asciiTheme="majorHAnsi" w:hAnsiTheme="majorHAnsi" w:cstheme="majorHAnsi"/>
          <w:vertAlign w:val="subscript"/>
          <w:lang w:val="es-CL"/>
        </w:rPr>
        <w:t>4</w:t>
      </w:r>
      <w:r w:rsidRPr="003C6E6A">
        <w:rPr>
          <w:rFonts w:asciiTheme="majorHAnsi" w:hAnsiTheme="majorHAnsi" w:cstheme="majorHAnsi"/>
          <w:lang w:val="es-CL"/>
        </w:rPr>
        <w:t>Cl</w:t>
      </w:r>
    </w:p>
    <w:p w14:paraId="70484517" w14:textId="38F05A6B" w:rsidR="008313BD" w:rsidRPr="003C6E6A" w:rsidRDefault="008313BD" w:rsidP="001E27F2">
      <w:pPr>
        <w:pStyle w:val="Listavistosa-nfasis11"/>
        <w:numPr>
          <w:ilvl w:val="0"/>
          <w:numId w:val="1"/>
        </w:numPr>
        <w:spacing w:line="360" w:lineRule="auto"/>
        <w:jc w:val="both"/>
        <w:rPr>
          <w:rFonts w:asciiTheme="majorHAnsi" w:hAnsiTheme="majorHAnsi" w:cstheme="majorHAnsi"/>
          <w:lang w:val="es-CL"/>
        </w:rPr>
      </w:pPr>
      <w:r w:rsidRPr="003C6E6A">
        <w:rPr>
          <w:rFonts w:asciiTheme="majorHAnsi" w:hAnsiTheme="majorHAnsi" w:cstheme="majorHAnsi"/>
          <w:lang w:val="es-CL"/>
        </w:rPr>
        <w:t>Tratamiento 4: 500 mL Agua de mar + 4 mM L</w:t>
      </w:r>
      <w:r w:rsidRPr="003C6E6A">
        <w:rPr>
          <w:rFonts w:asciiTheme="majorHAnsi" w:hAnsiTheme="majorHAnsi" w:cstheme="majorHAnsi"/>
          <w:vertAlign w:val="superscript"/>
          <w:lang w:val="es-CL"/>
        </w:rPr>
        <w:t>-1</w:t>
      </w:r>
      <w:r w:rsidR="00DE17B9" w:rsidRPr="003C6E6A">
        <w:rPr>
          <w:rFonts w:asciiTheme="majorHAnsi" w:hAnsiTheme="majorHAnsi" w:cstheme="majorHAnsi"/>
          <w:lang w:val="es-CL"/>
        </w:rPr>
        <w:t xml:space="preserve"> </w:t>
      </w:r>
      <w:r w:rsidRPr="003C6E6A">
        <w:rPr>
          <w:rFonts w:asciiTheme="majorHAnsi" w:hAnsiTheme="majorHAnsi" w:cstheme="majorHAnsi"/>
          <w:lang w:val="es-CL"/>
        </w:rPr>
        <w:t>de NH</w:t>
      </w:r>
      <w:r w:rsidRPr="003C6E6A">
        <w:rPr>
          <w:rFonts w:asciiTheme="majorHAnsi" w:hAnsiTheme="majorHAnsi" w:cstheme="majorHAnsi"/>
          <w:vertAlign w:val="subscript"/>
          <w:lang w:val="es-CL"/>
        </w:rPr>
        <w:t>4</w:t>
      </w:r>
      <w:r w:rsidRPr="003C6E6A">
        <w:rPr>
          <w:rFonts w:asciiTheme="majorHAnsi" w:hAnsiTheme="majorHAnsi" w:cstheme="majorHAnsi"/>
          <w:lang w:val="es-CL"/>
        </w:rPr>
        <w:t>Cl</w:t>
      </w:r>
    </w:p>
    <w:p w14:paraId="1F8F6404" w14:textId="77777777" w:rsidR="00A36D18" w:rsidRPr="003C6E6A" w:rsidRDefault="00A36D18" w:rsidP="00A36D18">
      <w:pPr>
        <w:spacing w:after="0"/>
        <w:jc w:val="both"/>
        <w:rPr>
          <w:rFonts w:asciiTheme="majorHAnsi" w:hAnsiTheme="majorHAnsi" w:cstheme="majorHAnsi"/>
          <w:sz w:val="22"/>
          <w:szCs w:val="22"/>
        </w:rPr>
      </w:pPr>
    </w:p>
    <w:p w14:paraId="5AFCAD37" w14:textId="77777777" w:rsidR="006D727C" w:rsidRPr="003C6E6A" w:rsidRDefault="00795D72" w:rsidP="00A36D18">
      <w:pPr>
        <w:spacing w:after="0"/>
        <w:jc w:val="both"/>
        <w:rPr>
          <w:rFonts w:asciiTheme="majorHAnsi" w:hAnsiTheme="majorHAnsi" w:cstheme="majorHAnsi"/>
          <w:sz w:val="22"/>
          <w:szCs w:val="22"/>
        </w:rPr>
      </w:pPr>
      <w:r w:rsidRPr="003C6E6A">
        <w:rPr>
          <w:rFonts w:asciiTheme="majorHAnsi" w:hAnsiTheme="majorHAnsi" w:cstheme="majorHAnsi"/>
          <w:sz w:val="22"/>
          <w:szCs w:val="22"/>
        </w:rPr>
        <w:t>La remoción de amonio se muestreó</w:t>
      </w:r>
      <w:r w:rsidR="00C45283" w:rsidRPr="003C6E6A">
        <w:rPr>
          <w:rFonts w:asciiTheme="majorHAnsi" w:hAnsiTheme="majorHAnsi" w:cstheme="majorHAnsi"/>
          <w:sz w:val="22"/>
          <w:szCs w:val="22"/>
        </w:rPr>
        <w:t xml:space="preserve"> cada 60 min durante un período de 5 h. En cada punto de tiempo, se tomaron dos muestras de 1.5 mL de los tratamientos y control y se almacenaron en tubos Eppendorf para su posterior análisis</w:t>
      </w:r>
      <w:r w:rsidRPr="003C6E6A">
        <w:rPr>
          <w:rFonts w:asciiTheme="majorHAnsi" w:hAnsiTheme="majorHAnsi" w:cstheme="majorHAnsi"/>
          <w:sz w:val="22"/>
          <w:szCs w:val="22"/>
        </w:rPr>
        <w:t xml:space="preserve"> de contenidos de amonio</w:t>
      </w:r>
      <w:r w:rsidR="00C45283" w:rsidRPr="003C6E6A">
        <w:rPr>
          <w:rFonts w:asciiTheme="majorHAnsi" w:hAnsiTheme="majorHAnsi" w:cstheme="majorHAnsi"/>
          <w:sz w:val="22"/>
          <w:szCs w:val="22"/>
        </w:rPr>
        <w:t>.</w:t>
      </w:r>
      <w:r w:rsidR="006D727C" w:rsidRPr="003C6E6A">
        <w:rPr>
          <w:rFonts w:asciiTheme="majorHAnsi" w:hAnsiTheme="majorHAnsi" w:cstheme="majorHAnsi"/>
          <w:sz w:val="22"/>
          <w:szCs w:val="22"/>
        </w:rPr>
        <w:t xml:space="preserve"> </w:t>
      </w:r>
    </w:p>
    <w:p w14:paraId="2A8E06ED" w14:textId="77777777" w:rsidR="006D727C" w:rsidRPr="003C6E6A" w:rsidRDefault="006D727C" w:rsidP="002B1883">
      <w:pPr>
        <w:jc w:val="both"/>
        <w:rPr>
          <w:rFonts w:asciiTheme="majorHAnsi" w:hAnsiTheme="majorHAnsi" w:cstheme="majorHAnsi"/>
          <w:sz w:val="22"/>
          <w:szCs w:val="22"/>
        </w:rPr>
      </w:pPr>
    </w:p>
    <w:p w14:paraId="25AC73D0" w14:textId="77777777" w:rsidR="006D727C" w:rsidRPr="003C6E6A" w:rsidRDefault="006D727C" w:rsidP="008216E4">
      <w:pPr>
        <w:pStyle w:val="Ttulo4"/>
        <w:spacing w:before="0" w:after="0"/>
        <w:ind w:left="708"/>
        <w:rPr>
          <w:b/>
        </w:rPr>
      </w:pPr>
      <w:r w:rsidRPr="003C6E6A">
        <w:rPr>
          <w:b/>
        </w:rPr>
        <w:t>Determinación de la concentración de nitrógeno amoniacal total (NAT)</w:t>
      </w:r>
    </w:p>
    <w:p w14:paraId="63E3B180" w14:textId="77777777" w:rsidR="006D727C" w:rsidRPr="003C6E6A" w:rsidRDefault="006D727C" w:rsidP="00D837FB">
      <w:pPr>
        <w:spacing w:after="0"/>
        <w:jc w:val="both"/>
        <w:rPr>
          <w:rFonts w:asciiTheme="minorHAnsi" w:hAnsiTheme="minorHAnsi" w:cstheme="minorHAnsi"/>
          <w:sz w:val="22"/>
          <w:szCs w:val="22"/>
        </w:rPr>
      </w:pPr>
      <w:r w:rsidRPr="003C6E6A">
        <w:rPr>
          <w:rFonts w:asciiTheme="minorHAnsi" w:hAnsiTheme="minorHAnsi" w:cstheme="minorHAnsi"/>
          <w:sz w:val="22"/>
          <w:szCs w:val="22"/>
        </w:rPr>
        <w:t>Para determinar la concentración del nitrógeno amoniacal total, se aplicó el método de Nessler (8038), y se utilizó un espectrofotómetro (</w:t>
      </w:r>
      <w:r w:rsidRPr="003C6E6A">
        <w:rPr>
          <w:rFonts w:asciiTheme="majorHAnsi" w:hAnsiTheme="majorHAnsi" w:cstheme="majorHAnsi"/>
          <w:sz w:val="22"/>
          <w:szCs w:val="22"/>
        </w:rPr>
        <w:t>HACH DR2800 a 452 + 2nm)</w:t>
      </w:r>
      <w:r w:rsidRPr="003C6E6A">
        <w:rPr>
          <w:rFonts w:asciiTheme="minorHAnsi" w:hAnsiTheme="minorHAnsi" w:cstheme="minorHAnsi"/>
          <w:sz w:val="22"/>
          <w:szCs w:val="22"/>
        </w:rPr>
        <w:t>. Este método forma un color amarillo proporcional a la concentración de amoniaco presente en la muestra. El análisis implica los siguientes pasos:</w:t>
      </w:r>
    </w:p>
    <w:p w14:paraId="311D6B85" w14:textId="77777777" w:rsidR="006D727C" w:rsidRPr="003C6E6A" w:rsidRDefault="006D727C" w:rsidP="006D727C">
      <w:pPr>
        <w:jc w:val="both"/>
        <w:rPr>
          <w:rFonts w:asciiTheme="minorHAnsi" w:hAnsiTheme="minorHAnsi" w:cstheme="minorHAnsi"/>
          <w:sz w:val="22"/>
          <w:szCs w:val="22"/>
        </w:rPr>
      </w:pPr>
    </w:p>
    <w:p w14:paraId="50B295FF" w14:textId="77777777" w:rsidR="006D727C" w:rsidRPr="003C6E6A" w:rsidRDefault="006D727C" w:rsidP="00A528A9">
      <w:pPr>
        <w:spacing w:after="0"/>
        <w:rPr>
          <w:rFonts w:asciiTheme="minorHAnsi" w:hAnsiTheme="minorHAnsi" w:cstheme="minorHAnsi"/>
          <w:sz w:val="22"/>
          <w:szCs w:val="22"/>
        </w:rPr>
      </w:pPr>
      <w:r w:rsidRPr="003C6E6A">
        <w:rPr>
          <w:rFonts w:asciiTheme="minorHAnsi" w:hAnsiTheme="minorHAnsi" w:cstheme="minorHAnsi"/>
          <w:sz w:val="22"/>
          <w:szCs w:val="22"/>
        </w:rPr>
        <w:t xml:space="preserve">1. Iniciar programa Ammonia Ness 380. </w:t>
      </w:r>
    </w:p>
    <w:p w14:paraId="6E3138D1" w14:textId="77777777" w:rsidR="006D727C" w:rsidRPr="003C6E6A" w:rsidRDefault="006D727C" w:rsidP="00A528A9">
      <w:pPr>
        <w:spacing w:after="0"/>
        <w:rPr>
          <w:rFonts w:asciiTheme="minorHAnsi" w:hAnsiTheme="minorHAnsi" w:cstheme="minorHAnsi"/>
          <w:sz w:val="22"/>
          <w:szCs w:val="22"/>
        </w:rPr>
      </w:pPr>
      <w:r w:rsidRPr="003C6E6A">
        <w:rPr>
          <w:rFonts w:asciiTheme="minorHAnsi" w:hAnsiTheme="minorHAnsi" w:cstheme="minorHAnsi"/>
          <w:sz w:val="22"/>
          <w:szCs w:val="22"/>
        </w:rPr>
        <w:t xml:space="preserve">2. Llenar dos probetas graduadas de 25 ml, una con la muestra y otra con agua desionizada (blanco), agregando a cada una 3 gotas de mineral estabilizador, 3 gotas de alcohol de polivinilo y 1 ml de Reactivo de Nessler. </w:t>
      </w:r>
    </w:p>
    <w:p w14:paraId="715D9A51" w14:textId="77777777" w:rsidR="006D727C" w:rsidRPr="003C6E6A" w:rsidRDefault="006D727C" w:rsidP="00A528A9">
      <w:pPr>
        <w:rPr>
          <w:rFonts w:asciiTheme="minorHAnsi" w:hAnsiTheme="minorHAnsi" w:cstheme="minorHAnsi"/>
          <w:sz w:val="22"/>
          <w:szCs w:val="22"/>
        </w:rPr>
      </w:pPr>
      <w:r w:rsidRPr="003C6E6A">
        <w:rPr>
          <w:rFonts w:asciiTheme="minorHAnsi" w:hAnsiTheme="minorHAnsi" w:cstheme="minorHAnsi"/>
          <w:sz w:val="22"/>
          <w:szCs w:val="22"/>
        </w:rPr>
        <w:t xml:space="preserve">3. Invertir varias veces para mezclar, dejando un tiempo de reacción de 1 minuto. </w:t>
      </w:r>
    </w:p>
    <w:p w14:paraId="2EF600F3" w14:textId="77777777" w:rsidR="006D727C" w:rsidRPr="003C6E6A" w:rsidRDefault="006D727C" w:rsidP="00A528A9">
      <w:pPr>
        <w:rPr>
          <w:rFonts w:asciiTheme="minorHAnsi" w:hAnsiTheme="minorHAnsi" w:cstheme="minorHAnsi"/>
          <w:sz w:val="22"/>
          <w:szCs w:val="22"/>
        </w:rPr>
      </w:pPr>
      <w:r w:rsidRPr="003C6E6A">
        <w:rPr>
          <w:rFonts w:asciiTheme="minorHAnsi" w:hAnsiTheme="minorHAnsi" w:cstheme="minorHAnsi"/>
          <w:sz w:val="22"/>
          <w:szCs w:val="22"/>
        </w:rPr>
        <w:t xml:space="preserve">4. Vertir 10 ml de solución de cada probeta en una celda por separado. </w:t>
      </w:r>
    </w:p>
    <w:p w14:paraId="2E8F36EE" w14:textId="77777777" w:rsidR="006D727C" w:rsidRPr="003C6E6A" w:rsidRDefault="006D727C" w:rsidP="006D727C">
      <w:pPr>
        <w:jc w:val="both"/>
        <w:rPr>
          <w:rFonts w:asciiTheme="minorHAnsi" w:hAnsiTheme="minorHAnsi" w:cstheme="minorHAnsi"/>
          <w:sz w:val="22"/>
          <w:szCs w:val="22"/>
        </w:rPr>
      </w:pPr>
      <w:r w:rsidRPr="003C6E6A">
        <w:rPr>
          <w:rFonts w:asciiTheme="minorHAnsi" w:hAnsiTheme="minorHAnsi" w:cstheme="minorHAnsi"/>
          <w:sz w:val="22"/>
          <w:szCs w:val="22"/>
        </w:rPr>
        <w:lastRenderedPageBreak/>
        <w:t>5. Insertar por separado ambas celdas en el soporte Hatch, donde las lecturas se expresaron en mg/L de NH</w:t>
      </w:r>
      <w:r w:rsidRPr="003C6E6A">
        <w:rPr>
          <w:rFonts w:asciiTheme="minorHAnsi" w:hAnsiTheme="minorHAnsi" w:cstheme="minorHAnsi"/>
          <w:sz w:val="22"/>
          <w:szCs w:val="22"/>
          <w:vertAlign w:val="subscript"/>
        </w:rPr>
        <w:t>3</w:t>
      </w:r>
      <w:r w:rsidRPr="003C6E6A">
        <w:rPr>
          <w:rFonts w:asciiTheme="minorHAnsi" w:hAnsiTheme="minorHAnsi" w:cstheme="minorHAnsi"/>
          <w:sz w:val="22"/>
          <w:szCs w:val="22"/>
        </w:rPr>
        <w:t>-N</w:t>
      </w:r>
    </w:p>
    <w:p w14:paraId="473B1B55" w14:textId="77777777" w:rsidR="00D837FB" w:rsidRPr="003C6E6A" w:rsidRDefault="00D837FB" w:rsidP="006D727C">
      <w:pPr>
        <w:jc w:val="both"/>
        <w:rPr>
          <w:rFonts w:asciiTheme="minorHAnsi" w:hAnsiTheme="minorHAnsi" w:cstheme="minorHAnsi"/>
          <w:sz w:val="22"/>
          <w:szCs w:val="22"/>
        </w:rPr>
      </w:pPr>
    </w:p>
    <w:p w14:paraId="419461AC" w14:textId="77777777" w:rsidR="006D727C" w:rsidRPr="003C6E6A" w:rsidRDefault="006D727C" w:rsidP="006D727C">
      <w:pPr>
        <w:jc w:val="both"/>
        <w:rPr>
          <w:rFonts w:asciiTheme="majorHAnsi" w:hAnsiTheme="majorHAnsi" w:cstheme="majorHAnsi"/>
          <w:sz w:val="22"/>
          <w:szCs w:val="22"/>
        </w:rPr>
      </w:pPr>
      <w:r w:rsidRPr="003C6E6A">
        <w:rPr>
          <w:rFonts w:asciiTheme="majorHAnsi" w:hAnsiTheme="majorHAnsi" w:cstheme="majorHAnsi"/>
          <w:sz w:val="22"/>
          <w:szCs w:val="22"/>
        </w:rPr>
        <w:t>La tasa de absorción de amonio se expresó en µM NH</w:t>
      </w:r>
      <w:r w:rsidRPr="003C6E6A">
        <w:rPr>
          <w:rFonts w:asciiTheme="majorHAnsi" w:hAnsiTheme="majorHAnsi" w:cstheme="majorHAnsi"/>
          <w:sz w:val="22"/>
          <w:szCs w:val="22"/>
          <w:vertAlign w:val="subscript"/>
        </w:rPr>
        <w:t>4</w:t>
      </w:r>
      <w:r w:rsidRPr="003C6E6A">
        <w:rPr>
          <w:rFonts w:asciiTheme="majorHAnsi" w:hAnsiTheme="majorHAnsi" w:cstheme="majorHAnsi"/>
          <w:sz w:val="22"/>
          <w:szCs w:val="22"/>
        </w:rPr>
        <w:t>Cl g</w:t>
      </w:r>
      <w:r w:rsidRPr="003C6E6A">
        <w:rPr>
          <w:rFonts w:asciiTheme="majorHAnsi" w:hAnsiTheme="majorHAnsi" w:cstheme="majorHAnsi"/>
          <w:sz w:val="22"/>
          <w:szCs w:val="22"/>
          <w:vertAlign w:val="superscript"/>
        </w:rPr>
        <w:t>-1</w:t>
      </w:r>
      <w:r w:rsidRPr="003C6E6A">
        <w:rPr>
          <w:rFonts w:asciiTheme="majorHAnsi" w:hAnsiTheme="majorHAnsi" w:cstheme="majorHAnsi"/>
          <w:sz w:val="22"/>
          <w:szCs w:val="22"/>
        </w:rPr>
        <w:t xml:space="preserve"> DW h</w:t>
      </w:r>
      <w:r w:rsidRPr="003C6E6A">
        <w:rPr>
          <w:rFonts w:asciiTheme="majorHAnsi" w:hAnsiTheme="majorHAnsi" w:cstheme="majorHAnsi"/>
          <w:sz w:val="22"/>
          <w:szCs w:val="22"/>
          <w:vertAlign w:val="superscript"/>
        </w:rPr>
        <w:t>-1</w:t>
      </w:r>
      <w:r w:rsidRPr="003C6E6A">
        <w:rPr>
          <w:rFonts w:asciiTheme="majorHAnsi" w:hAnsiTheme="majorHAnsi" w:cstheme="majorHAnsi"/>
          <w:sz w:val="22"/>
          <w:szCs w:val="22"/>
        </w:rPr>
        <w:t xml:space="preserve">. Después de la absorción, también se registraron los pesos frescos de las raíces. </w:t>
      </w:r>
    </w:p>
    <w:p w14:paraId="7473DC7F" w14:textId="77777777" w:rsidR="006D727C" w:rsidRPr="003C6E6A" w:rsidRDefault="005A08E7" w:rsidP="006D727C">
      <w:pPr>
        <w:jc w:val="both"/>
        <w:rPr>
          <w:rFonts w:asciiTheme="majorHAnsi" w:hAnsiTheme="majorHAnsi" w:cstheme="majorHAnsi"/>
          <w:lang w:val="en-US"/>
        </w:rPr>
      </w:pPr>
      <w:r w:rsidRPr="003C6E6A">
        <w:rPr>
          <w:rFonts w:asciiTheme="majorHAnsi" w:hAnsiTheme="majorHAnsi" w:cstheme="majorHAnsi"/>
          <w:noProof/>
          <w:lang w:val="es-ES"/>
        </w:rPr>
        <w:drawing>
          <wp:inline distT="0" distB="0" distL="0" distR="0" wp14:anchorId="43ED70B9" wp14:editId="070A4F43">
            <wp:extent cx="5612130" cy="339915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3399155"/>
                    </a:xfrm>
                    <a:prstGeom prst="rect">
                      <a:avLst/>
                    </a:prstGeom>
                  </pic:spPr>
                </pic:pic>
              </a:graphicData>
            </a:graphic>
          </wp:inline>
        </w:drawing>
      </w:r>
    </w:p>
    <w:p w14:paraId="1BDEEC40" w14:textId="14E9094D" w:rsidR="006D727C" w:rsidRPr="003C6E6A" w:rsidRDefault="002660D7" w:rsidP="003C2745">
      <w:pPr>
        <w:spacing w:after="0" w:line="240" w:lineRule="auto"/>
        <w:jc w:val="both"/>
        <w:rPr>
          <w:rFonts w:asciiTheme="minorHAnsi" w:hAnsiTheme="minorHAnsi" w:cstheme="minorHAnsi"/>
          <w:b/>
          <w:sz w:val="20"/>
        </w:rPr>
      </w:pPr>
      <w:r w:rsidRPr="003C6E6A">
        <w:rPr>
          <w:rFonts w:asciiTheme="minorHAnsi" w:hAnsiTheme="minorHAnsi" w:cstheme="minorHAnsi"/>
          <w:b/>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b/>
          <w:color w:val="FFFFFF" w:themeColor="background1"/>
          <w:sz w:val="2"/>
          <w:szCs w:val="2"/>
        </w:rPr>
        <w:fldChar w:fldCharType="separate"/>
      </w:r>
      <w:bookmarkStart w:id="51" w:name="_Toc79694895"/>
      <w:r w:rsidR="00782830" w:rsidRPr="003C6E6A">
        <w:rPr>
          <w:rFonts w:asciiTheme="minorHAnsi" w:hAnsiTheme="minorHAnsi" w:cstheme="minorHAnsi"/>
          <w:noProof/>
          <w:color w:val="FFFFFF" w:themeColor="background1"/>
          <w:sz w:val="2"/>
          <w:szCs w:val="2"/>
        </w:rPr>
        <w:t>8</w:t>
      </w:r>
      <w:r w:rsidRPr="003C6E6A">
        <w:rPr>
          <w:rFonts w:asciiTheme="minorHAnsi" w:hAnsiTheme="minorHAnsi" w:cstheme="minorHAnsi"/>
          <w:b/>
          <w:noProof/>
          <w:color w:val="FFFFFF" w:themeColor="background1"/>
          <w:sz w:val="2"/>
          <w:szCs w:val="2"/>
        </w:rPr>
        <w:fldChar w:fldCharType="end"/>
      </w:r>
      <w:r w:rsidR="005E1A46" w:rsidRPr="003C6E6A">
        <w:rPr>
          <w:rFonts w:asciiTheme="minorHAnsi" w:hAnsiTheme="minorHAnsi" w:cstheme="minorHAnsi"/>
          <w:sz w:val="20"/>
        </w:rPr>
        <w:t>Figu</w:t>
      </w:r>
      <w:r w:rsidR="0059473D" w:rsidRPr="003C6E6A">
        <w:rPr>
          <w:rFonts w:asciiTheme="minorHAnsi" w:hAnsiTheme="minorHAnsi" w:cstheme="minorHAnsi"/>
          <w:sz w:val="20"/>
        </w:rPr>
        <w:t xml:space="preserve">ra </w:t>
      </w:r>
      <w:r w:rsidR="005F7432" w:rsidRPr="003C6E6A">
        <w:rPr>
          <w:rFonts w:asciiTheme="minorHAnsi" w:hAnsiTheme="minorHAnsi" w:cstheme="minorHAnsi"/>
          <w:sz w:val="20"/>
        </w:rPr>
        <w:t>4</w:t>
      </w:r>
      <w:r w:rsidR="0059473D" w:rsidRPr="003C6E6A">
        <w:rPr>
          <w:rFonts w:asciiTheme="minorHAnsi" w:hAnsiTheme="minorHAnsi" w:cstheme="minorHAnsi"/>
          <w:sz w:val="20"/>
        </w:rPr>
        <w:t>.3 Diagrama de flujo. C</w:t>
      </w:r>
      <w:r w:rsidR="006D727C" w:rsidRPr="003C6E6A">
        <w:rPr>
          <w:rFonts w:asciiTheme="minorHAnsi" w:hAnsiTheme="minorHAnsi" w:cstheme="minorHAnsi"/>
          <w:sz w:val="20"/>
        </w:rPr>
        <w:t>onfiguración experimental utilizada para recolectar la muestra de solución para mediciones cuantitativas de cambios en la cinética del amonio</w:t>
      </w:r>
      <w:bookmarkEnd w:id="51"/>
    </w:p>
    <w:p w14:paraId="521A0D52" w14:textId="77777777" w:rsidR="00060689" w:rsidRPr="003C6E6A" w:rsidRDefault="00060689" w:rsidP="003C2745">
      <w:pPr>
        <w:pStyle w:val="Ttulo4"/>
        <w:spacing w:after="0"/>
        <w:rPr>
          <w:u w:val="single"/>
        </w:rPr>
      </w:pPr>
    </w:p>
    <w:p w14:paraId="4C7DD3DC" w14:textId="77777777" w:rsidR="00795D72" w:rsidRPr="003C6E6A" w:rsidRDefault="004D7D9F" w:rsidP="008216E4">
      <w:pPr>
        <w:pStyle w:val="Ttulo4"/>
        <w:spacing w:before="0" w:after="0"/>
        <w:ind w:left="708"/>
        <w:rPr>
          <w:b/>
        </w:rPr>
      </w:pPr>
      <w:r w:rsidRPr="003C6E6A">
        <w:rPr>
          <w:b/>
        </w:rPr>
        <w:t>B</w:t>
      </w:r>
      <w:r w:rsidR="00795D72" w:rsidRPr="003C6E6A">
        <w:rPr>
          <w:b/>
        </w:rPr>
        <w:t>iocinética de eliminación de amonio- Michaelis-Menten</w:t>
      </w:r>
    </w:p>
    <w:p w14:paraId="12358D4B" w14:textId="6FA399EB" w:rsidR="00A50B19" w:rsidRPr="003C6E6A" w:rsidRDefault="00A50B19" w:rsidP="00DE2151">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La relación de Michaelis-Menten describe el transporte de iones mediado por portadores en términos de dos parámetros cinéticos </w:t>
      </w:r>
      <w:r w:rsidRPr="003C6E6A">
        <w:rPr>
          <w:rFonts w:asciiTheme="minorHAnsi" w:hAnsiTheme="minorHAnsi" w:cstheme="minorHAnsi"/>
          <w:i/>
          <w:sz w:val="22"/>
          <w:szCs w:val="22"/>
        </w:rPr>
        <w:t>Vmax</w:t>
      </w:r>
      <w:r w:rsidRPr="003C6E6A">
        <w:rPr>
          <w:rFonts w:asciiTheme="minorHAnsi" w:hAnsiTheme="minorHAnsi" w:cstheme="minorHAnsi"/>
          <w:sz w:val="22"/>
          <w:szCs w:val="22"/>
        </w:rPr>
        <w:t xml:space="preserve"> (tasa máxima de absorción) y </w:t>
      </w:r>
      <w:r w:rsidRPr="003C6E6A">
        <w:rPr>
          <w:rFonts w:asciiTheme="minorHAnsi" w:hAnsiTheme="minorHAnsi" w:cstheme="minorHAnsi"/>
          <w:i/>
          <w:sz w:val="22"/>
          <w:szCs w:val="22"/>
        </w:rPr>
        <w:t>Km</w:t>
      </w:r>
      <w:r w:rsidRPr="003C6E6A">
        <w:rPr>
          <w:rFonts w:asciiTheme="minorHAnsi" w:hAnsiTheme="minorHAnsi" w:cstheme="minorHAnsi"/>
          <w:sz w:val="22"/>
          <w:szCs w:val="22"/>
        </w:rPr>
        <w:t xml:space="preserve"> (concentración de sustrato donde la absorción procede a la mitad de la tasa máxima). La relación </w:t>
      </w:r>
      <w:r w:rsidRPr="003C6E6A">
        <w:rPr>
          <w:rFonts w:asciiTheme="minorHAnsi" w:hAnsiTheme="minorHAnsi" w:cstheme="minorHAnsi"/>
          <w:i/>
          <w:sz w:val="22"/>
          <w:szCs w:val="22"/>
        </w:rPr>
        <w:t>Vmax/Km</w:t>
      </w:r>
      <w:r w:rsidRPr="003C6E6A">
        <w:rPr>
          <w:rFonts w:asciiTheme="minorHAnsi" w:hAnsiTheme="minorHAnsi" w:cstheme="minorHAnsi"/>
          <w:sz w:val="22"/>
          <w:szCs w:val="22"/>
        </w:rPr>
        <w:t>, definida como la afinidad (A) incorpora ambos parámetros y es la pendie</w:t>
      </w:r>
      <w:r w:rsidR="004A5D23" w:rsidRPr="003C6E6A">
        <w:rPr>
          <w:rFonts w:asciiTheme="minorHAnsi" w:hAnsiTheme="minorHAnsi" w:cstheme="minorHAnsi"/>
          <w:sz w:val="22"/>
          <w:szCs w:val="22"/>
        </w:rPr>
        <w:t xml:space="preserve">nte inicial de la curva de la tasa </w:t>
      </w:r>
      <w:r w:rsidRPr="003C6E6A">
        <w:rPr>
          <w:rFonts w:asciiTheme="minorHAnsi" w:hAnsiTheme="minorHAnsi" w:cstheme="minorHAnsi"/>
          <w:sz w:val="22"/>
          <w:szCs w:val="22"/>
        </w:rPr>
        <w:t>de absorción frente a la concentración de sustrato. La afinidad proporciona un índice que describe las tasas de absorción frente a la concentración de sustrato a ventaja c</w:t>
      </w:r>
      <w:r w:rsidR="00326699" w:rsidRPr="003C6E6A">
        <w:rPr>
          <w:rFonts w:asciiTheme="minorHAnsi" w:hAnsiTheme="minorHAnsi" w:cstheme="minorHAnsi"/>
          <w:sz w:val="22"/>
          <w:szCs w:val="22"/>
        </w:rPr>
        <w:t>ompetitiva y una mayor afinidad</w:t>
      </w:r>
      <w:r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&lt;EndNote&gt;&lt;Cite&gt;&lt;Author&gt;Healey&lt;/Author&gt;&lt;Year&gt;1980&lt;/Year&gt;&lt;IDText&gt;SLOPE OF THE MONOD EQUATION AS AN INDICATOR OF ADVANTAGE IN NUTRIENT COMPETITION&lt;/IDText&gt;&lt;DisplayText&gt;&lt;style face="superscript"&gt;154&lt;/style&gt;&lt;/DisplayText&gt;&lt;record&gt;&lt;urls&gt;&lt;related-urls&gt;&lt;url&gt;&amp;lt;Go to ISI&amp;gt;://WOS:A1980JA56000004&lt;/url&gt;&lt;/related-urls&gt;&lt;/urls&gt;&lt;isbn&gt;0095-3628&lt;/isbn&gt;&lt;titles&gt;&lt;title&gt;SLOPE OF THE MONOD EQUATION AS AN INDICATOR OF ADVANTAGE IN NUTRIENT COMPETITION&lt;/title&gt;&lt;secondary-title&gt;Microbial Ecology&lt;/secondary-title&gt;&lt;/titles&gt;&lt;pages&gt;281-286&lt;/pages&gt;&lt;number&gt;4&lt;/number&gt;&lt;contributors&gt;&lt;authors&gt;&lt;author&gt;Healey, F. P.&lt;/author&gt;&lt;/authors&gt;&lt;/contributors&gt;&lt;added-date format="utc"&gt;1620049710&lt;/added-date&gt;&lt;ref-type name="Journal Article"&gt;17&lt;/ref-type&gt;&lt;dates&gt;&lt;year&gt;1980&lt;/year&gt;&lt;/dates&gt;&lt;rec-number&gt;490&lt;/rec-number&gt;&lt;last-updated-date format="utc"&gt;1620049710&lt;/last-updated-date&gt;&lt;accession-num&gt;WOS:A1980JA56000004&lt;/accession-num&gt;&lt;electronic-resource-num&gt;10.1007/bf02020335&lt;/electronic-resource-num&gt;&lt;volume&gt;5&lt;/volume&gt;&lt;/record&gt;&lt;/Cite&gt;&lt;/EndNote&gt;</w:instrText>
      </w:r>
      <w:r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154</w:t>
      </w:r>
      <w:r w:rsidRPr="003C6E6A">
        <w:rPr>
          <w:rFonts w:asciiTheme="minorHAnsi" w:hAnsiTheme="minorHAnsi" w:cstheme="minorHAnsi"/>
          <w:sz w:val="22"/>
          <w:szCs w:val="22"/>
        </w:rPr>
        <w:fldChar w:fldCharType="end"/>
      </w:r>
      <w:r w:rsidRPr="003C6E6A">
        <w:rPr>
          <w:rFonts w:asciiTheme="minorHAnsi" w:hAnsiTheme="minorHAnsi" w:cstheme="minorHAnsi"/>
          <w:sz w:val="22"/>
          <w:szCs w:val="22"/>
        </w:rPr>
        <w:t>.</w:t>
      </w:r>
    </w:p>
    <w:p w14:paraId="5B98DE00" w14:textId="77777777" w:rsidR="00D837FB" w:rsidRPr="003C6E6A" w:rsidRDefault="00D837FB" w:rsidP="00903F12">
      <w:pPr>
        <w:spacing w:after="0"/>
        <w:jc w:val="both"/>
        <w:rPr>
          <w:rFonts w:asciiTheme="majorHAnsi" w:hAnsiTheme="majorHAnsi" w:cstheme="majorHAnsi"/>
          <w:sz w:val="22"/>
          <w:szCs w:val="22"/>
        </w:rPr>
      </w:pPr>
    </w:p>
    <w:p w14:paraId="128991E6" w14:textId="77777777" w:rsidR="002B1883" w:rsidRPr="003C6E6A" w:rsidRDefault="002B1883" w:rsidP="002B1883">
      <w:pPr>
        <w:jc w:val="both"/>
        <w:rPr>
          <w:rFonts w:asciiTheme="majorHAnsi" w:hAnsiTheme="majorHAnsi" w:cstheme="majorHAnsi"/>
        </w:rPr>
      </w:pPr>
      <w:r w:rsidRPr="003C6E6A">
        <w:rPr>
          <w:rFonts w:asciiTheme="majorHAnsi" w:hAnsiTheme="majorHAnsi" w:cstheme="majorHAnsi"/>
          <w:sz w:val="22"/>
          <w:szCs w:val="22"/>
        </w:rPr>
        <w:t xml:space="preserve">La relación regresiva entre la tasa de absorción y la concentración de amonio en la solución </w:t>
      </w:r>
      <w:r w:rsidRPr="003C6E6A">
        <w:rPr>
          <w:rFonts w:asciiTheme="majorHAnsi" w:hAnsiTheme="majorHAnsi" w:cstheme="majorHAnsi"/>
          <w:sz w:val="22"/>
          <w:szCs w:val="22"/>
        </w:rPr>
        <w:lastRenderedPageBreak/>
        <w:t>externa se ilustró con la ecuación</w:t>
      </w:r>
      <w:r w:rsidR="000E7F28" w:rsidRPr="003C6E6A">
        <w:rPr>
          <w:rFonts w:asciiTheme="majorHAnsi" w:hAnsiTheme="majorHAnsi" w:cstheme="majorHAnsi"/>
          <w:sz w:val="22"/>
          <w:szCs w:val="22"/>
        </w:rPr>
        <w:t xml:space="preserve"> </w:t>
      </w:r>
      <w:r w:rsidR="000E7F28" w:rsidRPr="003C6E6A">
        <w:rPr>
          <w:rFonts w:asciiTheme="majorHAnsi" w:hAnsiTheme="majorHAnsi" w:cstheme="majorHAnsi"/>
          <w:w w:val="105"/>
          <w:sz w:val="22"/>
          <w:szCs w:val="22"/>
        </w:rPr>
        <w:t>de regresión</w:t>
      </w:r>
      <w:r w:rsidRPr="003C6E6A">
        <w:rPr>
          <w:rFonts w:asciiTheme="majorHAnsi" w:hAnsiTheme="majorHAnsi" w:cstheme="majorHAnsi"/>
          <w:sz w:val="22"/>
          <w:szCs w:val="22"/>
        </w:rPr>
        <w:t xml:space="preserve"> de Michaelis-Menten.</w:t>
      </w:r>
      <w:r w:rsidR="00C42A7F" w:rsidRPr="003C6E6A">
        <w:rPr>
          <w:rFonts w:asciiTheme="majorHAnsi" w:hAnsiTheme="majorHAnsi" w:cstheme="majorHAnsi"/>
          <w:sz w:val="22"/>
          <w:szCs w:val="22"/>
        </w:rPr>
        <w:t xml:space="preserve"> </w:t>
      </w:r>
    </w:p>
    <w:p w14:paraId="42AEED9C" w14:textId="77777777" w:rsidR="000E009D" w:rsidRPr="003C6E6A" w:rsidRDefault="000E009D" w:rsidP="00803046">
      <w:pPr>
        <w:jc w:val="center"/>
        <w:rPr>
          <w:rFonts w:asciiTheme="majorHAnsi" w:hAnsiTheme="majorHAnsi" w:cstheme="majorHAnsi"/>
          <w:sz w:val="22"/>
          <w:szCs w:val="22"/>
        </w:rPr>
      </w:pPr>
    </w:p>
    <w:p w14:paraId="4BDE5755" w14:textId="25D3B3D8" w:rsidR="009F60FD" w:rsidRPr="003C6E6A" w:rsidRDefault="00E9645B" w:rsidP="00803046">
      <w:pPr>
        <w:widowControl/>
        <w:spacing w:after="200"/>
        <w:jc w:val="center"/>
        <w:rPr>
          <w:rFonts w:ascii="Calibri" w:eastAsia="Calibri" w:hAnsi="Calibri" w:cs="Calibri"/>
          <w:i/>
          <w:color w:val="000000"/>
          <w:sz w:val="28"/>
          <w:szCs w:val="28"/>
          <w:lang w:eastAsia="en-US"/>
        </w:rPr>
      </w:pPr>
      <m:oMath>
        <m:r>
          <w:rPr>
            <w:rFonts w:ascii="Cambria Math" w:eastAsia="Calibri" w:hAnsi="Cambria Math" w:cstheme="minorHAnsi"/>
            <w:sz w:val="28"/>
            <w:szCs w:val="28"/>
            <w:lang w:val="en-US" w:eastAsia="en-US"/>
          </w:rPr>
          <m:t>I</m:t>
        </m:r>
        <m:r>
          <w:rPr>
            <w:rFonts w:ascii="Cambria Math" w:eastAsia="Calibri" w:hAnsi="Cambria Math" w:cstheme="minorHAnsi"/>
            <w:sz w:val="28"/>
            <w:szCs w:val="28"/>
            <w:lang w:eastAsia="en-US"/>
          </w:rPr>
          <m:t>=</m:t>
        </m:r>
        <m:f>
          <m:fPr>
            <m:ctrlPr>
              <w:rPr>
                <w:rFonts w:ascii="Cambria Math" w:eastAsia="Calibri" w:hAnsi="Cambria Math" w:cstheme="minorHAnsi"/>
                <w:i/>
                <w:sz w:val="28"/>
                <w:szCs w:val="28"/>
                <w:lang w:val="en-US" w:eastAsia="en-US"/>
              </w:rPr>
            </m:ctrlPr>
          </m:fPr>
          <m:num>
            <m:r>
              <w:rPr>
                <w:rFonts w:ascii="Cambria Math" w:eastAsia="Calibri" w:hAnsi="Cambria Math" w:cstheme="minorHAnsi"/>
                <w:sz w:val="28"/>
                <w:szCs w:val="28"/>
                <w:lang w:val="en-US" w:eastAsia="en-US"/>
              </w:rPr>
              <m:t>Imax</m:t>
            </m:r>
            <m:r>
              <w:rPr>
                <w:rFonts w:ascii="Cambria Math" w:eastAsia="Calibri" w:hAnsi="Cambria Math" w:cstheme="minorHAnsi"/>
                <w:sz w:val="28"/>
                <w:szCs w:val="28"/>
                <w:lang w:eastAsia="en-US"/>
              </w:rPr>
              <m:t>[</m:t>
            </m:r>
            <m:r>
              <w:rPr>
                <w:rFonts w:ascii="Cambria Math" w:eastAsia="Calibri" w:hAnsi="Cambria Math" w:cstheme="minorHAnsi"/>
                <w:sz w:val="28"/>
                <w:szCs w:val="28"/>
                <w:lang w:val="en-US" w:eastAsia="en-US"/>
              </w:rPr>
              <m:t>C</m:t>
            </m:r>
            <m:r>
              <w:rPr>
                <w:rFonts w:ascii="Cambria Math" w:eastAsia="Calibri" w:hAnsi="Cambria Math" w:cstheme="minorHAnsi"/>
                <w:sz w:val="28"/>
                <w:szCs w:val="28"/>
                <w:lang w:eastAsia="en-US"/>
              </w:rPr>
              <m:t>]</m:t>
            </m:r>
          </m:num>
          <m:den>
            <m:r>
              <w:rPr>
                <w:rFonts w:ascii="Cambria Math" w:eastAsia="Calibri" w:hAnsi="Cambria Math" w:cstheme="minorHAnsi"/>
                <w:sz w:val="28"/>
                <w:szCs w:val="28"/>
                <w:lang w:val="en-US" w:eastAsia="en-US"/>
              </w:rPr>
              <m:t>Km</m:t>
            </m:r>
            <m:r>
              <w:rPr>
                <w:rFonts w:ascii="Cambria Math" w:eastAsia="Calibri" w:hAnsi="Cambria Math" w:cstheme="minorHAnsi"/>
                <w:sz w:val="28"/>
                <w:szCs w:val="28"/>
                <w:lang w:eastAsia="en-US"/>
              </w:rPr>
              <m:t>+[</m:t>
            </m:r>
            <m:r>
              <w:rPr>
                <w:rFonts w:ascii="Cambria Math" w:eastAsia="Calibri" w:hAnsi="Cambria Math" w:cstheme="minorHAnsi"/>
                <w:sz w:val="28"/>
                <w:szCs w:val="28"/>
                <w:lang w:val="en-US" w:eastAsia="en-US"/>
              </w:rPr>
              <m:t>C</m:t>
            </m:r>
            <m:r>
              <w:rPr>
                <w:rFonts w:ascii="Cambria Math" w:eastAsia="Calibri" w:hAnsi="Cambria Math" w:cstheme="minorHAnsi"/>
                <w:sz w:val="28"/>
                <w:szCs w:val="28"/>
                <w:lang w:eastAsia="en-US"/>
              </w:rPr>
              <m:t>]</m:t>
            </m:r>
          </m:den>
        </m:f>
      </m:oMath>
      <w:r w:rsidR="00226D3B" w:rsidRPr="003C6E6A">
        <w:rPr>
          <w:rFonts w:ascii="Calibri" w:eastAsia="Calibri" w:hAnsi="Calibri" w:cs="Calibri"/>
          <w:i/>
          <w:sz w:val="28"/>
          <w:szCs w:val="28"/>
          <w:lang w:eastAsia="en-US"/>
        </w:rPr>
        <w:t xml:space="preserve">  </w:t>
      </w:r>
      <w:r w:rsidR="00C45A35" w:rsidRPr="003C6E6A">
        <w:rPr>
          <w:rFonts w:ascii="Calibri" w:eastAsia="Calibri" w:hAnsi="Calibri" w:cs="Calibri"/>
          <w:i/>
          <w:sz w:val="28"/>
          <w:szCs w:val="28"/>
          <w:lang w:eastAsia="en-US"/>
        </w:rPr>
        <w:t xml:space="preserve">                       </w:t>
      </w:r>
      <w:r w:rsidR="00803046" w:rsidRPr="003C6E6A">
        <w:rPr>
          <w:rFonts w:ascii="Calibri" w:eastAsia="Calibri" w:hAnsi="Calibri" w:cs="Calibri"/>
          <w:i/>
          <w:sz w:val="28"/>
          <w:szCs w:val="28"/>
          <w:lang w:eastAsia="en-US"/>
        </w:rPr>
        <w:t>Ecuaci</w:t>
      </w:r>
      <w:r w:rsidR="00F53793" w:rsidRPr="003C6E6A">
        <w:rPr>
          <w:rFonts w:ascii="Calibri" w:eastAsia="Calibri" w:hAnsi="Calibri" w:cs="Calibri"/>
          <w:i/>
          <w:sz w:val="28"/>
          <w:szCs w:val="28"/>
          <w:lang w:eastAsia="en-US"/>
        </w:rPr>
        <w:t>ón</w:t>
      </w:r>
      <w:r w:rsidR="00803046" w:rsidRPr="003C6E6A">
        <w:rPr>
          <w:rFonts w:ascii="Calibri" w:eastAsia="Calibri" w:hAnsi="Calibri" w:cs="Calibri"/>
          <w:i/>
          <w:sz w:val="28"/>
          <w:szCs w:val="28"/>
          <w:lang w:eastAsia="en-US"/>
        </w:rPr>
        <w:t xml:space="preserve"> (3)</w:t>
      </w:r>
    </w:p>
    <w:p w14:paraId="60CFEE27" w14:textId="515B3999" w:rsidR="000E7F28" w:rsidRPr="003C6E6A" w:rsidRDefault="00066FEB" w:rsidP="002F6829">
      <w:pPr>
        <w:jc w:val="both"/>
        <w:rPr>
          <w:rFonts w:asciiTheme="majorHAnsi" w:hAnsiTheme="majorHAnsi" w:cstheme="majorHAnsi"/>
          <w:w w:val="105"/>
          <w:sz w:val="22"/>
          <w:szCs w:val="22"/>
        </w:rPr>
      </w:pPr>
      <w:r w:rsidRPr="003C6E6A">
        <w:rPr>
          <w:rFonts w:asciiTheme="majorHAnsi" w:hAnsiTheme="majorHAnsi" w:cstheme="majorHAnsi"/>
          <w:w w:val="105"/>
          <w:sz w:val="22"/>
          <w:szCs w:val="22"/>
        </w:rPr>
        <w:t xml:space="preserve">Utilizando esta </w:t>
      </w:r>
      <w:r w:rsidR="000E7F28" w:rsidRPr="003C6E6A">
        <w:rPr>
          <w:rFonts w:asciiTheme="majorHAnsi" w:hAnsiTheme="majorHAnsi" w:cstheme="majorHAnsi"/>
          <w:w w:val="105"/>
          <w:sz w:val="22"/>
          <w:szCs w:val="22"/>
        </w:rPr>
        <w:t>ecuación de regresión, se estimó la tasa máxima (Imax) y la constante de saturación media (Km) de la absorción de amonio</w:t>
      </w:r>
      <w:r w:rsidR="00A61C3C" w:rsidRPr="003C6E6A">
        <w:rPr>
          <w:rFonts w:asciiTheme="majorHAnsi" w:hAnsiTheme="majorHAnsi" w:cstheme="majorHAnsi"/>
          <w:w w:val="105"/>
          <w:sz w:val="22"/>
          <w:szCs w:val="22"/>
        </w:rPr>
        <w:t xml:space="preserve">, </w:t>
      </w:r>
      <w:r w:rsidR="00BC6D6D" w:rsidRPr="003C6E6A">
        <w:rPr>
          <w:rFonts w:asciiTheme="majorHAnsi" w:hAnsiTheme="majorHAnsi" w:cstheme="majorHAnsi"/>
          <w:w w:val="105"/>
          <w:sz w:val="22"/>
          <w:szCs w:val="22"/>
        </w:rPr>
        <w:t>y se construyó</w:t>
      </w:r>
      <w:r w:rsidR="00A61C3C" w:rsidRPr="003C6E6A">
        <w:rPr>
          <w:rFonts w:asciiTheme="majorHAnsi" w:hAnsiTheme="majorHAnsi" w:cstheme="majorHAnsi"/>
          <w:w w:val="105"/>
          <w:sz w:val="22"/>
          <w:szCs w:val="22"/>
        </w:rPr>
        <w:t xml:space="preserve"> la representación gráfica del modelo.</w:t>
      </w:r>
    </w:p>
    <w:p w14:paraId="505B1977" w14:textId="77777777" w:rsidR="00B017C5" w:rsidRPr="003C6E6A" w:rsidRDefault="00B017C5" w:rsidP="002F6829">
      <w:pPr>
        <w:jc w:val="both"/>
        <w:rPr>
          <w:rFonts w:asciiTheme="minorHAnsi" w:hAnsiTheme="minorHAnsi" w:cstheme="minorHAnsi"/>
          <w:sz w:val="22"/>
          <w:szCs w:val="22"/>
        </w:rPr>
      </w:pPr>
      <w:r w:rsidRPr="003C6E6A">
        <w:rPr>
          <w:rFonts w:asciiTheme="minorHAnsi" w:hAnsiTheme="minorHAnsi" w:cstheme="minorHAnsi"/>
          <w:sz w:val="22"/>
          <w:szCs w:val="22"/>
        </w:rPr>
        <w:t>Dónde:</w:t>
      </w:r>
    </w:p>
    <w:p w14:paraId="51ECCD82" w14:textId="77777777" w:rsidR="00B017C5" w:rsidRPr="003C6E6A" w:rsidRDefault="009F60FD" w:rsidP="008D44E1">
      <w:pPr>
        <w:jc w:val="both"/>
        <w:rPr>
          <w:rFonts w:asciiTheme="minorHAnsi" w:hAnsiTheme="minorHAnsi" w:cstheme="minorHAnsi"/>
          <w:sz w:val="22"/>
          <w:szCs w:val="22"/>
        </w:rPr>
      </w:pPr>
      <w:r w:rsidRPr="003C6E6A">
        <w:rPr>
          <w:rFonts w:asciiTheme="minorHAnsi" w:hAnsiTheme="minorHAnsi" w:cstheme="minorHAnsi"/>
          <w:i/>
          <w:sz w:val="22"/>
          <w:szCs w:val="22"/>
        </w:rPr>
        <w:t xml:space="preserve">I </w:t>
      </w:r>
      <w:r w:rsidR="00B017C5" w:rsidRPr="003C6E6A">
        <w:rPr>
          <w:rFonts w:asciiTheme="minorHAnsi" w:hAnsiTheme="minorHAnsi" w:cstheme="minorHAnsi"/>
          <w:sz w:val="22"/>
          <w:szCs w:val="22"/>
        </w:rPr>
        <w:t>= tasa de absorción</w:t>
      </w:r>
    </w:p>
    <w:p w14:paraId="0494E7EB" w14:textId="77777777" w:rsidR="00B017C5" w:rsidRPr="003C6E6A" w:rsidRDefault="009F60FD" w:rsidP="008D44E1">
      <w:pPr>
        <w:jc w:val="both"/>
        <w:rPr>
          <w:rFonts w:asciiTheme="minorHAnsi" w:hAnsiTheme="minorHAnsi" w:cstheme="minorHAnsi"/>
          <w:sz w:val="22"/>
          <w:szCs w:val="22"/>
        </w:rPr>
      </w:pPr>
      <w:r w:rsidRPr="003C6E6A">
        <w:rPr>
          <w:rFonts w:asciiTheme="minorHAnsi" w:hAnsiTheme="minorHAnsi" w:cstheme="minorHAnsi"/>
          <w:i/>
          <w:sz w:val="22"/>
          <w:szCs w:val="22"/>
        </w:rPr>
        <w:t>Imax</w:t>
      </w:r>
      <w:r w:rsidRPr="003C6E6A">
        <w:rPr>
          <w:rFonts w:asciiTheme="minorHAnsi" w:hAnsiTheme="minorHAnsi" w:cstheme="minorHAnsi"/>
          <w:sz w:val="22"/>
          <w:szCs w:val="22"/>
        </w:rPr>
        <w:t xml:space="preserve"> </w:t>
      </w:r>
      <w:r w:rsidR="00B017C5" w:rsidRPr="003C6E6A">
        <w:rPr>
          <w:rFonts w:asciiTheme="minorHAnsi" w:hAnsiTheme="minorHAnsi" w:cstheme="minorHAnsi"/>
          <w:sz w:val="22"/>
          <w:szCs w:val="22"/>
        </w:rPr>
        <w:t>= tasa de absorción máxima</w:t>
      </w:r>
    </w:p>
    <w:p w14:paraId="5F91E73B" w14:textId="77777777" w:rsidR="00B017C5" w:rsidRPr="003C6E6A" w:rsidRDefault="00B017C5" w:rsidP="008D44E1">
      <w:pPr>
        <w:jc w:val="both"/>
        <w:rPr>
          <w:rFonts w:asciiTheme="minorHAnsi" w:hAnsiTheme="minorHAnsi" w:cstheme="minorHAnsi"/>
          <w:sz w:val="22"/>
          <w:szCs w:val="22"/>
        </w:rPr>
      </w:pPr>
      <w:r w:rsidRPr="003C6E6A">
        <w:rPr>
          <w:rFonts w:asciiTheme="minorHAnsi" w:hAnsiTheme="minorHAnsi" w:cstheme="minorHAnsi"/>
          <w:i/>
          <w:sz w:val="22"/>
          <w:szCs w:val="22"/>
        </w:rPr>
        <w:t>Km</w:t>
      </w:r>
      <w:r w:rsidRPr="003C6E6A">
        <w:rPr>
          <w:rFonts w:asciiTheme="minorHAnsi" w:hAnsiTheme="minorHAnsi" w:cstheme="minorHAnsi"/>
          <w:sz w:val="22"/>
          <w:szCs w:val="22"/>
        </w:rPr>
        <w:t xml:space="preserve"> = la m</w:t>
      </w:r>
      <w:r w:rsidR="009F60FD" w:rsidRPr="003C6E6A">
        <w:rPr>
          <w:rFonts w:asciiTheme="minorHAnsi" w:hAnsiTheme="minorHAnsi" w:cstheme="minorHAnsi"/>
          <w:sz w:val="22"/>
          <w:szCs w:val="22"/>
        </w:rPr>
        <w:t>edia constante de saturación (constante de Michaelis-</w:t>
      </w:r>
      <w:r w:rsidRPr="003C6E6A">
        <w:rPr>
          <w:rFonts w:asciiTheme="minorHAnsi" w:hAnsiTheme="minorHAnsi" w:cstheme="minorHAnsi"/>
          <w:sz w:val="22"/>
          <w:szCs w:val="22"/>
        </w:rPr>
        <w:t>Menten)</w:t>
      </w:r>
    </w:p>
    <w:p w14:paraId="7B60997F" w14:textId="77777777" w:rsidR="009F60FD" w:rsidRPr="003C6E6A" w:rsidRDefault="009F60FD" w:rsidP="008D44E1">
      <w:pPr>
        <w:jc w:val="both"/>
        <w:rPr>
          <w:rFonts w:asciiTheme="minorHAnsi" w:hAnsiTheme="minorHAnsi" w:cstheme="minorHAnsi"/>
          <w:sz w:val="22"/>
          <w:szCs w:val="22"/>
        </w:rPr>
      </w:pPr>
      <w:r w:rsidRPr="003C6E6A">
        <w:rPr>
          <w:rFonts w:asciiTheme="minorHAnsi" w:hAnsiTheme="minorHAnsi" w:cstheme="minorHAnsi"/>
          <w:i/>
          <w:sz w:val="22"/>
          <w:szCs w:val="22"/>
        </w:rPr>
        <w:t>C</w:t>
      </w:r>
      <w:r w:rsidRPr="003C6E6A">
        <w:rPr>
          <w:rFonts w:asciiTheme="minorHAnsi" w:hAnsiTheme="minorHAnsi" w:cstheme="minorHAnsi"/>
          <w:sz w:val="22"/>
          <w:szCs w:val="22"/>
        </w:rPr>
        <w:t xml:space="preserve"> </w:t>
      </w:r>
      <w:r w:rsidR="00B017C5" w:rsidRPr="003C6E6A">
        <w:rPr>
          <w:rFonts w:asciiTheme="minorHAnsi" w:hAnsiTheme="minorHAnsi" w:cstheme="minorHAnsi"/>
          <w:sz w:val="22"/>
          <w:szCs w:val="22"/>
        </w:rPr>
        <w:t xml:space="preserve">= </w:t>
      </w:r>
      <w:r w:rsidRPr="003C6E6A">
        <w:rPr>
          <w:rFonts w:asciiTheme="minorHAnsi" w:hAnsiTheme="minorHAnsi" w:cstheme="minorHAnsi"/>
          <w:sz w:val="22"/>
          <w:szCs w:val="22"/>
        </w:rPr>
        <w:t>concentración de iones en solución.</w:t>
      </w:r>
    </w:p>
    <w:p w14:paraId="43ED9FE3" w14:textId="77777777" w:rsidR="00257442" w:rsidRPr="003C6E6A" w:rsidRDefault="00257442" w:rsidP="002F6829">
      <w:pPr>
        <w:jc w:val="both"/>
        <w:rPr>
          <w:rFonts w:asciiTheme="minorHAnsi" w:hAnsiTheme="minorHAnsi" w:cstheme="minorHAnsi"/>
          <w:sz w:val="22"/>
          <w:szCs w:val="22"/>
        </w:rPr>
      </w:pPr>
    </w:p>
    <w:p w14:paraId="0E1B9FF5" w14:textId="77777777" w:rsidR="00000E77" w:rsidRPr="003C6E6A" w:rsidRDefault="00EB2EB5" w:rsidP="001E27F2">
      <w:pPr>
        <w:pStyle w:val="Ttulo3"/>
        <w:numPr>
          <w:ilvl w:val="2"/>
          <w:numId w:val="8"/>
        </w:numPr>
        <w:rPr>
          <w:b/>
        </w:rPr>
      </w:pPr>
      <w:bookmarkStart w:id="52" w:name="_Toc79959324"/>
      <w:r w:rsidRPr="003C6E6A">
        <w:rPr>
          <w:rFonts w:asciiTheme="minorHAnsi" w:hAnsiTheme="minorHAnsi" w:cstheme="minorHAnsi"/>
          <w:b/>
        </w:rPr>
        <w:t>I</w:t>
      </w:r>
      <w:r w:rsidRPr="003C6E6A">
        <w:rPr>
          <w:b/>
        </w:rPr>
        <w:t>nstalación de experimento</w:t>
      </w:r>
      <w:r w:rsidR="00681113" w:rsidRPr="003C6E6A">
        <w:rPr>
          <w:b/>
        </w:rPr>
        <w:t xml:space="preserve">, </w:t>
      </w:r>
      <w:r w:rsidR="006C5DA1" w:rsidRPr="003C6E6A">
        <w:rPr>
          <w:b/>
        </w:rPr>
        <w:t>extracción</w:t>
      </w:r>
      <w:r w:rsidR="007657F9" w:rsidRPr="003C6E6A">
        <w:rPr>
          <w:b/>
        </w:rPr>
        <w:t xml:space="preserve"> de ARN</w:t>
      </w:r>
      <w:r w:rsidRPr="003C6E6A">
        <w:rPr>
          <w:b/>
        </w:rPr>
        <w:t xml:space="preserve"> y preparación de librerías</w:t>
      </w:r>
      <w:bookmarkEnd w:id="52"/>
    </w:p>
    <w:p w14:paraId="54D44156" w14:textId="77777777" w:rsidR="00B017C5" w:rsidRPr="003C6E6A" w:rsidRDefault="00681113" w:rsidP="008216E4">
      <w:pPr>
        <w:pStyle w:val="Ttulo4"/>
        <w:spacing w:after="0"/>
        <w:ind w:left="708"/>
        <w:rPr>
          <w:b/>
        </w:rPr>
      </w:pPr>
      <w:r w:rsidRPr="003C6E6A">
        <w:rPr>
          <w:b/>
        </w:rPr>
        <w:t>Diseño experimental</w:t>
      </w:r>
    </w:p>
    <w:p w14:paraId="12A8AE7A" w14:textId="3AE47577" w:rsidR="00DD69AB" w:rsidRPr="003C6E6A" w:rsidRDefault="00B83B60" w:rsidP="00000E77">
      <w:pPr>
        <w:jc w:val="both"/>
        <w:rPr>
          <w:rFonts w:asciiTheme="majorHAnsi" w:hAnsiTheme="majorHAnsi" w:cstheme="majorHAnsi"/>
          <w:sz w:val="22"/>
          <w:szCs w:val="22"/>
        </w:rPr>
      </w:pPr>
      <w:r w:rsidRPr="003C6E6A">
        <w:rPr>
          <w:rFonts w:asciiTheme="majorHAnsi" w:hAnsiTheme="majorHAnsi" w:cstheme="majorHAnsi"/>
          <w:sz w:val="22"/>
          <w:szCs w:val="22"/>
        </w:rPr>
        <w:t xml:space="preserve">24 esquejes previamente aclimatados en laboratorio en condiciones controladas fueron seleccionados y se sometieron </w:t>
      </w:r>
      <w:r w:rsidRPr="003C6E6A">
        <w:rPr>
          <w:rFonts w:asciiTheme="minorHAnsi" w:hAnsiTheme="minorHAnsi" w:cstheme="minorHAnsi"/>
          <w:sz w:val="22"/>
          <w:szCs w:val="22"/>
        </w:rPr>
        <w:t>a dos gradientes de NH</w:t>
      </w:r>
      <w:r w:rsidRPr="003C6E6A">
        <w:rPr>
          <w:rFonts w:asciiTheme="minorHAnsi" w:hAnsiTheme="minorHAnsi" w:cstheme="minorHAnsi"/>
          <w:sz w:val="22"/>
          <w:szCs w:val="22"/>
          <w:vertAlign w:val="subscript"/>
        </w:rPr>
        <w:t>4</w:t>
      </w:r>
      <w:r w:rsidRPr="003C6E6A">
        <w:rPr>
          <w:rFonts w:asciiTheme="minorHAnsi" w:hAnsiTheme="minorHAnsi" w:cstheme="minorHAnsi"/>
          <w:sz w:val="22"/>
          <w:szCs w:val="22"/>
        </w:rPr>
        <w:t>Cl, considerando las concentraciones de amonio típicas en efluentes de acuicultura marina en tierra</w:t>
      </w:r>
    </w:p>
    <w:p w14:paraId="6C3A3CE2" w14:textId="77777777" w:rsidR="008313BD" w:rsidRPr="003C6E6A" w:rsidRDefault="008313BD" w:rsidP="001E27F2">
      <w:pPr>
        <w:pStyle w:val="Listavistosa-nfasis11"/>
        <w:numPr>
          <w:ilvl w:val="0"/>
          <w:numId w:val="2"/>
        </w:numPr>
        <w:spacing w:line="360" w:lineRule="auto"/>
        <w:jc w:val="both"/>
        <w:rPr>
          <w:rFonts w:asciiTheme="majorHAnsi" w:hAnsiTheme="majorHAnsi" w:cstheme="majorHAnsi"/>
          <w:lang w:val="es-CL"/>
        </w:rPr>
      </w:pPr>
      <w:r w:rsidRPr="003C6E6A">
        <w:rPr>
          <w:rFonts w:asciiTheme="majorHAnsi" w:hAnsiTheme="majorHAnsi" w:cstheme="majorHAnsi"/>
          <w:lang w:val="es-CL"/>
        </w:rPr>
        <w:t>Control: 500 mL Agua de mar + 0 mM L</w:t>
      </w:r>
      <w:r w:rsidRPr="003C6E6A">
        <w:rPr>
          <w:rFonts w:asciiTheme="majorHAnsi" w:hAnsiTheme="majorHAnsi" w:cstheme="majorHAnsi"/>
          <w:vertAlign w:val="superscript"/>
          <w:lang w:val="es-CL"/>
        </w:rPr>
        <w:t>-1</w:t>
      </w:r>
      <w:r w:rsidRPr="003C6E6A">
        <w:rPr>
          <w:rFonts w:asciiTheme="majorHAnsi" w:hAnsiTheme="majorHAnsi" w:cstheme="majorHAnsi"/>
          <w:lang w:val="es-CL"/>
        </w:rPr>
        <w:t xml:space="preserve">  de NH</w:t>
      </w:r>
      <w:r w:rsidRPr="003C6E6A">
        <w:rPr>
          <w:rFonts w:asciiTheme="majorHAnsi" w:hAnsiTheme="majorHAnsi" w:cstheme="majorHAnsi"/>
          <w:vertAlign w:val="subscript"/>
          <w:lang w:val="es-CL"/>
        </w:rPr>
        <w:t>4</w:t>
      </w:r>
      <w:r w:rsidRPr="003C6E6A">
        <w:rPr>
          <w:rFonts w:asciiTheme="majorHAnsi" w:hAnsiTheme="majorHAnsi" w:cstheme="majorHAnsi"/>
          <w:lang w:val="es-CL"/>
        </w:rPr>
        <w:t>Cl</w:t>
      </w:r>
    </w:p>
    <w:p w14:paraId="6D7FB255" w14:textId="021799F7" w:rsidR="008313BD" w:rsidRPr="003C6E6A" w:rsidRDefault="008313BD" w:rsidP="001E27F2">
      <w:pPr>
        <w:pStyle w:val="Listavistosa-nfasis11"/>
        <w:numPr>
          <w:ilvl w:val="0"/>
          <w:numId w:val="2"/>
        </w:numPr>
        <w:spacing w:line="360" w:lineRule="auto"/>
        <w:jc w:val="both"/>
        <w:rPr>
          <w:rFonts w:asciiTheme="majorHAnsi" w:hAnsiTheme="majorHAnsi" w:cstheme="majorHAnsi"/>
          <w:lang w:val="es-CL"/>
        </w:rPr>
      </w:pPr>
      <w:r w:rsidRPr="003C6E6A">
        <w:rPr>
          <w:rFonts w:asciiTheme="majorHAnsi" w:hAnsiTheme="majorHAnsi" w:cstheme="majorHAnsi"/>
          <w:lang w:val="es-CL"/>
        </w:rPr>
        <w:t>Tratamiento: 500 mL Agua de mar + 3</w:t>
      </w:r>
      <w:r w:rsidR="00DE17B9" w:rsidRPr="003C6E6A">
        <w:rPr>
          <w:rFonts w:asciiTheme="majorHAnsi" w:hAnsiTheme="majorHAnsi" w:cstheme="majorHAnsi"/>
          <w:lang w:val="es-CL"/>
        </w:rPr>
        <w:t xml:space="preserve"> </w:t>
      </w:r>
      <w:r w:rsidRPr="003C6E6A">
        <w:rPr>
          <w:rFonts w:asciiTheme="majorHAnsi" w:hAnsiTheme="majorHAnsi" w:cstheme="majorHAnsi"/>
          <w:lang w:val="es-CL"/>
        </w:rPr>
        <w:t>mM L</w:t>
      </w:r>
      <w:r w:rsidRPr="003C6E6A">
        <w:rPr>
          <w:rFonts w:asciiTheme="majorHAnsi" w:hAnsiTheme="majorHAnsi" w:cstheme="majorHAnsi"/>
          <w:vertAlign w:val="superscript"/>
          <w:lang w:val="es-CL"/>
        </w:rPr>
        <w:t>-1</w:t>
      </w:r>
      <w:r w:rsidRPr="003C6E6A">
        <w:rPr>
          <w:rFonts w:asciiTheme="majorHAnsi" w:hAnsiTheme="majorHAnsi" w:cstheme="majorHAnsi"/>
          <w:lang w:val="es-CL"/>
        </w:rPr>
        <w:t xml:space="preserve"> de NH</w:t>
      </w:r>
      <w:r w:rsidRPr="003C6E6A">
        <w:rPr>
          <w:rFonts w:asciiTheme="majorHAnsi" w:hAnsiTheme="majorHAnsi" w:cstheme="majorHAnsi"/>
          <w:vertAlign w:val="subscript"/>
          <w:lang w:val="es-CL"/>
        </w:rPr>
        <w:t>4</w:t>
      </w:r>
      <w:r w:rsidRPr="003C6E6A">
        <w:rPr>
          <w:rFonts w:asciiTheme="majorHAnsi" w:hAnsiTheme="majorHAnsi" w:cstheme="majorHAnsi"/>
          <w:lang w:val="es-CL"/>
        </w:rPr>
        <w:t>Cl</w:t>
      </w:r>
    </w:p>
    <w:p w14:paraId="56E960A3" w14:textId="77777777" w:rsidR="00DE2151" w:rsidRPr="003C6E6A" w:rsidRDefault="00DE2151" w:rsidP="00E85DD6">
      <w:pPr>
        <w:pStyle w:val="Listavistosa-nfasis11"/>
        <w:spacing w:after="0" w:line="360" w:lineRule="auto"/>
        <w:jc w:val="both"/>
        <w:rPr>
          <w:rFonts w:asciiTheme="majorHAnsi" w:hAnsiTheme="majorHAnsi" w:cstheme="majorHAnsi"/>
          <w:lang w:val="es-CL"/>
        </w:rPr>
      </w:pPr>
    </w:p>
    <w:p w14:paraId="522D2D7F" w14:textId="3A7D765C" w:rsidR="006C5DA1" w:rsidRPr="003C6E6A" w:rsidRDefault="006C5DA1" w:rsidP="00E85DD6">
      <w:pPr>
        <w:spacing w:after="0"/>
        <w:jc w:val="both"/>
        <w:rPr>
          <w:rFonts w:asciiTheme="majorHAnsi" w:hAnsiTheme="majorHAnsi" w:cstheme="majorHAnsi"/>
          <w:sz w:val="22"/>
          <w:szCs w:val="22"/>
        </w:rPr>
      </w:pPr>
      <w:r w:rsidRPr="003C6E6A">
        <w:rPr>
          <w:rFonts w:asciiTheme="majorHAnsi" w:hAnsiTheme="majorHAnsi" w:cstheme="majorHAnsi"/>
          <w:sz w:val="22"/>
          <w:szCs w:val="22"/>
        </w:rPr>
        <w:t xml:space="preserve">Cada tratamiento se compuso de 3 macetas de plástico de cultivo hidropónico con 4 esquejes de peso </w:t>
      </w:r>
      <w:r w:rsidRPr="003C6E6A">
        <w:rPr>
          <w:rFonts w:asciiTheme="minorHAnsi" w:hAnsiTheme="minorHAnsi" w:cstheme="minorHAnsi"/>
          <w:sz w:val="22"/>
          <w:szCs w:val="22"/>
        </w:rPr>
        <w:t xml:space="preserve">promedio </w:t>
      </w:r>
      <w:r w:rsidR="00A55B2E" w:rsidRPr="003C6E6A">
        <w:rPr>
          <w:rFonts w:asciiTheme="minorHAnsi" w:eastAsia="Calibri" w:hAnsiTheme="minorHAnsi" w:cstheme="minorHAnsi"/>
          <w:color w:val="000000"/>
        </w:rPr>
        <w:t>21.8 ± 9.9 g</w:t>
      </w:r>
      <w:r w:rsidR="00015C80">
        <w:rPr>
          <w:rFonts w:asciiTheme="minorHAnsi" w:hAnsiTheme="minorHAnsi" w:cstheme="minorHAnsi"/>
          <w:sz w:val="22"/>
          <w:szCs w:val="22"/>
        </w:rPr>
        <w:t>. E</w:t>
      </w:r>
      <w:r w:rsidRPr="003C6E6A">
        <w:rPr>
          <w:rFonts w:asciiTheme="minorHAnsi" w:hAnsiTheme="minorHAnsi" w:cstheme="minorHAnsi"/>
          <w:sz w:val="22"/>
          <w:szCs w:val="22"/>
        </w:rPr>
        <w:t>n</w:t>
      </w:r>
      <w:r w:rsidRPr="003C6E6A">
        <w:rPr>
          <w:rFonts w:asciiTheme="majorHAnsi" w:hAnsiTheme="majorHAnsi" w:cstheme="majorHAnsi"/>
          <w:sz w:val="22"/>
          <w:szCs w:val="22"/>
        </w:rPr>
        <w:t xml:space="preserve"> todos los tratamientos se realizaron cosechas a las</w:t>
      </w:r>
      <w:r w:rsidRPr="003C6E6A">
        <w:rPr>
          <w:rFonts w:asciiTheme="minorHAnsi" w:hAnsiTheme="minorHAnsi" w:cstheme="minorHAnsi"/>
          <w:sz w:val="22"/>
          <w:szCs w:val="22"/>
        </w:rPr>
        <w:t xml:space="preserve"> 0 - 0,5 -1,5 - 2,5 y 5 hrs. </w:t>
      </w:r>
      <w:r w:rsidR="00712D87" w:rsidRPr="003C6E6A">
        <w:rPr>
          <w:rFonts w:asciiTheme="minorHAnsi" w:hAnsiTheme="minorHAnsi" w:cstheme="minorHAnsi"/>
          <w:sz w:val="22"/>
          <w:szCs w:val="22"/>
        </w:rPr>
        <w:t xml:space="preserve">De las plántulas cosechadas se </w:t>
      </w:r>
      <w:r w:rsidR="00F707C1" w:rsidRPr="003C6E6A">
        <w:rPr>
          <w:rFonts w:asciiTheme="majorHAnsi" w:hAnsiTheme="majorHAnsi" w:cstheme="majorHAnsi"/>
          <w:sz w:val="22"/>
          <w:szCs w:val="22"/>
        </w:rPr>
        <w:t>extrajo aproximadamente 300 mg</w:t>
      </w:r>
      <w:r w:rsidR="00712D87" w:rsidRPr="003C6E6A">
        <w:rPr>
          <w:rFonts w:asciiTheme="majorHAnsi" w:hAnsiTheme="majorHAnsi" w:cstheme="majorHAnsi"/>
          <w:sz w:val="22"/>
          <w:szCs w:val="22"/>
        </w:rPr>
        <w:t xml:space="preserve"> de tejido del tallo, se congeló inmediatamente en nitrógeno líquido y se almacenó a -80 ° C hasta la</w:t>
      </w:r>
      <w:r w:rsidR="00B92CD3" w:rsidRPr="003C6E6A">
        <w:rPr>
          <w:rFonts w:asciiTheme="majorHAnsi" w:hAnsiTheme="majorHAnsi" w:cstheme="majorHAnsi"/>
          <w:sz w:val="22"/>
          <w:szCs w:val="22"/>
        </w:rPr>
        <w:t xml:space="preserve"> extracción del ARN</w:t>
      </w:r>
      <w:r w:rsidR="005534EA" w:rsidRPr="003C6E6A">
        <w:rPr>
          <w:rFonts w:asciiTheme="majorHAnsi" w:hAnsiTheme="majorHAnsi" w:cstheme="majorHAnsi"/>
          <w:sz w:val="22"/>
          <w:szCs w:val="22"/>
        </w:rPr>
        <w:t xml:space="preserve"> total</w:t>
      </w:r>
      <w:r w:rsidR="00712D87" w:rsidRPr="003C6E6A">
        <w:rPr>
          <w:rFonts w:asciiTheme="majorHAnsi" w:hAnsiTheme="majorHAnsi" w:cstheme="majorHAnsi"/>
          <w:sz w:val="22"/>
          <w:szCs w:val="22"/>
        </w:rPr>
        <w:t>.</w:t>
      </w:r>
    </w:p>
    <w:p w14:paraId="0B58ABF7" w14:textId="77777777" w:rsidR="00502939" w:rsidRPr="003C6E6A" w:rsidRDefault="00502939" w:rsidP="00E85DD6">
      <w:pPr>
        <w:spacing w:after="0"/>
        <w:jc w:val="both"/>
        <w:rPr>
          <w:rFonts w:asciiTheme="majorHAnsi" w:hAnsiTheme="majorHAnsi" w:cstheme="majorHAnsi"/>
          <w:sz w:val="22"/>
          <w:szCs w:val="22"/>
        </w:rPr>
      </w:pPr>
    </w:p>
    <w:p w14:paraId="26371F77" w14:textId="77777777" w:rsidR="00BE60D1" w:rsidRPr="003C6E6A" w:rsidRDefault="00ED35BA" w:rsidP="00A61C3C">
      <w:pPr>
        <w:pStyle w:val="Ttulo4"/>
        <w:spacing w:before="0" w:after="0"/>
        <w:ind w:left="708"/>
        <w:rPr>
          <w:b/>
        </w:rPr>
      </w:pPr>
      <w:r w:rsidRPr="003C6E6A">
        <w:rPr>
          <w:b/>
        </w:rPr>
        <w:t>Extracció</w:t>
      </w:r>
      <w:r w:rsidR="00885AD0" w:rsidRPr="003C6E6A">
        <w:rPr>
          <w:b/>
        </w:rPr>
        <w:t>n de ARN</w:t>
      </w:r>
      <w:r w:rsidR="005534EA" w:rsidRPr="003C6E6A">
        <w:rPr>
          <w:b/>
        </w:rPr>
        <w:t xml:space="preserve"> total</w:t>
      </w:r>
      <w:r w:rsidR="00885AD0" w:rsidRPr="003C6E6A">
        <w:rPr>
          <w:b/>
        </w:rPr>
        <w:t xml:space="preserve"> </w:t>
      </w:r>
    </w:p>
    <w:p w14:paraId="2BBEE050" w14:textId="605FA67D" w:rsidR="00F707C1" w:rsidRPr="003C6E6A" w:rsidRDefault="00F707C1" w:rsidP="00481F73">
      <w:pPr>
        <w:jc w:val="both"/>
        <w:rPr>
          <w:rFonts w:asciiTheme="minorHAnsi" w:hAnsiTheme="minorHAnsi" w:cstheme="minorHAnsi"/>
          <w:sz w:val="22"/>
          <w:szCs w:val="22"/>
        </w:rPr>
      </w:pPr>
      <w:r w:rsidRPr="003C6E6A">
        <w:rPr>
          <w:rFonts w:asciiTheme="minorHAnsi" w:hAnsiTheme="minorHAnsi" w:cstheme="minorHAnsi"/>
          <w:sz w:val="22"/>
          <w:szCs w:val="22"/>
        </w:rPr>
        <w:t xml:space="preserve">Una vez finalizado el muestreo de cada tratamiento, se procedió a realizar las extracciones </w:t>
      </w:r>
      <w:r w:rsidRPr="003C6E6A">
        <w:rPr>
          <w:rFonts w:asciiTheme="minorHAnsi" w:hAnsiTheme="minorHAnsi" w:cstheme="minorHAnsi"/>
          <w:sz w:val="22"/>
          <w:szCs w:val="22"/>
        </w:rPr>
        <w:lastRenderedPageBreak/>
        <w:t>de ARN siguiendo el método de extracción “pine-tree</w:t>
      </w:r>
      <w:r w:rsidR="00DC2CA4" w:rsidRPr="003C6E6A">
        <w:rPr>
          <w:rFonts w:asciiTheme="minorHAnsi" w:hAnsiTheme="minorHAnsi" w:cstheme="minorHAnsi"/>
          <w:sz w:val="22"/>
          <w:szCs w:val="22"/>
        </w:rPr>
        <w:t>s</w:t>
      </w:r>
      <w:r w:rsidRPr="003C6E6A">
        <w:rPr>
          <w:rFonts w:asciiTheme="minorHAnsi" w:hAnsiTheme="minorHAnsi" w:cstheme="minorHAnsi"/>
          <w:sz w:val="22"/>
          <w:szCs w:val="22"/>
        </w:rPr>
        <w:t>” descrito anterior</w:t>
      </w:r>
      <w:r w:rsidR="00B02E7D" w:rsidRPr="003C6E6A">
        <w:rPr>
          <w:rFonts w:asciiTheme="minorHAnsi" w:hAnsiTheme="minorHAnsi" w:cstheme="minorHAnsi"/>
          <w:sz w:val="22"/>
          <w:szCs w:val="22"/>
        </w:rPr>
        <w:t>mente por Chang y colaboradores</w:t>
      </w:r>
      <w:r w:rsidRPr="003C6E6A">
        <w:rPr>
          <w:rFonts w:asciiTheme="minorHAnsi" w:hAnsiTheme="minorHAnsi" w:cstheme="minorHAnsi"/>
          <w:sz w:val="22"/>
          <w:szCs w:val="22"/>
          <w:lang w:val="en-US"/>
        </w:rPr>
        <w:fldChar w:fldCharType="begin"/>
      </w:r>
      <w:r w:rsidR="008E55DE" w:rsidRPr="003C6E6A">
        <w:rPr>
          <w:rFonts w:asciiTheme="minorHAnsi" w:hAnsiTheme="minorHAnsi" w:cstheme="minorHAnsi"/>
          <w:sz w:val="22"/>
          <w:szCs w:val="22"/>
        </w:rPr>
        <w:instrText xml:space="preserve"> ADDIN EN.CITE &lt;EndNote&gt;&lt;Cite&gt;&lt;Author&gt;Chang&lt;/Author&gt;&lt;Year&gt;1993&lt;/Year&gt;&lt;IDText&gt;A simple and efficient method for isolating RNA from pine trees&lt;/IDText&gt;&lt;DisplayText&gt;&lt;style face="superscript"&gt;155&lt;/style&gt;&lt;/DisplayText&gt;&lt;record&gt;&lt;titles&gt;&lt;title&gt;A simple and efficient method for isolating RNA from pine trees&lt;/title&gt;&lt;secondary-title&gt;Plant molecular biology reporter&lt;/secondary-title&gt;&lt;/titles&gt;&lt;pages&gt;113- 116&lt;/pages&gt;&lt;number&gt;2&lt;/number&gt;&lt;contributors&gt;&lt;authors&gt;&lt;author&gt;Chang, Shujun&lt;/author&gt;&lt;author&gt;Puryear, Jeff&lt;/author&gt;&lt;author&gt;Cairney, John&lt;/author&gt;&lt;/authors&gt;&lt;/contributors&gt;&lt;added-date format="utc"&gt;1453142827&lt;/added-date&gt;&lt;ref-type name="Journal Article"&gt;17&lt;/ref-type&gt;&lt;dates&gt;&lt;year&gt;1993&lt;/year&gt;&lt;/dates&gt;&lt;rec-number&gt;156&lt;/rec-number&gt;&lt;last-updated-date format="utc"&gt;1453142920&lt;/last-updated-date&gt;&lt;volume&gt;11&lt;/volume&gt;&lt;/record&gt;&lt;/Cite&gt;&lt;/EndNote&gt;</w:instrText>
      </w:r>
      <w:r w:rsidRPr="003C6E6A">
        <w:rPr>
          <w:rFonts w:asciiTheme="minorHAnsi" w:hAnsiTheme="minorHAnsi" w:cstheme="minorHAnsi"/>
          <w:sz w:val="22"/>
          <w:szCs w:val="22"/>
          <w:lang w:val="en-US"/>
        </w:rPr>
        <w:fldChar w:fldCharType="separate"/>
      </w:r>
      <w:r w:rsidR="008E55DE" w:rsidRPr="003C6E6A">
        <w:rPr>
          <w:rFonts w:asciiTheme="minorHAnsi" w:hAnsiTheme="minorHAnsi" w:cstheme="minorHAnsi"/>
          <w:noProof/>
          <w:sz w:val="22"/>
          <w:szCs w:val="22"/>
          <w:vertAlign w:val="superscript"/>
        </w:rPr>
        <w:t>155</w:t>
      </w:r>
      <w:r w:rsidRPr="003C6E6A">
        <w:rPr>
          <w:rFonts w:asciiTheme="minorHAnsi" w:hAnsiTheme="minorHAnsi" w:cstheme="minorHAnsi"/>
          <w:sz w:val="22"/>
          <w:szCs w:val="22"/>
          <w:lang w:val="en-US"/>
        </w:rPr>
        <w:fldChar w:fldCharType="end"/>
      </w:r>
      <w:r w:rsidRPr="003C6E6A">
        <w:rPr>
          <w:rFonts w:asciiTheme="minorHAnsi" w:hAnsiTheme="minorHAnsi" w:cstheme="minorHAnsi"/>
          <w:sz w:val="22"/>
          <w:szCs w:val="22"/>
        </w:rPr>
        <w:t>,</w:t>
      </w:r>
      <w:r w:rsidR="00DC2CA4" w:rsidRPr="003C6E6A">
        <w:rPr>
          <w:rFonts w:asciiTheme="minorHAnsi" w:hAnsiTheme="minorHAnsi" w:cstheme="minorHAnsi"/>
          <w:sz w:val="22"/>
          <w:szCs w:val="22"/>
        </w:rPr>
        <w:t xml:space="preserve"> </w:t>
      </w:r>
      <w:r w:rsidRPr="003C6E6A">
        <w:rPr>
          <w:rFonts w:asciiTheme="minorHAnsi" w:hAnsiTheme="minorHAnsi" w:cstheme="minorHAnsi"/>
          <w:sz w:val="22"/>
          <w:szCs w:val="22"/>
        </w:rPr>
        <w:t xml:space="preserve">con </w:t>
      </w:r>
      <w:r w:rsidR="00DC2CA4" w:rsidRPr="003C6E6A">
        <w:rPr>
          <w:rFonts w:asciiTheme="minorHAnsi" w:hAnsiTheme="minorHAnsi" w:cstheme="minorHAnsi"/>
          <w:sz w:val="22"/>
          <w:szCs w:val="22"/>
        </w:rPr>
        <w:t xml:space="preserve">incremento de </w:t>
      </w:r>
      <w:r w:rsidRPr="003C6E6A">
        <w:rPr>
          <w:rFonts w:asciiTheme="minorHAnsi" w:hAnsiTheme="minorHAnsi" w:cstheme="minorHAnsi"/>
          <w:sz w:val="22"/>
          <w:szCs w:val="22"/>
          <w:lang w:val="en-US"/>
        </w:rPr>
        <w:t>β</w:t>
      </w:r>
      <w:r w:rsidRPr="003C6E6A">
        <w:rPr>
          <w:rFonts w:asciiTheme="minorHAnsi" w:hAnsiTheme="minorHAnsi" w:cstheme="minorHAnsi"/>
          <w:sz w:val="22"/>
          <w:szCs w:val="22"/>
        </w:rPr>
        <w:t>-mercaptoetanol</w:t>
      </w:r>
      <w:r w:rsidR="00DC2CA4" w:rsidRPr="003C6E6A">
        <w:rPr>
          <w:rFonts w:asciiTheme="minorHAnsi" w:hAnsiTheme="minorHAnsi" w:cstheme="minorHAnsi"/>
          <w:sz w:val="22"/>
          <w:szCs w:val="22"/>
        </w:rPr>
        <w:t xml:space="preserve"> de acuerdo a Lal y colaboradores</w:t>
      </w:r>
      <w:r w:rsidRPr="003C6E6A">
        <w:rPr>
          <w:rFonts w:asciiTheme="minorHAnsi" w:hAnsiTheme="minorHAnsi" w:cstheme="minorHAnsi"/>
          <w:sz w:val="22"/>
          <w:szCs w:val="22"/>
          <w:lang w:val="en-US"/>
        </w:rPr>
        <w:fldChar w:fldCharType="begin"/>
      </w:r>
      <w:r w:rsidR="008E55DE" w:rsidRPr="003C6E6A">
        <w:rPr>
          <w:rFonts w:asciiTheme="minorHAnsi" w:hAnsiTheme="minorHAnsi" w:cstheme="minorHAnsi"/>
          <w:sz w:val="22"/>
          <w:szCs w:val="22"/>
        </w:rPr>
        <w:instrText xml:space="preserve"> ADDIN EN.CITE &lt;EndNote&gt;&lt;Cite&gt;&lt;Author&gt;Lal&lt;/Author&gt;&lt;Year&gt;2001&lt;/Year&gt;&lt;IDText&gt;RNA isolation from high phenolic tea leaves and buds&lt;/IDText&gt;&lt;DisplayText&gt;&lt;style face="superscript"&gt;156&lt;/style&gt;&lt;/DisplayText&gt;&lt;record&gt;&lt;titles&gt;&lt;title&gt;RNA isolation from high phenolic tea leaves and buds&lt;/title&gt;&lt;secondary-title&gt;Plant molecular biology report&lt;/secondary-title&gt;&lt;/titles&gt;&lt;pages&gt;181&lt;/pages&gt;&lt;contributors&gt;&lt;authors&gt;&lt;author&gt;Lal, L&lt;/author&gt;&lt;author&gt;Sahoo, R&lt;/author&gt;&lt;author&gt;Gupta, R&lt;/author&gt;&lt;/authors&gt;&lt;/contributors&gt;&lt;added-date format="utc"&gt;1607131964&lt;/added-date&gt;&lt;ref-type name="Journal Article"&gt;17&lt;/ref-type&gt;&lt;dates&gt;&lt;year&gt;2001&lt;/year&gt;&lt;/dates&gt;&lt;rec-number&gt;394&lt;/rec-number&gt;&lt;last-updated-date format="utc"&gt;1607132198&lt;/last-updated-date&gt;&lt;volume&gt;19&lt;/volume&gt;&lt;/record&gt;&lt;/Cite&gt;&lt;/EndNote&gt;</w:instrText>
      </w:r>
      <w:r w:rsidRPr="003C6E6A">
        <w:rPr>
          <w:rFonts w:asciiTheme="minorHAnsi" w:hAnsiTheme="minorHAnsi" w:cstheme="minorHAnsi"/>
          <w:sz w:val="22"/>
          <w:szCs w:val="22"/>
          <w:lang w:val="en-US"/>
        </w:rPr>
        <w:fldChar w:fldCharType="separate"/>
      </w:r>
      <w:r w:rsidR="008E55DE" w:rsidRPr="003C6E6A">
        <w:rPr>
          <w:rFonts w:asciiTheme="minorHAnsi" w:hAnsiTheme="minorHAnsi" w:cstheme="minorHAnsi"/>
          <w:noProof/>
          <w:sz w:val="22"/>
          <w:szCs w:val="22"/>
          <w:vertAlign w:val="superscript"/>
        </w:rPr>
        <w:t>156</w:t>
      </w:r>
      <w:r w:rsidRPr="003C6E6A">
        <w:rPr>
          <w:rFonts w:asciiTheme="minorHAnsi" w:hAnsiTheme="minorHAnsi" w:cstheme="minorHAnsi"/>
          <w:sz w:val="22"/>
          <w:szCs w:val="22"/>
          <w:lang w:val="en-US"/>
        </w:rPr>
        <w:fldChar w:fldCharType="end"/>
      </w:r>
      <w:r w:rsidR="00DC2CA4" w:rsidRPr="003C6E6A">
        <w:rPr>
          <w:rFonts w:asciiTheme="minorHAnsi" w:hAnsiTheme="minorHAnsi" w:cstheme="minorHAnsi"/>
          <w:sz w:val="22"/>
          <w:szCs w:val="22"/>
        </w:rPr>
        <w:t xml:space="preserve">. El aumento </w:t>
      </w:r>
      <w:r w:rsidR="00DC2CA4" w:rsidRPr="003C6E6A">
        <w:rPr>
          <w:rFonts w:asciiTheme="minorHAnsi" w:hAnsiTheme="minorHAnsi" w:cstheme="minorHAnsi"/>
          <w:sz w:val="22"/>
          <w:szCs w:val="22"/>
          <w:lang w:val="en-US"/>
        </w:rPr>
        <w:t>β</w:t>
      </w:r>
      <w:r w:rsidR="00DC2CA4" w:rsidRPr="003C6E6A">
        <w:rPr>
          <w:rFonts w:asciiTheme="minorHAnsi" w:hAnsiTheme="minorHAnsi" w:cstheme="minorHAnsi"/>
          <w:sz w:val="22"/>
          <w:szCs w:val="22"/>
        </w:rPr>
        <w:t>-mercaptoetanol en el buffer de extracción produce ARN no degradado y libre de fenólicos</w:t>
      </w:r>
      <w:r w:rsidR="00481F73" w:rsidRPr="003C6E6A">
        <w:rPr>
          <w:rFonts w:asciiTheme="minorHAnsi" w:hAnsiTheme="minorHAnsi" w:cstheme="minorHAnsi"/>
          <w:sz w:val="22"/>
          <w:szCs w:val="22"/>
        </w:rPr>
        <w:t>, alcanzando</w:t>
      </w:r>
      <w:r w:rsidR="00DC2CA4" w:rsidRPr="003C6E6A">
        <w:rPr>
          <w:rFonts w:asciiTheme="minorHAnsi" w:hAnsiTheme="minorHAnsi" w:cstheme="minorHAnsi"/>
          <w:sz w:val="22"/>
          <w:szCs w:val="22"/>
        </w:rPr>
        <w:t xml:space="preserve"> </w:t>
      </w:r>
      <w:r w:rsidRPr="003C6E6A">
        <w:rPr>
          <w:rFonts w:asciiTheme="minorHAnsi" w:hAnsiTheme="minorHAnsi" w:cstheme="minorHAnsi"/>
          <w:sz w:val="22"/>
          <w:szCs w:val="22"/>
        </w:rPr>
        <w:t>mayor purificación de las muestras</w:t>
      </w:r>
      <w:r w:rsidR="00481F73" w:rsidRPr="003C6E6A">
        <w:rPr>
          <w:rFonts w:asciiTheme="minorHAnsi" w:hAnsiTheme="minorHAnsi" w:cstheme="minorHAnsi"/>
          <w:sz w:val="22"/>
          <w:szCs w:val="22"/>
        </w:rPr>
        <w:t>. Seguidamente se</w:t>
      </w:r>
      <w:r w:rsidR="00B6766D" w:rsidRPr="003C6E6A">
        <w:rPr>
          <w:rFonts w:asciiTheme="minorHAnsi" w:hAnsiTheme="minorHAnsi" w:cstheme="minorHAnsi"/>
          <w:sz w:val="22"/>
          <w:szCs w:val="22"/>
        </w:rPr>
        <w:t xml:space="preserve"> </w:t>
      </w:r>
      <w:r w:rsidR="00265D6D" w:rsidRPr="003C6E6A">
        <w:rPr>
          <w:rFonts w:asciiTheme="minorHAnsi" w:hAnsiTheme="minorHAnsi" w:cstheme="minorHAnsi"/>
          <w:sz w:val="22"/>
          <w:szCs w:val="22"/>
        </w:rPr>
        <w:t>continúo</w:t>
      </w:r>
      <w:r w:rsidR="00481F73" w:rsidRPr="003C6E6A">
        <w:rPr>
          <w:rFonts w:asciiTheme="minorHAnsi" w:hAnsiTheme="minorHAnsi" w:cstheme="minorHAnsi"/>
          <w:sz w:val="22"/>
          <w:szCs w:val="22"/>
        </w:rPr>
        <w:t xml:space="preserve"> con los pasos propios del procedimiento con </w:t>
      </w:r>
      <w:r w:rsidRPr="003C6E6A">
        <w:rPr>
          <w:rFonts w:asciiTheme="minorHAnsi" w:hAnsiTheme="minorHAnsi" w:cstheme="minorHAnsi"/>
          <w:sz w:val="22"/>
          <w:szCs w:val="22"/>
        </w:rPr>
        <w:t>TRIzol Reagent (I</w:t>
      </w:r>
      <w:r w:rsidR="00062418" w:rsidRPr="003C6E6A">
        <w:rPr>
          <w:rFonts w:asciiTheme="minorHAnsi" w:hAnsiTheme="minorHAnsi" w:cstheme="minorHAnsi"/>
          <w:sz w:val="22"/>
          <w:szCs w:val="22"/>
        </w:rPr>
        <w:t>nvitrogenTM, Life Technologies)</w:t>
      </w:r>
      <w:r w:rsidRPr="003C6E6A">
        <w:rPr>
          <w:rFonts w:asciiTheme="minorHAnsi" w:hAnsiTheme="minorHAnsi" w:cstheme="minorHAnsi"/>
          <w:sz w:val="22"/>
          <w:szCs w:val="22"/>
        </w:rPr>
        <w:t>. Este reactiv</w:t>
      </w:r>
      <w:r w:rsidR="003F0EF0" w:rsidRPr="003C6E6A">
        <w:rPr>
          <w:rFonts w:asciiTheme="minorHAnsi" w:hAnsiTheme="minorHAnsi" w:cstheme="minorHAnsi"/>
          <w:sz w:val="22"/>
          <w:szCs w:val="22"/>
        </w:rPr>
        <w:t>o mantiene la integridad del ARN</w:t>
      </w:r>
      <w:r w:rsidRPr="003C6E6A">
        <w:rPr>
          <w:rFonts w:asciiTheme="minorHAnsi" w:hAnsiTheme="minorHAnsi" w:cstheme="minorHAnsi"/>
          <w:sz w:val="22"/>
          <w:szCs w:val="22"/>
        </w:rPr>
        <w:t xml:space="preserve"> durante la homogeneización de los tejidos, y al mismo tiempo rompe las células y componentes celulares del tejido vegetal</w:t>
      </w:r>
      <w:r w:rsidR="00CC5C6D" w:rsidRPr="003C6E6A">
        <w:rPr>
          <w:rFonts w:asciiTheme="minorHAnsi" w:hAnsiTheme="minorHAnsi" w:cstheme="minorHAnsi"/>
          <w:sz w:val="22"/>
          <w:szCs w:val="22"/>
        </w:rPr>
        <w:t xml:space="preserve">. En apéndice </w:t>
      </w:r>
      <w:r w:rsidR="008F2530" w:rsidRPr="003C6E6A">
        <w:rPr>
          <w:rFonts w:asciiTheme="minorHAnsi" w:hAnsiTheme="minorHAnsi" w:cstheme="minorHAnsi"/>
          <w:sz w:val="22"/>
          <w:szCs w:val="22"/>
        </w:rPr>
        <w:t>5</w:t>
      </w:r>
      <w:r w:rsidR="00CC5C6D" w:rsidRPr="003C6E6A">
        <w:rPr>
          <w:rFonts w:asciiTheme="minorHAnsi" w:hAnsiTheme="minorHAnsi" w:cstheme="minorHAnsi"/>
          <w:sz w:val="22"/>
          <w:szCs w:val="22"/>
        </w:rPr>
        <w:t xml:space="preserve"> se presenta el protocolo de extracción usado.</w:t>
      </w:r>
    </w:p>
    <w:p w14:paraId="54B02CDC" w14:textId="77777777" w:rsidR="00874990" w:rsidRPr="003C6E6A" w:rsidRDefault="00874990" w:rsidP="00257442">
      <w:pPr>
        <w:spacing w:after="0"/>
        <w:jc w:val="both"/>
        <w:rPr>
          <w:rFonts w:asciiTheme="minorHAnsi" w:hAnsiTheme="minorHAnsi" w:cstheme="minorHAnsi"/>
          <w:sz w:val="22"/>
          <w:szCs w:val="22"/>
        </w:rPr>
      </w:pPr>
    </w:p>
    <w:p w14:paraId="05B5DEEC" w14:textId="46438859" w:rsidR="00C0419A" w:rsidRPr="003C6E6A" w:rsidRDefault="00874990" w:rsidP="008A2960">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El ARN total aislado del tallo de las plantas de </w:t>
      </w:r>
      <w:r w:rsidRPr="003C6E6A">
        <w:rPr>
          <w:rFonts w:asciiTheme="minorHAnsi" w:hAnsiTheme="minorHAnsi" w:cstheme="minorHAnsi"/>
          <w:i/>
          <w:sz w:val="22"/>
          <w:szCs w:val="22"/>
        </w:rPr>
        <w:t>S. neei</w:t>
      </w:r>
      <w:r w:rsidRPr="003C6E6A">
        <w:rPr>
          <w:rFonts w:asciiTheme="minorHAnsi" w:hAnsiTheme="minorHAnsi" w:cstheme="minorHAnsi"/>
          <w:sz w:val="22"/>
          <w:szCs w:val="22"/>
        </w:rPr>
        <w:t>, s</w:t>
      </w:r>
      <w:r w:rsidR="005D47D7" w:rsidRPr="003C6E6A">
        <w:rPr>
          <w:rFonts w:asciiTheme="minorHAnsi" w:hAnsiTheme="minorHAnsi" w:cstheme="minorHAnsi"/>
          <w:sz w:val="22"/>
          <w:szCs w:val="22"/>
        </w:rPr>
        <w:t>e trató con DNasa I para remover</w:t>
      </w:r>
      <w:r w:rsidRPr="003C6E6A">
        <w:rPr>
          <w:rFonts w:asciiTheme="minorHAnsi" w:hAnsiTheme="minorHAnsi" w:cstheme="minorHAnsi"/>
          <w:sz w:val="22"/>
          <w:szCs w:val="22"/>
        </w:rPr>
        <w:t xml:space="preserve"> el ADN genómico. La concentración </w:t>
      </w:r>
      <w:r w:rsidR="00CB2F24" w:rsidRPr="003C6E6A">
        <w:rPr>
          <w:rFonts w:asciiTheme="minorHAnsi" w:hAnsiTheme="minorHAnsi" w:cstheme="minorHAnsi"/>
          <w:sz w:val="22"/>
          <w:szCs w:val="22"/>
        </w:rPr>
        <w:t xml:space="preserve">y pureza </w:t>
      </w:r>
      <w:r w:rsidRPr="003C6E6A">
        <w:rPr>
          <w:rFonts w:asciiTheme="minorHAnsi" w:hAnsiTheme="minorHAnsi" w:cstheme="minorHAnsi"/>
          <w:sz w:val="22"/>
          <w:szCs w:val="22"/>
        </w:rPr>
        <w:t xml:space="preserve">de ARN se midió </w:t>
      </w:r>
      <w:r w:rsidR="00CB2F24" w:rsidRPr="003C6E6A">
        <w:rPr>
          <w:rFonts w:asciiTheme="minorHAnsi" w:hAnsiTheme="minorHAnsi" w:cstheme="minorHAnsi"/>
          <w:sz w:val="22"/>
          <w:szCs w:val="22"/>
        </w:rPr>
        <w:t xml:space="preserve">usando NanoDrop 2000c (Thermo Scientific), y </w:t>
      </w:r>
      <w:r w:rsidRPr="003C6E6A">
        <w:rPr>
          <w:rFonts w:asciiTheme="minorHAnsi" w:hAnsiTheme="minorHAnsi" w:cstheme="minorHAnsi"/>
          <w:sz w:val="22"/>
          <w:szCs w:val="22"/>
        </w:rPr>
        <w:t>la integridad del ARN se determinó</w:t>
      </w:r>
      <w:r w:rsidR="00DB1EA1" w:rsidRPr="003C6E6A">
        <w:rPr>
          <w:rFonts w:asciiTheme="minorHAnsi" w:hAnsiTheme="minorHAnsi" w:cstheme="minorHAnsi"/>
          <w:sz w:val="22"/>
          <w:szCs w:val="22"/>
        </w:rPr>
        <w:t xml:space="preserve"> electroforéticamente</w:t>
      </w:r>
      <w:r w:rsidRPr="003C6E6A">
        <w:rPr>
          <w:rFonts w:asciiTheme="minorHAnsi" w:hAnsiTheme="minorHAnsi" w:cstheme="minorHAnsi"/>
          <w:sz w:val="22"/>
          <w:szCs w:val="22"/>
        </w:rPr>
        <w:t xml:space="preserve"> </w:t>
      </w:r>
      <w:r w:rsidR="00CB2F24" w:rsidRPr="003C6E6A">
        <w:rPr>
          <w:rFonts w:asciiTheme="minorHAnsi" w:hAnsiTheme="minorHAnsi" w:cstheme="minorHAnsi"/>
          <w:sz w:val="22"/>
          <w:szCs w:val="22"/>
        </w:rPr>
        <w:t>por medio de geles de agarosa al 1% como se describe en Meisel y colaboradores</w:t>
      </w:r>
      <w:r w:rsidR="00CB2F24" w:rsidRPr="003C6E6A">
        <w:rPr>
          <w:rFonts w:asciiTheme="minorHAnsi" w:hAnsiTheme="minorHAnsi" w:cstheme="minorHAnsi"/>
          <w:sz w:val="22"/>
          <w:szCs w:val="22"/>
          <w:lang w:val="en-US"/>
        </w:rPr>
        <w:fldChar w:fldCharType="begin"/>
      </w:r>
      <w:r w:rsidR="008E55DE" w:rsidRPr="003C6E6A">
        <w:rPr>
          <w:rFonts w:asciiTheme="minorHAnsi" w:hAnsiTheme="minorHAnsi" w:cstheme="minorHAnsi"/>
          <w:sz w:val="22"/>
          <w:szCs w:val="22"/>
        </w:rPr>
        <w:instrText xml:space="preserve"> ADDIN EN.CITE &lt;EndNote&gt;&lt;Cite&gt;&lt;Author&gt;Meisel&lt;/Author&gt;&lt;Year&gt;2005&lt;/Year&gt;&lt;IDText&gt;A rapid and efficient method for purifying high quality total RNA from peaches (Prunus persica) for functional genomics analyses&lt;/IDText&gt;&lt;DisplayText&gt;&lt;style face="superscript"&gt;157&lt;/style&gt;&lt;/DisplayText&gt;&lt;record&gt;&lt;urls&gt;&lt;related-urls&gt;&lt;url&gt;&amp;lt;Go to ISI&amp;gt;://WOS:000229899100010&lt;/url&gt;&lt;/related-urls&gt;&lt;/urls&gt;&lt;isbn&gt;0716-9760&lt;/isbn&gt;&lt;titles&gt;&lt;title&gt;A rapid and efficient method for purifying high quality total RNA from peaches (Prunus persica) for functional genomics analyses&lt;/title&gt;&lt;secondary-title&gt;Biological Research&lt;/secondary-title&gt;&lt;/titles&gt;&lt;pages&gt;83-88&lt;/pages&gt;&lt;number&gt;1&lt;/number&gt;&lt;contributors&gt;&lt;authors&gt;&lt;author&gt;Meisel, L.&lt;/author&gt;&lt;author&gt;Fonseca, B.&lt;/author&gt;&lt;author&gt;Gonzalez, S.&lt;/author&gt;&lt;author&gt;Baeza-Yates, R.&lt;/author&gt;&lt;author&gt;Cambiazo, V.&lt;/author&gt;&lt;author&gt;Campos, R.&lt;/author&gt;&lt;author&gt;Gonzalez, M.&lt;/author&gt;&lt;author&gt;Orellana, A.&lt;/author&gt;&lt;author&gt;Retamales, J.&lt;/author&gt;&lt;author&gt;Silva, H.&lt;/author&gt;&lt;/authors&gt;&lt;/contributors&gt;&lt;added-date format="utc"&gt;1595342527&lt;/added-date&gt;&lt;ref-type name="Journal Article"&gt;17&lt;/ref-type&gt;&lt;dates&gt;&lt;year&gt;2005&lt;/year&gt;&lt;/dates&gt;&lt;rec-number&gt;319&lt;/rec-number&gt;&lt;last-updated-date format="utc"&gt;1595342527&lt;/last-updated-date&gt;&lt;accession-num&gt;WOS:000229899100010&lt;/accession-num&gt;&lt;electronic-resource-num&gt;10.4067/s0716-97602005000100010&lt;/electronic-resource-num&gt;&lt;volume&gt;38&lt;/volume&gt;&lt;/record&gt;&lt;/Cite&gt;&lt;/EndNote&gt;</w:instrText>
      </w:r>
      <w:r w:rsidR="00CB2F24" w:rsidRPr="003C6E6A">
        <w:rPr>
          <w:rFonts w:asciiTheme="minorHAnsi" w:hAnsiTheme="minorHAnsi" w:cstheme="minorHAnsi"/>
          <w:sz w:val="22"/>
          <w:szCs w:val="22"/>
          <w:lang w:val="en-US"/>
        </w:rPr>
        <w:fldChar w:fldCharType="separate"/>
      </w:r>
      <w:r w:rsidR="008E55DE" w:rsidRPr="003C6E6A">
        <w:rPr>
          <w:rFonts w:asciiTheme="minorHAnsi" w:hAnsiTheme="minorHAnsi" w:cstheme="minorHAnsi"/>
          <w:noProof/>
          <w:sz w:val="22"/>
          <w:szCs w:val="22"/>
          <w:vertAlign w:val="superscript"/>
        </w:rPr>
        <w:t>157</w:t>
      </w:r>
      <w:r w:rsidR="00CB2F24" w:rsidRPr="003C6E6A">
        <w:rPr>
          <w:rFonts w:asciiTheme="minorHAnsi" w:hAnsiTheme="minorHAnsi" w:cstheme="minorHAnsi"/>
          <w:sz w:val="22"/>
          <w:szCs w:val="22"/>
          <w:lang w:val="en-US"/>
        </w:rPr>
        <w:fldChar w:fldCharType="end"/>
      </w:r>
      <w:r w:rsidR="005C009D" w:rsidRPr="003C6E6A">
        <w:rPr>
          <w:rFonts w:asciiTheme="minorHAnsi" w:hAnsiTheme="minorHAnsi" w:cstheme="minorHAnsi"/>
          <w:sz w:val="22"/>
          <w:szCs w:val="22"/>
        </w:rPr>
        <w:t xml:space="preserve">. En </w:t>
      </w:r>
      <w:r w:rsidR="00047B1A" w:rsidRPr="003C6E6A">
        <w:rPr>
          <w:rFonts w:asciiTheme="minorHAnsi" w:hAnsiTheme="minorHAnsi" w:cstheme="minorHAnsi"/>
          <w:sz w:val="22"/>
          <w:szCs w:val="22"/>
        </w:rPr>
        <w:t xml:space="preserve">el apéndice </w:t>
      </w:r>
      <w:r w:rsidR="008F2530" w:rsidRPr="003C6E6A">
        <w:rPr>
          <w:rFonts w:asciiTheme="minorHAnsi" w:hAnsiTheme="minorHAnsi" w:cstheme="minorHAnsi"/>
          <w:sz w:val="22"/>
          <w:szCs w:val="22"/>
        </w:rPr>
        <w:t>6</w:t>
      </w:r>
      <w:r w:rsidR="008A2960" w:rsidRPr="003C6E6A">
        <w:rPr>
          <w:rFonts w:asciiTheme="minorHAnsi" w:hAnsiTheme="minorHAnsi" w:cstheme="minorHAnsi"/>
          <w:sz w:val="22"/>
          <w:szCs w:val="22"/>
        </w:rPr>
        <w:t xml:space="preserve">, </w:t>
      </w:r>
      <w:r w:rsidR="00C0419A" w:rsidRPr="003C6E6A">
        <w:rPr>
          <w:rFonts w:asciiTheme="minorHAnsi" w:hAnsiTheme="minorHAnsi" w:cstheme="minorHAnsi"/>
          <w:sz w:val="22"/>
          <w:szCs w:val="22"/>
        </w:rPr>
        <w:t>se describe los resultados de la medición de la concentración</w:t>
      </w:r>
      <w:r w:rsidR="00A44800" w:rsidRPr="003C6E6A">
        <w:rPr>
          <w:rFonts w:asciiTheme="minorHAnsi" w:hAnsiTheme="minorHAnsi" w:cstheme="minorHAnsi"/>
          <w:sz w:val="22"/>
          <w:szCs w:val="22"/>
        </w:rPr>
        <w:t xml:space="preserve"> y pureza </w:t>
      </w:r>
      <w:r w:rsidR="005C009D" w:rsidRPr="003C6E6A">
        <w:rPr>
          <w:rFonts w:asciiTheme="minorHAnsi" w:hAnsiTheme="minorHAnsi" w:cstheme="minorHAnsi"/>
          <w:sz w:val="22"/>
          <w:szCs w:val="22"/>
        </w:rPr>
        <w:t xml:space="preserve">y </w:t>
      </w:r>
      <w:r w:rsidR="00A44800" w:rsidRPr="003C6E6A">
        <w:rPr>
          <w:rFonts w:asciiTheme="minorHAnsi" w:hAnsiTheme="minorHAnsi" w:cstheme="minorHAnsi"/>
          <w:sz w:val="22"/>
          <w:szCs w:val="22"/>
        </w:rPr>
        <w:t>el cálculo del número de integridad de ARN (RIN).</w:t>
      </w:r>
    </w:p>
    <w:p w14:paraId="2D35C5E6" w14:textId="77777777" w:rsidR="002B3A54" w:rsidRPr="003C6E6A" w:rsidRDefault="00CB2F24" w:rsidP="008A2960">
      <w:pPr>
        <w:spacing w:after="0"/>
        <w:jc w:val="both"/>
        <w:rPr>
          <w:rFonts w:eastAsiaTheme="majorEastAsia" w:cstheme="majorBidi"/>
          <w:iCs/>
          <w:noProof/>
          <w:kern w:val="48"/>
          <w:sz w:val="22"/>
          <w:szCs w:val="22"/>
          <w:lang w:eastAsia="es-CL"/>
        </w:rPr>
      </w:pPr>
      <w:r w:rsidRPr="003C6E6A">
        <w:rPr>
          <w:rFonts w:asciiTheme="minorHAnsi" w:hAnsiTheme="minorHAnsi" w:cstheme="minorHAnsi"/>
          <w:sz w:val="22"/>
          <w:szCs w:val="22"/>
        </w:rPr>
        <w:t xml:space="preserve"> </w:t>
      </w:r>
    </w:p>
    <w:p w14:paraId="02F5CAF2" w14:textId="77777777" w:rsidR="00A114CE" w:rsidRPr="003C6E6A" w:rsidRDefault="005534EA" w:rsidP="00A61C3C">
      <w:pPr>
        <w:pStyle w:val="Ttulo4"/>
        <w:spacing w:before="0" w:after="0"/>
        <w:ind w:left="708"/>
        <w:rPr>
          <w:b/>
        </w:rPr>
      </w:pPr>
      <w:r w:rsidRPr="003C6E6A">
        <w:rPr>
          <w:b/>
        </w:rPr>
        <w:t>Librerías y secuenciación</w:t>
      </w:r>
    </w:p>
    <w:p w14:paraId="2A7756D8" w14:textId="4CE41F41" w:rsidR="00F4766D" w:rsidRPr="003C6E6A" w:rsidRDefault="00F4766D" w:rsidP="008A4BA0">
      <w:pPr>
        <w:jc w:val="both"/>
        <w:rPr>
          <w:rFonts w:asciiTheme="minorHAnsi" w:hAnsiTheme="minorHAnsi" w:cstheme="minorHAnsi"/>
          <w:sz w:val="22"/>
          <w:szCs w:val="22"/>
        </w:rPr>
      </w:pPr>
      <w:r w:rsidRPr="003C6E6A">
        <w:rPr>
          <w:rFonts w:asciiTheme="minorHAnsi" w:hAnsiTheme="minorHAnsi" w:cstheme="minorHAnsi"/>
          <w:sz w:val="22"/>
          <w:szCs w:val="22"/>
        </w:rPr>
        <w:t xml:space="preserve">Para llevar a cabo el análisis de RNA-seq se seleccionó una condición </w:t>
      </w:r>
      <w:r w:rsidR="00E82870" w:rsidRPr="003C6E6A">
        <w:rPr>
          <w:rFonts w:asciiTheme="minorHAnsi" w:hAnsiTheme="minorHAnsi" w:cstheme="minorHAnsi"/>
          <w:sz w:val="22"/>
          <w:szCs w:val="22"/>
        </w:rPr>
        <w:t xml:space="preserve">control </w:t>
      </w:r>
      <w:r w:rsidRPr="003C6E6A">
        <w:rPr>
          <w:rFonts w:asciiTheme="minorHAnsi" w:hAnsiTheme="minorHAnsi" w:cstheme="minorHAnsi"/>
          <w:sz w:val="22"/>
          <w:szCs w:val="22"/>
        </w:rPr>
        <w:t>fijada en 0 h con 0 mM de NH</w:t>
      </w:r>
      <w:r w:rsidRPr="003C6E6A">
        <w:rPr>
          <w:rFonts w:asciiTheme="minorHAnsi" w:hAnsiTheme="minorHAnsi" w:cstheme="minorHAnsi"/>
          <w:sz w:val="22"/>
          <w:szCs w:val="22"/>
          <w:vertAlign w:val="subscript"/>
        </w:rPr>
        <w:t>4</w:t>
      </w:r>
      <w:r w:rsidRPr="003C6E6A">
        <w:rPr>
          <w:rFonts w:asciiTheme="minorHAnsi" w:hAnsiTheme="minorHAnsi" w:cstheme="minorHAnsi"/>
          <w:sz w:val="22"/>
          <w:szCs w:val="22"/>
        </w:rPr>
        <w:t>Cl</w:t>
      </w:r>
      <w:r w:rsidR="00386A0F" w:rsidRPr="003C6E6A">
        <w:rPr>
          <w:rFonts w:asciiTheme="minorHAnsi" w:hAnsiTheme="minorHAnsi" w:cstheme="minorHAnsi"/>
          <w:sz w:val="22"/>
          <w:szCs w:val="22"/>
        </w:rPr>
        <w:t xml:space="preserve">, </w:t>
      </w:r>
      <w:r w:rsidR="00962119" w:rsidRPr="003C6E6A">
        <w:rPr>
          <w:rFonts w:asciiTheme="minorHAnsi" w:hAnsiTheme="minorHAnsi" w:cstheme="minorHAnsi"/>
          <w:sz w:val="22"/>
          <w:szCs w:val="22"/>
        </w:rPr>
        <w:t xml:space="preserve">considerada </w:t>
      </w:r>
      <w:r w:rsidRPr="003C6E6A">
        <w:rPr>
          <w:rFonts w:asciiTheme="minorHAnsi" w:hAnsiTheme="minorHAnsi" w:cstheme="minorHAnsi"/>
          <w:sz w:val="22"/>
          <w:szCs w:val="22"/>
        </w:rPr>
        <w:t>sin estrés</w:t>
      </w:r>
      <w:r w:rsidR="00386A0F" w:rsidRPr="003C6E6A">
        <w:rPr>
          <w:rFonts w:asciiTheme="minorHAnsi" w:hAnsiTheme="minorHAnsi" w:cstheme="minorHAnsi"/>
          <w:sz w:val="22"/>
          <w:szCs w:val="22"/>
        </w:rPr>
        <w:t xml:space="preserve"> y </w:t>
      </w:r>
      <w:r w:rsidR="00CB2F24" w:rsidRPr="003C6E6A">
        <w:rPr>
          <w:rFonts w:asciiTheme="minorHAnsi" w:hAnsiTheme="minorHAnsi" w:cstheme="minorHAnsi"/>
          <w:sz w:val="22"/>
          <w:szCs w:val="22"/>
        </w:rPr>
        <w:t>otra</w:t>
      </w:r>
      <w:r w:rsidR="00386A0F" w:rsidRPr="003C6E6A">
        <w:rPr>
          <w:rFonts w:asciiTheme="minorHAnsi" w:hAnsiTheme="minorHAnsi" w:cstheme="minorHAnsi"/>
          <w:sz w:val="22"/>
          <w:szCs w:val="22"/>
        </w:rPr>
        <w:t xml:space="preserve"> </w:t>
      </w:r>
      <w:r w:rsidRPr="003C6E6A">
        <w:rPr>
          <w:rFonts w:asciiTheme="minorHAnsi" w:hAnsiTheme="minorHAnsi" w:cstheme="minorHAnsi"/>
          <w:sz w:val="22"/>
          <w:szCs w:val="22"/>
        </w:rPr>
        <w:t xml:space="preserve">condición </w:t>
      </w:r>
      <w:r w:rsidR="00CB2F24" w:rsidRPr="003C6E6A">
        <w:rPr>
          <w:rFonts w:asciiTheme="minorHAnsi" w:hAnsiTheme="minorHAnsi" w:cstheme="minorHAnsi"/>
          <w:sz w:val="22"/>
          <w:szCs w:val="22"/>
        </w:rPr>
        <w:t xml:space="preserve">considerada como </w:t>
      </w:r>
      <w:r w:rsidRPr="003C6E6A">
        <w:rPr>
          <w:rFonts w:asciiTheme="minorHAnsi" w:hAnsiTheme="minorHAnsi" w:cstheme="minorHAnsi"/>
          <w:sz w:val="22"/>
          <w:szCs w:val="22"/>
        </w:rPr>
        <w:t>estresante fijada a tiempo 2,5 h con 3 mM NH</w:t>
      </w:r>
      <w:r w:rsidRPr="003C6E6A">
        <w:rPr>
          <w:rFonts w:asciiTheme="minorHAnsi" w:hAnsiTheme="minorHAnsi" w:cstheme="minorHAnsi"/>
          <w:sz w:val="22"/>
          <w:szCs w:val="22"/>
          <w:vertAlign w:val="subscript"/>
        </w:rPr>
        <w:t>4</w:t>
      </w:r>
      <w:r w:rsidRPr="003C6E6A">
        <w:rPr>
          <w:rFonts w:asciiTheme="minorHAnsi" w:hAnsiTheme="minorHAnsi" w:cstheme="minorHAnsi"/>
          <w:sz w:val="22"/>
          <w:szCs w:val="22"/>
        </w:rPr>
        <w:t xml:space="preserve">Cl (Figura </w:t>
      </w:r>
      <w:r w:rsidR="005F7432" w:rsidRPr="003C6E6A">
        <w:rPr>
          <w:rFonts w:asciiTheme="minorHAnsi" w:hAnsiTheme="minorHAnsi" w:cstheme="minorHAnsi"/>
          <w:sz w:val="22"/>
          <w:szCs w:val="22"/>
        </w:rPr>
        <w:t>4</w:t>
      </w:r>
      <w:r w:rsidRPr="003C6E6A">
        <w:rPr>
          <w:rFonts w:asciiTheme="minorHAnsi" w:hAnsiTheme="minorHAnsi" w:cstheme="minorHAnsi"/>
          <w:sz w:val="22"/>
          <w:szCs w:val="22"/>
        </w:rPr>
        <w:t>.</w:t>
      </w:r>
      <w:r w:rsidR="00DB112B" w:rsidRPr="003C6E6A">
        <w:rPr>
          <w:rFonts w:asciiTheme="minorHAnsi" w:hAnsiTheme="minorHAnsi" w:cstheme="minorHAnsi"/>
          <w:sz w:val="22"/>
          <w:szCs w:val="22"/>
        </w:rPr>
        <w:t>4</w:t>
      </w:r>
      <w:r w:rsidRPr="003C6E6A">
        <w:rPr>
          <w:rFonts w:asciiTheme="minorHAnsi" w:hAnsiTheme="minorHAnsi" w:cstheme="minorHAnsi"/>
          <w:sz w:val="22"/>
          <w:szCs w:val="22"/>
        </w:rPr>
        <w:t>).</w:t>
      </w:r>
      <w:r w:rsidR="00241B5E" w:rsidRPr="003C6E6A">
        <w:rPr>
          <w:rFonts w:asciiTheme="minorHAnsi" w:hAnsiTheme="minorHAnsi" w:cstheme="minorHAnsi"/>
          <w:sz w:val="22"/>
          <w:szCs w:val="22"/>
        </w:rPr>
        <w:t xml:space="preserve"> </w:t>
      </w:r>
      <w:r w:rsidR="00962119" w:rsidRPr="003C6E6A">
        <w:rPr>
          <w:rFonts w:asciiTheme="minorHAnsi" w:hAnsiTheme="minorHAnsi" w:cstheme="minorHAnsi"/>
          <w:sz w:val="22"/>
          <w:szCs w:val="22"/>
        </w:rPr>
        <w:t>La construcción de las librerías de ARN mensajero y su posterior secuenciación fueron realizadas en Macrogen (Inc. Seúl, Corea del Sur) de acuerdo a protocolos. La construcción de las librerías fue llevada a cabo con el kit TruSeq RNA Sample Prep Kit v2 para aplicaciones de extremo emparejado</w:t>
      </w:r>
      <w:r w:rsidR="002C56D4" w:rsidRPr="003C6E6A">
        <w:rPr>
          <w:rFonts w:asciiTheme="minorHAnsi" w:hAnsiTheme="minorHAnsi" w:cstheme="minorHAnsi"/>
          <w:sz w:val="22"/>
          <w:szCs w:val="22"/>
        </w:rPr>
        <w:t xml:space="preserve"> (paired-end),</w:t>
      </w:r>
      <w:r w:rsidR="00226D3B" w:rsidRPr="003C6E6A">
        <w:rPr>
          <w:rFonts w:asciiTheme="minorHAnsi" w:hAnsiTheme="minorHAnsi" w:cstheme="minorHAnsi"/>
          <w:sz w:val="22"/>
          <w:szCs w:val="22"/>
        </w:rPr>
        <w:t xml:space="preserve"> </w:t>
      </w:r>
      <w:r w:rsidR="002C56D4" w:rsidRPr="003C6E6A">
        <w:rPr>
          <w:rFonts w:asciiTheme="minorHAnsi" w:hAnsiTheme="minorHAnsi" w:cstheme="minorHAnsi"/>
          <w:sz w:val="22"/>
          <w:szCs w:val="22"/>
        </w:rPr>
        <w:t xml:space="preserve">de Illumina. Mientras que </w:t>
      </w:r>
      <w:r w:rsidR="00962119" w:rsidRPr="003C6E6A">
        <w:rPr>
          <w:rFonts w:asciiTheme="minorHAnsi" w:hAnsiTheme="minorHAnsi" w:cstheme="minorHAnsi"/>
          <w:sz w:val="22"/>
          <w:szCs w:val="22"/>
        </w:rPr>
        <w:t xml:space="preserve">la secuenciación se </w:t>
      </w:r>
      <w:r w:rsidR="002C56D4" w:rsidRPr="003C6E6A">
        <w:rPr>
          <w:rFonts w:asciiTheme="minorHAnsi" w:hAnsiTheme="minorHAnsi" w:cstheme="minorHAnsi"/>
          <w:sz w:val="22"/>
          <w:szCs w:val="22"/>
        </w:rPr>
        <w:t>realizó utilizando</w:t>
      </w:r>
      <w:r w:rsidR="00962119" w:rsidRPr="003C6E6A">
        <w:rPr>
          <w:rFonts w:asciiTheme="minorHAnsi" w:hAnsiTheme="minorHAnsi" w:cstheme="minorHAnsi"/>
          <w:sz w:val="22"/>
          <w:szCs w:val="22"/>
        </w:rPr>
        <w:t xml:space="preserve"> la plataforma Solexa HiSeq2000.</w:t>
      </w:r>
    </w:p>
    <w:p w14:paraId="4ACA971C" w14:textId="77777777" w:rsidR="00B92CD3" w:rsidRPr="003C6E6A" w:rsidRDefault="002A0A18" w:rsidP="00B92CD3">
      <w:pPr>
        <w:jc w:val="both"/>
        <w:rPr>
          <w:rFonts w:asciiTheme="majorHAnsi" w:hAnsiTheme="majorHAnsi" w:cstheme="majorHAnsi"/>
          <w:lang w:val="en-US"/>
        </w:rPr>
      </w:pPr>
      <w:r w:rsidRPr="003C6E6A">
        <w:rPr>
          <w:rFonts w:asciiTheme="majorHAnsi" w:hAnsiTheme="majorHAnsi" w:cstheme="majorHAnsi"/>
          <w:noProof/>
          <w:lang w:val="es-ES"/>
        </w:rPr>
        <w:lastRenderedPageBreak/>
        <w:drawing>
          <wp:inline distT="0" distB="0" distL="0" distR="0" wp14:anchorId="318F7FF4" wp14:editId="692C7979">
            <wp:extent cx="5607546" cy="25603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562413"/>
                    </a:xfrm>
                    <a:prstGeom prst="rect">
                      <a:avLst/>
                    </a:prstGeom>
                  </pic:spPr>
                </pic:pic>
              </a:graphicData>
            </a:graphic>
          </wp:inline>
        </w:drawing>
      </w:r>
    </w:p>
    <w:p w14:paraId="5913EBF4" w14:textId="60312DF7" w:rsidR="002C56D4" w:rsidRPr="003C6E6A" w:rsidRDefault="002660D7" w:rsidP="0037785B">
      <w:pPr>
        <w:spacing w:after="0" w:line="240" w:lineRule="auto"/>
        <w:jc w:val="both"/>
        <w:rPr>
          <w:rFonts w:asciiTheme="minorHAnsi" w:hAnsiTheme="minorHAnsi" w:cstheme="minorHAnsi"/>
          <w:sz w:val="20"/>
        </w:rPr>
      </w:pPr>
      <w:r w:rsidRPr="003C6E6A">
        <w:rPr>
          <w:rFonts w:asciiTheme="minorHAnsi" w:hAnsiTheme="minorHAnsi" w:cstheme="minorHAnsi"/>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color w:val="FFFFFF" w:themeColor="background1"/>
          <w:sz w:val="2"/>
          <w:szCs w:val="2"/>
        </w:rPr>
        <w:fldChar w:fldCharType="separate"/>
      </w:r>
      <w:bookmarkStart w:id="53" w:name="_Toc79694896"/>
      <w:r w:rsidR="00782830" w:rsidRPr="003C6E6A">
        <w:rPr>
          <w:rFonts w:asciiTheme="minorHAnsi" w:hAnsiTheme="minorHAnsi" w:cstheme="minorHAnsi"/>
          <w:noProof/>
          <w:color w:val="FFFFFF" w:themeColor="background1"/>
          <w:sz w:val="2"/>
          <w:szCs w:val="2"/>
        </w:rPr>
        <w:t>9</w:t>
      </w:r>
      <w:r w:rsidRPr="003C6E6A">
        <w:rPr>
          <w:rFonts w:asciiTheme="minorHAnsi" w:hAnsiTheme="minorHAnsi" w:cstheme="minorHAnsi"/>
          <w:noProof/>
          <w:color w:val="FFFFFF" w:themeColor="background1"/>
          <w:sz w:val="2"/>
          <w:szCs w:val="2"/>
        </w:rPr>
        <w:fldChar w:fldCharType="end"/>
      </w:r>
      <w:r w:rsidR="0059473D" w:rsidRPr="003C6E6A">
        <w:rPr>
          <w:rFonts w:asciiTheme="minorHAnsi" w:hAnsiTheme="minorHAnsi" w:cstheme="minorHAnsi"/>
          <w:sz w:val="20"/>
        </w:rPr>
        <w:t xml:space="preserve">Figura </w:t>
      </w:r>
      <w:r w:rsidR="00A907FF" w:rsidRPr="003C6E6A">
        <w:rPr>
          <w:rFonts w:asciiTheme="minorHAnsi" w:hAnsiTheme="minorHAnsi" w:cstheme="minorHAnsi"/>
          <w:sz w:val="20"/>
        </w:rPr>
        <w:t>4</w:t>
      </w:r>
      <w:r w:rsidR="0059473D" w:rsidRPr="003C6E6A">
        <w:rPr>
          <w:rFonts w:asciiTheme="minorHAnsi" w:hAnsiTheme="minorHAnsi" w:cstheme="minorHAnsi"/>
          <w:sz w:val="20"/>
        </w:rPr>
        <w:t>.4</w:t>
      </w:r>
      <w:r w:rsidR="005B1CAC" w:rsidRPr="003C6E6A">
        <w:rPr>
          <w:rFonts w:asciiTheme="minorHAnsi" w:hAnsiTheme="minorHAnsi" w:cstheme="minorHAnsi"/>
          <w:sz w:val="20"/>
        </w:rPr>
        <w:t xml:space="preserve">. </w:t>
      </w:r>
      <w:r w:rsidR="005E1A46" w:rsidRPr="003C6E6A">
        <w:rPr>
          <w:rFonts w:asciiTheme="minorHAnsi" w:hAnsiTheme="minorHAnsi" w:cstheme="minorHAnsi"/>
          <w:sz w:val="20"/>
        </w:rPr>
        <w:t>Diagrama de flujo</w:t>
      </w:r>
      <w:r w:rsidR="00AF27E7" w:rsidRPr="003C6E6A">
        <w:rPr>
          <w:rFonts w:asciiTheme="minorHAnsi" w:hAnsiTheme="minorHAnsi" w:cstheme="minorHAnsi"/>
          <w:sz w:val="20"/>
        </w:rPr>
        <w:t>. C</w:t>
      </w:r>
      <w:r w:rsidR="005E1A46" w:rsidRPr="003C6E6A">
        <w:rPr>
          <w:rFonts w:asciiTheme="minorHAnsi" w:hAnsiTheme="minorHAnsi" w:cstheme="minorHAnsi"/>
          <w:sz w:val="20"/>
        </w:rPr>
        <w:t xml:space="preserve">onfiguración experimental usada para la colección de muestras de </w:t>
      </w:r>
      <w:r w:rsidR="005E1A46" w:rsidRPr="003C6E6A">
        <w:rPr>
          <w:rFonts w:asciiTheme="minorHAnsi" w:hAnsiTheme="minorHAnsi" w:cstheme="minorHAnsi"/>
          <w:i/>
          <w:sz w:val="20"/>
        </w:rPr>
        <w:t>S. neei</w:t>
      </w:r>
      <w:r w:rsidR="005E1A46" w:rsidRPr="003C6E6A">
        <w:rPr>
          <w:rFonts w:asciiTheme="minorHAnsi" w:hAnsiTheme="minorHAnsi" w:cstheme="minorHAnsi"/>
          <w:sz w:val="20"/>
        </w:rPr>
        <w:t xml:space="preserve"> para la secuenciación</w:t>
      </w:r>
      <w:r w:rsidR="00060689" w:rsidRPr="003C6E6A">
        <w:rPr>
          <w:rFonts w:asciiTheme="minorHAnsi" w:hAnsiTheme="minorHAnsi" w:cstheme="minorHAnsi"/>
          <w:sz w:val="20"/>
        </w:rPr>
        <w:t>.</w:t>
      </w:r>
      <w:bookmarkEnd w:id="53"/>
    </w:p>
    <w:p w14:paraId="6C4FE739" w14:textId="77777777" w:rsidR="00AF27E7" w:rsidRPr="003C6E6A" w:rsidRDefault="00AF27E7" w:rsidP="00EA0D61">
      <w:pPr>
        <w:spacing w:after="0" w:line="240" w:lineRule="auto"/>
        <w:jc w:val="both"/>
        <w:rPr>
          <w:rFonts w:asciiTheme="minorHAnsi" w:hAnsiTheme="minorHAnsi" w:cstheme="minorHAnsi"/>
          <w:sz w:val="22"/>
          <w:szCs w:val="22"/>
        </w:rPr>
      </w:pPr>
    </w:p>
    <w:p w14:paraId="0530C41F" w14:textId="36FD3306" w:rsidR="002C56D4" w:rsidRDefault="002C56D4" w:rsidP="00EA0D61">
      <w:pPr>
        <w:spacing w:after="0" w:line="240" w:lineRule="auto"/>
        <w:jc w:val="both"/>
        <w:rPr>
          <w:rFonts w:asciiTheme="minorHAnsi" w:hAnsiTheme="minorHAnsi" w:cstheme="minorHAnsi"/>
          <w:sz w:val="22"/>
          <w:szCs w:val="22"/>
        </w:rPr>
      </w:pPr>
      <w:r w:rsidRPr="003C6E6A">
        <w:rPr>
          <w:rFonts w:asciiTheme="minorHAnsi" w:hAnsiTheme="minorHAnsi" w:cstheme="minorHAnsi"/>
          <w:sz w:val="22"/>
          <w:szCs w:val="22"/>
        </w:rPr>
        <w:t xml:space="preserve">El protocolo para la preparación del RNA-Seq de Illumina incluye aislación del RNA mensajero, fragmentación, síntesis de </w:t>
      </w:r>
      <w:r w:rsidR="00E053F9" w:rsidRPr="00CD08A9">
        <w:rPr>
          <w:rFonts w:asciiTheme="minorHAnsi" w:hAnsiTheme="minorHAnsi" w:cstheme="minorHAnsi"/>
          <w:color w:val="000000"/>
          <w:sz w:val="22"/>
          <w:szCs w:val="22"/>
        </w:rPr>
        <w:t>ADNc</w:t>
      </w:r>
      <w:r w:rsidRPr="003C6E6A">
        <w:rPr>
          <w:rFonts w:asciiTheme="minorHAnsi" w:hAnsiTheme="minorHAnsi" w:cstheme="minorHAnsi"/>
          <w:sz w:val="22"/>
          <w:szCs w:val="22"/>
        </w:rPr>
        <w:t>, ligación de adaptadores y selección del tamaño.</w:t>
      </w:r>
    </w:p>
    <w:p w14:paraId="1746DAD6" w14:textId="77777777" w:rsidR="00FA403C" w:rsidRPr="003C6E6A" w:rsidRDefault="00FA403C" w:rsidP="00EA0D61">
      <w:pPr>
        <w:spacing w:after="0" w:line="240" w:lineRule="auto"/>
        <w:jc w:val="both"/>
        <w:rPr>
          <w:ins w:id="54" w:author="MONICA" w:date="2021-06-17T14:47:00Z"/>
          <w:rFonts w:asciiTheme="minorHAnsi" w:hAnsiTheme="minorHAnsi" w:cstheme="minorHAnsi"/>
          <w:sz w:val="22"/>
          <w:szCs w:val="22"/>
        </w:rPr>
      </w:pPr>
    </w:p>
    <w:p w14:paraId="521CB07F" w14:textId="77777777" w:rsidR="00D87486" w:rsidRPr="003C6E6A" w:rsidRDefault="009B05D0" w:rsidP="001E27F2">
      <w:pPr>
        <w:pStyle w:val="Ttulo3"/>
        <w:numPr>
          <w:ilvl w:val="2"/>
          <w:numId w:val="8"/>
        </w:numPr>
        <w:spacing w:before="0" w:after="0"/>
        <w:rPr>
          <w:b/>
        </w:rPr>
      </w:pPr>
      <w:bookmarkStart w:id="55" w:name="_Toc79959325"/>
      <w:r w:rsidRPr="003C6E6A">
        <w:rPr>
          <w:b/>
        </w:rPr>
        <w:t>P</w:t>
      </w:r>
      <w:r w:rsidR="00D87486" w:rsidRPr="003C6E6A">
        <w:rPr>
          <w:b/>
        </w:rPr>
        <w:t>rocesamiento bioinformático de las secuenciaciones</w:t>
      </w:r>
      <w:bookmarkEnd w:id="55"/>
      <w:r w:rsidR="00D87486" w:rsidRPr="003C6E6A">
        <w:rPr>
          <w:b/>
        </w:rPr>
        <w:t xml:space="preserve"> </w:t>
      </w:r>
    </w:p>
    <w:p w14:paraId="31ABE1F0" w14:textId="77777777" w:rsidR="000C0C99" w:rsidRPr="003C6E6A" w:rsidRDefault="000C0C99" w:rsidP="00AF27E7">
      <w:pPr>
        <w:pStyle w:val="Ttulo4"/>
        <w:spacing w:before="0" w:after="0"/>
      </w:pPr>
    </w:p>
    <w:p w14:paraId="2A0779F3" w14:textId="77777777" w:rsidR="00D87486" w:rsidRPr="003C6E6A" w:rsidRDefault="00F37357" w:rsidP="008216E4">
      <w:pPr>
        <w:pStyle w:val="Ttulo4"/>
        <w:spacing w:before="0" w:after="0"/>
        <w:ind w:left="708"/>
        <w:rPr>
          <w:b/>
        </w:rPr>
      </w:pPr>
      <w:r w:rsidRPr="003C6E6A">
        <w:rPr>
          <w:b/>
        </w:rPr>
        <w:t xml:space="preserve">Determinación calidad </w:t>
      </w:r>
      <w:r w:rsidR="00BC6A72" w:rsidRPr="003C6E6A">
        <w:rPr>
          <w:b/>
        </w:rPr>
        <w:t>de las</w:t>
      </w:r>
      <w:r w:rsidR="00D87486" w:rsidRPr="003C6E6A">
        <w:rPr>
          <w:b/>
        </w:rPr>
        <w:t xml:space="preserve"> secuencias</w:t>
      </w:r>
      <w:r w:rsidR="000B3D06" w:rsidRPr="003C6E6A">
        <w:rPr>
          <w:b/>
        </w:rPr>
        <w:t xml:space="preserve"> </w:t>
      </w:r>
    </w:p>
    <w:p w14:paraId="7BDE16DF" w14:textId="5F843B5D" w:rsidR="00437F1A" w:rsidRPr="003C6E6A" w:rsidRDefault="009D2879" w:rsidP="00257442">
      <w:pPr>
        <w:spacing w:after="0"/>
        <w:jc w:val="both"/>
        <w:rPr>
          <w:rFonts w:asciiTheme="minorHAnsi" w:hAnsiTheme="minorHAnsi" w:cstheme="minorHAnsi"/>
          <w:sz w:val="22"/>
          <w:szCs w:val="22"/>
        </w:rPr>
      </w:pPr>
      <w:r w:rsidRPr="003C6E6A">
        <w:rPr>
          <w:rFonts w:asciiTheme="minorHAnsi" w:hAnsiTheme="minorHAnsi" w:cstheme="minorHAnsi"/>
          <w:sz w:val="22"/>
          <w:szCs w:val="22"/>
        </w:rPr>
        <w:t>Los datos de secuenciación masiva obtenidos</w:t>
      </w:r>
      <w:r w:rsidR="00AD196C" w:rsidRPr="003C6E6A">
        <w:rPr>
          <w:rFonts w:asciiTheme="minorHAnsi" w:hAnsiTheme="minorHAnsi" w:cstheme="minorHAnsi"/>
          <w:sz w:val="22"/>
          <w:szCs w:val="22"/>
        </w:rPr>
        <w:t>,</w:t>
      </w:r>
      <w:r w:rsidR="003F0EF0" w:rsidRPr="003C6E6A">
        <w:rPr>
          <w:rFonts w:asciiTheme="minorHAnsi" w:hAnsiTheme="minorHAnsi" w:cstheme="minorHAnsi"/>
          <w:sz w:val="22"/>
          <w:szCs w:val="22"/>
        </w:rPr>
        <w:t xml:space="preserve"> se analizaron</w:t>
      </w:r>
      <w:r w:rsidR="00AD196C" w:rsidRPr="003C6E6A">
        <w:rPr>
          <w:rFonts w:asciiTheme="minorHAnsi" w:hAnsiTheme="minorHAnsi" w:cstheme="minorHAnsi"/>
          <w:sz w:val="22"/>
          <w:szCs w:val="22"/>
        </w:rPr>
        <w:t xml:space="preserve"> con e</w:t>
      </w:r>
      <w:r w:rsidRPr="003C6E6A">
        <w:rPr>
          <w:rFonts w:asciiTheme="minorHAnsi" w:hAnsiTheme="minorHAnsi" w:cstheme="minorHAnsi"/>
          <w:sz w:val="22"/>
          <w:szCs w:val="22"/>
        </w:rPr>
        <w:t>l software CLC Genomics Wor</w:t>
      </w:r>
      <w:r w:rsidR="000745A6" w:rsidRPr="003C6E6A">
        <w:rPr>
          <w:rFonts w:asciiTheme="minorHAnsi" w:hAnsiTheme="minorHAnsi" w:cstheme="minorHAnsi"/>
          <w:sz w:val="22"/>
          <w:szCs w:val="22"/>
        </w:rPr>
        <w:t>kbench v8</w:t>
      </w:r>
      <w:r w:rsidRPr="003C6E6A">
        <w:rPr>
          <w:rFonts w:asciiTheme="minorHAnsi" w:hAnsiTheme="minorHAnsi" w:cstheme="minorHAnsi"/>
          <w:sz w:val="22"/>
          <w:szCs w:val="22"/>
        </w:rPr>
        <w:t>.0 (CLC bio, Dinamarca</w:t>
      </w:r>
      <w:r w:rsidR="000745A6" w:rsidRPr="003C6E6A">
        <w:rPr>
          <w:rFonts w:asciiTheme="minorHAnsi" w:hAnsiTheme="minorHAnsi" w:cstheme="minorHAnsi"/>
          <w:sz w:val="22"/>
          <w:szCs w:val="22"/>
        </w:rPr>
        <w:t xml:space="preserve">). La data cruda (Raw Data) </w:t>
      </w:r>
      <w:r w:rsidR="00AD196C" w:rsidRPr="003C6E6A">
        <w:rPr>
          <w:rFonts w:asciiTheme="minorHAnsi" w:hAnsiTheme="minorHAnsi" w:cstheme="minorHAnsi"/>
          <w:sz w:val="22"/>
          <w:szCs w:val="22"/>
        </w:rPr>
        <w:t>se filtró</w:t>
      </w:r>
      <w:r w:rsidR="000745A6" w:rsidRPr="003C6E6A">
        <w:rPr>
          <w:rFonts w:asciiTheme="minorHAnsi" w:hAnsiTheme="minorHAnsi" w:cstheme="minorHAnsi"/>
          <w:sz w:val="22"/>
          <w:szCs w:val="22"/>
        </w:rPr>
        <w:t xml:space="preserve"> por calidad</w:t>
      </w:r>
      <w:r w:rsidR="00426C43" w:rsidRPr="003C6E6A">
        <w:rPr>
          <w:rFonts w:asciiTheme="minorHAnsi" w:hAnsiTheme="minorHAnsi" w:cstheme="minorHAnsi"/>
          <w:sz w:val="22"/>
          <w:szCs w:val="22"/>
        </w:rPr>
        <w:t xml:space="preserve"> de las bases en cada posición</w:t>
      </w:r>
      <w:r w:rsidR="00E06E63" w:rsidRPr="003C6E6A">
        <w:rPr>
          <w:rFonts w:asciiTheme="minorHAnsi" w:hAnsiTheme="minorHAnsi" w:cstheme="minorHAnsi"/>
          <w:sz w:val="22"/>
          <w:szCs w:val="22"/>
        </w:rPr>
        <w:t>,</w:t>
      </w:r>
      <w:r w:rsidR="00442DDC" w:rsidRPr="003C6E6A">
        <w:rPr>
          <w:rFonts w:asciiTheme="minorHAnsi" w:hAnsiTheme="minorHAnsi" w:cstheme="minorHAnsi"/>
          <w:sz w:val="22"/>
          <w:szCs w:val="22"/>
        </w:rPr>
        <w:t xml:space="preserve"> eliminando lecturas de baj</w:t>
      </w:r>
      <w:r w:rsidR="00426C43" w:rsidRPr="003C6E6A">
        <w:rPr>
          <w:rFonts w:asciiTheme="minorHAnsi" w:hAnsiTheme="minorHAnsi" w:cstheme="minorHAnsi"/>
          <w:sz w:val="22"/>
          <w:szCs w:val="22"/>
        </w:rPr>
        <w:t>a calidad (</w:t>
      </w:r>
      <w:r w:rsidR="00412373" w:rsidRPr="003C6E6A">
        <w:rPr>
          <w:rFonts w:asciiTheme="minorHAnsi" w:hAnsiTheme="minorHAnsi" w:cstheme="minorHAnsi"/>
          <w:sz w:val="22"/>
          <w:szCs w:val="22"/>
        </w:rPr>
        <w:t xml:space="preserve">Phred score, </w:t>
      </w:r>
      <w:r w:rsidR="00426C43" w:rsidRPr="003C6E6A">
        <w:rPr>
          <w:rFonts w:asciiTheme="minorHAnsi" w:hAnsiTheme="minorHAnsi" w:cstheme="minorHAnsi"/>
          <w:sz w:val="22"/>
          <w:szCs w:val="22"/>
        </w:rPr>
        <w:t>Q ≤ 20). Se eliminaron</w:t>
      </w:r>
      <w:r w:rsidR="00442DDC" w:rsidRPr="003C6E6A">
        <w:rPr>
          <w:rFonts w:asciiTheme="minorHAnsi" w:hAnsiTheme="minorHAnsi" w:cstheme="minorHAnsi"/>
          <w:sz w:val="22"/>
          <w:szCs w:val="22"/>
        </w:rPr>
        <w:t xml:space="preserve"> lecturas con segmentos poli-N (lecturas que contienen más d</w:t>
      </w:r>
      <w:r w:rsidR="00426C43" w:rsidRPr="003C6E6A">
        <w:rPr>
          <w:rFonts w:asciiTheme="minorHAnsi" w:hAnsiTheme="minorHAnsi" w:cstheme="minorHAnsi"/>
          <w:sz w:val="22"/>
          <w:szCs w:val="22"/>
        </w:rPr>
        <w:t xml:space="preserve">el 50% de bases desconocidas), </w:t>
      </w:r>
      <w:r w:rsidR="00442DDC" w:rsidRPr="003C6E6A">
        <w:rPr>
          <w:rFonts w:asciiTheme="minorHAnsi" w:hAnsiTheme="minorHAnsi" w:cstheme="minorHAnsi"/>
          <w:sz w:val="22"/>
          <w:szCs w:val="22"/>
        </w:rPr>
        <w:t>lecturas cortas (</w:t>
      </w:r>
      <w:r w:rsidR="00605C1C" w:rsidRPr="003C6E6A">
        <w:rPr>
          <w:rFonts w:asciiTheme="minorHAnsi" w:hAnsiTheme="minorHAnsi" w:cstheme="minorHAnsi"/>
          <w:sz w:val="22"/>
          <w:szCs w:val="22"/>
        </w:rPr>
        <w:t>&lt;</w:t>
      </w:r>
      <w:r w:rsidR="00AD196C" w:rsidRPr="003C6E6A">
        <w:rPr>
          <w:rFonts w:asciiTheme="minorHAnsi" w:hAnsiTheme="minorHAnsi" w:cstheme="minorHAnsi"/>
          <w:sz w:val="22"/>
          <w:szCs w:val="22"/>
        </w:rPr>
        <w:t xml:space="preserve"> 50 pb)</w:t>
      </w:r>
      <w:r w:rsidR="00426C43" w:rsidRPr="003C6E6A">
        <w:rPr>
          <w:rFonts w:asciiTheme="minorHAnsi" w:hAnsiTheme="minorHAnsi" w:cstheme="minorHAnsi"/>
          <w:sz w:val="22"/>
          <w:szCs w:val="22"/>
        </w:rPr>
        <w:t xml:space="preserve"> y </w:t>
      </w:r>
      <w:r w:rsidR="00412373" w:rsidRPr="003C6E6A">
        <w:rPr>
          <w:rFonts w:asciiTheme="minorHAnsi" w:hAnsiTheme="minorHAnsi" w:cstheme="minorHAnsi"/>
          <w:sz w:val="22"/>
          <w:szCs w:val="22"/>
        </w:rPr>
        <w:t xml:space="preserve">por </w:t>
      </w:r>
      <w:r w:rsidR="00426C43" w:rsidRPr="003C6E6A">
        <w:rPr>
          <w:rFonts w:asciiTheme="majorHAnsi" w:hAnsiTheme="majorHAnsi" w:cstheme="majorHAnsi"/>
          <w:sz w:val="22"/>
          <w:szCs w:val="22"/>
        </w:rPr>
        <w:t>contenido de Guanina-Citosina (CG)</w:t>
      </w:r>
      <w:r w:rsidR="00412373" w:rsidRPr="003C6E6A">
        <w:rPr>
          <w:rFonts w:asciiTheme="minorHAnsi" w:hAnsiTheme="minorHAnsi" w:cstheme="minorHAnsi"/>
          <w:sz w:val="22"/>
          <w:szCs w:val="22"/>
        </w:rPr>
        <w:t xml:space="preserve">. También se </w:t>
      </w:r>
      <w:r w:rsidR="003871AC" w:rsidRPr="003C6E6A">
        <w:rPr>
          <w:rFonts w:asciiTheme="minorHAnsi" w:hAnsiTheme="minorHAnsi" w:cstheme="minorHAnsi"/>
          <w:sz w:val="22"/>
          <w:szCs w:val="22"/>
        </w:rPr>
        <w:t>procedió a la eliminación de</w:t>
      </w:r>
      <w:r w:rsidR="00265D6D" w:rsidRPr="003C6E6A">
        <w:rPr>
          <w:rFonts w:asciiTheme="minorHAnsi" w:hAnsiTheme="minorHAnsi" w:cstheme="minorHAnsi"/>
          <w:sz w:val="22"/>
          <w:szCs w:val="22"/>
        </w:rPr>
        <w:t xml:space="preserve"> secuencias </w:t>
      </w:r>
      <w:r w:rsidR="001904BA" w:rsidRPr="003C6E6A">
        <w:rPr>
          <w:rFonts w:asciiTheme="minorHAnsi" w:hAnsiTheme="minorHAnsi" w:cstheme="minorHAnsi"/>
          <w:sz w:val="22"/>
          <w:szCs w:val="22"/>
        </w:rPr>
        <w:t>a</w:t>
      </w:r>
      <w:r w:rsidR="00265D6D" w:rsidRPr="003C6E6A">
        <w:rPr>
          <w:rFonts w:asciiTheme="minorHAnsi" w:hAnsiTheme="minorHAnsi" w:cstheme="minorHAnsi"/>
          <w:sz w:val="22"/>
          <w:szCs w:val="22"/>
        </w:rPr>
        <w:t>daptadora</w:t>
      </w:r>
      <w:r w:rsidR="001904BA" w:rsidRPr="003C6E6A">
        <w:rPr>
          <w:rFonts w:asciiTheme="minorHAnsi" w:hAnsiTheme="minorHAnsi" w:cstheme="minorHAnsi"/>
          <w:sz w:val="22"/>
          <w:szCs w:val="22"/>
        </w:rPr>
        <w:t>s</w:t>
      </w:r>
      <w:r w:rsidR="00265D6D" w:rsidRPr="003C6E6A">
        <w:rPr>
          <w:rFonts w:asciiTheme="minorHAnsi" w:hAnsiTheme="minorHAnsi" w:cstheme="minorHAnsi"/>
          <w:sz w:val="22"/>
          <w:szCs w:val="22"/>
        </w:rPr>
        <w:t xml:space="preserve"> usadas para </w:t>
      </w:r>
      <w:r w:rsidR="00BF2FB5" w:rsidRPr="003C6E6A">
        <w:rPr>
          <w:rFonts w:asciiTheme="minorHAnsi" w:hAnsiTheme="minorHAnsi" w:cstheme="minorHAnsi"/>
          <w:sz w:val="22"/>
          <w:szCs w:val="22"/>
        </w:rPr>
        <w:t>secuenciación</w:t>
      </w:r>
      <w:r w:rsidR="000745A6" w:rsidRPr="003C6E6A">
        <w:rPr>
          <w:rFonts w:asciiTheme="minorHAnsi" w:hAnsiTheme="minorHAnsi" w:cstheme="minorHAnsi"/>
          <w:sz w:val="22"/>
          <w:szCs w:val="22"/>
        </w:rPr>
        <w:t>.</w:t>
      </w:r>
      <w:r w:rsidR="001A0427" w:rsidRPr="003C6E6A">
        <w:rPr>
          <w:rFonts w:asciiTheme="minorHAnsi" w:hAnsiTheme="minorHAnsi" w:cstheme="minorHAnsi"/>
          <w:sz w:val="22"/>
          <w:szCs w:val="22"/>
        </w:rPr>
        <w:t xml:space="preserve"> Con las</w:t>
      </w:r>
      <w:r w:rsidR="003871AC" w:rsidRPr="003C6E6A">
        <w:rPr>
          <w:rFonts w:asciiTheme="minorHAnsi" w:hAnsiTheme="minorHAnsi" w:cstheme="minorHAnsi"/>
          <w:sz w:val="22"/>
          <w:szCs w:val="22"/>
        </w:rPr>
        <w:t xml:space="preserve"> lecturas procesadas se continuó</w:t>
      </w:r>
      <w:r w:rsidR="001A0427" w:rsidRPr="003C6E6A">
        <w:rPr>
          <w:rFonts w:asciiTheme="minorHAnsi" w:hAnsiTheme="minorHAnsi" w:cstheme="minorHAnsi"/>
          <w:sz w:val="22"/>
          <w:szCs w:val="22"/>
        </w:rPr>
        <w:t xml:space="preserve"> a la construcción del ensamble de </w:t>
      </w:r>
      <w:r w:rsidR="001A0427" w:rsidRPr="003C6E6A">
        <w:rPr>
          <w:rFonts w:asciiTheme="minorHAnsi" w:hAnsiTheme="minorHAnsi" w:cstheme="minorHAnsi"/>
          <w:i/>
          <w:sz w:val="22"/>
          <w:szCs w:val="22"/>
        </w:rPr>
        <w:t>novo</w:t>
      </w:r>
      <w:r w:rsidR="001A0427" w:rsidRPr="003C6E6A">
        <w:rPr>
          <w:rFonts w:asciiTheme="minorHAnsi" w:hAnsiTheme="minorHAnsi" w:cstheme="minorHAnsi"/>
          <w:sz w:val="22"/>
          <w:szCs w:val="22"/>
        </w:rPr>
        <w:t>.</w:t>
      </w:r>
    </w:p>
    <w:p w14:paraId="122060AD" w14:textId="77777777" w:rsidR="005D0052" w:rsidRPr="003C6E6A" w:rsidRDefault="005D0052" w:rsidP="00257442">
      <w:pPr>
        <w:spacing w:after="0"/>
        <w:jc w:val="both"/>
        <w:rPr>
          <w:rFonts w:asciiTheme="minorHAnsi" w:hAnsiTheme="minorHAnsi" w:cstheme="minorHAnsi"/>
          <w:sz w:val="22"/>
          <w:szCs w:val="22"/>
        </w:rPr>
      </w:pPr>
    </w:p>
    <w:p w14:paraId="7F298378" w14:textId="77777777" w:rsidR="00437F1A" w:rsidRPr="003C6E6A" w:rsidRDefault="000B3D06" w:rsidP="005D0052">
      <w:pPr>
        <w:pStyle w:val="Ttulo4"/>
        <w:spacing w:before="0" w:after="0"/>
        <w:ind w:left="708"/>
        <w:rPr>
          <w:b/>
        </w:rPr>
      </w:pPr>
      <w:r w:rsidRPr="003C6E6A">
        <w:rPr>
          <w:b/>
        </w:rPr>
        <w:t>Ensamblaje</w:t>
      </w:r>
      <w:r w:rsidR="00E06E63" w:rsidRPr="003C6E6A">
        <w:rPr>
          <w:b/>
        </w:rPr>
        <w:t xml:space="preserve"> de </w:t>
      </w:r>
      <w:r w:rsidR="00E06E63" w:rsidRPr="003C6E6A">
        <w:rPr>
          <w:b/>
          <w:i/>
        </w:rPr>
        <w:t>novo</w:t>
      </w:r>
      <w:r w:rsidRPr="003C6E6A">
        <w:rPr>
          <w:b/>
          <w:i/>
        </w:rPr>
        <w:t xml:space="preserve"> </w:t>
      </w:r>
      <w:r w:rsidRPr="003C6E6A">
        <w:rPr>
          <w:b/>
        </w:rPr>
        <w:t>y alineamiento de las secuencias</w:t>
      </w:r>
    </w:p>
    <w:p w14:paraId="76A57C64" w14:textId="0BDFAE79" w:rsidR="00874990" w:rsidRDefault="001A0427" w:rsidP="00D2411D">
      <w:pPr>
        <w:spacing w:after="0"/>
        <w:jc w:val="both"/>
        <w:rPr>
          <w:rFonts w:asciiTheme="majorHAnsi" w:eastAsia="Calibri" w:hAnsiTheme="majorHAnsi" w:cstheme="majorHAnsi"/>
          <w:color w:val="000000"/>
          <w:sz w:val="22"/>
          <w:szCs w:val="22"/>
        </w:rPr>
      </w:pPr>
      <w:r w:rsidRPr="003C6E6A">
        <w:rPr>
          <w:rFonts w:asciiTheme="minorHAnsi" w:hAnsiTheme="minorHAnsi" w:cstheme="minorHAnsi"/>
          <w:sz w:val="22"/>
          <w:szCs w:val="22"/>
        </w:rPr>
        <w:t xml:space="preserve">El ensamblaje </w:t>
      </w:r>
      <w:r w:rsidR="009341EF" w:rsidRPr="003C6E6A">
        <w:rPr>
          <w:rFonts w:asciiTheme="minorHAnsi" w:hAnsiTheme="minorHAnsi" w:cstheme="minorHAnsi"/>
          <w:sz w:val="22"/>
          <w:szCs w:val="22"/>
        </w:rPr>
        <w:t xml:space="preserve">de </w:t>
      </w:r>
      <w:r w:rsidR="009341EF" w:rsidRPr="003C6E6A">
        <w:rPr>
          <w:rFonts w:asciiTheme="minorHAnsi" w:hAnsiTheme="minorHAnsi" w:cstheme="minorHAnsi"/>
          <w:i/>
          <w:sz w:val="22"/>
          <w:szCs w:val="22"/>
        </w:rPr>
        <w:t>novo</w:t>
      </w:r>
      <w:r w:rsidR="009341EF" w:rsidRPr="003C6E6A">
        <w:rPr>
          <w:rFonts w:asciiTheme="minorHAnsi" w:hAnsiTheme="minorHAnsi" w:cstheme="minorHAnsi"/>
          <w:sz w:val="22"/>
          <w:szCs w:val="22"/>
        </w:rPr>
        <w:t xml:space="preserve"> fue realizado</w:t>
      </w:r>
      <w:r w:rsidRPr="003C6E6A">
        <w:rPr>
          <w:rFonts w:asciiTheme="minorHAnsi" w:hAnsiTheme="minorHAnsi" w:cstheme="minorHAnsi"/>
          <w:sz w:val="22"/>
          <w:szCs w:val="22"/>
        </w:rPr>
        <w:t xml:space="preserve"> a partir de una combinación de todos los datos de lectura-corta (short-read) con extremo emparejado (ensamblaje híbrido). </w:t>
      </w:r>
      <w:r w:rsidR="00AE28DB" w:rsidRPr="003C6E6A">
        <w:rPr>
          <w:rFonts w:asciiTheme="minorHAnsi" w:hAnsiTheme="minorHAnsi" w:cstheme="minorHAnsi"/>
          <w:sz w:val="22"/>
          <w:szCs w:val="22"/>
        </w:rPr>
        <w:t xml:space="preserve">Para esto se </w:t>
      </w:r>
      <w:r w:rsidR="003654F7" w:rsidRPr="003C6E6A">
        <w:rPr>
          <w:rFonts w:asciiTheme="minorHAnsi" w:hAnsiTheme="minorHAnsi" w:cstheme="minorHAnsi"/>
          <w:sz w:val="22"/>
          <w:szCs w:val="22"/>
        </w:rPr>
        <w:t>utilizó el</w:t>
      </w:r>
      <w:r w:rsidR="008D06A6" w:rsidRPr="003C6E6A">
        <w:rPr>
          <w:rFonts w:asciiTheme="minorHAnsi" w:hAnsiTheme="minorHAnsi" w:cstheme="minorHAnsi"/>
          <w:sz w:val="22"/>
          <w:szCs w:val="22"/>
        </w:rPr>
        <w:t xml:space="preserve"> </w:t>
      </w:r>
      <w:r w:rsidR="008D06A6" w:rsidRPr="003C6E6A">
        <w:rPr>
          <w:rFonts w:asciiTheme="majorHAnsi" w:hAnsiTheme="majorHAnsi" w:cstheme="majorHAnsi"/>
          <w:w w:val="105"/>
          <w:sz w:val="22"/>
          <w:szCs w:val="22"/>
        </w:rPr>
        <w:t xml:space="preserve">algoritmo </w:t>
      </w:r>
      <w:r w:rsidR="008D06A6" w:rsidRPr="003C6E6A">
        <w:rPr>
          <w:rFonts w:asciiTheme="minorHAnsi" w:hAnsiTheme="minorHAnsi" w:cstheme="minorHAnsi"/>
          <w:w w:val="105"/>
          <w:sz w:val="22"/>
          <w:szCs w:val="22"/>
        </w:rPr>
        <w:t xml:space="preserve">scaffolding-contig disponible </w:t>
      </w:r>
      <w:r w:rsidR="007C10B7" w:rsidRPr="003C6E6A">
        <w:rPr>
          <w:rFonts w:asciiTheme="minorHAnsi" w:hAnsiTheme="minorHAnsi" w:cstheme="minorHAnsi"/>
          <w:w w:val="105"/>
          <w:sz w:val="22"/>
          <w:szCs w:val="22"/>
        </w:rPr>
        <w:t xml:space="preserve">en la función </w:t>
      </w:r>
      <w:r w:rsidR="007C10B7" w:rsidRPr="003C6E6A">
        <w:rPr>
          <w:rFonts w:asciiTheme="minorHAnsi" w:hAnsiTheme="minorHAnsi" w:cstheme="minorHAnsi"/>
          <w:i/>
          <w:w w:val="105"/>
          <w:sz w:val="22"/>
          <w:szCs w:val="22"/>
        </w:rPr>
        <w:t>de novo</w:t>
      </w:r>
      <w:r w:rsidR="007C10B7" w:rsidRPr="003C6E6A">
        <w:rPr>
          <w:rFonts w:asciiTheme="minorHAnsi" w:hAnsiTheme="minorHAnsi" w:cstheme="minorHAnsi"/>
          <w:w w:val="105"/>
          <w:sz w:val="22"/>
          <w:szCs w:val="22"/>
        </w:rPr>
        <w:t xml:space="preserve"> a</w:t>
      </w:r>
      <w:r w:rsidR="008D06A6" w:rsidRPr="003C6E6A">
        <w:rPr>
          <w:rFonts w:asciiTheme="minorHAnsi" w:hAnsiTheme="minorHAnsi" w:cstheme="minorHAnsi"/>
          <w:w w:val="105"/>
          <w:sz w:val="22"/>
          <w:szCs w:val="22"/>
        </w:rPr>
        <w:t>ssembly del programa CLC</w:t>
      </w:r>
      <w:r w:rsidR="00AE28DB" w:rsidRPr="003C6E6A">
        <w:rPr>
          <w:rFonts w:asciiTheme="minorHAnsi" w:hAnsiTheme="minorHAnsi" w:cstheme="minorHAnsi"/>
          <w:w w:val="105"/>
          <w:sz w:val="22"/>
          <w:szCs w:val="22"/>
        </w:rPr>
        <w:t xml:space="preserve"> v 8.0 y </w:t>
      </w:r>
      <w:r w:rsidR="00874990" w:rsidRPr="003C6E6A">
        <w:rPr>
          <w:rFonts w:asciiTheme="minorHAnsi" w:hAnsiTheme="minorHAnsi" w:cstheme="minorHAnsi"/>
          <w:w w:val="105"/>
          <w:sz w:val="22"/>
          <w:szCs w:val="22"/>
        </w:rPr>
        <w:t>se aplicó</w:t>
      </w:r>
      <w:r w:rsidR="008D06A6" w:rsidRPr="003C6E6A">
        <w:rPr>
          <w:rFonts w:asciiTheme="minorHAnsi" w:hAnsiTheme="minorHAnsi" w:cstheme="minorHAnsi"/>
          <w:w w:val="105"/>
          <w:sz w:val="22"/>
          <w:szCs w:val="22"/>
        </w:rPr>
        <w:t xml:space="preserve"> </w:t>
      </w:r>
      <w:r w:rsidR="008D06A6" w:rsidRPr="003C6E6A">
        <w:rPr>
          <w:rFonts w:asciiTheme="minorHAnsi" w:hAnsiTheme="minorHAnsi" w:cstheme="minorHAnsi"/>
          <w:sz w:val="22"/>
          <w:szCs w:val="22"/>
        </w:rPr>
        <w:t xml:space="preserve">los siguientes parámetros: similarity </w:t>
      </w:r>
      <w:r w:rsidR="008D6C6A" w:rsidRPr="003C6E6A">
        <w:rPr>
          <w:rFonts w:asciiTheme="minorHAnsi" w:hAnsiTheme="minorHAnsi" w:cstheme="minorHAnsi"/>
          <w:sz w:val="22"/>
          <w:szCs w:val="22"/>
        </w:rPr>
        <w:t xml:space="preserve">fraction </w:t>
      </w:r>
      <w:r w:rsidR="008D06A6" w:rsidRPr="003C6E6A">
        <w:rPr>
          <w:rFonts w:asciiTheme="minorHAnsi" w:hAnsiTheme="minorHAnsi" w:cstheme="minorHAnsi"/>
          <w:sz w:val="22"/>
          <w:szCs w:val="22"/>
        </w:rPr>
        <w:t>= 0.9; length fraction = 0.6; insertion/deletion cost = 3; mismatch cost = 3.</w:t>
      </w:r>
      <w:r w:rsidR="003654F7" w:rsidRPr="003C6E6A">
        <w:rPr>
          <w:rFonts w:asciiTheme="minorHAnsi" w:hAnsiTheme="minorHAnsi" w:cstheme="minorHAnsi"/>
          <w:sz w:val="22"/>
          <w:szCs w:val="22"/>
        </w:rPr>
        <w:t xml:space="preserve"> </w:t>
      </w:r>
      <w:r w:rsidR="00712B65" w:rsidRPr="003C6E6A">
        <w:rPr>
          <w:rFonts w:asciiTheme="majorHAnsi" w:eastAsia="Calibri" w:hAnsiTheme="majorHAnsi" w:cstheme="majorHAnsi"/>
          <w:color w:val="000000"/>
          <w:sz w:val="22"/>
          <w:szCs w:val="22"/>
        </w:rPr>
        <w:t xml:space="preserve">Los datos brutos obtenidos de la </w:t>
      </w:r>
      <w:r w:rsidR="00712B65" w:rsidRPr="003C6E6A">
        <w:rPr>
          <w:rFonts w:asciiTheme="majorHAnsi" w:eastAsia="Calibri" w:hAnsiTheme="majorHAnsi" w:cstheme="majorHAnsi"/>
          <w:color w:val="000000"/>
          <w:sz w:val="22"/>
          <w:szCs w:val="22"/>
        </w:rPr>
        <w:lastRenderedPageBreak/>
        <w:t xml:space="preserve">secuenciación se depositaron en la base de datos NCBI </w:t>
      </w:r>
      <w:bookmarkStart w:id="56" w:name="_Hlk79967942"/>
      <w:r w:rsidR="00712B65" w:rsidRPr="003C6E6A">
        <w:rPr>
          <w:rFonts w:asciiTheme="majorHAnsi" w:eastAsia="Calibri" w:hAnsiTheme="majorHAnsi" w:cstheme="majorHAnsi"/>
          <w:color w:val="000000"/>
          <w:sz w:val="22"/>
          <w:szCs w:val="22"/>
        </w:rPr>
        <w:t xml:space="preserve">Short Read Archive (SRA) </w:t>
      </w:r>
      <w:bookmarkEnd w:id="56"/>
      <w:r w:rsidR="00712B65" w:rsidRPr="003C6E6A">
        <w:rPr>
          <w:rFonts w:asciiTheme="majorHAnsi" w:eastAsia="Calibri" w:hAnsiTheme="majorHAnsi" w:cstheme="majorHAnsi"/>
          <w:color w:val="000000"/>
          <w:sz w:val="22"/>
          <w:szCs w:val="22"/>
        </w:rPr>
        <w:t>con el código de acceso SRR9694999 y se asignó el acceso de BioProject PRJNA554118.</w:t>
      </w:r>
    </w:p>
    <w:p w14:paraId="1F351866" w14:textId="77777777" w:rsidR="00712B65" w:rsidRPr="003C6E6A" w:rsidRDefault="00712B65" w:rsidP="00D2411D">
      <w:pPr>
        <w:spacing w:after="0"/>
        <w:jc w:val="both"/>
        <w:rPr>
          <w:rFonts w:asciiTheme="minorHAnsi" w:hAnsiTheme="minorHAnsi" w:cstheme="minorHAnsi"/>
          <w:sz w:val="22"/>
          <w:szCs w:val="22"/>
        </w:rPr>
      </w:pPr>
    </w:p>
    <w:p w14:paraId="712BBDCF" w14:textId="77777777" w:rsidR="00257442" w:rsidRPr="003C6E6A" w:rsidRDefault="00142B46" w:rsidP="008216E4">
      <w:pPr>
        <w:pStyle w:val="Ttulo4"/>
        <w:spacing w:before="0" w:after="0"/>
        <w:ind w:left="708"/>
        <w:jc w:val="both"/>
        <w:rPr>
          <w:b/>
        </w:rPr>
      </w:pPr>
      <w:r w:rsidRPr="003C6E6A">
        <w:rPr>
          <w:b/>
        </w:rPr>
        <w:t>Determinación de t</w:t>
      </w:r>
      <w:r w:rsidR="00E82870" w:rsidRPr="003C6E6A">
        <w:rPr>
          <w:b/>
        </w:rPr>
        <w:t>ranscritos expresados diferencialmente</w:t>
      </w:r>
    </w:p>
    <w:p w14:paraId="361DACD4" w14:textId="77777777" w:rsidR="00B76507" w:rsidRPr="003C6E6A" w:rsidRDefault="00E82870" w:rsidP="00D837FB">
      <w:pPr>
        <w:pStyle w:val="Ttulo4"/>
        <w:spacing w:before="0" w:after="0"/>
        <w:jc w:val="both"/>
        <w:rPr>
          <w:rFonts w:asciiTheme="minorHAnsi" w:hAnsiTheme="minorHAnsi" w:cstheme="minorHAnsi"/>
          <w:szCs w:val="22"/>
        </w:rPr>
      </w:pPr>
      <w:r w:rsidRPr="003C6E6A">
        <w:rPr>
          <w:rFonts w:asciiTheme="minorHAnsi" w:hAnsiTheme="minorHAnsi" w:cstheme="minorHAnsi"/>
          <w:szCs w:val="22"/>
        </w:rPr>
        <w:t xml:space="preserve">Para </w:t>
      </w:r>
      <w:r w:rsidR="0013710C" w:rsidRPr="003C6E6A">
        <w:rPr>
          <w:rFonts w:asciiTheme="minorHAnsi" w:hAnsiTheme="minorHAnsi" w:cstheme="minorHAnsi"/>
          <w:szCs w:val="22"/>
        </w:rPr>
        <w:t>el análisis de la expresión diferencial se consideró como tratamientos</w:t>
      </w:r>
      <w:r w:rsidRPr="003C6E6A">
        <w:rPr>
          <w:rFonts w:asciiTheme="minorHAnsi" w:hAnsiTheme="minorHAnsi" w:cstheme="minorHAnsi"/>
          <w:szCs w:val="22"/>
        </w:rPr>
        <w:t>, las lecturas del control</w:t>
      </w:r>
      <w:r w:rsidR="00226D3B" w:rsidRPr="003C6E6A">
        <w:rPr>
          <w:rFonts w:asciiTheme="minorHAnsi" w:hAnsiTheme="minorHAnsi" w:cstheme="minorHAnsi"/>
          <w:szCs w:val="22"/>
        </w:rPr>
        <w:t xml:space="preserve"> </w:t>
      </w:r>
      <w:r w:rsidR="005F3DC7" w:rsidRPr="003C6E6A">
        <w:rPr>
          <w:rFonts w:asciiTheme="minorHAnsi" w:hAnsiTheme="minorHAnsi" w:cstheme="minorHAnsi"/>
          <w:szCs w:val="22"/>
        </w:rPr>
        <w:t>(0mM NH</w:t>
      </w:r>
      <w:r w:rsidR="005F3DC7" w:rsidRPr="003C6E6A">
        <w:rPr>
          <w:rFonts w:asciiTheme="minorHAnsi" w:hAnsiTheme="minorHAnsi" w:cstheme="minorHAnsi"/>
          <w:szCs w:val="22"/>
          <w:vertAlign w:val="subscript"/>
        </w:rPr>
        <w:t>4</w:t>
      </w:r>
      <w:r w:rsidR="005F3DC7" w:rsidRPr="003C6E6A">
        <w:rPr>
          <w:rFonts w:asciiTheme="minorHAnsi" w:hAnsiTheme="minorHAnsi" w:cstheme="minorHAnsi"/>
          <w:szCs w:val="22"/>
        </w:rPr>
        <w:t>Cl) y</w:t>
      </w:r>
      <w:r w:rsidRPr="003C6E6A">
        <w:rPr>
          <w:rFonts w:asciiTheme="minorHAnsi" w:hAnsiTheme="minorHAnsi" w:cstheme="minorHAnsi"/>
          <w:szCs w:val="22"/>
        </w:rPr>
        <w:t xml:space="preserve"> </w:t>
      </w:r>
      <w:r w:rsidR="00C01C99" w:rsidRPr="003C6E6A">
        <w:rPr>
          <w:rFonts w:asciiTheme="minorHAnsi" w:hAnsiTheme="minorHAnsi" w:cstheme="minorHAnsi"/>
          <w:szCs w:val="22"/>
        </w:rPr>
        <w:t xml:space="preserve">la </w:t>
      </w:r>
      <w:r w:rsidRPr="003C6E6A">
        <w:rPr>
          <w:rFonts w:asciiTheme="minorHAnsi" w:hAnsiTheme="minorHAnsi" w:cstheme="minorHAnsi"/>
          <w:szCs w:val="22"/>
        </w:rPr>
        <w:t xml:space="preserve">condición </w:t>
      </w:r>
      <w:r w:rsidR="005F3DC7" w:rsidRPr="003C6E6A">
        <w:rPr>
          <w:rFonts w:asciiTheme="minorHAnsi" w:hAnsiTheme="minorHAnsi" w:cstheme="minorHAnsi"/>
          <w:szCs w:val="22"/>
        </w:rPr>
        <w:t>estresante (3 mM NH</w:t>
      </w:r>
      <w:r w:rsidR="005F3DC7" w:rsidRPr="003C6E6A">
        <w:rPr>
          <w:rFonts w:asciiTheme="minorHAnsi" w:hAnsiTheme="minorHAnsi" w:cstheme="minorHAnsi"/>
          <w:szCs w:val="22"/>
          <w:vertAlign w:val="subscript"/>
        </w:rPr>
        <w:t>4</w:t>
      </w:r>
      <w:r w:rsidR="005F3DC7" w:rsidRPr="003C6E6A">
        <w:rPr>
          <w:rFonts w:asciiTheme="minorHAnsi" w:hAnsiTheme="minorHAnsi" w:cstheme="minorHAnsi"/>
          <w:szCs w:val="22"/>
        </w:rPr>
        <w:t>Cl), fueron mapeados</w:t>
      </w:r>
      <w:r w:rsidR="00743B61" w:rsidRPr="003C6E6A">
        <w:rPr>
          <w:rFonts w:asciiTheme="minorHAnsi" w:hAnsiTheme="minorHAnsi" w:cstheme="minorHAnsi"/>
          <w:szCs w:val="22"/>
        </w:rPr>
        <w:t xml:space="preserve"> separadamente</w:t>
      </w:r>
      <w:r w:rsidR="005F3DC7" w:rsidRPr="003C6E6A">
        <w:rPr>
          <w:rFonts w:asciiTheme="minorHAnsi" w:hAnsiTheme="minorHAnsi" w:cstheme="minorHAnsi"/>
          <w:szCs w:val="22"/>
        </w:rPr>
        <w:t xml:space="preserve"> al </w:t>
      </w:r>
      <w:r w:rsidR="00BA4F0D" w:rsidRPr="003C6E6A">
        <w:rPr>
          <w:rFonts w:asciiTheme="minorHAnsi" w:hAnsiTheme="minorHAnsi" w:cstheme="minorHAnsi"/>
          <w:szCs w:val="22"/>
        </w:rPr>
        <w:t>recién ensamblado transcriptoma</w:t>
      </w:r>
      <w:r w:rsidR="00743B61" w:rsidRPr="003C6E6A">
        <w:rPr>
          <w:rFonts w:asciiTheme="minorHAnsi" w:hAnsiTheme="minorHAnsi" w:cstheme="minorHAnsi"/>
          <w:szCs w:val="22"/>
        </w:rPr>
        <w:t xml:space="preserve"> de </w:t>
      </w:r>
      <w:r w:rsidR="00743B61" w:rsidRPr="003C6E6A">
        <w:rPr>
          <w:rFonts w:asciiTheme="minorHAnsi" w:hAnsiTheme="minorHAnsi" w:cstheme="minorHAnsi"/>
          <w:i/>
          <w:szCs w:val="22"/>
        </w:rPr>
        <w:t>S. neei</w:t>
      </w:r>
      <w:r w:rsidR="00850A37" w:rsidRPr="003C6E6A">
        <w:rPr>
          <w:rFonts w:asciiTheme="minorHAnsi" w:hAnsiTheme="minorHAnsi" w:cstheme="minorHAnsi"/>
          <w:i/>
          <w:szCs w:val="22"/>
        </w:rPr>
        <w:t xml:space="preserve">, </w:t>
      </w:r>
      <w:r w:rsidR="00850A37" w:rsidRPr="003C6E6A">
        <w:rPr>
          <w:rFonts w:asciiTheme="minorHAnsi" w:hAnsiTheme="minorHAnsi" w:cstheme="minorHAnsi"/>
          <w:szCs w:val="22"/>
        </w:rPr>
        <w:t>usando</w:t>
      </w:r>
      <w:r w:rsidR="00850A37" w:rsidRPr="003C6E6A">
        <w:rPr>
          <w:rFonts w:asciiTheme="minorHAnsi" w:hAnsiTheme="minorHAnsi" w:cstheme="minorHAnsi"/>
          <w:i/>
          <w:szCs w:val="22"/>
        </w:rPr>
        <w:t xml:space="preserve"> </w:t>
      </w:r>
      <w:r w:rsidR="00850A37" w:rsidRPr="003C6E6A">
        <w:rPr>
          <w:rFonts w:asciiTheme="minorHAnsi" w:hAnsiTheme="minorHAnsi" w:cstheme="minorHAnsi"/>
          <w:szCs w:val="22"/>
        </w:rPr>
        <w:t>CLC Genomics Workbench, v.8.0, con los siguientes parámetros similarity = 0.9; length fraction = 0.6; maximum mismatches = 2; unspecific match limit = 10.</w:t>
      </w:r>
      <w:r w:rsidR="001727A6" w:rsidRPr="003C6E6A">
        <w:rPr>
          <w:rFonts w:asciiTheme="minorHAnsi" w:hAnsiTheme="minorHAnsi" w:cstheme="minorHAnsi"/>
          <w:szCs w:val="22"/>
        </w:rPr>
        <w:t xml:space="preserve"> </w:t>
      </w:r>
      <w:r w:rsidR="00822336" w:rsidRPr="003C6E6A">
        <w:rPr>
          <w:rFonts w:asciiTheme="minorHAnsi" w:hAnsiTheme="minorHAnsi" w:cstheme="minorHAnsi"/>
          <w:szCs w:val="22"/>
        </w:rPr>
        <w:t xml:space="preserve">Las expresiones génicas se basaron en </w:t>
      </w:r>
      <w:bookmarkStart w:id="57" w:name="_Hlk79969125"/>
      <w:r w:rsidR="00822336" w:rsidRPr="003C6E6A">
        <w:rPr>
          <w:rFonts w:asciiTheme="minorHAnsi" w:hAnsiTheme="minorHAnsi" w:cstheme="minorHAnsi"/>
          <w:szCs w:val="22"/>
        </w:rPr>
        <w:t>lecturas por kilobase</w:t>
      </w:r>
      <w:r w:rsidR="001727A6" w:rsidRPr="003C6E6A">
        <w:rPr>
          <w:rFonts w:asciiTheme="minorHAnsi" w:hAnsiTheme="minorHAnsi" w:cstheme="minorHAnsi"/>
          <w:szCs w:val="22"/>
        </w:rPr>
        <w:t xml:space="preserve"> de transcrito por millón de lecturas mapeadas</w:t>
      </w:r>
      <w:r w:rsidR="00822336" w:rsidRPr="003C6E6A">
        <w:rPr>
          <w:rFonts w:asciiTheme="minorHAnsi" w:hAnsiTheme="minorHAnsi" w:cstheme="minorHAnsi"/>
          <w:szCs w:val="22"/>
        </w:rPr>
        <w:t xml:space="preserve"> </w:t>
      </w:r>
      <w:bookmarkEnd w:id="57"/>
      <w:r w:rsidR="00822336" w:rsidRPr="003C6E6A">
        <w:rPr>
          <w:rFonts w:asciiTheme="minorHAnsi" w:hAnsiTheme="minorHAnsi" w:cstheme="minorHAnsi"/>
          <w:szCs w:val="22"/>
        </w:rPr>
        <w:t xml:space="preserve">(RPKM). </w:t>
      </w:r>
    </w:p>
    <w:p w14:paraId="2B7C19F5" w14:textId="77777777" w:rsidR="000C0C99" w:rsidRPr="003C6E6A" w:rsidRDefault="000C0C99" w:rsidP="00D837FB">
      <w:pPr>
        <w:spacing w:after="0"/>
        <w:jc w:val="both"/>
        <w:rPr>
          <w:rFonts w:asciiTheme="minorHAnsi" w:hAnsiTheme="minorHAnsi" w:cstheme="minorHAnsi"/>
          <w:sz w:val="22"/>
          <w:szCs w:val="22"/>
        </w:rPr>
      </w:pPr>
    </w:p>
    <w:p w14:paraId="52FC96C8" w14:textId="6B83C92F" w:rsidR="001904BA" w:rsidRPr="003C6E6A" w:rsidRDefault="00C01C99" w:rsidP="00D837FB">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Los niveles de transcripción relativa se definieron como el número de lecturas asignadas de forma única al gen. </w:t>
      </w:r>
      <w:r w:rsidR="002D178D" w:rsidRPr="003C6E6A">
        <w:rPr>
          <w:rFonts w:asciiTheme="minorHAnsi" w:hAnsiTheme="minorHAnsi" w:cstheme="minorHAnsi"/>
          <w:sz w:val="22"/>
          <w:szCs w:val="22"/>
        </w:rPr>
        <w:t>Mientras que l</w:t>
      </w:r>
      <w:r w:rsidRPr="003C6E6A">
        <w:rPr>
          <w:rFonts w:asciiTheme="minorHAnsi" w:hAnsiTheme="minorHAnsi" w:cstheme="minorHAnsi"/>
          <w:sz w:val="22"/>
          <w:szCs w:val="22"/>
        </w:rPr>
        <w:t>os niveles de expresión se compararon utilizando una prueba Z</w:t>
      </w:r>
      <w:r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&lt;EndNote&gt;&lt;Cite&gt;&lt;Author&gt;Kal&lt;/Author&gt;&lt;Year&gt;1999&lt;/Year&gt;&lt;IDText&gt;Dynamics of gene expression revealed by comparison of serial analysis of gene expression transcript profiles from yeast grown on two different carbon sources&lt;/IDText&gt;&lt;DisplayText&gt;&lt;style face="superscript"&gt;158&lt;/style&gt;&lt;/DisplayText&gt;&lt;record&gt;&lt;dates&gt;&lt;pub-dates&gt;&lt;date&gt;Jun&lt;/date&gt;&lt;/pub-dates&gt;&lt;year&gt;1999&lt;/year&gt;&lt;/dates&gt;&lt;urls&gt;&lt;related-urls&gt;&lt;url&gt;&amp;lt;Go to ISI&amp;gt;://WOS:000080886500014&lt;/url&gt;&lt;/related-urls&gt;&lt;/urls&gt;&lt;isbn&gt;1059-1524&lt;/isbn&gt;&lt;titles&gt;&lt;title&gt;Dynamics of gene expression revealed by comparison of serial analysis of gene expression transcript profiles from yeast grown on two different carbon sources&lt;/title&gt;&lt;secondary-title&gt;Molecular Biology of the Cell&lt;/secondary-title&gt;&lt;/titles&gt;&lt;pages&gt;1859-1872&lt;/pages&gt;&lt;number&gt;6&lt;/number&gt;&lt;contributors&gt;&lt;authors&gt;&lt;author&gt;Kal, A. J.&lt;/author&gt;&lt;author&gt;van Zonneveld, A. J.&lt;/author&gt;&lt;author&gt;Benes, V.&lt;/author&gt;&lt;author&gt;van den Berg, M.&lt;/author&gt;&lt;author&gt;Koerkamp, M. G.&lt;/author&gt;&lt;author&gt;Albermann, K.&lt;/author&gt;&lt;author&gt;Strack, N.&lt;/author&gt;&lt;author&gt;Ruijter, J. M.&lt;/author&gt;&lt;author&gt;Richter, A.&lt;/author&gt;&lt;author&gt;Dujon, B.&lt;/author&gt;&lt;author&gt;Ansorge, W.&lt;/author&gt;&lt;author&gt;Tabak, H. F.&lt;/author&gt;&lt;/authors&gt;&lt;/contributors&gt;&lt;added-date format="utc"&gt;1455310287&lt;/added-date&gt;&lt;ref-type name="Journal Article"&gt;17&lt;/ref-type&gt;&lt;rec-number&gt;157&lt;/rec-number&gt;&lt;last-updated-date format="utc"&gt;1455310287&lt;/last-updated-date&gt;&lt;accession-num&gt;WOS:000080886500014&lt;/accession-num&gt;&lt;volume&gt;10&lt;/volume&gt;&lt;/record&gt;&lt;/Cite&gt;&lt;/EndNote&gt;</w:instrText>
      </w:r>
      <w:r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158</w:t>
      </w:r>
      <w:r w:rsidRPr="003C6E6A">
        <w:rPr>
          <w:rFonts w:asciiTheme="minorHAnsi" w:hAnsiTheme="minorHAnsi" w:cstheme="minorHAnsi"/>
          <w:sz w:val="22"/>
          <w:szCs w:val="22"/>
        </w:rPr>
        <w:fldChar w:fldCharType="end"/>
      </w:r>
      <w:r w:rsidRPr="003C6E6A">
        <w:rPr>
          <w:rFonts w:asciiTheme="minorHAnsi" w:hAnsiTheme="minorHAnsi" w:cstheme="minorHAnsi"/>
          <w:sz w:val="22"/>
          <w:szCs w:val="22"/>
        </w:rPr>
        <w:t xml:space="preserve"> con la muestra 0 mM-NH</w:t>
      </w:r>
      <w:r w:rsidRPr="003C6E6A">
        <w:rPr>
          <w:rFonts w:asciiTheme="minorHAnsi" w:hAnsiTheme="minorHAnsi" w:cstheme="minorHAnsi"/>
          <w:sz w:val="22"/>
          <w:szCs w:val="22"/>
          <w:vertAlign w:val="subscript"/>
        </w:rPr>
        <w:t>4</w:t>
      </w:r>
      <w:r w:rsidRPr="003C6E6A">
        <w:rPr>
          <w:rFonts w:asciiTheme="minorHAnsi" w:hAnsiTheme="minorHAnsi" w:cstheme="minorHAnsi"/>
          <w:sz w:val="22"/>
          <w:szCs w:val="22"/>
        </w:rPr>
        <w:t xml:space="preserve">Cl como referencia. Esta prueba compara conteos considerando las proporciones que componen la suma total de conteos en cada muestra, corrigiendo los datos por tamaño de muestra. </w:t>
      </w:r>
    </w:p>
    <w:p w14:paraId="3F315B23" w14:textId="77777777" w:rsidR="000C0C99" w:rsidRPr="003C6E6A" w:rsidRDefault="000C0C99" w:rsidP="005D0052">
      <w:pPr>
        <w:spacing w:after="0"/>
        <w:jc w:val="both"/>
        <w:rPr>
          <w:rFonts w:asciiTheme="minorHAnsi" w:hAnsiTheme="minorHAnsi" w:cstheme="minorHAnsi"/>
          <w:sz w:val="22"/>
          <w:szCs w:val="22"/>
        </w:rPr>
      </w:pPr>
    </w:p>
    <w:p w14:paraId="63821771" w14:textId="4EF96ED8" w:rsidR="001904BA" w:rsidRPr="003C6E6A" w:rsidRDefault="00C01C99" w:rsidP="005D0052">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Para la inspección visual, los valores de expresión originales se transformaron mediante el método Log10 y luego se normalizaron mediante el método </w:t>
      </w:r>
      <w:r w:rsidRPr="003C6E6A">
        <w:rPr>
          <w:rFonts w:asciiTheme="minorHAnsi" w:hAnsiTheme="minorHAnsi" w:cstheme="minorHAnsi"/>
          <w:i/>
          <w:sz w:val="22"/>
          <w:szCs w:val="22"/>
        </w:rPr>
        <w:t>Quantile</w:t>
      </w:r>
      <w:r w:rsidRPr="003C6E6A">
        <w:rPr>
          <w:rFonts w:asciiTheme="minorHAnsi" w:hAnsiTheme="minorHAnsi" w:cstheme="minorHAnsi"/>
          <w:sz w:val="22"/>
          <w:szCs w:val="22"/>
        </w:rPr>
        <w:t xml:space="preserve"> que era el mejor </w:t>
      </w:r>
      <w:r w:rsidR="00B02E7D" w:rsidRPr="003C6E6A">
        <w:rPr>
          <w:rFonts w:asciiTheme="minorHAnsi" w:hAnsiTheme="minorHAnsi" w:cstheme="minorHAnsi"/>
          <w:sz w:val="22"/>
          <w:szCs w:val="22"/>
        </w:rPr>
        <w:t>para ajustarse a los resultados</w:t>
      </w:r>
      <w:r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&lt;EndNote&gt;&lt;Cite&gt;&lt;Author&gt;Bolstad&lt;/Author&gt;&lt;Year&gt;2003&lt;/Year&gt;&lt;IDText&gt;A comparison of normalization methods for high density oligonucleotide array data based on variance and bias&lt;/IDText&gt;&lt;DisplayText&gt;&lt;style face="superscript"&gt;159&lt;/style&gt;&lt;/DisplayText&gt;&lt;record&gt;&lt;dates&gt;&lt;pub-dates&gt;&lt;date&gt;Jan 22&lt;/date&gt;&lt;/pub-dates&gt;&lt;year&gt;2003&lt;/year&gt;&lt;/dates&gt;&lt;urls&gt;&lt;related-urls&gt;&lt;url&gt;&amp;lt;Go to ISI&amp;gt;://WOS:000180913600004&lt;/url&gt;&lt;/related-urls&gt;&lt;/urls&gt;&lt;isbn&gt;1367-4803&lt;/isbn&gt;&lt;titles&gt;&lt;title&gt;A comparison of normalization methods for high density oligonucleotide array data based on variance and bias&lt;/title&gt;&lt;secondary-title&gt;Bioinformatics&lt;/secondary-title&gt;&lt;/titles&gt;&lt;pages&gt;185-193&lt;/pages&gt;&lt;number&gt;2&lt;/number&gt;&lt;contributors&gt;&lt;authors&gt;&lt;author&gt;Bolstad, B. M.&lt;/author&gt;&lt;author&gt;Irizarry, R. A.&lt;/author&gt;&lt;author&gt;Astrand, M.&lt;/author&gt;&lt;author&gt;Speed, T. P.&lt;/author&gt;&lt;/authors&gt;&lt;/contributors&gt;&lt;added-date format="utc"&gt;1455310337&lt;/added-date&gt;&lt;ref-type name="Journal Article"&gt;17&lt;/ref-type&gt;&lt;rec-number&gt;158&lt;/rec-number&gt;&lt;last-updated-date format="utc"&gt;1455310337&lt;/last-updated-date&gt;&lt;accession-num&gt;WOS:000180913600004&lt;/accession-num&gt;&lt;electronic-resource-num&gt;10.1093/bioinformatics/19.2.185&lt;/electronic-resource-num&gt;&lt;volume&gt;19&lt;/volume&gt;&lt;/record&gt;&lt;/Cite&gt;&lt;/EndNote&gt;</w:instrText>
      </w:r>
      <w:r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159</w:t>
      </w:r>
      <w:r w:rsidRPr="003C6E6A">
        <w:rPr>
          <w:rFonts w:asciiTheme="minorHAnsi" w:hAnsiTheme="minorHAnsi" w:cstheme="minorHAnsi"/>
          <w:sz w:val="22"/>
          <w:szCs w:val="22"/>
        </w:rPr>
        <w:fldChar w:fldCharType="end"/>
      </w:r>
      <w:r w:rsidRPr="003C6E6A">
        <w:rPr>
          <w:rFonts w:asciiTheme="minorHAnsi" w:hAnsiTheme="minorHAnsi" w:cstheme="minorHAnsi"/>
          <w:sz w:val="22"/>
          <w:szCs w:val="22"/>
        </w:rPr>
        <w:t>.</w:t>
      </w:r>
      <w:r w:rsidR="008D3B86" w:rsidRPr="003C6E6A">
        <w:rPr>
          <w:rFonts w:asciiTheme="minorHAnsi" w:hAnsiTheme="minorHAnsi" w:cstheme="minorHAnsi"/>
          <w:sz w:val="22"/>
          <w:szCs w:val="22"/>
        </w:rPr>
        <w:t xml:space="preserve"> Como umbral significativo para la selección de genes con expresión diferencial, se adoptó un valor de p </w:t>
      </w:r>
      <w:r w:rsidR="00AF2A57" w:rsidRPr="003C6E6A">
        <w:rPr>
          <w:rFonts w:asciiTheme="minorHAnsi" w:hAnsiTheme="minorHAnsi" w:cstheme="minorHAnsi"/>
          <w:sz w:val="22"/>
          <w:szCs w:val="22"/>
        </w:rPr>
        <w:t>ajustado, u</w:t>
      </w:r>
      <w:r w:rsidR="00AC4042" w:rsidRPr="003C6E6A">
        <w:rPr>
          <w:rFonts w:asciiTheme="minorHAnsi" w:hAnsiTheme="minorHAnsi" w:cstheme="minorHAnsi"/>
          <w:sz w:val="22"/>
          <w:szCs w:val="22"/>
        </w:rPr>
        <w:t>tilizando la corrección de l</w:t>
      </w:r>
      <w:r w:rsidR="004D680A" w:rsidRPr="003C6E6A">
        <w:rPr>
          <w:rFonts w:asciiTheme="minorHAnsi" w:hAnsiTheme="minorHAnsi" w:cstheme="minorHAnsi"/>
          <w:sz w:val="22"/>
          <w:szCs w:val="22"/>
        </w:rPr>
        <w:t xml:space="preserve">a tasa de descubrimiento falso </w:t>
      </w:r>
      <w:r w:rsidR="00AC4042" w:rsidRPr="003C6E6A">
        <w:rPr>
          <w:rFonts w:asciiTheme="minorHAnsi" w:hAnsiTheme="minorHAnsi" w:cstheme="minorHAnsi"/>
          <w:sz w:val="22"/>
          <w:szCs w:val="22"/>
        </w:rPr>
        <w:t>FDR</w:t>
      </w:r>
      <w:r w:rsidR="008D3B86" w:rsidRPr="003C6E6A">
        <w:rPr>
          <w:rFonts w:asciiTheme="minorHAnsi" w:hAnsiTheme="minorHAnsi" w:cstheme="minorHAnsi"/>
          <w:sz w:val="22"/>
          <w:szCs w:val="22"/>
        </w:rPr>
        <w:t xml:space="preserve"> &lt;0,001</w:t>
      </w:r>
      <w:r w:rsidR="004D680A" w:rsidRPr="003C6E6A">
        <w:rPr>
          <w:rFonts w:asciiTheme="minorHAnsi" w:hAnsiTheme="minorHAnsi" w:cstheme="minorHAnsi"/>
          <w:sz w:val="22"/>
          <w:szCs w:val="22"/>
        </w:rPr>
        <w:t>,</w:t>
      </w:r>
      <w:r w:rsidR="00AF2A57" w:rsidRPr="003C6E6A">
        <w:rPr>
          <w:rFonts w:asciiTheme="minorHAnsi" w:hAnsiTheme="minorHAnsi" w:cstheme="minorHAnsi"/>
          <w:sz w:val="22"/>
          <w:szCs w:val="22"/>
        </w:rPr>
        <w:t xml:space="preserve"> valor a</w:t>
      </w:r>
      <w:r w:rsidR="0050616B" w:rsidRPr="003C6E6A">
        <w:rPr>
          <w:rFonts w:asciiTheme="minorHAnsi" w:hAnsiTheme="minorHAnsi" w:cstheme="minorHAnsi"/>
          <w:sz w:val="22"/>
          <w:szCs w:val="22"/>
        </w:rPr>
        <w:t xml:space="preserve">bsoluto de </w:t>
      </w:r>
      <w:r w:rsidR="0050616B" w:rsidRPr="003C6E6A">
        <w:rPr>
          <w:rFonts w:asciiTheme="minorHAnsi" w:hAnsiTheme="minorHAnsi" w:cstheme="minorHAnsi"/>
          <w:i/>
          <w:sz w:val="22"/>
          <w:szCs w:val="22"/>
        </w:rPr>
        <w:t>fold change</w:t>
      </w:r>
      <w:r w:rsidR="0050616B" w:rsidRPr="003C6E6A">
        <w:rPr>
          <w:rFonts w:asciiTheme="minorHAnsi" w:hAnsiTheme="minorHAnsi" w:cstheme="minorHAnsi"/>
          <w:sz w:val="22"/>
          <w:szCs w:val="22"/>
        </w:rPr>
        <w:t xml:space="preserve"> </w:t>
      </w:r>
      <w:r w:rsidR="00142B46" w:rsidRPr="003C6E6A">
        <w:rPr>
          <w:rFonts w:asciiTheme="minorHAnsi" w:hAnsiTheme="minorHAnsi" w:cstheme="minorHAnsi"/>
          <w:sz w:val="22"/>
          <w:szCs w:val="22"/>
        </w:rPr>
        <w:t>2,</w:t>
      </w:r>
      <w:r w:rsidR="00AF2A57" w:rsidRPr="003C6E6A">
        <w:rPr>
          <w:rFonts w:asciiTheme="minorHAnsi" w:hAnsiTheme="minorHAnsi" w:cstheme="minorHAnsi"/>
          <w:sz w:val="22"/>
          <w:szCs w:val="22"/>
        </w:rPr>
        <w:t>0 y p-value &lt; 0,001</w:t>
      </w:r>
      <w:r w:rsidR="006D08A5" w:rsidRPr="003C6E6A">
        <w:rPr>
          <w:rFonts w:asciiTheme="minorHAnsi" w:hAnsiTheme="minorHAnsi" w:cstheme="minorHAnsi"/>
          <w:sz w:val="22"/>
          <w:szCs w:val="22"/>
        </w:rPr>
        <w:t xml:space="preserve">. </w:t>
      </w:r>
    </w:p>
    <w:p w14:paraId="10CA4011" w14:textId="77777777" w:rsidR="000C0C99" w:rsidRPr="003C6E6A" w:rsidRDefault="000C0C99" w:rsidP="00257442">
      <w:pPr>
        <w:spacing w:after="0"/>
        <w:jc w:val="both"/>
        <w:rPr>
          <w:rFonts w:asciiTheme="minorHAnsi" w:hAnsiTheme="minorHAnsi" w:cstheme="minorHAnsi"/>
          <w:sz w:val="22"/>
          <w:szCs w:val="22"/>
        </w:rPr>
      </w:pPr>
    </w:p>
    <w:p w14:paraId="3A0882E0" w14:textId="457ACCAB" w:rsidR="001727A6" w:rsidRPr="003C6E6A" w:rsidRDefault="00AB1AD7" w:rsidP="00257442">
      <w:pPr>
        <w:spacing w:after="0"/>
        <w:jc w:val="both"/>
        <w:rPr>
          <w:sz w:val="22"/>
          <w:szCs w:val="22"/>
        </w:rPr>
      </w:pPr>
      <w:r w:rsidRPr="003C6E6A">
        <w:rPr>
          <w:rFonts w:asciiTheme="minorHAnsi" w:hAnsiTheme="minorHAnsi" w:cstheme="minorHAnsi"/>
          <w:sz w:val="22"/>
          <w:szCs w:val="22"/>
        </w:rPr>
        <w:t xml:space="preserve">Los genes con </w:t>
      </w:r>
      <w:r w:rsidR="006D08A5" w:rsidRPr="003C6E6A">
        <w:rPr>
          <w:rFonts w:asciiTheme="minorHAnsi" w:hAnsiTheme="minorHAnsi" w:cstheme="minorHAnsi"/>
          <w:sz w:val="22"/>
          <w:szCs w:val="22"/>
        </w:rPr>
        <w:t xml:space="preserve">valor de </w:t>
      </w:r>
      <w:r w:rsidR="006D08A5" w:rsidRPr="003C6E6A">
        <w:rPr>
          <w:rFonts w:asciiTheme="minorHAnsi" w:hAnsiTheme="minorHAnsi" w:cstheme="minorHAnsi"/>
          <w:i/>
          <w:sz w:val="22"/>
          <w:szCs w:val="22"/>
        </w:rPr>
        <w:t>fold change</w:t>
      </w:r>
      <w:r w:rsidR="00142B46" w:rsidRPr="003C6E6A">
        <w:rPr>
          <w:rFonts w:asciiTheme="minorHAnsi" w:hAnsiTheme="minorHAnsi" w:cstheme="minorHAnsi"/>
          <w:sz w:val="22"/>
          <w:szCs w:val="22"/>
        </w:rPr>
        <w:t xml:space="preserve"> mayor a 2,</w:t>
      </w:r>
      <w:r w:rsidR="006D08A5" w:rsidRPr="003C6E6A">
        <w:rPr>
          <w:rFonts w:asciiTheme="minorHAnsi" w:hAnsiTheme="minorHAnsi" w:cstheme="minorHAnsi"/>
          <w:sz w:val="22"/>
          <w:szCs w:val="22"/>
        </w:rPr>
        <w:t>0</w:t>
      </w:r>
      <w:r w:rsidRPr="003C6E6A">
        <w:rPr>
          <w:rFonts w:asciiTheme="minorHAnsi" w:hAnsiTheme="minorHAnsi" w:cstheme="minorHAnsi"/>
          <w:sz w:val="22"/>
          <w:szCs w:val="22"/>
        </w:rPr>
        <w:t xml:space="preserve"> se les consideró</w:t>
      </w:r>
      <w:r w:rsidR="006D08A5" w:rsidRPr="003C6E6A">
        <w:rPr>
          <w:rFonts w:asciiTheme="minorHAnsi" w:hAnsiTheme="minorHAnsi" w:cstheme="minorHAnsi"/>
          <w:sz w:val="22"/>
          <w:szCs w:val="22"/>
        </w:rPr>
        <w:t xml:space="preserve"> como genes </w:t>
      </w:r>
      <w:r w:rsidR="00B10103" w:rsidRPr="003C6E6A">
        <w:rPr>
          <w:rFonts w:asciiTheme="minorHAnsi" w:hAnsiTheme="minorHAnsi" w:cstheme="minorHAnsi"/>
          <w:sz w:val="22"/>
          <w:szCs w:val="22"/>
        </w:rPr>
        <w:t>sobreexpresados</w:t>
      </w:r>
      <w:r w:rsidR="006D08A5" w:rsidRPr="003C6E6A">
        <w:rPr>
          <w:rFonts w:asciiTheme="minorHAnsi" w:hAnsiTheme="minorHAnsi" w:cstheme="minorHAnsi"/>
          <w:sz w:val="22"/>
          <w:szCs w:val="22"/>
        </w:rPr>
        <w:t xml:space="preserve"> y aquellos con valor de </w:t>
      </w:r>
      <w:r w:rsidR="006D08A5" w:rsidRPr="003C6E6A">
        <w:rPr>
          <w:rFonts w:asciiTheme="minorHAnsi" w:hAnsiTheme="minorHAnsi" w:cstheme="minorHAnsi"/>
          <w:i/>
          <w:sz w:val="22"/>
          <w:szCs w:val="22"/>
        </w:rPr>
        <w:t>fold change</w:t>
      </w:r>
      <w:r w:rsidR="006D08A5" w:rsidRPr="003C6E6A">
        <w:rPr>
          <w:rFonts w:asciiTheme="minorHAnsi" w:hAnsiTheme="minorHAnsi" w:cstheme="minorHAnsi"/>
          <w:sz w:val="22"/>
          <w:szCs w:val="22"/>
        </w:rPr>
        <w:t xml:space="preserve"> menor a</w:t>
      </w:r>
      <w:r w:rsidRPr="003C6E6A">
        <w:rPr>
          <w:rFonts w:asciiTheme="minorHAnsi" w:hAnsiTheme="minorHAnsi" w:cstheme="minorHAnsi"/>
          <w:sz w:val="22"/>
          <w:szCs w:val="22"/>
        </w:rPr>
        <w:t xml:space="preserve"> -2</w:t>
      </w:r>
      <w:r w:rsidR="00142B46" w:rsidRPr="003C6E6A">
        <w:rPr>
          <w:rFonts w:asciiTheme="minorHAnsi" w:hAnsiTheme="minorHAnsi" w:cstheme="minorHAnsi"/>
          <w:sz w:val="22"/>
          <w:szCs w:val="22"/>
        </w:rPr>
        <w:t>,0</w:t>
      </w:r>
      <w:r w:rsidRPr="003C6E6A">
        <w:rPr>
          <w:rFonts w:asciiTheme="minorHAnsi" w:hAnsiTheme="minorHAnsi" w:cstheme="minorHAnsi"/>
          <w:sz w:val="22"/>
          <w:szCs w:val="22"/>
        </w:rPr>
        <w:t xml:space="preserve"> se consideró como </w:t>
      </w:r>
      <w:r w:rsidR="006D08A5" w:rsidRPr="003C6E6A">
        <w:rPr>
          <w:rFonts w:asciiTheme="minorHAnsi" w:hAnsiTheme="minorHAnsi" w:cstheme="minorHAnsi"/>
          <w:sz w:val="22"/>
          <w:szCs w:val="22"/>
        </w:rPr>
        <w:t>genes reprimidos. Además</w:t>
      </w:r>
      <w:r w:rsidR="003871AC" w:rsidRPr="003C6E6A">
        <w:rPr>
          <w:rFonts w:asciiTheme="minorHAnsi" w:hAnsiTheme="minorHAnsi" w:cstheme="minorHAnsi"/>
          <w:sz w:val="22"/>
          <w:szCs w:val="22"/>
        </w:rPr>
        <w:t>,</w:t>
      </w:r>
      <w:r w:rsidR="00FE0CFC" w:rsidRPr="003C6E6A">
        <w:rPr>
          <w:rFonts w:asciiTheme="minorHAnsi" w:hAnsiTheme="minorHAnsi" w:cstheme="minorHAnsi"/>
          <w:sz w:val="22"/>
          <w:szCs w:val="22"/>
        </w:rPr>
        <w:t xml:space="preserve"> el p-value</w:t>
      </w:r>
      <w:r w:rsidRPr="003C6E6A">
        <w:rPr>
          <w:rFonts w:asciiTheme="minorHAnsi" w:hAnsiTheme="minorHAnsi" w:cstheme="minorHAnsi"/>
          <w:sz w:val="22"/>
          <w:szCs w:val="22"/>
        </w:rPr>
        <w:t xml:space="preserve"> </w:t>
      </w:r>
      <w:r w:rsidR="003871AC" w:rsidRPr="003C6E6A">
        <w:rPr>
          <w:rFonts w:asciiTheme="minorHAnsi" w:hAnsiTheme="minorHAnsi" w:cstheme="minorHAnsi"/>
          <w:sz w:val="22"/>
          <w:szCs w:val="22"/>
        </w:rPr>
        <w:t xml:space="preserve">restringido </w:t>
      </w:r>
      <w:r w:rsidRPr="003C6E6A">
        <w:rPr>
          <w:rFonts w:asciiTheme="minorHAnsi" w:hAnsiTheme="minorHAnsi" w:cstheme="minorHAnsi"/>
          <w:sz w:val="22"/>
          <w:szCs w:val="22"/>
        </w:rPr>
        <w:t>solo permitió una probabilidad de encontrar 1% de falsos positivos.</w:t>
      </w:r>
      <w:r w:rsidR="00FE0CFC" w:rsidRPr="003C6E6A">
        <w:rPr>
          <w:sz w:val="22"/>
          <w:szCs w:val="22"/>
        </w:rPr>
        <w:t xml:space="preserve"> </w:t>
      </w:r>
    </w:p>
    <w:p w14:paraId="739195C7" w14:textId="77777777" w:rsidR="00D837FB" w:rsidRPr="003C6E6A" w:rsidRDefault="00D837FB" w:rsidP="00257442">
      <w:pPr>
        <w:spacing w:after="0"/>
        <w:jc w:val="both"/>
        <w:rPr>
          <w:sz w:val="22"/>
          <w:szCs w:val="22"/>
        </w:rPr>
      </w:pPr>
    </w:p>
    <w:p w14:paraId="332BDB4B" w14:textId="77777777" w:rsidR="00110470" w:rsidRPr="003C6E6A" w:rsidRDefault="00082A54" w:rsidP="00E85DD6">
      <w:pPr>
        <w:pStyle w:val="Ttulo4"/>
        <w:spacing w:before="0" w:after="0"/>
        <w:ind w:left="708"/>
        <w:rPr>
          <w:b/>
        </w:rPr>
      </w:pPr>
      <w:r w:rsidRPr="003C6E6A">
        <w:rPr>
          <w:b/>
        </w:rPr>
        <w:t xml:space="preserve">Anotación funcional </w:t>
      </w:r>
    </w:p>
    <w:p w14:paraId="3488AA95" w14:textId="4D80A29B" w:rsidR="007A20A9" w:rsidRPr="003C6E6A" w:rsidRDefault="00F07D21" w:rsidP="00257442">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El análisis funcional del conjunto de datos de </w:t>
      </w:r>
      <w:r w:rsidRPr="003C6E6A">
        <w:rPr>
          <w:rFonts w:asciiTheme="minorHAnsi" w:hAnsiTheme="minorHAnsi" w:cstheme="minorHAnsi"/>
          <w:i/>
          <w:sz w:val="22"/>
          <w:szCs w:val="22"/>
        </w:rPr>
        <w:t>S. neei</w:t>
      </w:r>
      <w:r w:rsidRPr="003C6E6A">
        <w:rPr>
          <w:rFonts w:asciiTheme="minorHAnsi" w:hAnsiTheme="minorHAnsi" w:cstheme="minorHAnsi"/>
          <w:sz w:val="22"/>
          <w:szCs w:val="22"/>
        </w:rPr>
        <w:t xml:space="preserve"> se realizó mediante la búsqueda de la funcionalidad en la base de datos no redundante (</w:t>
      </w:r>
      <w:r w:rsidR="004C2FD2">
        <w:rPr>
          <w:rFonts w:asciiTheme="minorHAnsi" w:hAnsiTheme="minorHAnsi" w:cstheme="minorHAnsi"/>
          <w:sz w:val="22"/>
          <w:szCs w:val="22"/>
        </w:rPr>
        <w:t>nr</w:t>
      </w:r>
      <w:r w:rsidRPr="003C6E6A">
        <w:rPr>
          <w:rFonts w:asciiTheme="minorHAnsi" w:hAnsiTheme="minorHAnsi" w:cstheme="minorHAnsi"/>
          <w:sz w:val="22"/>
          <w:szCs w:val="22"/>
        </w:rPr>
        <w:t>) albergada en NCBI (</w:t>
      </w:r>
      <w:bookmarkStart w:id="58" w:name="_Hlk79969064"/>
      <w:r w:rsidRPr="003C6E6A">
        <w:rPr>
          <w:rFonts w:asciiTheme="minorHAnsi" w:hAnsiTheme="minorHAnsi" w:cstheme="minorHAnsi"/>
          <w:sz w:val="22"/>
          <w:szCs w:val="22"/>
        </w:rPr>
        <w:t>National center</w:t>
      </w:r>
      <w:r w:rsidR="00F37357" w:rsidRPr="003C6E6A">
        <w:rPr>
          <w:rFonts w:asciiTheme="minorHAnsi" w:hAnsiTheme="minorHAnsi" w:cstheme="minorHAnsi"/>
          <w:sz w:val="22"/>
          <w:szCs w:val="22"/>
        </w:rPr>
        <w:t xml:space="preserve"> for biotechnology information</w:t>
      </w:r>
      <w:bookmarkEnd w:id="58"/>
      <w:r w:rsidR="00F37357" w:rsidRPr="003C6E6A">
        <w:rPr>
          <w:rFonts w:asciiTheme="minorHAnsi" w:hAnsiTheme="minorHAnsi" w:cstheme="minorHAnsi"/>
          <w:sz w:val="22"/>
          <w:szCs w:val="22"/>
        </w:rPr>
        <w:t>)</w:t>
      </w:r>
      <w:r w:rsidR="00F37357"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&lt;EndNote&gt;&lt;Cite&gt;&lt;Author&gt;Pruitt&lt;/Author&gt;&lt;Year&gt;2007&lt;/Year&gt;&lt;IDText&gt;NCBI reference sequences (RefSeq): a curated non-redundant sequence database of genomes, transcripts and proteins&lt;/IDText&gt;&lt;DisplayText&gt;&lt;style face="superscript"&gt;160&lt;/style&gt;&lt;/DisplayText&gt;&lt;record&gt;&lt;dates&gt;&lt;pub-dates&gt;&lt;date&gt;Jan&lt;/date&gt;&lt;/pub-dates&gt;&lt;year&gt;2007&lt;/year&gt;&lt;/dates&gt;&lt;urls&gt;&lt;related-urls&gt;&lt;url&gt;&amp;lt;Go to ISI&amp;gt;://WOS:000243494600014&lt;/url&gt;&lt;/related-urls&gt;&lt;/urls&gt;&lt;isbn&gt;0305-1048&lt;/isbn&gt;&lt;titles&gt;&lt;title&gt;NCBI reference sequences (RefSeq): a curated non-redundant sequence database of genomes, transcripts and proteins&lt;/title&gt;&lt;secondary-title&gt;Nucleic Acids Research&lt;/secondary-title&gt;&lt;/titles&gt;&lt;pages&gt;D61-D65&lt;/pages&gt;&lt;contributors&gt;&lt;authors&gt;&lt;author&gt;Pruitt, Kim D.&lt;/author&gt;&lt;author&gt;Tatusova, Tatiana&lt;/author&gt;&lt;author&gt;Maglott, Donna R.&lt;/author&gt;&lt;/authors&gt;&lt;/contributors&gt;&lt;added-date format="utc"&gt;1455311100&lt;/added-date&gt;&lt;ref-type name="Journal Article"&gt;17&lt;/ref-type&gt;&lt;rec-number&gt;160&lt;/rec-number&gt;&lt;last-updated-date format="utc"&gt;1455311100&lt;/last-updated-date&gt;&lt;accession-num&gt;WOS:000243494600014&lt;/accession-num&gt;&lt;electronic-resource-num&gt;10.1093/nar/gkl842&lt;/electronic-resource-num&gt;&lt;volume&gt;35&lt;/volume&gt;&lt;/record&gt;&lt;/Cite&gt;&lt;/EndNote&gt;</w:instrText>
      </w:r>
      <w:r w:rsidR="00F37357"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160</w:t>
      </w:r>
      <w:r w:rsidR="00F37357" w:rsidRPr="003C6E6A">
        <w:rPr>
          <w:rFonts w:asciiTheme="minorHAnsi" w:hAnsiTheme="minorHAnsi" w:cstheme="minorHAnsi"/>
          <w:sz w:val="22"/>
          <w:szCs w:val="22"/>
        </w:rPr>
        <w:fldChar w:fldCharType="end"/>
      </w:r>
      <w:r w:rsidR="00CC1A96">
        <w:rPr>
          <w:rFonts w:asciiTheme="minorHAnsi" w:hAnsiTheme="minorHAnsi" w:cstheme="minorHAnsi"/>
          <w:sz w:val="22"/>
          <w:szCs w:val="22"/>
        </w:rPr>
        <w:t>,</w:t>
      </w:r>
      <w:r w:rsidR="00D52EDD" w:rsidRPr="003C6E6A">
        <w:rPr>
          <w:rFonts w:asciiTheme="minorHAnsi" w:hAnsiTheme="minorHAnsi" w:cstheme="minorHAnsi"/>
          <w:sz w:val="22"/>
          <w:szCs w:val="22"/>
        </w:rPr>
        <w:t xml:space="preserve"> </w:t>
      </w:r>
      <w:r w:rsidR="00E05B0B" w:rsidRPr="003C6E6A">
        <w:rPr>
          <w:rFonts w:asciiTheme="minorHAnsi" w:hAnsiTheme="minorHAnsi" w:cstheme="minorHAnsi"/>
          <w:sz w:val="22"/>
          <w:szCs w:val="22"/>
        </w:rPr>
        <w:t xml:space="preserve">configurando los parámetros </w:t>
      </w:r>
      <w:r w:rsidR="00063AB8" w:rsidRPr="003C6E6A">
        <w:rPr>
          <w:rFonts w:asciiTheme="minorHAnsi" w:hAnsiTheme="minorHAnsi" w:cstheme="minorHAnsi"/>
          <w:sz w:val="22"/>
          <w:szCs w:val="22"/>
        </w:rPr>
        <w:t xml:space="preserve">de la herramienta </w:t>
      </w:r>
      <w:r w:rsidR="00E05B0B" w:rsidRPr="003C6E6A">
        <w:rPr>
          <w:rFonts w:asciiTheme="minorHAnsi" w:hAnsiTheme="minorHAnsi" w:cstheme="minorHAnsi"/>
          <w:sz w:val="22"/>
          <w:szCs w:val="22"/>
        </w:rPr>
        <w:t>BlastX</w:t>
      </w:r>
      <w:r w:rsidRPr="003C6E6A">
        <w:rPr>
          <w:rFonts w:asciiTheme="minorHAnsi" w:hAnsiTheme="minorHAnsi" w:cstheme="minorHAnsi"/>
          <w:sz w:val="22"/>
          <w:szCs w:val="22"/>
        </w:rPr>
        <w:t xml:space="preserve"> </w:t>
      </w:r>
      <w:r w:rsidR="00063AB8" w:rsidRPr="003C6E6A">
        <w:rPr>
          <w:rFonts w:asciiTheme="minorHAnsi" w:hAnsiTheme="minorHAnsi" w:cstheme="minorHAnsi"/>
          <w:sz w:val="22"/>
          <w:szCs w:val="22"/>
        </w:rPr>
        <w:t>(el cual traduce las secuencias nucleotídicas a secuencias de aminoácidos), con un valor de corte e-</w:t>
      </w:r>
      <w:r w:rsidR="00063AB8" w:rsidRPr="003C6E6A">
        <w:rPr>
          <w:rFonts w:asciiTheme="minorHAnsi" w:hAnsiTheme="minorHAnsi" w:cstheme="minorHAnsi"/>
          <w:sz w:val="22"/>
          <w:szCs w:val="22"/>
        </w:rPr>
        <w:lastRenderedPageBreak/>
        <w:t xml:space="preserve">value </w:t>
      </w:r>
      <w:r w:rsidR="00E05B0B" w:rsidRPr="003C6E6A">
        <w:rPr>
          <w:rFonts w:asciiTheme="minorHAnsi" w:hAnsiTheme="minorHAnsi" w:cstheme="minorHAnsi"/>
          <w:sz w:val="22"/>
          <w:szCs w:val="22"/>
        </w:rPr>
        <w:t>&lt;</w:t>
      </w:r>
      <w:r w:rsidR="004176B7" w:rsidRPr="003C6E6A">
        <w:rPr>
          <w:rFonts w:asciiTheme="minorHAnsi" w:hAnsiTheme="minorHAnsi" w:cstheme="minorHAnsi"/>
          <w:sz w:val="22"/>
          <w:szCs w:val="22"/>
        </w:rPr>
        <w:t xml:space="preserve"> </w:t>
      </w:r>
      <w:r w:rsidR="00063AB8" w:rsidRPr="003C6E6A">
        <w:rPr>
          <w:rFonts w:asciiTheme="minorHAnsi" w:hAnsiTheme="minorHAnsi" w:cstheme="minorHAnsi"/>
          <w:sz w:val="22"/>
          <w:szCs w:val="22"/>
        </w:rPr>
        <w:t>1x</w:t>
      </w:r>
      <w:r w:rsidRPr="003C6E6A">
        <w:rPr>
          <w:rFonts w:asciiTheme="minorHAnsi" w:hAnsiTheme="minorHAnsi" w:cstheme="minorHAnsi"/>
          <w:sz w:val="22"/>
          <w:szCs w:val="22"/>
        </w:rPr>
        <w:t>10</w:t>
      </w:r>
      <w:r w:rsidRPr="003C6E6A">
        <w:rPr>
          <w:rFonts w:asciiTheme="minorHAnsi" w:hAnsiTheme="minorHAnsi" w:cstheme="minorHAnsi"/>
          <w:sz w:val="22"/>
          <w:szCs w:val="22"/>
          <w:vertAlign w:val="superscript"/>
        </w:rPr>
        <w:t>-5</w:t>
      </w:r>
      <w:r w:rsidRPr="003C6E6A">
        <w:rPr>
          <w:rFonts w:asciiTheme="minorHAnsi" w:hAnsiTheme="minorHAnsi" w:cstheme="minorHAnsi"/>
          <w:sz w:val="22"/>
          <w:szCs w:val="22"/>
        </w:rPr>
        <w:t xml:space="preserve">. </w:t>
      </w:r>
    </w:p>
    <w:p w14:paraId="7A04E3E7" w14:textId="77777777" w:rsidR="00EC2180" w:rsidRPr="003C6E6A" w:rsidRDefault="00EC2180" w:rsidP="00257442">
      <w:pPr>
        <w:spacing w:after="0"/>
        <w:jc w:val="both"/>
        <w:rPr>
          <w:rFonts w:asciiTheme="minorHAnsi" w:hAnsiTheme="minorHAnsi" w:cstheme="minorHAnsi"/>
          <w:sz w:val="22"/>
          <w:szCs w:val="22"/>
        </w:rPr>
      </w:pPr>
    </w:p>
    <w:p w14:paraId="28A80397" w14:textId="6B09F625" w:rsidR="00F07D21" w:rsidRPr="003C6E6A" w:rsidRDefault="007A20A9" w:rsidP="000C0C99">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El análisis con BLASTX, permitió identificar las secuencias potencialmente homologas, comparando la secuencias de nucleótidos traducida para todos los marcos de lectura frente a una base de datos de secuencias de proteínas. </w:t>
      </w:r>
      <w:r w:rsidR="00F07D21" w:rsidRPr="003C6E6A">
        <w:rPr>
          <w:rFonts w:asciiTheme="minorHAnsi" w:hAnsiTheme="minorHAnsi" w:cstheme="minorHAnsi"/>
          <w:sz w:val="22"/>
          <w:szCs w:val="22"/>
        </w:rPr>
        <w:t xml:space="preserve">Seguidamente, debido a que el género </w:t>
      </w:r>
      <w:r w:rsidR="00F07D21" w:rsidRPr="003C6E6A">
        <w:rPr>
          <w:rFonts w:asciiTheme="minorHAnsi" w:hAnsiTheme="minorHAnsi" w:cstheme="minorHAnsi"/>
          <w:i/>
          <w:sz w:val="22"/>
          <w:szCs w:val="22"/>
        </w:rPr>
        <w:t>Salicornia</w:t>
      </w:r>
      <w:r w:rsidR="00F07D21" w:rsidRPr="003C6E6A">
        <w:rPr>
          <w:rFonts w:asciiTheme="minorHAnsi" w:hAnsiTheme="minorHAnsi" w:cstheme="minorHAnsi"/>
          <w:sz w:val="22"/>
          <w:szCs w:val="22"/>
        </w:rPr>
        <w:t xml:space="preserve"> está pobremente representado en las bases de datos de proteínas, los contigs se alinearon con las bases de datos de nucleótidos NCBI de </w:t>
      </w:r>
      <w:r w:rsidR="00F07D21" w:rsidRPr="003C6E6A">
        <w:rPr>
          <w:rFonts w:asciiTheme="minorHAnsi" w:hAnsiTheme="minorHAnsi" w:cstheme="minorHAnsi"/>
          <w:i/>
          <w:sz w:val="22"/>
          <w:szCs w:val="22"/>
        </w:rPr>
        <w:t>Salicornia</w:t>
      </w:r>
      <w:r w:rsidR="00E05B0B" w:rsidRPr="003C6E6A">
        <w:rPr>
          <w:rFonts w:asciiTheme="minorHAnsi" w:hAnsiTheme="minorHAnsi" w:cstheme="minorHAnsi"/>
          <w:sz w:val="22"/>
          <w:szCs w:val="22"/>
        </w:rPr>
        <w:t xml:space="preserve"> (NT-Salicornia) usando Blast</w:t>
      </w:r>
      <w:r w:rsidR="00B7372F" w:rsidRPr="003C6E6A">
        <w:rPr>
          <w:rFonts w:asciiTheme="minorHAnsi" w:hAnsiTheme="minorHAnsi" w:cstheme="minorHAnsi"/>
          <w:sz w:val="22"/>
          <w:szCs w:val="22"/>
        </w:rPr>
        <w:t>N</w:t>
      </w:r>
      <w:r w:rsidR="004176B7" w:rsidRPr="003C6E6A">
        <w:rPr>
          <w:rFonts w:asciiTheme="minorHAnsi" w:hAnsiTheme="minorHAnsi" w:cstheme="minorHAnsi"/>
          <w:sz w:val="22"/>
          <w:szCs w:val="22"/>
        </w:rPr>
        <w:t xml:space="preserve"> con un valor de corte e</w:t>
      </w:r>
      <w:r w:rsidRPr="003C6E6A">
        <w:rPr>
          <w:rFonts w:asciiTheme="minorHAnsi" w:hAnsiTheme="minorHAnsi" w:cstheme="minorHAnsi"/>
          <w:sz w:val="22"/>
          <w:szCs w:val="22"/>
        </w:rPr>
        <w:t>-</w:t>
      </w:r>
      <w:r w:rsidR="00F07D21" w:rsidRPr="003C6E6A">
        <w:rPr>
          <w:rFonts w:asciiTheme="minorHAnsi" w:hAnsiTheme="minorHAnsi" w:cstheme="minorHAnsi"/>
          <w:sz w:val="22"/>
          <w:szCs w:val="22"/>
        </w:rPr>
        <w:t>value</w:t>
      </w:r>
      <w:r w:rsidR="004176B7" w:rsidRPr="003C6E6A">
        <w:rPr>
          <w:rFonts w:asciiTheme="minorHAnsi" w:hAnsiTheme="minorHAnsi" w:cstheme="minorHAnsi"/>
          <w:sz w:val="22"/>
          <w:szCs w:val="22"/>
        </w:rPr>
        <w:t xml:space="preserve"> &lt; 1x</w:t>
      </w:r>
      <w:r w:rsidR="00F07D21" w:rsidRPr="003C6E6A">
        <w:rPr>
          <w:rFonts w:asciiTheme="minorHAnsi" w:hAnsiTheme="minorHAnsi" w:cstheme="minorHAnsi"/>
          <w:sz w:val="22"/>
          <w:szCs w:val="22"/>
        </w:rPr>
        <w:t>10</w:t>
      </w:r>
      <w:r w:rsidR="00F07D21" w:rsidRPr="003C6E6A">
        <w:rPr>
          <w:rFonts w:asciiTheme="minorHAnsi" w:hAnsiTheme="minorHAnsi" w:cstheme="minorHAnsi"/>
          <w:sz w:val="22"/>
          <w:szCs w:val="22"/>
          <w:vertAlign w:val="superscript"/>
        </w:rPr>
        <w:t>-6</w:t>
      </w:r>
      <w:r w:rsidR="00F07D21" w:rsidRPr="003C6E6A">
        <w:rPr>
          <w:rFonts w:asciiTheme="minorHAnsi" w:hAnsiTheme="minorHAnsi" w:cstheme="minorHAnsi"/>
          <w:sz w:val="22"/>
          <w:szCs w:val="22"/>
        </w:rPr>
        <w:t xml:space="preserve">. </w:t>
      </w:r>
      <w:r w:rsidR="00B7372F" w:rsidRPr="003C6E6A">
        <w:rPr>
          <w:rFonts w:asciiTheme="minorHAnsi" w:hAnsiTheme="minorHAnsi" w:cstheme="minorHAnsi"/>
          <w:sz w:val="22"/>
          <w:szCs w:val="22"/>
        </w:rPr>
        <w:t xml:space="preserve">Todo el </w:t>
      </w:r>
      <w:r w:rsidRPr="003C6E6A">
        <w:rPr>
          <w:rFonts w:asciiTheme="minorHAnsi" w:hAnsiTheme="minorHAnsi" w:cstheme="minorHAnsi"/>
          <w:sz w:val="22"/>
          <w:szCs w:val="22"/>
        </w:rPr>
        <w:t xml:space="preserve">análisis de anotación funcional se realizó con el </w:t>
      </w:r>
      <w:r w:rsidR="00F07D21" w:rsidRPr="003C6E6A">
        <w:rPr>
          <w:rFonts w:asciiTheme="minorHAnsi" w:hAnsiTheme="minorHAnsi" w:cstheme="minorHAnsi"/>
          <w:sz w:val="22"/>
          <w:szCs w:val="22"/>
        </w:rPr>
        <w:t>software BLAST2GO</w:t>
      </w:r>
      <w:r w:rsidR="00F07D21"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&lt;EndNote&gt;&lt;Cite&gt;&lt;Author&gt;Conesa&lt;/Author&gt;&lt;Year&gt;2008&lt;/Year&gt;&lt;IDText&gt;Blast2GO: A comprehensive suite for functional analysis in plant genomics&lt;/IDText&gt;&lt;DisplayText&gt;&lt;style face="superscript"&gt;161&lt;/style&gt;&lt;/DisplayText&gt;&lt;record&gt;&lt;titles&gt;&lt;title&gt;Blast2GO: A comprehensive suite for functional analysis in plant genomics&lt;/title&gt;&lt;secondary-title&gt;International journal of plant genomics&lt;/secondary-title&gt;&lt;/titles&gt;&lt;pages&gt;1687-5370&lt;/pages&gt;&lt;number&gt;Hindawi Publishing Corporation&lt;/number&gt;&lt;contributors&gt;&lt;authors&gt;&lt;author&gt;Conesa, Ana&lt;/author&gt;&lt;author&gt;Götz, Stefan&lt;/author&gt;&lt;/authors&gt;&lt;/contributors&gt;&lt;added-date format="utc"&gt;1455310535&lt;/added-date&gt;&lt;ref-type name="Journal Article"&gt;17&lt;/ref-type&gt;&lt;dates&gt;&lt;year&gt;2008&lt;/year&gt;&lt;/dates&gt;&lt;rec-number&gt;159&lt;/rec-number&gt;&lt;last-updated-date format="utc"&gt;1455310686&lt;/last-updated-date&gt;&lt;/record&gt;&lt;/Cite&gt;&lt;/EndNote&gt;</w:instrText>
      </w:r>
      <w:r w:rsidR="00F07D21"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161</w:t>
      </w:r>
      <w:r w:rsidR="00F07D21" w:rsidRPr="003C6E6A">
        <w:rPr>
          <w:rFonts w:asciiTheme="minorHAnsi" w:hAnsiTheme="minorHAnsi" w:cstheme="minorHAnsi"/>
          <w:sz w:val="22"/>
          <w:szCs w:val="22"/>
        </w:rPr>
        <w:fldChar w:fldCharType="end"/>
      </w:r>
      <w:r w:rsidR="00F07D21" w:rsidRPr="003C6E6A">
        <w:rPr>
          <w:rFonts w:asciiTheme="minorHAnsi" w:hAnsiTheme="minorHAnsi" w:cstheme="minorHAnsi"/>
          <w:sz w:val="22"/>
          <w:szCs w:val="22"/>
        </w:rPr>
        <w:t xml:space="preserve">. </w:t>
      </w:r>
    </w:p>
    <w:p w14:paraId="509E7645" w14:textId="77777777" w:rsidR="00C078D5" w:rsidRPr="003C6E6A" w:rsidRDefault="00C078D5" w:rsidP="000C0C99">
      <w:pPr>
        <w:spacing w:after="0"/>
        <w:jc w:val="both"/>
        <w:rPr>
          <w:rFonts w:asciiTheme="minorHAnsi" w:hAnsiTheme="minorHAnsi" w:cstheme="minorHAnsi"/>
          <w:sz w:val="22"/>
          <w:szCs w:val="22"/>
        </w:rPr>
      </w:pPr>
    </w:p>
    <w:p w14:paraId="6A2C1AAB" w14:textId="77777777" w:rsidR="00F5235F" w:rsidRPr="003C6E6A" w:rsidRDefault="007A20A9" w:rsidP="00201C1C">
      <w:pPr>
        <w:pStyle w:val="Ttulo4"/>
        <w:spacing w:before="0" w:after="0"/>
        <w:ind w:left="708"/>
        <w:rPr>
          <w:b/>
        </w:rPr>
      </w:pPr>
      <w:r w:rsidRPr="003C6E6A">
        <w:rPr>
          <w:b/>
        </w:rPr>
        <w:t>Análisis</w:t>
      </w:r>
      <w:r w:rsidR="00F5235F" w:rsidRPr="003C6E6A">
        <w:rPr>
          <w:b/>
        </w:rPr>
        <w:t xml:space="preserve"> de enriquecimiento funcional</w:t>
      </w:r>
    </w:p>
    <w:p w14:paraId="3907F7A6" w14:textId="2AD47CD6" w:rsidR="00C05F4B" w:rsidRPr="003C6E6A" w:rsidRDefault="00E05B0B" w:rsidP="00786772">
      <w:pPr>
        <w:jc w:val="both"/>
        <w:rPr>
          <w:rFonts w:asciiTheme="minorHAnsi" w:hAnsiTheme="minorHAnsi" w:cstheme="minorHAnsi"/>
          <w:sz w:val="22"/>
          <w:szCs w:val="22"/>
        </w:rPr>
      </w:pPr>
      <w:r w:rsidRPr="003C6E6A">
        <w:rPr>
          <w:rFonts w:asciiTheme="minorHAnsi" w:hAnsiTheme="minorHAnsi" w:cstheme="minorHAnsi"/>
          <w:sz w:val="22"/>
          <w:szCs w:val="22"/>
        </w:rPr>
        <w:t>Para descubri</w:t>
      </w:r>
      <w:r w:rsidR="00D7198A" w:rsidRPr="003C6E6A">
        <w:rPr>
          <w:rFonts w:asciiTheme="minorHAnsi" w:hAnsiTheme="minorHAnsi" w:cstheme="minorHAnsi"/>
          <w:sz w:val="22"/>
          <w:szCs w:val="22"/>
        </w:rPr>
        <w:t>r</w:t>
      </w:r>
      <w:r w:rsidRPr="003C6E6A">
        <w:rPr>
          <w:rFonts w:asciiTheme="minorHAnsi" w:hAnsiTheme="minorHAnsi" w:cstheme="minorHAnsi"/>
          <w:sz w:val="22"/>
          <w:szCs w:val="22"/>
        </w:rPr>
        <w:t xml:space="preserve"> cuales categorías se encuentran </w:t>
      </w:r>
      <w:r w:rsidR="00D7198A" w:rsidRPr="003C6E6A">
        <w:rPr>
          <w:rFonts w:asciiTheme="minorHAnsi" w:hAnsiTheme="minorHAnsi" w:cstheme="minorHAnsi"/>
          <w:sz w:val="22"/>
          <w:szCs w:val="22"/>
        </w:rPr>
        <w:t>más</w:t>
      </w:r>
      <w:r w:rsidRPr="003C6E6A">
        <w:rPr>
          <w:rFonts w:asciiTheme="minorHAnsi" w:hAnsiTheme="minorHAnsi" w:cstheme="minorHAnsi"/>
          <w:sz w:val="22"/>
          <w:szCs w:val="22"/>
        </w:rPr>
        <w:t xml:space="preserve"> representadas se </w:t>
      </w:r>
      <w:r w:rsidR="00D7198A" w:rsidRPr="003C6E6A">
        <w:rPr>
          <w:rFonts w:asciiTheme="minorHAnsi" w:hAnsiTheme="minorHAnsi" w:cstheme="minorHAnsi"/>
          <w:sz w:val="22"/>
          <w:szCs w:val="22"/>
        </w:rPr>
        <w:t>procedió a realizar e</w:t>
      </w:r>
      <w:r w:rsidR="00F07D21" w:rsidRPr="003C6E6A">
        <w:rPr>
          <w:rFonts w:asciiTheme="minorHAnsi" w:hAnsiTheme="minorHAnsi" w:cstheme="minorHAnsi"/>
          <w:sz w:val="22"/>
          <w:szCs w:val="22"/>
        </w:rPr>
        <w:t xml:space="preserve">l análisis </w:t>
      </w:r>
      <w:r w:rsidR="00D7198A" w:rsidRPr="003C6E6A">
        <w:rPr>
          <w:rFonts w:asciiTheme="minorHAnsi" w:hAnsiTheme="minorHAnsi" w:cstheme="minorHAnsi"/>
          <w:sz w:val="22"/>
          <w:szCs w:val="22"/>
        </w:rPr>
        <w:t xml:space="preserve">de enriquecimiento funcional del conjunto de datos de </w:t>
      </w:r>
      <w:r w:rsidR="00D7198A" w:rsidRPr="003C6E6A">
        <w:rPr>
          <w:rFonts w:asciiTheme="minorHAnsi" w:hAnsiTheme="minorHAnsi" w:cstheme="minorHAnsi"/>
          <w:i/>
          <w:sz w:val="22"/>
          <w:szCs w:val="22"/>
        </w:rPr>
        <w:t>S.neei</w:t>
      </w:r>
      <w:r w:rsidR="001247DB" w:rsidRPr="003C6E6A">
        <w:rPr>
          <w:rFonts w:asciiTheme="minorHAnsi" w:hAnsiTheme="minorHAnsi" w:cstheme="minorHAnsi"/>
          <w:sz w:val="22"/>
          <w:szCs w:val="22"/>
        </w:rPr>
        <w:t xml:space="preserve">, mediante la </w:t>
      </w:r>
      <w:r w:rsidR="00D7198A" w:rsidRPr="003C6E6A">
        <w:rPr>
          <w:rFonts w:asciiTheme="minorHAnsi" w:hAnsiTheme="minorHAnsi" w:cstheme="minorHAnsi"/>
          <w:sz w:val="22"/>
          <w:szCs w:val="22"/>
        </w:rPr>
        <w:t xml:space="preserve">prueba exacta de Fischer utilizando el </w:t>
      </w:r>
      <w:r w:rsidR="00F07D21" w:rsidRPr="003C6E6A">
        <w:rPr>
          <w:rFonts w:asciiTheme="minorHAnsi" w:hAnsiTheme="minorHAnsi" w:cstheme="minorHAnsi"/>
          <w:sz w:val="22"/>
          <w:szCs w:val="22"/>
        </w:rPr>
        <w:t>software BLAST2GO</w:t>
      </w:r>
      <w:r w:rsidR="00F07D21"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&lt;EndNote&gt;&lt;Cite&gt;&lt;Author&gt;Conesa&lt;/Author&gt;&lt;Year&gt;2008&lt;/Year&gt;&lt;IDText&gt;Blast2GO: A comprehensive suite for functional analysis in plant genomics&lt;/IDText&gt;&lt;DisplayText&gt;&lt;style face="superscript"&gt;161&lt;/style&gt;&lt;/DisplayText&gt;&lt;record&gt;&lt;titles&gt;&lt;title&gt;Blast2GO: A comprehensive suite for functional analysis in plant genomics&lt;/title&gt;&lt;secondary-title&gt;International journal of plant genomics&lt;/secondary-title&gt;&lt;/titles&gt;&lt;pages&gt;1687-5370&lt;/pages&gt;&lt;number&gt;Hindawi Publishing Corporation&lt;/number&gt;&lt;contributors&gt;&lt;authors&gt;&lt;author&gt;Conesa, Ana&lt;/author&gt;&lt;author&gt;Götz, Stefan&lt;/author&gt;&lt;/authors&gt;&lt;/contributors&gt;&lt;added-date format="utc"&gt;1455310535&lt;/added-date&gt;&lt;ref-type name="Journal Article"&gt;17&lt;/ref-type&gt;&lt;dates&gt;&lt;year&gt;2008&lt;/year&gt;&lt;/dates&gt;&lt;rec-number&gt;159&lt;/rec-number&gt;&lt;last-updated-date format="utc"&gt;1455310686&lt;/last-updated-date&gt;&lt;/record&gt;&lt;/Cite&gt;&lt;/EndNote&gt;</w:instrText>
      </w:r>
      <w:r w:rsidR="00F07D21"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161</w:t>
      </w:r>
      <w:r w:rsidR="00F07D21" w:rsidRPr="003C6E6A">
        <w:rPr>
          <w:rFonts w:asciiTheme="minorHAnsi" w:hAnsiTheme="minorHAnsi" w:cstheme="minorHAnsi"/>
          <w:sz w:val="22"/>
          <w:szCs w:val="22"/>
        </w:rPr>
        <w:fldChar w:fldCharType="end"/>
      </w:r>
      <w:r w:rsidR="00F07D21" w:rsidRPr="003C6E6A">
        <w:rPr>
          <w:rFonts w:asciiTheme="minorHAnsi" w:hAnsiTheme="minorHAnsi" w:cstheme="minorHAnsi"/>
          <w:sz w:val="22"/>
          <w:szCs w:val="22"/>
        </w:rPr>
        <w:t xml:space="preserve">. </w:t>
      </w:r>
      <w:r w:rsidR="00B7372F" w:rsidRPr="003C6E6A">
        <w:rPr>
          <w:rFonts w:asciiTheme="minorHAnsi" w:hAnsiTheme="minorHAnsi" w:cstheme="minorHAnsi"/>
          <w:sz w:val="22"/>
          <w:szCs w:val="22"/>
        </w:rPr>
        <w:t xml:space="preserve">Una vez anotados, se llevó a cabo el “mapping gene ontology” para alinear todos los Identificadores (IDs) de las </w:t>
      </w:r>
      <w:r w:rsidR="003C2618" w:rsidRPr="003C6E6A">
        <w:rPr>
          <w:rFonts w:asciiTheme="minorHAnsi" w:hAnsiTheme="minorHAnsi" w:cstheme="minorHAnsi"/>
          <w:sz w:val="22"/>
          <w:szCs w:val="22"/>
        </w:rPr>
        <w:t>secuencias</w:t>
      </w:r>
      <w:r w:rsidR="00B7372F" w:rsidRPr="003C6E6A">
        <w:rPr>
          <w:rFonts w:asciiTheme="minorHAnsi" w:hAnsiTheme="minorHAnsi" w:cstheme="minorHAnsi"/>
          <w:sz w:val="22"/>
          <w:szCs w:val="22"/>
        </w:rPr>
        <w:t xml:space="preserve"> obtenidas durante el “blast” contra la base de datos “</w:t>
      </w:r>
      <w:r w:rsidR="00771108" w:rsidRPr="003C6E6A">
        <w:rPr>
          <w:rFonts w:asciiTheme="minorHAnsi" w:hAnsiTheme="minorHAnsi" w:cstheme="minorHAnsi"/>
          <w:sz w:val="22"/>
          <w:szCs w:val="22"/>
        </w:rPr>
        <w:t>Gene Ontology Annotation</w:t>
      </w:r>
      <w:r w:rsidR="00B7372F" w:rsidRPr="003C6E6A">
        <w:rPr>
          <w:rFonts w:asciiTheme="minorHAnsi" w:hAnsiTheme="minorHAnsi" w:cstheme="minorHAnsi"/>
          <w:sz w:val="22"/>
          <w:szCs w:val="22"/>
        </w:rPr>
        <w:t>”</w:t>
      </w:r>
      <w:r w:rsidR="00771108" w:rsidRPr="003C6E6A">
        <w:rPr>
          <w:rFonts w:asciiTheme="minorHAnsi" w:hAnsiTheme="minorHAnsi" w:cstheme="minorHAnsi"/>
          <w:sz w:val="22"/>
          <w:szCs w:val="22"/>
        </w:rPr>
        <w:t>. Una vez con</w:t>
      </w:r>
      <w:r w:rsidR="00104079" w:rsidRPr="003C6E6A">
        <w:rPr>
          <w:rFonts w:asciiTheme="minorHAnsi" w:hAnsiTheme="minorHAnsi" w:cstheme="minorHAnsi"/>
          <w:sz w:val="22"/>
          <w:szCs w:val="22"/>
        </w:rPr>
        <w:t xml:space="preserve">cluido el mapeo se </w:t>
      </w:r>
      <w:r w:rsidR="00CC1A96">
        <w:rPr>
          <w:rFonts w:asciiTheme="minorHAnsi" w:hAnsiTheme="minorHAnsi" w:cstheme="minorHAnsi"/>
          <w:sz w:val="22"/>
          <w:szCs w:val="22"/>
        </w:rPr>
        <w:t xml:space="preserve">efectuó </w:t>
      </w:r>
      <w:r w:rsidR="00771108" w:rsidRPr="003C6E6A">
        <w:rPr>
          <w:rFonts w:asciiTheme="minorHAnsi" w:hAnsiTheme="minorHAnsi" w:cstheme="minorHAnsi"/>
          <w:sz w:val="22"/>
          <w:szCs w:val="22"/>
        </w:rPr>
        <w:t xml:space="preserve">el proceso de anotación, </w:t>
      </w:r>
      <w:r w:rsidR="00CC1A96">
        <w:rPr>
          <w:rFonts w:asciiTheme="minorHAnsi" w:hAnsiTheme="minorHAnsi" w:cstheme="minorHAnsi"/>
          <w:sz w:val="22"/>
          <w:szCs w:val="22"/>
        </w:rPr>
        <w:t xml:space="preserve">evaluándose </w:t>
      </w:r>
      <w:r w:rsidR="00771108" w:rsidRPr="003C6E6A">
        <w:rPr>
          <w:rFonts w:asciiTheme="minorHAnsi" w:hAnsiTheme="minorHAnsi" w:cstheme="minorHAnsi"/>
          <w:sz w:val="22"/>
          <w:szCs w:val="22"/>
        </w:rPr>
        <w:t xml:space="preserve">información </w:t>
      </w:r>
      <w:r w:rsidR="003C2618" w:rsidRPr="003C6E6A">
        <w:rPr>
          <w:rFonts w:asciiTheme="minorHAnsi" w:hAnsiTheme="minorHAnsi" w:cstheme="minorHAnsi"/>
          <w:sz w:val="22"/>
          <w:szCs w:val="22"/>
        </w:rPr>
        <w:t xml:space="preserve">obtenida en el </w:t>
      </w:r>
      <w:r w:rsidR="00104079" w:rsidRPr="003C6E6A">
        <w:rPr>
          <w:rFonts w:asciiTheme="minorHAnsi" w:hAnsiTheme="minorHAnsi" w:cstheme="minorHAnsi"/>
          <w:sz w:val="22"/>
          <w:szCs w:val="22"/>
        </w:rPr>
        <w:t>“</w:t>
      </w:r>
      <w:r w:rsidR="003C2618" w:rsidRPr="003C6E6A">
        <w:rPr>
          <w:rFonts w:asciiTheme="minorHAnsi" w:hAnsiTheme="minorHAnsi" w:cstheme="minorHAnsi"/>
          <w:sz w:val="22"/>
          <w:szCs w:val="22"/>
        </w:rPr>
        <w:t>blast</w:t>
      </w:r>
      <w:r w:rsidR="00104079" w:rsidRPr="003C6E6A">
        <w:rPr>
          <w:rFonts w:asciiTheme="minorHAnsi" w:hAnsiTheme="minorHAnsi" w:cstheme="minorHAnsi"/>
          <w:sz w:val="22"/>
          <w:szCs w:val="22"/>
        </w:rPr>
        <w:t>”</w:t>
      </w:r>
      <w:r w:rsidR="003C2618" w:rsidRPr="003C6E6A">
        <w:rPr>
          <w:rFonts w:asciiTheme="minorHAnsi" w:hAnsiTheme="minorHAnsi" w:cstheme="minorHAnsi"/>
          <w:sz w:val="22"/>
          <w:szCs w:val="22"/>
        </w:rPr>
        <w:t xml:space="preserve"> y </w:t>
      </w:r>
      <w:r w:rsidR="00104079" w:rsidRPr="003C6E6A">
        <w:rPr>
          <w:rFonts w:asciiTheme="minorHAnsi" w:hAnsiTheme="minorHAnsi" w:cstheme="minorHAnsi"/>
          <w:sz w:val="22"/>
          <w:szCs w:val="22"/>
        </w:rPr>
        <w:t>“</w:t>
      </w:r>
      <w:r w:rsidR="003C2618" w:rsidRPr="003C6E6A">
        <w:rPr>
          <w:rFonts w:asciiTheme="minorHAnsi" w:hAnsiTheme="minorHAnsi" w:cstheme="minorHAnsi"/>
          <w:sz w:val="22"/>
          <w:szCs w:val="22"/>
        </w:rPr>
        <w:t>mapping</w:t>
      </w:r>
      <w:r w:rsidR="00104079" w:rsidRPr="003C6E6A">
        <w:rPr>
          <w:rFonts w:asciiTheme="minorHAnsi" w:hAnsiTheme="minorHAnsi" w:cstheme="minorHAnsi"/>
          <w:sz w:val="22"/>
          <w:szCs w:val="22"/>
        </w:rPr>
        <w:t>”</w:t>
      </w:r>
      <w:r w:rsidR="003C2618" w:rsidRPr="003C6E6A">
        <w:rPr>
          <w:rFonts w:asciiTheme="minorHAnsi" w:hAnsiTheme="minorHAnsi" w:cstheme="minorHAnsi"/>
          <w:sz w:val="22"/>
          <w:szCs w:val="22"/>
        </w:rPr>
        <w:t xml:space="preserve"> </w:t>
      </w:r>
      <w:r w:rsidR="00104079" w:rsidRPr="003C6E6A">
        <w:rPr>
          <w:rFonts w:asciiTheme="minorHAnsi" w:hAnsiTheme="minorHAnsi" w:cstheme="minorHAnsi"/>
          <w:sz w:val="22"/>
          <w:szCs w:val="22"/>
        </w:rPr>
        <w:t>y asign</w:t>
      </w:r>
      <w:r w:rsidR="00CC1A96">
        <w:rPr>
          <w:rFonts w:asciiTheme="minorHAnsi" w:hAnsiTheme="minorHAnsi" w:cstheme="minorHAnsi"/>
          <w:sz w:val="22"/>
          <w:szCs w:val="22"/>
        </w:rPr>
        <w:t>ándose</w:t>
      </w:r>
      <w:r w:rsidR="00104079" w:rsidRPr="003C6E6A">
        <w:rPr>
          <w:rFonts w:asciiTheme="minorHAnsi" w:hAnsiTheme="minorHAnsi" w:cstheme="minorHAnsi"/>
          <w:sz w:val="22"/>
          <w:szCs w:val="22"/>
        </w:rPr>
        <w:t xml:space="preserve"> los términos de ontología génica</w:t>
      </w:r>
      <w:r w:rsidR="003C2618" w:rsidRPr="003C6E6A">
        <w:rPr>
          <w:rFonts w:asciiTheme="minorHAnsi" w:hAnsiTheme="minorHAnsi" w:cstheme="minorHAnsi"/>
          <w:sz w:val="22"/>
          <w:szCs w:val="22"/>
        </w:rPr>
        <w:t xml:space="preserve"> </w:t>
      </w:r>
      <w:r w:rsidR="00104079" w:rsidRPr="003C6E6A">
        <w:rPr>
          <w:rFonts w:asciiTheme="minorHAnsi" w:hAnsiTheme="minorHAnsi" w:cstheme="minorHAnsi"/>
          <w:sz w:val="22"/>
          <w:szCs w:val="22"/>
        </w:rPr>
        <w:t xml:space="preserve">(GO). </w:t>
      </w:r>
      <w:r w:rsidR="00312E0B" w:rsidRPr="003C6E6A">
        <w:rPr>
          <w:rFonts w:asciiTheme="minorHAnsi" w:hAnsiTheme="minorHAnsi" w:cstheme="minorHAnsi"/>
          <w:sz w:val="22"/>
          <w:szCs w:val="22"/>
        </w:rPr>
        <w:t>En este proceso, se recupera</w:t>
      </w:r>
      <w:r w:rsidR="00CC1A96">
        <w:rPr>
          <w:rFonts w:asciiTheme="minorHAnsi" w:hAnsiTheme="minorHAnsi" w:cstheme="minorHAnsi"/>
          <w:sz w:val="22"/>
          <w:szCs w:val="22"/>
        </w:rPr>
        <w:t>ron</w:t>
      </w:r>
      <w:r w:rsidR="00312E0B" w:rsidRPr="003C6E6A">
        <w:rPr>
          <w:rFonts w:asciiTheme="minorHAnsi" w:hAnsiTheme="minorHAnsi" w:cstheme="minorHAnsi"/>
          <w:sz w:val="22"/>
          <w:szCs w:val="22"/>
        </w:rPr>
        <w:t xml:space="preserve"> los términos ontológicos más fiables, teniendo en cuenta la jerarquía GO, la similaridad de las secuencias, la abundancia y calidad de la fuente de anotación.</w:t>
      </w:r>
      <w:r w:rsidR="0061215F" w:rsidRPr="003C6E6A">
        <w:rPr>
          <w:rFonts w:asciiTheme="minorHAnsi" w:hAnsiTheme="minorHAnsi" w:cstheme="minorHAnsi"/>
          <w:sz w:val="22"/>
          <w:szCs w:val="22"/>
        </w:rPr>
        <w:t xml:space="preserve"> </w:t>
      </w:r>
      <w:r w:rsidR="00C65332" w:rsidRPr="003C6E6A">
        <w:rPr>
          <w:rFonts w:asciiTheme="minorHAnsi" w:hAnsiTheme="minorHAnsi" w:cstheme="minorHAnsi"/>
          <w:sz w:val="22"/>
          <w:szCs w:val="22"/>
        </w:rPr>
        <w:t>La calidad de la anotación</w:t>
      </w:r>
      <w:r w:rsidR="00CC1A96">
        <w:rPr>
          <w:rFonts w:asciiTheme="minorHAnsi" w:hAnsiTheme="minorHAnsi" w:cstheme="minorHAnsi"/>
          <w:sz w:val="22"/>
          <w:szCs w:val="22"/>
        </w:rPr>
        <w:t xml:space="preserve"> </w:t>
      </w:r>
      <w:r w:rsidR="0061215F" w:rsidRPr="003C6E6A">
        <w:rPr>
          <w:rFonts w:asciiTheme="minorHAnsi" w:hAnsiTheme="minorHAnsi" w:cstheme="minorHAnsi"/>
          <w:sz w:val="22"/>
          <w:szCs w:val="22"/>
        </w:rPr>
        <w:t>se mejoró</w:t>
      </w:r>
      <w:r w:rsidR="00F979FB" w:rsidRPr="003C6E6A">
        <w:rPr>
          <w:rFonts w:asciiTheme="minorHAnsi" w:hAnsiTheme="minorHAnsi" w:cstheme="minorHAnsi"/>
          <w:sz w:val="22"/>
          <w:szCs w:val="22"/>
        </w:rPr>
        <w:t xml:space="preserve"> con la herramienta </w:t>
      </w:r>
      <w:r w:rsidR="0061215F" w:rsidRPr="003C6E6A">
        <w:rPr>
          <w:rFonts w:asciiTheme="minorHAnsi" w:hAnsiTheme="minorHAnsi" w:cstheme="minorHAnsi"/>
          <w:sz w:val="22"/>
          <w:szCs w:val="22"/>
        </w:rPr>
        <w:t>InterPro</w:t>
      </w:r>
      <w:r w:rsidR="00757729" w:rsidRPr="003C6E6A">
        <w:rPr>
          <w:rFonts w:asciiTheme="minorHAnsi" w:hAnsiTheme="minorHAnsi" w:cstheme="minorHAnsi"/>
          <w:sz w:val="22"/>
          <w:szCs w:val="22"/>
        </w:rPr>
        <w:t>Scan</w:t>
      </w:r>
      <w:r w:rsidR="0061215F" w:rsidRPr="003C6E6A">
        <w:rPr>
          <w:rFonts w:asciiTheme="minorHAnsi" w:hAnsiTheme="minorHAnsi" w:cstheme="minorHAnsi"/>
          <w:sz w:val="22"/>
          <w:szCs w:val="22"/>
        </w:rPr>
        <w:t xml:space="preserve"> en BLAST2GO, en la que los términos GO ya existentes se unen con los términos GO nuevos proveídos</w:t>
      </w:r>
      <w:r w:rsidR="00757729" w:rsidRPr="003C6E6A">
        <w:rPr>
          <w:rFonts w:asciiTheme="minorHAnsi" w:hAnsiTheme="minorHAnsi" w:cstheme="minorHAnsi"/>
          <w:sz w:val="22"/>
          <w:szCs w:val="22"/>
        </w:rPr>
        <w:t xml:space="preserve"> por la base de datos de IterProScan</w:t>
      </w:r>
      <w:r w:rsidR="006A2C15"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&lt;EndNote&gt;&lt;Cite&gt;&lt;Author&gt;Quevillon&lt;/Author&gt;&lt;Year&gt;2005&lt;/Year&gt;&lt;IDText&gt;InterProScan: protein domains identifier&lt;/IDText&gt;&lt;DisplayText&gt;&lt;style face="superscript"&gt;162&lt;/style&gt;&lt;/DisplayText&gt;&lt;record&gt;&lt;dates&gt;&lt;pub-dates&gt;&lt;date&gt;Jul&lt;/date&gt;&lt;/pub-dates&gt;&lt;year&gt;2005&lt;/year&gt;&lt;/dates&gt;&lt;urls&gt;&lt;related-urls&gt;&lt;url&gt;&amp;lt;Go to ISI&amp;gt;://WOS:000230271400020&lt;/url&gt;&lt;/related-urls&gt;&lt;/urls&gt;&lt;isbn&gt;0305-1048&lt;/isbn&gt;&lt;titles&gt;&lt;title&gt;InterProScan: protein domains identifier&lt;/title&gt;&lt;secondary-title&gt;Nucleic Acids Research&lt;/secondary-title&gt;&lt;/titles&gt;&lt;pages&gt;W116-W120&lt;/pages&gt;&lt;contributors&gt;&lt;authors&gt;&lt;author&gt;Quevillon, E.&lt;/author&gt;&lt;author&gt;Silventoinen, V.&lt;/author&gt;&lt;author&gt;Pillai, S.&lt;/author&gt;&lt;author&gt;Harte, N.&lt;/author&gt;&lt;author&gt;Mulder, N.&lt;/author&gt;&lt;author&gt;Apweiler, R.&lt;/author&gt;&lt;author&gt;Lopez, R.&lt;/author&gt;&lt;/authors&gt;&lt;/contributors&gt;&lt;added-date format="utc"&gt;1621983075&lt;/added-date&gt;&lt;ref-type name="Journal Article"&gt;17&lt;/ref-type&gt;&lt;rec-number&gt;502&lt;/rec-number&gt;&lt;last-updated-date format="utc"&gt;1621983075&lt;/last-updated-date&gt;&lt;accession-num&gt;WOS:000230271400020&lt;/accession-num&gt;&lt;electronic-resource-num&gt;10.1093/nar/gki442&lt;/electronic-resource-num&gt;&lt;volume&gt;33&lt;/volume&gt;&lt;/record&gt;&lt;/Cite&gt;&lt;/EndNote&gt;</w:instrText>
      </w:r>
      <w:r w:rsidR="006A2C15"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162</w:t>
      </w:r>
      <w:r w:rsidR="006A2C15" w:rsidRPr="003C6E6A">
        <w:rPr>
          <w:rFonts w:asciiTheme="minorHAnsi" w:hAnsiTheme="minorHAnsi" w:cstheme="minorHAnsi"/>
          <w:sz w:val="22"/>
          <w:szCs w:val="22"/>
        </w:rPr>
        <w:fldChar w:fldCharType="end"/>
      </w:r>
      <w:r w:rsidR="00757729" w:rsidRPr="003C6E6A">
        <w:rPr>
          <w:rFonts w:asciiTheme="minorHAnsi" w:hAnsiTheme="minorHAnsi" w:cstheme="minorHAnsi"/>
          <w:sz w:val="22"/>
          <w:szCs w:val="22"/>
        </w:rPr>
        <w:t xml:space="preserve">. </w:t>
      </w:r>
      <w:r w:rsidR="00022126" w:rsidRPr="003C6E6A">
        <w:rPr>
          <w:rFonts w:asciiTheme="minorHAnsi" w:hAnsiTheme="minorHAnsi" w:cstheme="minorHAnsi"/>
          <w:sz w:val="22"/>
          <w:szCs w:val="22"/>
        </w:rPr>
        <w:t>Posteriormente, los resultados fueron mapeados a la base de datos de vías de señalización de la Enciclopedia Kioto de Genes y Genomas (KEGG)</w:t>
      </w:r>
      <w:r w:rsidR="00DF1C46" w:rsidRPr="003C6E6A">
        <w:rPr>
          <w:rFonts w:asciiTheme="minorHAnsi" w:hAnsiTheme="minorHAnsi" w:cstheme="minorHAnsi"/>
          <w:sz w:val="22"/>
          <w:szCs w:val="22"/>
        </w:rPr>
        <w:t>, obteniendo información de las principales vías metabólicas</w:t>
      </w:r>
      <w:r w:rsidR="00BC4980" w:rsidRPr="003C6E6A">
        <w:rPr>
          <w:rFonts w:asciiTheme="minorHAnsi" w:hAnsiTheme="minorHAnsi" w:cstheme="minorHAnsi"/>
          <w:sz w:val="22"/>
          <w:szCs w:val="22"/>
        </w:rPr>
        <w:t xml:space="preserve"> expresadas, </w:t>
      </w:r>
      <w:r w:rsidR="00961DD8" w:rsidRPr="003C6E6A">
        <w:rPr>
          <w:rFonts w:asciiTheme="minorHAnsi" w:hAnsiTheme="minorHAnsi" w:cstheme="minorHAnsi"/>
          <w:sz w:val="22"/>
          <w:szCs w:val="22"/>
        </w:rPr>
        <w:t>en las que participan sus productos génicos. Se usó</w:t>
      </w:r>
      <w:r w:rsidR="004176B7" w:rsidRPr="003C6E6A">
        <w:rPr>
          <w:rFonts w:asciiTheme="minorHAnsi" w:hAnsiTheme="minorHAnsi" w:cstheme="minorHAnsi"/>
          <w:sz w:val="22"/>
          <w:szCs w:val="22"/>
        </w:rPr>
        <w:t xml:space="preserve"> un</w:t>
      </w:r>
      <w:r w:rsidR="00F979FB" w:rsidRPr="003C6E6A">
        <w:rPr>
          <w:rFonts w:asciiTheme="minorHAnsi" w:hAnsiTheme="minorHAnsi" w:cstheme="minorHAnsi"/>
          <w:sz w:val="22"/>
          <w:szCs w:val="22"/>
        </w:rPr>
        <w:t xml:space="preserve"> valor de corte</w:t>
      </w:r>
      <w:r w:rsidR="004176B7" w:rsidRPr="003C6E6A">
        <w:rPr>
          <w:rFonts w:asciiTheme="minorHAnsi" w:hAnsiTheme="minorHAnsi" w:cstheme="minorHAnsi"/>
          <w:sz w:val="22"/>
          <w:szCs w:val="22"/>
        </w:rPr>
        <w:t xml:space="preserve"> e-value &lt; 1x</w:t>
      </w:r>
      <w:r w:rsidR="00BC4980" w:rsidRPr="003C6E6A">
        <w:rPr>
          <w:rFonts w:asciiTheme="minorHAnsi" w:hAnsiTheme="minorHAnsi" w:cstheme="minorHAnsi"/>
          <w:sz w:val="22"/>
          <w:szCs w:val="22"/>
        </w:rPr>
        <w:t>10</w:t>
      </w:r>
      <w:r w:rsidR="00BC4980" w:rsidRPr="003C6E6A">
        <w:rPr>
          <w:rFonts w:asciiTheme="minorHAnsi" w:hAnsiTheme="minorHAnsi" w:cstheme="minorHAnsi"/>
          <w:sz w:val="22"/>
          <w:szCs w:val="22"/>
          <w:vertAlign w:val="superscript"/>
        </w:rPr>
        <w:t>-5</w:t>
      </w:r>
      <w:r w:rsidR="00BC4980" w:rsidRPr="003C6E6A">
        <w:rPr>
          <w:rFonts w:asciiTheme="minorHAnsi" w:hAnsiTheme="minorHAnsi" w:cstheme="minorHAnsi"/>
          <w:sz w:val="22"/>
          <w:szCs w:val="22"/>
        </w:rPr>
        <w:t xml:space="preserve">. </w:t>
      </w:r>
      <w:r w:rsidR="00822336" w:rsidRPr="003C6E6A">
        <w:rPr>
          <w:rFonts w:asciiTheme="minorHAnsi" w:hAnsiTheme="minorHAnsi" w:cstheme="minorHAnsi"/>
          <w:sz w:val="22"/>
          <w:szCs w:val="22"/>
        </w:rPr>
        <w:t>En los análisis de enriquecimiento de GO y KEGG se incluyeron transcripciones con valores</w:t>
      </w:r>
      <w:r w:rsidR="008304F7" w:rsidRPr="003C6E6A">
        <w:rPr>
          <w:rFonts w:asciiTheme="minorHAnsi" w:hAnsiTheme="minorHAnsi" w:cstheme="minorHAnsi"/>
          <w:sz w:val="22"/>
          <w:szCs w:val="22"/>
        </w:rPr>
        <w:t xml:space="preserve"> FDR &lt;0,001 y con un nivel de expresión &gt;2X o &lt; -2X.</w:t>
      </w:r>
    </w:p>
    <w:p w14:paraId="01B479DE" w14:textId="77777777" w:rsidR="008216E4" w:rsidRPr="003C6E6A" w:rsidRDefault="008216E4" w:rsidP="008216E4">
      <w:pPr>
        <w:spacing w:after="0"/>
        <w:jc w:val="both"/>
        <w:rPr>
          <w:rFonts w:asciiTheme="minorHAnsi" w:hAnsiTheme="minorHAnsi" w:cstheme="minorHAnsi"/>
          <w:sz w:val="22"/>
          <w:szCs w:val="22"/>
        </w:rPr>
      </w:pPr>
    </w:p>
    <w:p w14:paraId="03B3F5F8" w14:textId="77777777" w:rsidR="00C05F4B" w:rsidRPr="003C6E6A" w:rsidRDefault="00C05F4B" w:rsidP="001E27F2">
      <w:pPr>
        <w:pStyle w:val="Ttulo3"/>
        <w:numPr>
          <w:ilvl w:val="2"/>
          <w:numId w:val="8"/>
        </w:numPr>
        <w:spacing w:before="0" w:after="0"/>
        <w:rPr>
          <w:b/>
        </w:rPr>
      </w:pPr>
      <w:bookmarkStart w:id="59" w:name="_Toc79959326"/>
      <w:r w:rsidRPr="003C6E6A">
        <w:rPr>
          <w:b/>
        </w:rPr>
        <w:lastRenderedPageBreak/>
        <w:t>Resumen de etapas de trabajo</w:t>
      </w:r>
      <w:bookmarkEnd w:id="59"/>
    </w:p>
    <w:p w14:paraId="29EFE70A" w14:textId="77777777" w:rsidR="00C05F4B" w:rsidRPr="003C6E6A" w:rsidRDefault="007F3AA7" w:rsidP="00D2411D">
      <w:pPr>
        <w:jc w:val="center"/>
        <w:rPr>
          <w:rFonts w:asciiTheme="minorHAnsi" w:hAnsiTheme="minorHAnsi" w:cstheme="minorHAnsi"/>
        </w:rPr>
      </w:pPr>
      <w:r w:rsidRPr="003C6E6A">
        <w:rPr>
          <w:rFonts w:asciiTheme="minorHAnsi" w:hAnsiTheme="minorHAnsi" w:cstheme="minorHAnsi"/>
          <w:noProof/>
          <w:lang w:val="es-ES"/>
        </w:rPr>
        <w:drawing>
          <wp:inline distT="0" distB="0" distL="0" distR="0" wp14:anchorId="6A3CFBE2" wp14:editId="6C88F59E">
            <wp:extent cx="4391246" cy="3746204"/>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98846" cy="3752688"/>
                    </a:xfrm>
                    <a:prstGeom prst="rect">
                      <a:avLst/>
                    </a:prstGeom>
                  </pic:spPr>
                </pic:pic>
              </a:graphicData>
            </a:graphic>
          </wp:inline>
        </w:drawing>
      </w:r>
    </w:p>
    <w:p w14:paraId="737F4116" w14:textId="645DDD79" w:rsidR="007433AC" w:rsidRPr="003C6E6A" w:rsidRDefault="002660D7" w:rsidP="00D269DD">
      <w:pPr>
        <w:spacing w:line="240" w:lineRule="auto"/>
        <w:jc w:val="both"/>
        <w:rPr>
          <w:rFonts w:asciiTheme="minorHAnsi" w:hAnsiTheme="minorHAnsi" w:cstheme="minorHAnsi"/>
          <w:sz w:val="20"/>
        </w:rPr>
      </w:pPr>
      <w:r w:rsidRPr="003C6E6A">
        <w:rPr>
          <w:rFonts w:asciiTheme="minorHAnsi" w:hAnsiTheme="minorHAnsi" w:cstheme="minorHAnsi"/>
          <w:b/>
          <w:sz w:val="2"/>
          <w:szCs w:val="2"/>
        </w:rPr>
        <w:fldChar w:fldCharType="begin"/>
      </w:r>
      <w:r w:rsidRPr="003C6E6A">
        <w:rPr>
          <w:rFonts w:asciiTheme="minorHAnsi" w:hAnsiTheme="minorHAnsi" w:cstheme="minorHAnsi"/>
          <w:sz w:val="2"/>
          <w:szCs w:val="2"/>
        </w:rPr>
        <w:instrText xml:space="preserve"> SEQ Figura \* ARABIC </w:instrText>
      </w:r>
      <w:r w:rsidRPr="003C6E6A">
        <w:rPr>
          <w:rFonts w:asciiTheme="minorHAnsi" w:hAnsiTheme="minorHAnsi" w:cstheme="minorHAnsi"/>
          <w:b/>
          <w:sz w:val="2"/>
          <w:szCs w:val="2"/>
        </w:rPr>
        <w:fldChar w:fldCharType="separate"/>
      </w:r>
      <w:bookmarkStart w:id="60" w:name="_Toc79694897"/>
      <w:r w:rsidR="00782830" w:rsidRPr="003C6E6A">
        <w:rPr>
          <w:rFonts w:asciiTheme="minorHAnsi" w:hAnsiTheme="minorHAnsi" w:cstheme="minorHAnsi"/>
          <w:noProof/>
          <w:sz w:val="2"/>
          <w:szCs w:val="2"/>
        </w:rPr>
        <w:t>10</w:t>
      </w:r>
      <w:r w:rsidRPr="003C6E6A">
        <w:rPr>
          <w:rFonts w:asciiTheme="minorHAnsi" w:hAnsiTheme="minorHAnsi" w:cstheme="minorHAnsi"/>
          <w:b/>
          <w:noProof/>
          <w:sz w:val="2"/>
          <w:szCs w:val="2"/>
        </w:rPr>
        <w:fldChar w:fldCharType="end"/>
      </w:r>
      <w:r w:rsidR="0059473D" w:rsidRPr="003C6E6A">
        <w:rPr>
          <w:rFonts w:asciiTheme="minorHAnsi" w:hAnsiTheme="minorHAnsi" w:cstheme="minorHAnsi"/>
          <w:sz w:val="20"/>
        </w:rPr>
        <w:t xml:space="preserve">Figura </w:t>
      </w:r>
      <w:r w:rsidR="00DB112B" w:rsidRPr="003C6E6A">
        <w:rPr>
          <w:rFonts w:asciiTheme="minorHAnsi" w:hAnsiTheme="minorHAnsi" w:cstheme="minorHAnsi"/>
          <w:sz w:val="20"/>
        </w:rPr>
        <w:t>4</w:t>
      </w:r>
      <w:r w:rsidR="0059473D" w:rsidRPr="003C6E6A">
        <w:rPr>
          <w:rFonts w:asciiTheme="minorHAnsi" w:hAnsiTheme="minorHAnsi" w:cstheme="minorHAnsi"/>
          <w:sz w:val="20"/>
        </w:rPr>
        <w:t>.5</w:t>
      </w:r>
      <w:r w:rsidR="001935F3" w:rsidRPr="003C6E6A">
        <w:rPr>
          <w:rFonts w:asciiTheme="minorHAnsi" w:hAnsiTheme="minorHAnsi" w:cstheme="minorHAnsi"/>
          <w:sz w:val="20"/>
        </w:rPr>
        <w:t xml:space="preserve"> </w:t>
      </w:r>
      <w:r w:rsidR="00495DB2" w:rsidRPr="003C6E6A">
        <w:rPr>
          <w:rFonts w:asciiTheme="minorHAnsi" w:hAnsiTheme="minorHAnsi" w:cstheme="minorHAnsi"/>
          <w:sz w:val="20"/>
        </w:rPr>
        <w:t>Diagrama de flujo</w:t>
      </w:r>
      <w:r w:rsidR="00201C1C" w:rsidRPr="003C6E6A">
        <w:rPr>
          <w:rFonts w:asciiTheme="minorHAnsi" w:hAnsiTheme="minorHAnsi" w:cstheme="minorHAnsi"/>
          <w:sz w:val="20"/>
        </w:rPr>
        <w:t>. S</w:t>
      </w:r>
      <w:r w:rsidR="001935F3" w:rsidRPr="003C6E6A">
        <w:rPr>
          <w:rFonts w:asciiTheme="minorHAnsi" w:hAnsiTheme="minorHAnsi" w:cstheme="minorHAnsi"/>
          <w:sz w:val="20"/>
        </w:rPr>
        <w:t>e ilustran las etapas de trabajo y orden en el que fueron llevadas a cabo</w:t>
      </w:r>
      <w:bookmarkEnd w:id="60"/>
      <w:r w:rsidR="00D73124" w:rsidRPr="003C6E6A">
        <w:rPr>
          <w:rFonts w:asciiTheme="minorHAnsi" w:hAnsiTheme="minorHAnsi" w:cstheme="minorHAnsi"/>
          <w:sz w:val="20"/>
        </w:rPr>
        <w:t>.</w:t>
      </w:r>
    </w:p>
    <w:p w14:paraId="73B70D3A" w14:textId="5083621B" w:rsidR="00D57359" w:rsidRPr="003C6E6A" w:rsidRDefault="00D57359" w:rsidP="00D269DD">
      <w:pPr>
        <w:spacing w:line="240" w:lineRule="auto"/>
        <w:jc w:val="both"/>
        <w:rPr>
          <w:rFonts w:asciiTheme="minorHAnsi" w:hAnsiTheme="minorHAnsi" w:cstheme="minorHAnsi"/>
          <w:sz w:val="20"/>
        </w:rPr>
      </w:pPr>
    </w:p>
    <w:p w14:paraId="5B577F59" w14:textId="6B3D2907" w:rsidR="00D57359" w:rsidRPr="003C6E6A" w:rsidRDefault="00D57359" w:rsidP="00D269DD">
      <w:pPr>
        <w:spacing w:line="240" w:lineRule="auto"/>
        <w:jc w:val="both"/>
        <w:rPr>
          <w:rFonts w:asciiTheme="minorHAnsi" w:hAnsiTheme="minorHAnsi" w:cstheme="minorHAnsi"/>
          <w:sz w:val="20"/>
        </w:rPr>
      </w:pPr>
    </w:p>
    <w:p w14:paraId="245BF1BF" w14:textId="03899660" w:rsidR="00D57359" w:rsidRPr="003C6E6A" w:rsidRDefault="00D57359" w:rsidP="00D269DD">
      <w:pPr>
        <w:spacing w:line="240" w:lineRule="auto"/>
        <w:jc w:val="both"/>
        <w:rPr>
          <w:rFonts w:asciiTheme="minorHAnsi" w:hAnsiTheme="minorHAnsi" w:cstheme="minorHAnsi"/>
          <w:sz w:val="20"/>
        </w:rPr>
      </w:pPr>
    </w:p>
    <w:p w14:paraId="505A9493" w14:textId="33EB61F8" w:rsidR="00D57359" w:rsidRPr="003C6E6A" w:rsidRDefault="00D57359" w:rsidP="00D269DD">
      <w:pPr>
        <w:spacing w:line="240" w:lineRule="auto"/>
        <w:jc w:val="both"/>
        <w:rPr>
          <w:rFonts w:asciiTheme="minorHAnsi" w:hAnsiTheme="minorHAnsi" w:cstheme="minorHAnsi"/>
          <w:sz w:val="20"/>
        </w:rPr>
      </w:pPr>
    </w:p>
    <w:p w14:paraId="681A2847" w14:textId="5D55258E" w:rsidR="00D57359" w:rsidRPr="003C6E6A" w:rsidRDefault="00D57359" w:rsidP="00D269DD">
      <w:pPr>
        <w:spacing w:line="240" w:lineRule="auto"/>
        <w:jc w:val="both"/>
        <w:rPr>
          <w:rFonts w:asciiTheme="minorHAnsi" w:hAnsiTheme="minorHAnsi" w:cstheme="minorHAnsi"/>
          <w:sz w:val="20"/>
        </w:rPr>
      </w:pPr>
    </w:p>
    <w:p w14:paraId="268EB26C" w14:textId="457C064F" w:rsidR="00D57359" w:rsidRPr="003C6E6A" w:rsidRDefault="00D57359" w:rsidP="00D269DD">
      <w:pPr>
        <w:spacing w:line="240" w:lineRule="auto"/>
        <w:jc w:val="both"/>
        <w:rPr>
          <w:rFonts w:asciiTheme="minorHAnsi" w:hAnsiTheme="minorHAnsi" w:cstheme="minorHAnsi"/>
          <w:sz w:val="20"/>
        </w:rPr>
      </w:pPr>
    </w:p>
    <w:p w14:paraId="420AEF3F" w14:textId="61774183" w:rsidR="00D57359" w:rsidRPr="003C6E6A" w:rsidRDefault="00D57359" w:rsidP="00D269DD">
      <w:pPr>
        <w:spacing w:line="240" w:lineRule="auto"/>
        <w:jc w:val="both"/>
        <w:rPr>
          <w:rFonts w:asciiTheme="minorHAnsi" w:hAnsiTheme="minorHAnsi" w:cstheme="minorHAnsi"/>
          <w:sz w:val="20"/>
        </w:rPr>
      </w:pPr>
    </w:p>
    <w:p w14:paraId="37191EA6" w14:textId="493DEFD9" w:rsidR="00D57359" w:rsidRPr="003C6E6A" w:rsidRDefault="00D57359" w:rsidP="00D269DD">
      <w:pPr>
        <w:spacing w:line="240" w:lineRule="auto"/>
        <w:jc w:val="both"/>
        <w:rPr>
          <w:rFonts w:asciiTheme="minorHAnsi" w:hAnsiTheme="minorHAnsi" w:cstheme="minorHAnsi"/>
          <w:sz w:val="20"/>
        </w:rPr>
      </w:pPr>
    </w:p>
    <w:p w14:paraId="68274526" w14:textId="580508AD" w:rsidR="00D57359" w:rsidRPr="003C6E6A" w:rsidRDefault="00D57359" w:rsidP="00D269DD">
      <w:pPr>
        <w:spacing w:line="240" w:lineRule="auto"/>
        <w:jc w:val="both"/>
        <w:rPr>
          <w:rFonts w:asciiTheme="minorHAnsi" w:hAnsiTheme="minorHAnsi" w:cstheme="minorHAnsi"/>
          <w:sz w:val="20"/>
        </w:rPr>
      </w:pPr>
    </w:p>
    <w:p w14:paraId="542ACC0F" w14:textId="1B66F486" w:rsidR="00D57359" w:rsidRPr="003C6E6A" w:rsidRDefault="00D57359" w:rsidP="00D269DD">
      <w:pPr>
        <w:spacing w:line="240" w:lineRule="auto"/>
        <w:jc w:val="both"/>
        <w:rPr>
          <w:rFonts w:asciiTheme="minorHAnsi" w:hAnsiTheme="minorHAnsi" w:cstheme="minorHAnsi"/>
          <w:sz w:val="20"/>
        </w:rPr>
      </w:pPr>
    </w:p>
    <w:p w14:paraId="57BF8508" w14:textId="65599BB3" w:rsidR="00D57359" w:rsidRPr="003C6E6A" w:rsidRDefault="00D57359" w:rsidP="00D269DD">
      <w:pPr>
        <w:spacing w:line="240" w:lineRule="auto"/>
        <w:jc w:val="both"/>
        <w:rPr>
          <w:rFonts w:asciiTheme="minorHAnsi" w:hAnsiTheme="minorHAnsi" w:cstheme="minorHAnsi"/>
          <w:sz w:val="20"/>
        </w:rPr>
      </w:pPr>
    </w:p>
    <w:p w14:paraId="39B701DD" w14:textId="7358A728" w:rsidR="00D57359" w:rsidRPr="003C6E6A" w:rsidRDefault="00D57359" w:rsidP="00D269DD">
      <w:pPr>
        <w:spacing w:line="240" w:lineRule="auto"/>
        <w:jc w:val="both"/>
        <w:rPr>
          <w:rFonts w:asciiTheme="minorHAnsi" w:hAnsiTheme="minorHAnsi" w:cstheme="minorHAnsi"/>
          <w:sz w:val="20"/>
        </w:rPr>
      </w:pPr>
    </w:p>
    <w:p w14:paraId="2B118E76" w14:textId="77777777" w:rsidR="00D57359" w:rsidRPr="003C6E6A" w:rsidRDefault="00D57359" w:rsidP="00D269DD">
      <w:pPr>
        <w:spacing w:line="240" w:lineRule="auto"/>
        <w:jc w:val="both"/>
        <w:rPr>
          <w:rFonts w:asciiTheme="minorHAnsi" w:hAnsiTheme="minorHAnsi" w:cstheme="minorHAnsi"/>
          <w:b/>
          <w:sz w:val="20"/>
        </w:rPr>
      </w:pPr>
    </w:p>
    <w:p w14:paraId="027F5ADE" w14:textId="2795B960" w:rsidR="00C078D5" w:rsidRPr="003C6E6A" w:rsidRDefault="005B2EED" w:rsidP="00BC2185">
      <w:pPr>
        <w:pStyle w:val="Ttulo1"/>
        <w:spacing w:before="0" w:after="0"/>
        <w:jc w:val="right"/>
      </w:pPr>
      <w:bookmarkStart w:id="61" w:name="_Toc79959327"/>
      <w:r w:rsidRPr="003C6E6A">
        <w:lastRenderedPageBreak/>
        <w:t>CAP</w:t>
      </w:r>
      <w:r w:rsidR="00CC1A96">
        <w:t>Í</w:t>
      </w:r>
      <w:r w:rsidRPr="003C6E6A">
        <w:t xml:space="preserve">TULO </w:t>
      </w:r>
      <w:r w:rsidR="00BC2185" w:rsidRPr="003C6E6A">
        <w:t>5</w:t>
      </w:r>
      <w:bookmarkEnd w:id="61"/>
    </w:p>
    <w:p w14:paraId="1EDBA150" w14:textId="086A5E75" w:rsidR="009F5A62" w:rsidRPr="003C6E6A" w:rsidRDefault="005B2EED" w:rsidP="001E27F2">
      <w:pPr>
        <w:pStyle w:val="Ttulo1"/>
        <w:numPr>
          <w:ilvl w:val="0"/>
          <w:numId w:val="8"/>
        </w:numPr>
        <w:spacing w:before="0" w:after="0"/>
      </w:pPr>
      <w:bookmarkStart w:id="62" w:name="_Toc79959328"/>
      <w:r w:rsidRPr="003C6E6A">
        <w:t>RESULTADOS</w:t>
      </w:r>
      <w:bookmarkEnd w:id="62"/>
    </w:p>
    <w:p w14:paraId="73B6558A" w14:textId="77777777" w:rsidR="009F5A62" w:rsidRPr="003C6E6A" w:rsidRDefault="009F5A62" w:rsidP="009F5A62"/>
    <w:p w14:paraId="6ACDA70D" w14:textId="0712ACC4" w:rsidR="002A1994" w:rsidRPr="003C6E6A" w:rsidRDefault="004A16D0" w:rsidP="001E27F2">
      <w:pPr>
        <w:pStyle w:val="Ttulo1"/>
        <w:numPr>
          <w:ilvl w:val="1"/>
          <w:numId w:val="9"/>
        </w:numPr>
        <w:spacing w:before="0" w:after="0"/>
        <w:jc w:val="left"/>
      </w:pPr>
      <w:bookmarkStart w:id="63" w:name="_Toc79959329"/>
      <w:r w:rsidRPr="003C6E6A">
        <w:t xml:space="preserve">Resultados </w:t>
      </w:r>
      <w:r w:rsidR="00F40227" w:rsidRPr="003C6E6A">
        <w:t>o</w:t>
      </w:r>
      <w:r w:rsidR="009F5A62" w:rsidRPr="003C6E6A">
        <w:t>bjetivos 1 y 2</w:t>
      </w:r>
      <w:bookmarkEnd w:id="63"/>
    </w:p>
    <w:p w14:paraId="6C81E17B" w14:textId="030A209C" w:rsidR="00703974" w:rsidRPr="003C6E6A" w:rsidRDefault="00797B54" w:rsidP="001E27F2">
      <w:pPr>
        <w:pStyle w:val="Ttulo3"/>
        <w:numPr>
          <w:ilvl w:val="2"/>
          <w:numId w:val="9"/>
        </w:numPr>
        <w:spacing w:before="0" w:after="0"/>
        <w:rPr>
          <w:b/>
        </w:rPr>
      </w:pPr>
      <w:bookmarkStart w:id="64" w:name="_Toc79959330"/>
      <w:bookmarkStart w:id="65" w:name="OLE_LINK4"/>
      <w:bookmarkStart w:id="66" w:name="OLE_LINK7"/>
      <w:bookmarkStart w:id="67" w:name="OLE_LINK11"/>
      <w:bookmarkStart w:id="68" w:name="OLE_LINK12"/>
      <w:r w:rsidRPr="003C6E6A">
        <w:rPr>
          <w:b/>
          <w:bCs w:val="0"/>
        </w:rPr>
        <w:t>Condiciones ambientales del sistema y del efluente</w:t>
      </w:r>
      <w:bookmarkEnd w:id="64"/>
    </w:p>
    <w:p w14:paraId="4DB42E48" w14:textId="70C715DE" w:rsidR="00797B54" w:rsidRPr="003C6E6A" w:rsidRDefault="00797B54" w:rsidP="00797B54">
      <w:pPr>
        <w:jc w:val="both"/>
        <w:rPr>
          <w:rFonts w:asciiTheme="minorHAnsi" w:hAnsiTheme="minorHAnsi" w:cstheme="minorHAnsi"/>
          <w:sz w:val="22"/>
          <w:szCs w:val="22"/>
        </w:rPr>
      </w:pPr>
      <w:r w:rsidRPr="003C6E6A">
        <w:rPr>
          <w:rFonts w:asciiTheme="minorHAnsi" w:hAnsiTheme="minorHAnsi" w:cstheme="minorHAnsi"/>
          <w:sz w:val="22"/>
          <w:szCs w:val="22"/>
        </w:rPr>
        <w:t xml:space="preserve">Los resultados de temperatura ambiental y humedad relativa </w:t>
      </w:r>
      <w:r w:rsidR="00D1223B" w:rsidRPr="003C6E6A">
        <w:rPr>
          <w:rFonts w:asciiTheme="minorHAnsi" w:hAnsiTheme="minorHAnsi" w:cstheme="minorHAnsi"/>
          <w:sz w:val="22"/>
          <w:szCs w:val="22"/>
        </w:rPr>
        <w:t>se registraron durante 74 dí</w:t>
      </w:r>
      <w:r w:rsidRPr="003C6E6A">
        <w:rPr>
          <w:rFonts w:asciiTheme="minorHAnsi" w:hAnsiTheme="minorHAnsi" w:cstheme="minorHAnsi"/>
          <w:sz w:val="22"/>
          <w:szCs w:val="22"/>
        </w:rPr>
        <w:t>as,</w:t>
      </w:r>
      <w:r w:rsidR="00226D3B" w:rsidRPr="003C6E6A">
        <w:rPr>
          <w:rFonts w:asciiTheme="minorHAnsi" w:hAnsiTheme="minorHAnsi" w:cstheme="minorHAnsi"/>
          <w:sz w:val="22"/>
          <w:szCs w:val="22"/>
        </w:rPr>
        <w:t xml:space="preserve"> </w:t>
      </w:r>
      <w:r w:rsidRPr="003C6E6A">
        <w:rPr>
          <w:rFonts w:asciiTheme="minorHAnsi" w:hAnsiTheme="minorHAnsi" w:cstheme="minorHAnsi"/>
          <w:sz w:val="22"/>
          <w:szCs w:val="22"/>
        </w:rPr>
        <w:t xml:space="preserve">en el anexo 4, se observa la tendencia de las condiciones ambientales </w:t>
      </w:r>
      <w:r w:rsidR="00CC1A96">
        <w:rPr>
          <w:rFonts w:asciiTheme="minorHAnsi" w:hAnsiTheme="minorHAnsi" w:cstheme="minorHAnsi"/>
          <w:sz w:val="22"/>
          <w:szCs w:val="22"/>
        </w:rPr>
        <w:t>a través de</w:t>
      </w:r>
      <w:r w:rsidRPr="003C6E6A">
        <w:rPr>
          <w:rFonts w:asciiTheme="minorHAnsi" w:hAnsiTheme="minorHAnsi" w:cstheme="minorHAnsi"/>
          <w:sz w:val="22"/>
          <w:szCs w:val="22"/>
        </w:rPr>
        <w:t>l periodo de tiempo evaluado. La temperatura media ambiental fue 16 ± 4 °C, siendo muy variable durante el día, con valores extremos de 9 y 31 °C y la humedad relativa</w:t>
      </w:r>
      <w:r w:rsidR="00226D3B" w:rsidRPr="003C6E6A">
        <w:rPr>
          <w:rFonts w:asciiTheme="minorHAnsi" w:hAnsiTheme="minorHAnsi" w:cstheme="minorHAnsi"/>
          <w:sz w:val="22"/>
          <w:szCs w:val="22"/>
        </w:rPr>
        <w:t xml:space="preserve"> </w:t>
      </w:r>
      <w:r w:rsidRPr="003C6E6A">
        <w:rPr>
          <w:rFonts w:asciiTheme="minorHAnsi" w:hAnsiTheme="minorHAnsi" w:cstheme="minorHAnsi"/>
          <w:sz w:val="22"/>
          <w:szCs w:val="22"/>
        </w:rPr>
        <w:t>(RH) fue de 77,8% ± 8,7%, con valores extremos de 60% y 95%. En el efluente, la temperatura fue generalmente superior a la temperatura ambiental, con una media de 20.5 ± 1.24 °C y un rango de 19.1 a 21.7 °C</w:t>
      </w:r>
      <w:r w:rsidR="00CC1A96">
        <w:rPr>
          <w:rFonts w:asciiTheme="minorHAnsi" w:hAnsiTheme="minorHAnsi" w:cstheme="minorHAnsi"/>
          <w:sz w:val="22"/>
          <w:szCs w:val="22"/>
        </w:rPr>
        <w:t xml:space="preserve">, y </w:t>
      </w:r>
      <w:r w:rsidRPr="003C6E6A">
        <w:rPr>
          <w:rFonts w:asciiTheme="minorHAnsi" w:hAnsiTheme="minorHAnsi" w:cstheme="minorHAnsi"/>
          <w:sz w:val="22"/>
          <w:szCs w:val="22"/>
        </w:rPr>
        <w:t xml:space="preserve"> </w:t>
      </w:r>
      <w:r w:rsidR="00AE70C9" w:rsidRPr="003C6E6A">
        <w:rPr>
          <w:rFonts w:asciiTheme="minorHAnsi" w:hAnsiTheme="minorHAnsi" w:cstheme="minorHAnsi"/>
          <w:sz w:val="22"/>
          <w:szCs w:val="22"/>
        </w:rPr>
        <w:t>n</w:t>
      </w:r>
      <w:r w:rsidRPr="003C6E6A">
        <w:rPr>
          <w:rFonts w:asciiTheme="minorHAnsi" w:hAnsiTheme="minorHAnsi" w:cstheme="minorHAnsi"/>
          <w:sz w:val="22"/>
          <w:szCs w:val="22"/>
        </w:rPr>
        <w:t>o se observaron diferencias entre tratamientos. El pH se mantuvo relativamente constante y sin diferencias entre tratamientos, mientras que la salinidad tuvo un aumento notable de una media de 40 gL</w:t>
      </w:r>
      <w:r w:rsidRPr="003C6E6A">
        <w:rPr>
          <w:rFonts w:asciiTheme="minorHAnsi" w:hAnsiTheme="minorHAnsi" w:cstheme="minorHAnsi"/>
          <w:sz w:val="22"/>
          <w:szCs w:val="22"/>
          <w:vertAlign w:val="superscript"/>
        </w:rPr>
        <w:t>-1</w:t>
      </w:r>
      <w:r w:rsidRPr="003C6E6A">
        <w:rPr>
          <w:rFonts w:asciiTheme="minorHAnsi" w:hAnsiTheme="minorHAnsi" w:cstheme="minorHAnsi"/>
          <w:sz w:val="22"/>
          <w:szCs w:val="22"/>
        </w:rPr>
        <w:t xml:space="preserve"> de NaCl el día 1 a una media de 51,5 ± 0,19 gL</w:t>
      </w:r>
      <w:r w:rsidRPr="003C6E6A">
        <w:rPr>
          <w:rFonts w:asciiTheme="minorHAnsi" w:hAnsiTheme="minorHAnsi" w:cstheme="minorHAnsi"/>
          <w:sz w:val="22"/>
          <w:szCs w:val="22"/>
          <w:vertAlign w:val="superscript"/>
        </w:rPr>
        <w:t>-1</w:t>
      </w:r>
      <w:r w:rsidRPr="003C6E6A">
        <w:rPr>
          <w:rFonts w:asciiTheme="minorHAnsi" w:hAnsiTheme="minorHAnsi" w:cstheme="minorHAnsi"/>
          <w:sz w:val="22"/>
          <w:szCs w:val="22"/>
        </w:rPr>
        <w:t xml:space="preserve"> de NaCl al final del experimento (Tabla </w:t>
      </w:r>
      <w:r w:rsidR="00C30043" w:rsidRPr="003C6E6A">
        <w:rPr>
          <w:rFonts w:asciiTheme="minorHAnsi" w:hAnsiTheme="minorHAnsi" w:cstheme="minorHAnsi"/>
          <w:sz w:val="22"/>
          <w:szCs w:val="22"/>
        </w:rPr>
        <w:t>5</w:t>
      </w:r>
      <w:r w:rsidRPr="003C6E6A">
        <w:rPr>
          <w:rFonts w:asciiTheme="minorHAnsi" w:hAnsiTheme="minorHAnsi" w:cstheme="minorHAnsi"/>
          <w:sz w:val="22"/>
          <w:szCs w:val="22"/>
        </w:rPr>
        <w:t>.1). No se observaron diferencias significativas en la salinidad entre tratamientos (p &lt;0.05)</w:t>
      </w:r>
      <w:r w:rsidR="00CE0FB5" w:rsidRPr="003C6E6A">
        <w:rPr>
          <w:rFonts w:asciiTheme="minorHAnsi" w:hAnsiTheme="minorHAnsi" w:cstheme="minorHAnsi"/>
          <w:sz w:val="22"/>
          <w:szCs w:val="22"/>
        </w:rPr>
        <w:t xml:space="preserve">, ver apéndice </w:t>
      </w:r>
      <w:r w:rsidR="008F2530" w:rsidRPr="003C6E6A">
        <w:rPr>
          <w:rFonts w:asciiTheme="minorHAnsi" w:hAnsiTheme="minorHAnsi" w:cstheme="minorHAnsi"/>
          <w:sz w:val="22"/>
          <w:szCs w:val="22"/>
        </w:rPr>
        <w:t>7</w:t>
      </w:r>
      <w:r w:rsidR="00CE0FB5" w:rsidRPr="003C6E6A">
        <w:rPr>
          <w:rFonts w:asciiTheme="minorHAnsi" w:hAnsiTheme="minorHAnsi" w:cstheme="minorHAnsi"/>
          <w:sz w:val="22"/>
          <w:szCs w:val="22"/>
        </w:rPr>
        <w:t>.</w:t>
      </w:r>
    </w:p>
    <w:p w14:paraId="10CFCDF0" w14:textId="77777777" w:rsidR="00BA4181" w:rsidRPr="003C6E6A" w:rsidRDefault="00BA4181" w:rsidP="005E75EB">
      <w:pPr>
        <w:spacing w:line="240" w:lineRule="auto"/>
        <w:jc w:val="both"/>
        <w:rPr>
          <w:rFonts w:asciiTheme="minorHAnsi" w:hAnsiTheme="minorHAnsi" w:cstheme="minorHAnsi"/>
          <w:b/>
          <w:sz w:val="2"/>
          <w:szCs w:val="2"/>
        </w:rPr>
      </w:pPr>
    </w:p>
    <w:p w14:paraId="52DEB57A" w14:textId="172E7041" w:rsidR="00D1223B" w:rsidRPr="003C6E6A" w:rsidRDefault="005E75EB" w:rsidP="005E75EB">
      <w:pPr>
        <w:spacing w:line="240" w:lineRule="auto"/>
        <w:jc w:val="both"/>
        <w:rPr>
          <w:rFonts w:asciiTheme="minorHAnsi" w:hAnsiTheme="minorHAnsi" w:cstheme="minorHAnsi"/>
          <w:b/>
          <w:sz w:val="20"/>
        </w:rPr>
      </w:pPr>
      <w:r w:rsidRPr="003C6E6A">
        <w:rPr>
          <w:rFonts w:asciiTheme="minorHAnsi" w:hAnsiTheme="minorHAnsi" w:cstheme="minorHAnsi"/>
          <w:b/>
          <w:sz w:val="2"/>
          <w:szCs w:val="2"/>
        </w:rPr>
        <w:fldChar w:fldCharType="begin"/>
      </w:r>
      <w:r w:rsidRPr="003C6E6A">
        <w:rPr>
          <w:rFonts w:asciiTheme="minorHAnsi" w:hAnsiTheme="minorHAnsi" w:cstheme="minorHAnsi"/>
          <w:sz w:val="2"/>
          <w:szCs w:val="2"/>
        </w:rPr>
        <w:instrText xml:space="preserve"> SEQ Tabla \* ARABIC </w:instrText>
      </w:r>
      <w:r w:rsidRPr="003C6E6A">
        <w:rPr>
          <w:rFonts w:asciiTheme="minorHAnsi" w:hAnsiTheme="minorHAnsi" w:cstheme="minorHAnsi"/>
          <w:b/>
          <w:sz w:val="2"/>
          <w:szCs w:val="2"/>
        </w:rPr>
        <w:fldChar w:fldCharType="separate"/>
      </w:r>
      <w:bookmarkStart w:id="69" w:name="_Toc79699561"/>
      <w:r w:rsidR="00782830" w:rsidRPr="003C6E6A">
        <w:rPr>
          <w:rFonts w:asciiTheme="minorHAnsi" w:hAnsiTheme="minorHAnsi" w:cstheme="minorHAnsi"/>
          <w:noProof/>
          <w:sz w:val="2"/>
          <w:szCs w:val="2"/>
        </w:rPr>
        <w:t>4</w:t>
      </w:r>
      <w:r w:rsidRPr="003C6E6A">
        <w:rPr>
          <w:rFonts w:asciiTheme="minorHAnsi" w:hAnsiTheme="minorHAnsi" w:cstheme="minorHAnsi"/>
          <w:b/>
          <w:sz w:val="2"/>
          <w:szCs w:val="2"/>
        </w:rPr>
        <w:fldChar w:fldCharType="end"/>
      </w:r>
      <w:r w:rsidR="0020518A" w:rsidRPr="003C6E6A">
        <w:rPr>
          <w:rFonts w:asciiTheme="minorHAnsi" w:eastAsia="SimSun" w:hAnsiTheme="minorHAnsi" w:cstheme="minorHAnsi"/>
          <w:sz w:val="20"/>
          <w:lang w:eastAsia="zh-CN"/>
        </w:rPr>
        <w:t xml:space="preserve">Tabla </w:t>
      </w:r>
      <w:r w:rsidR="00C30043" w:rsidRPr="003C6E6A">
        <w:rPr>
          <w:rFonts w:asciiTheme="minorHAnsi" w:eastAsia="SimSun" w:hAnsiTheme="minorHAnsi" w:cstheme="minorHAnsi"/>
          <w:sz w:val="20"/>
          <w:lang w:eastAsia="zh-CN"/>
        </w:rPr>
        <w:t>5</w:t>
      </w:r>
      <w:r w:rsidR="0020518A" w:rsidRPr="003C6E6A">
        <w:rPr>
          <w:rFonts w:asciiTheme="minorHAnsi" w:eastAsia="SimSun" w:hAnsiTheme="minorHAnsi" w:cstheme="minorHAnsi"/>
          <w:sz w:val="20"/>
          <w:lang w:eastAsia="zh-CN"/>
        </w:rPr>
        <w:t xml:space="preserve">.1 </w:t>
      </w:r>
      <w:r w:rsidR="0020518A" w:rsidRPr="003C6E6A">
        <w:rPr>
          <w:rFonts w:asciiTheme="minorHAnsi" w:hAnsiTheme="minorHAnsi" w:cstheme="minorHAnsi"/>
          <w:sz w:val="20"/>
        </w:rPr>
        <w:t xml:space="preserve">Parámetros fisicoquímicos medidos en el efluente de cada tratamiento. Temperatura, pH y salinidad (media ± SE) registrados para el efluente de los sistemas de cultivo con </w:t>
      </w:r>
      <w:r w:rsidR="0020518A" w:rsidRPr="003C6E6A">
        <w:rPr>
          <w:rFonts w:asciiTheme="minorHAnsi" w:hAnsiTheme="minorHAnsi" w:cstheme="minorHAnsi"/>
          <w:i/>
          <w:sz w:val="20"/>
        </w:rPr>
        <w:t>Salicornia neei</w:t>
      </w:r>
      <w:r w:rsidR="0020518A" w:rsidRPr="003C6E6A">
        <w:rPr>
          <w:rFonts w:asciiTheme="minorHAnsi" w:hAnsiTheme="minorHAnsi" w:cstheme="minorHAnsi"/>
          <w:sz w:val="20"/>
        </w:rPr>
        <w:t>. La salinidad se expresa en gramos</w:t>
      </w:r>
      <w:r w:rsidRPr="003C6E6A">
        <w:rPr>
          <w:rFonts w:asciiTheme="minorHAnsi" w:hAnsiTheme="minorHAnsi" w:cstheme="minorHAnsi"/>
          <w:sz w:val="20"/>
        </w:rPr>
        <w:t xml:space="preserve"> de cloruro de sodio por litro </w:t>
      </w:r>
      <w:r w:rsidR="00B02E7D" w:rsidRPr="003C6E6A">
        <w:rPr>
          <w:rFonts w:asciiTheme="minorHAnsi" w:hAnsiTheme="minorHAnsi" w:cstheme="minorHAnsi"/>
          <w:sz w:val="20"/>
        </w:rPr>
        <w:t>g</w:t>
      </w:r>
      <w:r w:rsidR="0020518A" w:rsidRPr="003C6E6A">
        <w:rPr>
          <w:rFonts w:asciiTheme="minorHAnsi" w:hAnsiTheme="minorHAnsi" w:cstheme="minorHAnsi"/>
          <w:sz w:val="20"/>
        </w:rPr>
        <w:t>L</w:t>
      </w:r>
      <w:r w:rsidRPr="003C6E6A">
        <w:rPr>
          <w:rFonts w:asciiTheme="minorHAnsi" w:hAnsiTheme="minorHAnsi" w:cstheme="minorHAnsi"/>
          <w:sz w:val="20"/>
          <w:vertAlign w:val="superscript"/>
        </w:rPr>
        <w:t>-</w:t>
      </w:r>
      <w:r w:rsidR="0020518A" w:rsidRPr="003C6E6A">
        <w:rPr>
          <w:rFonts w:asciiTheme="minorHAnsi" w:hAnsiTheme="minorHAnsi" w:cstheme="minorHAnsi"/>
          <w:sz w:val="20"/>
          <w:vertAlign w:val="superscript"/>
        </w:rPr>
        <w:t>1</w:t>
      </w:r>
      <w:r w:rsidR="0020518A" w:rsidRPr="003C6E6A">
        <w:rPr>
          <w:rFonts w:asciiTheme="minorHAnsi" w:hAnsiTheme="minorHAnsi" w:cstheme="minorHAnsi"/>
          <w:sz w:val="20"/>
        </w:rPr>
        <w:t>. Los tratamientos se regaron con nitrato-N y amonio-N (Nit + Amm), nitrato-N (Nit), o solo con agua de mar (grupo de control). Cada entrada corresponde a un nuevo riego con nitrato-N y amonio-N (Nit + Amm), o nitrato-N (Nit). Se muestran los valores medios de tres humedales artificiales por tratamiento (± EE).</w:t>
      </w:r>
      <w:bookmarkEnd w:id="69"/>
    </w:p>
    <w:tbl>
      <w:tblPr>
        <w:tblW w:w="7012" w:type="dxa"/>
        <w:jc w:val="center"/>
        <w:tblLayout w:type="fixed"/>
        <w:tblLook w:val="04A0" w:firstRow="1" w:lastRow="0" w:firstColumn="1" w:lastColumn="0" w:noHBand="0" w:noVBand="1"/>
      </w:tblPr>
      <w:tblGrid>
        <w:gridCol w:w="1405"/>
        <w:gridCol w:w="1294"/>
        <w:gridCol w:w="1478"/>
        <w:gridCol w:w="1134"/>
        <w:gridCol w:w="1701"/>
      </w:tblGrid>
      <w:tr w:rsidR="00797B54" w:rsidRPr="003C6E6A" w14:paraId="22B608C9" w14:textId="77777777" w:rsidTr="00797B54">
        <w:trPr>
          <w:jc w:val="center"/>
        </w:trPr>
        <w:tc>
          <w:tcPr>
            <w:tcW w:w="1405" w:type="dxa"/>
            <w:tcBorders>
              <w:top w:val="single" w:sz="8" w:space="0" w:color="auto"/>
              <w:bottom w:val="single" w:sz="4" w:space="0" w:color="auto"/>
            </w:tcBorders>
            <w:shd w:val="clear" w:color="auto" w:fill="auto"/>
            <w:vAlign w:val="center"/>
          </w:tcPr>
          <w:p w14:paraId="44E4DF6A"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b/>
                <w:sz w:val="20"/>
              </w:rPr>
            </w:pPr>
            <w:r w:rsidRPr="003C6E6A">
              <w:rPr>
                <w:rFonts w:asciiTheme="majorHAnsi" w:hAnsiTheme="majorHAnsi" w:cstheme="majorHAnsi"/>
                <w:b/>
                <w:sz w:val="20"/>
              </w:rPr>
              <w:t>Tratamiento</w:t>
            </w:r>
            <w:r w:rsidRPr="003C6E6A" w:rsidDel="007376F2">
              <w:rPr>
                <w:rFonts w:asciiTheme="majorHAnsi" w:hAnsiTheme="majorHAnsi" w:cstheme="majorHAnsi"/>
                <w:b/>
                <w:sz w:val="20"/>
              </w:rPr>
              <w:t xml:space="preserve"> </w:t>
            </w:r>
          </w:p>
        </w:tc>
        <w:tc>
          <w:tcPr>
            <w:tcW w:w="1294" w:type="dxa"/>
            <w:tcBorders>
              <w:top w:val="single" w:sz="8" w:space="0" w:color="auto"/>
              <w:bottom w:val="single" w:sz="4" w:space="0" w:color="auto"/>
            </w:tcBorders>
            <w:shd w:val="clear" w:color="auto" w:fill="auto"/>
            <w:vAlign w:val="center"/>
          </w:tcPr>
          <w:p w14:paraId="1B5BB409"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b/>
                <w:sz w:val="20"/>
              </w:rPr>
            </w:pPr>
            <w:r w:rsidRPr="003C6E6A">
              <w:rPr>
                <w:rFonts w:asciiTheme="majorHAnsi" w:hAnsiTheme="majorHAnsi" w:cstheme="majorHAnsi"/>
                <w:b/>
                <w:sz w:val="20"/>
              </w:rPr>
              <w:t>Input</w:t>
            </w:r>
          </w:p>
        </w:tc>
        <w:tc>
          <w:tcPr>
            <w:tcW w:w="1478" w:type="dxa"/>
            <w:tcBorders>
              <w:top w:val="single" w:sz="8" w:space="0" w:color="auto"/>
              <w:bottom w:val="single" w:sz="4" w:space="0" w:color="auto"/>
            </w:tcBorders>
            <w:shd w:val="clear" w:color="auto" w:fill="auto"/>
            <w:vAlign w:val="center"/>
          </w:tcPr>
          <w:p w14:paraId="28167E89"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b/>
                <w:sz w:val="20"/>
              </w:rPr>
            </w:pPr>
            <w:r w:rsidRPr="003C6E6A">
              <w:rPr>
                <w:rFonts w:asciiTheme="majorHAnsi" w:hAnsiTheme="majorHAnsi" w:cstheme="majorHAnsi"/>
                <w:b/>
                <w:sz w:val="20"/>
              </w:rPr>
              <w:t>Temperatura</w:t>
            </w:r>
          </w:p>
          <w:p w14:paraId="02010944"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b/>
                <w:sz w:val="20"/>
              </w:rPr>
            </w:pPr>
            <w:r w:rsidRPr="003C6E6A">
              <w:rPr>
                <w:rFonts w:asciiTheme="majorHAnsi" w:hAnsiTheme="majorHAnsi" w:cstheme="majorHAnsi"/>
                <w:b/>
                <w:sz w:val="20"/>
              </w:rPr>
              <w:t>(°C)</w:t>
            </w:r>
          </w:p>
        </w:tc>
        <w:tc>
          <w:tcPr>
            <w:tcW w:w="1134" w:type="dxa"/>
            <w:tcBorders>
              <w:top w:val="single" w:sz="8" w:space="0" w:color="auto"/>
              <w:bottom w:val="single" w:sz="4" w:space="0" w:color="auto"/>
            </w:tcBorders>
            <w:shd w:val="clear" w:color="auto" w:fill="auto"/>
            <w:vAlign w:val="center"/>
          </w:tcPr>
          <w:p w14:paraId="7CCD31B8"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b/>
                <w:sz w:val="20"/>
              </w:rPr>
            </w:pPr>
            <w:r w:rsidRPr="003C6E6A">
              <w:rPr>
                <w:rFonts w:asciiTheme="majorHAnsi" w:hAnsiTheme="majorHAnsi" w:cstheme="majorHAnsi"/>
                <w:b/>
                <w:sz w:val="20"/>
              </w:rPr>
              <w:t>pH</w:t>
            </w:r>
          </w:p>
        </w:tc>
        <w:tc>
          <w:tcPr>
            <w:tcW w:w="1701" w:type="dxa"/>
            <w:tcBorders>
              <w:top w:val="single" w:sz="8" w:space="0" w:color="auto"/>
              <w:bottom w:val="single" w:sz="4" w:space="0" w:color="auto"/>
            </w:tcBorders>
            <w:shd w:val="clear" w:color="auto" w:fill="auto"/>
            <w:vAlign w:val="center"/>
          </w:tcPr>
          <w:p w14:paraId="66F94CA4"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b/>
                <w:sz w:val="20"/>
              </w:rPr>
            </w:pPr>
            <w:r w:rsidRPr="003C6E6A">
              <w:rPr>
                <w:rFonts w:asciiTheme="majorHAnsi" w:hAnsiTheme="majorHAnsi" w:cstheme="majorHAnsi"/>
                <w:b/>
                <w:sz w:val="20"/>
              </w:rPr>
              <w:t>Salinidad</w:t>
            </w:r>
          </w:p>
          <w:p w14:paraId="04FE169C" w14:textId="77777777" w:rsidR="00797B54" w:rsidRPr="003C6E6A" w:rsidRDefault="00797B54" w:rsidP="007433AC">
            <w:pPr>
              <w:autoSpaceDE w:val="0"/>
              <w:autoSpaceDN w:val="0"/>
              <w:adjustRightInd w:val="0"/>
              <w:snapToGrid w:val="0"/>
              <w:spacing w:after="0" w:line="240" w:lineRule="auto"/>
              <w:jc w:val="center"/>
              <w:rPr>
                <w:rFonts w:asciiTheme="minorHAnsi" w:hAnsiTheme="minorHAnsi" w:cstheme="minorHAnsi"/>
                <w:b/>
                <w:sz w:val="20"/>
              </w:rPr>
            </w:pPr>
            <w:r w:rsidRPr="003C6E6A">
              <w:rPr>
                <w:rFonts w:asciiTheme="minorHAnsi" w:hAnsiTheme="minorHAnsi" w:cstheme="minorHAnsi"/>
                <w:b/>
                <w:sz w:val="20"/>
              </w:rPr>
              <w:t>(</w:t>
            </w:r>
            <m:oMath>
              <m:sSup>
                <m:sSupPr>
                  <m:ctrlPr>
                    <w:rPr>
                      <w:rFonts w:ascii="Cambria Math" w:hAnsi="Cambria Math" w:cstheme="minorHAnsi"/>
                      <w:sz w:val="20"/>
                    </w:rPr>
                  </m:ctrlPr>
                </m:sSupPr>
                <m:e>
                  <m:r>
                    <m:rPr>
                      <m:sty m:val="p"/>
                    </m:rPr>
                    <w:rPr>
                      <w:rFonts w:ascii="Cambria Math" w:hAnsi="Cambria Math" w:cstheme="minorHAnsi"/>
                      <w:sz w:val="20"/>
                    </w:rPr>
                    <m:t>g L</m:t>
                  </m:r>
                </m:e>
                <m:sup>
                  <m:r>
                    <m:rPr>
                      <m:sty m:val="p"/>
                    </m:rPr>
                    <w:rPr>
                      <w:rFonts w:ascii="Cambria Math" w:hAnsi="Cambria Math" w:cstheme="minorHAnsi"/>
                      <w:sz w:val="20"/>
                    </w:rPr>
                    <m:t>-1</m:t>
                  </m:r>
                </m:sup>
              </m:sSup>
            </m:oMath>
            <w:r w:rsidRPr="003C6E6A">
              <w:rPr>
                <w:rFonts w:asciiTheme="minorHAnsi" w:hAnsiTheme="minorHAnsi" w:cstheme="minorHAnsi"/>
                <w:b/>
                <w:sz w:val="20"/>
              </w:rPr>
              <w:t>)</w:t>
            </w:r>
          </w:p>
        </w:tc>
      </w:tr>
      <w:tr w:rsidR="00797B54" w:rsidRPr="003C6E6A" w14:paraId="093C448B" w14:textId="77777777" w:rsidTr="00797B54">
        <w:trPr>
          <w:jc w:val="center"/>
        </w:trPr>
        <w:tc>
          <w:tcPr>
            <w:tcW w:w="1405" w:type="dxa"/>
            <w:vMerge w:val="restart"/>
            <w:tcBorders>
              <w:top w:val="single" w:sz="4" w:space="0" w:color="auto"/>
            </w:tcBorders>
            <w:shd w:val="clear" w:color="auto" w:fill="auto"/>
            <w:vAlign w:val="center"/>
          </w:tcPr>
          <w:p w14:paraId="3C7BBDA5"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Nit + Amm</w:t>
            </w:r>
          </w:p>
        </w:tc>
        <w:tc>
          <w:tcPr>
            <w:tcW w:w="1294" w:type="dxa"/>
            <w:tcBorders>
              <w:top w:val="single" w:sz="4" w:space="0" w:color="auto"/>
            </w:tcBorders>
            <w:vAlign w:val="center"/>
          </w:tcPr>
          <w:p w14:paraId="72272660"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1</w:t>
            </w:r>
          </w:p>
        </w:tc>
        <w:tc>
          <w:tcPr>
            <w:tcW w:w="1478" w:type="dxa"/>
            <w:tcBorders>
              <w:top w:val="single" w:sz="4" w:space="0" w:color="auto"/>
            </w:tcBorders>
            <w:shd w:val="clear" w:color="000000" w:fill="FFFFFF"/>
            <w:vAlign w:val="center"/>
          </w:tcPr>
          <w:p w14:paraId="62F81CFF"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vertAlign w:val="superscript"/>
              </w:rPr>
            </w:pPr>
            <w:r w:rsidRPr="003C6E6A">
              <w:rPr>
                <w:rFonts w:asciiTheme="majorHAnsi" w:hAnsiTheme="majorHAnsi" w:cstheme="majorHAnsi"/>
                <w:sz w:val="20"/>
              </w:rPr>
              <w:t>18.2 ± 4.2</w:t>
            </w:r>
          </w:p>
        </w:tc>
        <w:tc>
          <w:tcPr>
            <w:tcW w:w="1134" w:type="dxa"/>
            <w:tcBorders>
              <w:top w:val="single" w:sz="4" w:space="0" w:color="auto"/>
            </w:tcBorders>
            <w:shd w:val="clear" w:color="000000" w:fill="FFFFFF"/>
            <w:vAlign w:val="center"/>
          </w:tcPr>
          <w:p w14:paraId="637D40AB"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8.2 ± 0.1</w:t>
            </w:r>
          </w:p>
        </w:tc>
        <w:tc>
          <w:tcPr>
            <w:tcW w:w="1701" w:type="dxa"/>
            <w:tcBorders>
              <w:top w:val="single" w:sz="4" w:space="0" w:color="auto"/>
            </w:tcBorders>
            <w:shd w:val="clear" w:color="000000" w:fill="FFFFFF"/>
            <w:vAlign w:val="center"/>
          </w:tcPr>
          <w:p w14:paraId="5726DEC0"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vertAlign w:val="superscript"/>
              </w:rPr>
            </w:pPr>
            <w:r w:rsidRPr="003C6E6A">
              <w:rPr>
                <w:rFonts w:asciiTheme="majorHAnsi" w:hAnsiTheme="majorHAnsi" w:cstheme="majorHAnsi"/>
                <w:sz w:val="20"/>
              </w:rPr>
              <w:t>40.6 ± 2.2</w:t>
            </w:r>
          </w:p>
        </w:tc>
      </w:tr>
      <w:tr w:rsidR="00797B54" w:rsidRPr="003C6E6A" w14:paraId="281DD59D" w14:textId="77777777" w:rsidTr="00797B54">
        <w:trPr>
          <w:jc w:val="center"/>
        </w:trPr>
        <w:tc>
          <w:tcPr>
            <w:tcW w:w="1405" w:type="dxa"/>
            <w:vMerge/>
            <w:shd w:val="clear" w:color="auto" w:fill="auto"/>
            <w:vAlign w:val="center"/>
          </w:tcPr>
          <w:p w14:paraId="681E4556"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color w:val="222222"/>
                <w:sz w:val="20"/>
                <w:shd w:val="clear" w:color="auto" w:fill="FFFFFF"/>
              </w:rPr>
            </w:pPr>
          </w:p>
        </w:tc>
        <w:tc>
          <w:tcPr>
            <w:tcW w:w="1294" w:type="dxa"/>
            <w:vAlign w:val="center"/>
          </w:tcPr>
          <w:p w14:paraId="6C56E0F6"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color w:val="222222"/>
                <w:sz w:val="20"/>
                <w:shd w:val="clear" w:color="auto" w:fill="FFFFFF"/>
              </w:rPr>
            </w:pPr>
            <w:r w:rsidRPr="003C6E6A">
              <w:rPr>
                <w:rFonts w:asciiTheme="majorHAnsi" w:hAnsiTheme="majorHAnsi" w:cstheme="majorHAnsi"/>
                <w:color w:val="222222"/>
                <w:sz w:val="20"/>
                <w:shd w:val="clear" w:color="auto" w:fill="FFFFFF"/>
              </w:rPr>
              <w:t>2</w:t>
            </w:r>
          </w:p>
        </w:tc>
        <w:tc>
          <w:tcPr>
            <w:tcW w:w="1478" w:type="dxa"/>
            <w:shd w:val="clear" w:color="000000" w:fill="FFFFFF"/>
            <w:vAlign w:val="center"/>
          </w:tcPr>
          <w:p w14:paraId="5C012CB6"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18.8 ± 1.6</w:t>
            </w:r>
          </w:p>
        </w:tc>
        <w:tc>
          <w:tcPr>
            <w:tcW w:w="1134" w:type="dxa"/>
            <w:shd w:val="clear" w:color="000000" w:fill="FFFFFF"/>
            <w:vAlign w:val="center"/>
          </w:tcPr>
          <w:p w14:paraId="341D18F6"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8.1 ± 0.1</w:t>
            </w:r>
          </w:p>
        </w:tc>
        <w:tc>
          <w:tcPr>
            <w:tcW w:w="1701" w:type="dxa"/>
            <w:shd w:val="clear" w:color="000000" w:fill="FFFFFF"/>
            <w:vAlign w:val="center"/>
          </w:tcPr>
          <w:p w14:paraId="5B535CD9"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vertAlign w:val="superscript"/>
              </w:rPr>
            </w:pPr>
            <w:r w:rsidRPr="003C6E6A">
              <w:rPr>
                <w:rFonts w:asciiTheme="majorHAnsi" w:hAnsiTheme="majorHAnsi" w:cstheme="majorHAnsi"/>
                <w:sz w:val="20"/>
              </w:rPr>
              <w:t>44.9 ± 2.3</w:t>
            </w:r>
          </w:p>
        </w:tc>
      </w:tr>
      <w:tr w:rsidR="00797B54" w:rsidRPr="003C6E6A" w14:paraId="58992998" w14:textId="77777777" w:rsidTr="00797B54">
        <w:trPr>
          <w:jc w:val="center"/>
        </w:trPr>
        <w:tc>
          <w:tcPr>
            <w:tcW w:w="1405" w:type="dxa"/>
            <w:vMerge/>
            <w:shd w:val="clear" w:color="auto" w:fill="auto"/>
            <w:vAlign w:val="center"/>
          </w:tcPr>
          <w:p w14:paraId="1B98A747"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p>
        </w:tc>
        <w:tc>
          <w:tcPr>
            <w:tcW w:w="1294" w:type="dxa"/>
            <w:vAlign w:val="center"/>
          </w:tcPr>
          <w:p w14:paraId="4A560DF5"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3</w:t>
            </w:r>
          </w:p>
        </w:tc>
        <w:tc>
          <w:tcPr>
            <w:tcW w:w="1478" w:type="dxa"/>
            <w:shd w:val="clear" w:color="000000" w:fill="FFFFFF"/>
            <w:vAlign w:val="center"/>
          </w:tcPr>
          <w:p w14:paraId="62624E90"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20.8 ± 0.6</w:t>
            </w:r>
          </w:p>
        </w:tc>
        <w:tc>
          <w:tcPr>
            <w:tcW w:w="1134" w:type="dxa"/>
            <w:shd w:val="clear" w:color="000000" w:fill="FFFFFF"/>
            <w:vAlign w:val="center"/>
          </w:tcPr>
          <w:p w14:paraId="706CCCFE"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7.9 ± 0.1</w:t>
            </w:r>
          </w:p>
        </w:tc>
        <w:tc>
          <w:tcPr>
            <w:tcW w:w="1701" w:type="dxa"/>
            <w:shd w:val="clear" w:color="000000" w:fill="FFFFFF"/>
            <w:vAlign w:val="center"/>
          </w:tcPr>
          <w:p w14:paraId="19010E95"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vertAlign w:val="superscript"/>
              </w:rPr>
            </w:pPr>
            <w:r w:rsidRPr="003C6E6A">
              <w:rPr>
                <w:rFonts w:asciiTheme="majorHAnsi" w:hAnsiTheme="majorHAnsi" w:cstheme="majorHAnsi"/>
                <w:sz w:val="20"/>
              </w:rPr>
              <w:t>48.5 ± 2.5</w:t>
            </w:r>
          </w:p>
        </w:tc>
      </w:tr>
      <w:tr w:rsidR="00797B54" w:rsidRPr="003C6E6A" w14:paraId="0D53F519" w14:textId="77777777" w:rsidTr="00797B54">
        <w:trPr>
          <w:jc w:val="center"/>
        </w:trPr>
        <w:tc>
          <w:tcPr>
            <w:tcW w:w="1405" w:type="dxa"/>
            <w:shd w:val="clear" w:color="auto" w:fill="auto"/>
            <w:vAlign w:val="center"/>
          </w:tcPr>
          <w:p w14:paraId="06DD804B"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p>
        </w:tc>
        <w:tc>
          <w:tcPr>
            <w:tcW w:w="1294" w:type="dxa"/>
            <w:vAlign w:val="center"/>
          </w:tcPr>
          <w:p w14:paraId="7A8F6913"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w:t>
            </w:r>
          </w:p>
        </w:tc>
        <w:tc>
          <w:tcPr>
            <w:tcW w:w="1478" w:type="dxa"/>
            <w:shd w:val="clear" w:color="000000" w:fill="FFFFFF"/>
            <w:vAlign w:val="center"/>
          </w:tcPr>
          <w:p w14:paraId="6ABF0811"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20.2 ± 1.2</w:t>
            </w:r>
          </w:p>
        </w:tc>
        <w:tc>
          <w:tcPr>
            <w:tcW w:w="1134" w:type="dxa"/>
            <w:shd w:val="clear" w:color="000000" w:fill="FFFFFF"/>
            <w:vAlign w:val="center"/>
          </w:tcPr>
          <w:p w14:paraId="3DA57248"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8.0 ± 0.1</w:t>
            </w:r>
          </w:p>
        </w:tc>
        <w:tc>
          <w:tcPr>
            <w:tcW w:w="1701" w:type="dxa"/>
            <w:shd w:val="clear" w:color="000000" w:fill="FFFFFF"/>
            <w:vAlign w:val="center"/>
          </w:tcPr>
          <w:p w14:paraId="0F1E0289"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47.5 ± 1.9</w:t>
            </w:r>
          </w:p>
        </w:tc>
      </w:tr>
      <w:tr w:rsidR="00797B54" w:rsidRPr="003C6E6A" w14:paraId="57DAAB16" w14:textId="77777777" w:rsidTr="00797B54">
        <w:trPr>
          <w:jc w:val="center"/>
        </w:trPr>
        <w:tc>
          <w:tcPr>
            <w:tcW w:w="1405" w:type="dxa"/>
            <w:shd w:val="clear" w:color="auto" w:fill="auto"/>
            <w:vAlign w:val="center"/>
          </w:tcPr>
          <w:p w14:paraId="68EE83D1"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p>
        </w:tc>
        <w:tc>
          <w:tcPr>
            <w:tcW w:w="1294" w:type="dxa"/>
            <w:vAlign w:val="center"/>
          </w:tcPr>
          <w:p w14:paraId="2143CA8F"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5</w:t>
            </w:r>
          </w:p>
        </w:tc>
        <w:tc>
          <w:tcPr>
            <w:tcW w:w="1478" w:type="dxa"/>
            <w:shd w:val="clear" w:color="000000" w:fill="FFFFFF"/>
            <w:vAlign w:val="center"/>
          </w:tcPr>
          <w:p w14:paraId="40BE9D6D"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20.6 ± 0.6</w:t>
            </w:r>
          </w:p>
        </w:tc>
        <w:tc>
          <w:tcPr>
            <w:tcW w:w="1134" w:type="dxa"/>
            <w:shd w:val="clear" w:color="000000" w:fill="FFFFFF"/>
            <w:vAlign w:val="center"/>
          </w:tcPr>
          <w:p w14:paraId="6BAA3164"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8.0 ± 0.1</w:t>
            </w:r>
          </w:p>
        </w:tc>
        <w:tc>
          <w:tcPr>
            <w:tcW w:w="1701" w:type="dxa"/>
            <w:shd w:val="clear" w:color="000000" w:fill="FFFFFF"/>
            <w:vAlign w:val="center"/>
          </w:tcPr>
          <w:p w14:paraId="7B35BE83"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48.0 ± 2.2</w:t>
            </w:r>
          </w:p>
        </w:tc>
      </w:tr>
      <w:tr w:rsidR="00797B54" w:rsidRPr="003C6E6A" w14:paraId="4F89452D" w14:textId="77777777" w:rsidTr="00797B54">
        <w:trPr>
          <w:jc w:val="center"/>
        </w:trPr>
        <w:tc>
          <w:tcPr>
            <w:tcW w:w="1405" w:type="dxa"/>
            <w:shd w:val="clear" w:color="auto" w:fill="auto"/>
            <w:vAlign w:val="center"/>
          </w:tcPr>
          <w:p w14:paraId="7AE262CD"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color w:val="222222"/>
                <w:sz w:val="20"/>
                <w:shd w:val="clear" w:color="auto" w:fill="FFFFFF"/>
              </w:rPr>
              <w:t>Nit</w:t>
            </w:r>
          </w:p>
        </w:tc>
        <w:tc>
          <w:tcPr>
            <w:tcW w:w="1294" w:type="dxa"/>
            <w:vAlign w:val="center"/>
          </w:tcPr>
          <w:p w14:paraId="59F53D52"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1</w:t>
            </w:r>
          </w:p>
        </w:tc>
        <w:tc>
          <w:tcPr>
            <w:tcW w:w="1478" w:type="dxa"/>
            <w:shd w:val="clear" w:color="000000" w:fill="FFFFFF"/>
            <w:vAlign w:val="center"/>
          </w:tcPr>
          <w:p w14:paraId="303E4D87"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19.5 ± 4.7</w:t>
            </w:r>
          </w:p>
        </w:tc>
        <w:tc>
          <w:tcPr>
            <w:tcW w:w="1134" w:type="dxa"/>
            <w:shd w:val="clear" w:color="000000" w:fill="FFFFFF"/>
            <w:vAlign w:val="center"/>
          </w:tcPr>
          <w:p w14:paraId="61310C9B"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8.2 ± 0.1</w:t>
            </w:r>
          </w:p>
        </w:tc>
        <w:tc>
          <w:tcPr>
            <w:tcW w:w="1701" w:type="dxa"/>
            <w:shd w:val="clear" w:color="000000" w:fill="FFFFFF"/>
            <w:vAlign w:val="center"/>
          </w:tcPr>
          <w:p w14:paraId="31BD8AF9"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41.3 ± 1.9</w:t>
            </w:r>
          </w:p>
        </w:tc>
      </w:tr>
      <w:tr w:rsidR="00797B54" w:rsidRPr="003C6E6A" w14:paraId="0501ECFF" w14:textId="77777777" w:rsidTr="00797B54">
        <w:trPr>
          <w:jc w:val="center"/>
        </w:trPr>
        <w:tc>
          <w:tcPr>
            <w:tcW w:w="1405" w:type="dxa"/>
            <w:shd w:val="clear" w:color="auto" w:fill="auto"/>
            <w:vAlign w:val="center"/>
          </w:tcPr>
          <w:p w14:paraId="602FBD91"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p>
        </w:tc>
        <w:tc>
          <w:tcPr>
            <w:tcW w:w="1294" w:type="dxa"/>
            <w:vAlign w:val="center"/>
          </w:tcPr>
          <w:p w14:paraId="228844EF"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w:t>
            </w:r>
          </w:p>
        </w:tc>
        <w:tc>
          <w:tcPr>
            <w:tcW w:w="1478" w:type="dxa"/>
            <w:shd w:val="clear" w:color="000000" w:fill="FFFFFF"/>
            <w:vAlign w:val="center"/>
          </w:tcPr>
          <w:p w14:paraId="60C955D2"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21.7 ± 3.3</w:t>
            </w:r>
          </w:p>
        </w:tc>
        <w:tc>
          <w:tcPr>
            <w:tcW w:w="1134" w:type="dxa"/>
            <w:shd w:val="clear" w:color="000000" w:fill="FFFFFF"/>
            <w:vAlign w:val="center"/>
          </w:tcPr>
          <w:p w14:paraId="26EE40B1"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8.1 ± 0.1</w:t>
            </w:r>
          </w:p>
        </w:tc>
        <w:tc>
          <w:tcPr>
            <w:tcW w:w="1701" w:type="dxa"/>
            <w:shd w:val="clear" w:color="000000" w:fill="FFFFFF"/>
            <w:vAlign w:val="center"/>
          </w:tcPr>
          <w:p w14:paraId="1D349341"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48.4 ± 2.2</w:t>
            </w:r>
          </w:p>
        </w:tc>
      </w:tr>
      <w:tr w:rsidR="00797B54" w:rsidRPr="003C6E6A" w14:paraId="526AA77A" w14:textId="77777777" w:rsidTr="00797B54">
        <w:trPr>
          <w:jc w:val="center"/>
        </w:trPr>
        <w:tc>
          <w:tcPr>
            <w:tcW w:w="1405" w:type="dxa"/>
            <w:shd w:val="clear" w:color="auto" w:fill="auto"/>
            <w:vAlign w:val="center"/>
          </w:tcPr>
          <w:p w14:paraId="35EDB7F2"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p>
        </w:tc>
        <w:tc>
          <w:tcPr>
            <w:tcW w:w="1294" w:type="dxa"/>
            <w:vAlign w:val="center"/>
          </w:tcPr>
          <w:p w14:paraId="7BB6996D"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3</w:t>
            </w:r>
          </w:p>
        </w:tc>
        <w:tc>
          <w:tcPr>
            <w:tcW w:w="1478" w:type="dxa"/>
            <w:shd w:val="clear" w:color="000000" w:fill="FFFFFF"/>
            <w:vAlign w:val="center"/>
          </w:tcPr>
          <w:p w14:paraId="2728D49F"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21.2 ± 0.8</w:t>
            </w:r>
            <w:r w:rsidRPr="003C6E6A">
              <w:rPr>
                <w:rFonts w:asciiTheme="majorHAnsi" w:hAnsiTheme="majorHAnsi" w:cstheme="majorHAnsi"/>
                <w:sz w:val="20"/>
                <w:vertAlign w:val="superscript"/>
              </w:rPr>
              <w:t xml:space="preserve"> </w:t>
            </w:r>
          </w:p>
        </w:tc>
        <w:tc>
          <w:tcPr>
            <w:tcW w:w="1134" w:type="dxa"/>
            <w:shd w:val="clear" w:color="000000" w:fill="FFFFFF"/>
            <w:vAlign w:val="center"/>
          </w:tcPr>
          <w:p w14:paraId="6471B27F"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7.9 ± 0.1</w:t>
            </w:r>
          </w:p>
        </w:tc>
        <w:tc>
          <w:tcPr>
            <w:tcW w:w="1701" w:type="dxa"/>
            <w:shd w:val="clear" w:color="000000" w:fill="FFFFFF"/>
            <w:vAlign w:val="center"/>
          </w:tcPr>
          <w:p w14:paraId="78D9B110"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48.8 ± 3.2</w:t>
            </w:r>
          </w:p>
        </w:tc>
      </w:tr>
      <w:tr w:rsidR="00797B54" w:rsidRPr="003C6E6A" w14:paraId="58B62E7F" w14:textId="77777777" w:rsidTr="00797B54">
        <w:trPr>
          <w:jc w:val="center"/>
        </w:trPr>
        <w:tc>
          <w:tcPr>
            <w:tcW w:w="1405" w:type="dxa"/>
            <w:shd w:val="clear" w:color="auto" w:fill="auto"/>
            <w:vAlign w:val="center"/>
          </w:tcPr>
          <w:p w14:paraId="60A7C61D"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p>
        </w:tc>
        <w:tc>
          <w:tcPr>
            <w:tcW w:w="1294" w:type="dxa"/>
            <w:vAlign w:val="center"/>
          </w:tcPr>
          <w:p w14:paraId="1F683BBA"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w:t>
            </w:r>
          </w:p>
        </w:tc>
        <w:tc>
          <w:tcPr>
            <w:tcW w:w="1478" w:type="dxa"/>
            <w:shd w:val="clear" w:color="000000" w:fill="FFFFFF"/>
            <w:vAlign w:val="center"/>
          </w:tcPr>
          <w:p w14:paraId="7CC80557"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20.6 ± 1.4</w:t>
            </w:r>
          </w:p>
        </w:tc>
        <w:tc>
          <w:tcPr>
            <w:tcW w:w="1134" w:type="dxa"/>
            <w:shd w:val="clear" w:color="000000" w:fill="FFFFFF"/>
            <w:vAlign w:val="center"/>
          </w:tcPr>
          <w:p w14:paraId="2081D258"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8.0 ± 0.1</w:t>
            </w:r>
          </w:p>
        </w:tc>
        <w:tc>
          <w:tcPr>
            <w:tcW w:w="1701" w:type="dxa"/>
            <w:shd w:val="clear" w:color="000000" w:fill="FFFFFF"/>
            <w:vAlign w:val="center"/>
          </w:tcPr>
          <w:p w14:paraId="2F6F37A3"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47.5 ± 2.1</w:t>
            </w:r>
          </w:p>
        </w:tc>
      </w:tr>
      <w:tr w:rsidR="00797B54" w:rsidRPr="003C6E6A" w14:paraId="6868F34C" w14:textId="77777777" w:rsidTr="00797B54">
        <w:trPr>
          <w:jc w:val="center"/>
        </w:trPr>
        <w:tc>
          <w:tcPr>
            <w:tcW w:w="1405" w:type="dxa"/>
            <w:shd w:val="clear" w:color="auto" w:fill="auto"/>
            <w:vAlign w:val="center"/>
          </w:tcPr>
          <w:p w14:paraId="6022A683"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p>
        </w:tc>
        <w:tc>
          <w:tcPr>
            <w:tcW w:w="1294" w:type="dxa"/>
            <w:vAlign w:val="center"/>
          </w:tcPr>
          <w:p w14:paraId="2C5ACA68"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5</w:t>
            </w:r>
          </w:p>
        </w:tc>
        <w:tc>
          <w:tcPr>
            <w:tcW w:w="1478" w:type="dxa"/>
            <w:shd w:val="clear" w:color="000000" w:fill="FFFFFF"/>
            <w:vAlign w:val="center"/>
          </w:tcPr>
          <w:p w14:paraId="3213B0F4"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20.9 ± 0.7</w:t>
            </w:r>
          </w:p>
        </w:tc>
        <w:tc>
          <w:tcPr>
            <w:tcW w:w="1134" w:type="dxa"/>
            <w:shd w:val="clear" w:color="000000" w:fill="FFFFFF"/>
            <w:vAlign w:val="center"/>
          </w:tcPr>
          <w:p w14:paraId="38784AD2"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7.9 ± 0.1</w:t>
            </w:r>
          </w:p>
        </w:tc>
        <w:tc>
          <w:tcPr>
            <w:tcW w:w="1701" w:type="dxa"/>
            <w:shd w:val="clear" w:color="000000" w:fill="FFFFFF"/>
            <w:vAlign w:val="center"/>
          </w:tcPr>
          <w:p w14:paraId="79DB2D62"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47.7 ± 2.4</w:t>
            </w:r>
          </w:p>
        </w:tc>
      </w:tr>
      <w:tr w:rsidR="00797B54" w:rsidRPr="003C6E6A" w14:paraId="73FED808" w14:textId="77777777" w:rsidTr="00797B54">
        <w:trPr>
          <w:jc w:val="center"/>
        </w:trPr>
        <w:tc>
          <w:tcPr>
            <w:tcW w:w="1405" w:type="dxa"/>
            <w:shd w:val="clear" w:color="auto" w:fill="auto"/>
            <w:vAlign w:val="center"/>
          </w:tcPr>
          <w:p w14:paraId="1D4A9DA0"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Control</w:t>
            </w:r>
          </w:p>
        </w:tc>
        <w:tc>
          <w:tcPr>
            <w:tcW w:w="1294" w:type="dxa"/>
            <w:vAlign w:val="center"/>
          </w:tcPr>
          <w:p w14:paraId="528DD5FF"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1</w:t>
            </w:r>
          </w:p>
        </w:tc>
        <w:tc>
          <w:tcPr>
            <w:tcW w:w="1478" w:type="dxa"/>
            <w:shd w:val="clear" w:color="000000" w:fill="FFFFFF"/>
            <w:vAlign w:val="center"/>
          </w:tcPr>
          <w:p w14:paraId="26576D6E"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19.1 ± 4.3</w:t>
            </w:r>
          </w:p>
        </w:tc>
        <w:tc>
          <w:tcPr>
            <w:tcW w:w="1134" w:type="dxa"/>
            <w:shd w:val="clear" w:color="000000" w:fill="FFFFFF"/>
            <w:vAlign w:val="center"/>
          </w:tcPr>
          <w:p w14:paraId="030DEDFB"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8.2 ± 0.1</w:t>
            </w:r>
          </w:p>
        </w:tc>
        <w:tc>
          <w:tcPr>
            <w:tcW w:w="1701" w:type="dxa"/>
            <w:shd w:val="clear" w:color="000000" w:fill="FFFFFF"/>
            <w:vAlign w:val="center"/>
          </w:tcPr>
          <w:p w14:paraId="486F6191"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 xml:space="preserve">40.0 ± 0.0 </w:t>
            </w:r>
          </w:p>
        </w:tc>
      </w:tr>
      <w:tr w:rsidR="00797B54" w:rsidRPr="003C6E6A" w14:paraId="16C3FB82" w14:textId="77777777" w:rsidTr="00797B54">
        <w:trPr>
          <w:jc w:val="center"/>
        </w:trPr>
        <w:tc>
          <w:tcPr>
            <w:tcW w:w="1405" w:type="dxa"/>
            <w:shd w:val="clear" w:color="auto" w:fill="auto"/>
            <w:vAlign w:val="center"/>
          </w:tcPr>
          <w:p w14:paraId="12B2B261"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p>
        </w:tc>
        <w:tc>
          <w:tcPr>
            <w:tcW w:w="1294" w:type="dxa"/>
            <w:vAlign w:val="center"/>
          </w:tcPr>
          <w:p w14:paraId="6C71F64C"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w:t>
            </w:r>
          </w:p>
        </w:tc>
        <w:tc>
          <w:tcPr>
            <w:tcW w:w="1478" w:type="dxa"/>
            <w:shd w:val="clear" w:color="000000" w:fill="FFFFFF"/>
            <w:vAlign w:val="center"/>
          </w:tcPr>
          <w:p w14:paraId="6B02B140"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18.6 ± 1.5</w:t>
            </w:r>
          </w:p>
        </w:tc>
        <w:tc>
          <w:tcPr>
            <w:tcW w:w="1134" w:type="dxa"/>
            <w:shd w:val="clear" w:color="000000" w:fill="FFFFFF"/>
            <w:vAlign w:val="center"/>
          </w:tcPr>
          <w:p w14:paraId="6156D6F7"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8.0 ± 0.1</w:t>
            </w:r>
          </w:p>
        </w:tc>
        <w:tc>
          <w:tcPr>
            <w:tcW w:w="1701" w:type="dxa"/>
            <w:shd w:val="clear" w:color="000000" w:fill="FFFFFF"/>
            <w:vAlign w:val="center"/>
          </w:tcPr>
          <w:p w14:paraId="5B819F2A"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43.6 ± 2.1</w:t>
            </w:r>
          </w:p>
        </w:tc>
      </w:tr>
      <w:tr w:rsidR="00797B54" w:rsidRPr="003C6E6A" w14:paraId="18846AB2" w14:textId="77777777" w:rsidTr="00797B54">
        <w:trPr>
          <w:jc w:val="center"/>
        </w:trPr>
        <w:tc>
          <w:tcPr>
            <w:tcW w:w="1405" w:type="dxa"/>
            <w:shd w:val="clear" w:color="auto" w:fill="auto"/>
            <w:vAlign w:val="center"/>
          </w:tcPr>
          <w:p w14:paraId="77945741"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p>
        </w:tc>
        <w:tc>
          <w:tcPr>
            <w:tcW w:w="1294" w:type="dxa"/>
            <w:vAlign w:val="center"/>
          </w:tcPr>
          <w:p w14:paraId="10E45F30"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3</w:t>
            </w:r>
          </w:p>
        </w:tc>
        <w:tc>
          <w:tcPr>
            <w:tcW w:w="1478" w:type="dxa"/>
            <w:shd w:val="clear" w:color="000000" w:fill="FFFFFF"/>
            <w:vAlign w:val="center"/>
          </w:tcPr>
          <w:p w14:paraId="2424709B"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20.8 ± 0.5</w:t>
            </w:r>
          </w:p>
        </w:tc>
        <w:tc>
          <w:tcPr>
            <w:tcW w:w="1134" w:type="dxa"/>
            <w:shd w:val="clear" w:color="000000" w:fill="FFFFFF"/>
            <w:vAlign w:val="center"/>
          </w:tcPr>
          <w:p w14:paraId="2500BEAE"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8.0 ± 0.1</w:t>
            </w:r>
          </w:p>
        </w:tc>
        <w:tc>
          <w:tcPr>
            <w:tcW w:w="1701" w:type="dxa"/>
            <w:shd w:val="clear" w:color="000000" w:fill="FFFFFF"/>
            <w:vAlign w:val="center"/>
          </w:tcPr>
          <w:p w14:paraId="289FE0EB"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43.6 ± 2.1</w:t>
            </w:r>
          </w:p>
        </w:tc>
      </w:tr>
      <w:tr w:rsidR="00797B54" w:rsidRPr="003C6E6A" w14:paraId="31BEC016" w14:textId="77777777" w:rsidTr="00797B54">
        <w:trPr>
          <w:jc w:val="center"/>
        </w:trPr>
        <w:tc>
          <w:tcPr>
            <w:tcW w:w="1405" w:type="dxa"/>
            <w:shd w:val="clear" w:color="auto" w:fill="auto"/>
            <w:vAlign w:val="center"/>
          </w:tcPr>
          <w:p w14:paraId="2AFDE18B"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p>
        </w:tc>
        <w:tc>
          <w:tcPr>
            <w:tcW w:w="1294" w:type="dxa"/>
            <w:vAlign w:val="center"/>
          </w:tcPr>
          <w:p w14:paraId="68C251C8"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w:t>
            </w:r>
          </w:p>
        </w:tc>
        <w:tc>
          <w:tcPr>
            <w:tcW w:w="1478" w:type="dxa"/>
            <w:shd w:val="clear" w:color="000000" w:fill="FFFFFF"/>
            <w:vAlign w:val="center"/>
          </w:tcPr>
          <w:p w14:paraId="01C86005"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20.3 ± 1.2</w:t>
            </w:r>
          </w:p>
        </w:tc>
        <w:tc>
          <w:tcPr>
            <w:tcW w:w="1134" w:type="dxa"/>
            <w:shd w:val="clear" w:color="000000" w:fill="FFFFFF"/>
            <w:vAlign w:val="center"/>
          </w:tcPr>
          <w:p w14:paraId="7F1844AD"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8.2 ± 0.1</w:t>
            </w:r>
          </w:p>
        </w:tc>
        <w:tc>
          <w:tcPr>
            <w:tcW w:w="1701" w:type="dxa"/>
            <w:shd w:val="clear" w:color="000000" w:fill="FFFFFF"/>
            <w:vAlign w:val="center"/>
          </w:tcPr>
          <w:p w14:paraId="610FAF23"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46.5 ± 2.6</w:t>
            </w:r>
          </w:p>
        </w:tc>
      </w:tr>
      <w:tr w:rsidR="00797B54" w:rsidRPr="003C6E6A" w14:paraId="69638D86" w14:textId="77777777" w:rsidTr="00797B54">
        <w:trPr>
          <w:jc w:val="center"/>
        </w:trPr>
        <w:tc>
          <w:tcPr>
            <w:tcW w:w="1405" w:type="dxa"/>
            <w:tcBorders>
              <w:bottom w:val="single" w:sz="8" w:space="0" w:color="auto"/>
            </w:tcBorders>
            <w:shd w:val="clear" w:color="auto" w:fill="auto"/>
            <w:vAlign w:val="center"/>
          </w:tcPr>
          <w:p w14:paraId="7DDBD4D2"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p>
        </w:tc>
        <w:tc>
          <w:tcPr>
            <w:tcW w:w="1294" w:type="dxa"/>
            <w:tcBorders>
              <w:bottom w:val="single" w:sz="8" w:space="0" w:color="auto"/>
            </w:tcBorders>
            <w:vAlign w:val="center"/>
          </w:tcPr>
          <w:p w14:paraId="75806B68"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5</w:t>
            </w:r>
          </w:p>
        </w:tc>
        <w:tc>
          <w:tcPr>
            <w:tcW w:w="1478" w:type="dxa"/>
            <w:tcBorders>
              <w:bottom w:val="single" w:sz="8" w:space="0" w:color="auto"/>
            </w:tcBorders>
            <w:shd w:val="clear" w:color="000000" w:fill="FFFFFF"/>
            <w:vAlign w:val="center"/>
          </w:tcPr>
          <w:p w14:paraId="5AA55D01"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20.7 ± 0.5</w:t>
            </w:r>
          </w:p>
        </w:tc>
        <w:tc>
          <w:tcPr>
            <w:tcW w:w="1134" w:type="dxa"/>
            <w:tcBorders>
              <w:bottom w:val="single" w:sz="8" w:space="0" w:color="auto"/>
            </w:tcBorders>
            <w:shd w:val="clear" w:color="000000" w:fill="FFFFFF"/>
            <w:vAlign w:val="center"/>
          </w:tcPr>
          <w:p w14:paraId="14EDE2AE"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8.2 ± 0.1</w:t>
            </w:r>
          </w:p>
        </w:tc>
        <w:tc>
          <w:tcPr>
            <w:tcW w:w="1701" w:type="dxa"/>
            <w:tcBorders>
              <w:bottom w:val="single" w:sz="8" w:space="0" w:color="auto"/>
            </w:tcBorders>
            <w:shd w:val="clear" w:color="000000" w:fill="FFFFFF"/>
            <w:vAlign w:val="center"/>
          </w:tcPr>
          <w:p w14:paraId="051DF598" w14:textId="77777777" w:rsidR="00797B54" w:rsidRPr="003C6E6A" w:rsidRDefault="00797B54" w:rsidP="007433AC">
            <w:pPr>
              <w:autoSpaceDE w:val="0"/>
              <w:autoSpaceDN w:val="0"/>
              <w:adjustRightInd w:val="0"/>
              <w:snapToGrid w:val="0"/>
              <w:spacing w:after="0" w:line="240" w:lineRule="auto"/>
              <w:jc w:val="center"/>
              <w:rPr>
                <w:rFonts w:asciiTheme="majorHAnsi" w:hAnsiTheme="majorHAnsi" w:cstheme="majorHAnsi"/>
                <w:sz w:val="20"/>
              </w:rPr>
            </w:pPr>
            <w:r w:rsidRPr="003C6E6A">
              <w:rPr>
                <w:rFonts w:asciiTheme="majorHAnsi" w:hAnsiTheme="majorHAnsi" w:cstheme="majorHAnsi"/>
                <w:sz w:val="20"/>
              </w:rPr>
              <w:t>46.5 ± 1.6</w:t>
            </w:r>
          </w:p>
        </w:tc>
      </w:tr>
    </w:tbl>
    <w:p w14:paraId="2B394E8F" w14:textId="77777777" w:rsidR="00C61F67" w:rsidRPr="003C6E6A" w:rsidRDefault="00C61F67" w:rsidP="00C75B60">
      <w:pPr>
        <w:pStyle w:val="MDPI52figure"/>
        <w:ind w:right="425"/>
        <w:rPr>
          <w:rFonts w:asciiTheme="minorHAnsi" w:eastAsia="SimSun" w:hAnsiTheme="minorHAnsi" w:cstheme="minorHAnsi"/>
          <w:b/>
          <w:sz w:val="20"/>
          <w:lang w:val="es-CL" w:eastAsia="zh-CN"/>
        </w:rPr>
      </w:pPr>
    </w:p>
    <w:p w14:paraId="5087879C" w14:textId="77777777" w:rsidR="00BD3F80" w:rsidRPr="003C6E6A" w:rsidRDefault="00A71D0D" w:rsidP="001E27F2">
      <w:pPr>
        <w:pStyle w:val="Ttulo3"/>
        <w:numPr>
          <w:ilvl w:val="2"/>
          <w:numId w:val="9"/>
        </w:numPr>
        <w:spacing w:before="0" w:after="0"/>
        <w:rPr>
          <w:b/>
        </w:rPr>
      </w:pPr>
      <w:bookmarkStart w:id="70" w:name="_Toc79959331"/>
      <w:bookmarkEnd w:id="65"/>
      <w:bookmarkEnd w:id="66"/>
      <w:bookmarkEnd w:id="67"/>
      <w:bookmarkEnd w:id="68"/>
      <w:r w:rsidRPr="003C6E6A">
        <w:rPr>
          <w:b/>
        </w:rPr>
        <w:lastRenderedPageBreak/>
        <w:t>Crecimiento y formación de biomasa</w:t>
      </w:r>
      <w:bookmarkEnd w:id="70"/>
    </w:p>
    <w:p w14:paraId="7A6A4655" w14:textId="044A6946" w:rsidR="0046043C" w:rsidRPr="003C6E6A" w:rsidRDefault="00D77BC4" w:rsidP="00447426">
      <w:pPr>
        <w:jc w:val="both"/>
        <w:rPr>
          <w:rFonts w:asciiTheme="minorHAnsi" w:hAnsiTheme="minorHAnsi" w:cstheme="minorHAnsi"/>
          <w:sz w:val="22"/>
          <w:szCs w:val="22"/>
        </w:rPr>
      </w:pPr>
      <w:r w:rsidRPr="003C6E6A">
        <w:rPr>
          <w:rFonts w:asciiTheme="minorHAnsi" w:hAnsiTheme="minorHAnsi" w:cstheme="minorHAnsi"/>
          <w:sz w:val="22"/>
          <w:szCs w:val="22"/>
        </w:rPr>
        <w:t>La producción de biomasa en los tratamientos Nit+</w:t>
      </w:r>
      <w:r w:rsidR="00A71D0D" w:rsidRPr="003C6E6A">
        <w:rPr>
          <w:rFonts w:asciiTheme="minorHAnsi" w:hAnsiTheme="minorHAnsi" w:cstheme="minorHAnsi"/>
          <w:sz w:val="22"/>
          <w:szCs w:val="22"/>
        </w:rPr>
        <w:t>Am</w:t>
      </w:r>
      <w:r w:rsidRPr="003C6E6A">
        <w:rPr>
          <w:rFonts w:asciiTheme="minorHAnsi" w:hAnsiTheme="minorHAnsi" w:cstheme="minorHAnsi"/>
          <w:sz w:val="22"/>
          <w:szCs w:val="22"/>
        </w:rPr>
        <w:t>m</w:t>
      </w:r>
      <w:r w:rsidR="00A71D0D" w:rsidRPr="003C6E6A">
        <w:rPr>
          <w:rFonts w:asciiTheme="minorHAnsi" w:hAnsiTheme="minorHAnsi" w:cstheme="minorHAnsi"/>
          <w:sz w:val="22"/>
          <w:szCs w:val="22"/>
        </w:rPr>
        <w:t xml:space="preserve"> y Nit mostraron un aumento significativo en el peso fresco de 3.0 ± 0.6 g</w:t>
      </w:r>
      <w:r w:rsidRPr="003C6E6A">
        <w:rPr>
          <w:rFonts w:asciiTheme="minorHAnsi" w:hAnsiTheme="minorHAnsi" w:cstheme="minorHAnsi"/>
          <w:sz w:val="22"/>
          <w:szCs w:val="22"/>
        </w:rPr>
        <w:t xml:space="preserve"> 11.3 ± 2.0 kg m</w:t>
      </w:r>
      <w:r w:rsidRPr="003C6E6A">
        <w:rPr>
          <w:rFonts w:asciiTheme="minorHAnsi" w:hAnsiTheme="minorHAnsi" w:cstheme="minorHAnsi"/>
          <w:sz w:val="22"/>
          <w:szCs w:val="22"/>
          <w:vertAlign w:val="superscript"/>
        </w:rPr>
        <w:t>-2</w:t>
      </w:r>
      <w:r w:rsidR="00A71D0D" w:rsidRPr="003C6E6A">
        <w:rPr>
          <w:rFonts w:asciiTheme="minorHAnsi" w:hAnsiTheme="minorHAnsi" w:cstheme="minorHAnsi"/>
          <w:sz w:val="22"/>
          <w:szCs w:val="22"/>
        </w:rPr>
        <w:t xml:space="preserve"> y de 3.4 ± 0.1 g</w:t>
      </w:r>
      <w:r w:rsidR="000C6B54" w:rsidRPr="003C6E6A">
        <w:rPr>
          <w:rFonts w:asciiTheme="minorHAnsi" w:hAnsiTheme="minorHAnsi" w:cstheme="minorHAnsi"/>
          <w:sz w:val="22"/>
          <w:szCs w:val="22"/>
        </w:rPr>
        <w:t xml:space="preserve"> a</w:t>
      </w:r>
      <w:r w:rsidRPr="003C6E6A">
        <w:rPr>
          <w:rFonts w:asciiTheme="minorHAnsi" w:hAnsiTheme="minorHAnsi" w:cstheme="minorHAnsi"/>
          <w:sz w:val="22"/>
          <w:szCs w:val="22"/>
        </w:rPr>
        <w:t xml:space="preserve"> 10.0 ± 0.8 kgm</w:t>
      </w:r>
      <w:r w:rsidRPr="003C6E6A">
        <w:rPr>
          <w:rFonts w:asciiTheme="minorHAnsi" w:hAnsiTheme="minorHAnsi" w:cstheme="minorHAnsi"/>
          <w:sz w:val="22"/>
          <w:szCs w:val="22"/>
          <w:vertAlign w:val="superscript"/>
        </w:rPr>
        <w:t>- 2</w:t>
      </w:r>
      <w:r w:rsidR="00B36F32" w:rsidRPr="003C6E6A">
        <w:rPr>
          <w:rFonts w:asciiTheme="minorHAnsi" w:hAnsiTheme="minorHAnsi" w:cstheme="minorHAnsi"/>
          <w:sz w:val="22"/>
          <w:szCs w:val="22"/>
        </w:rPr>
        <w:t xml:space="preserve">, respectivamente (Figura </w:t>
      </w:r>
      <w:r w:rsidR="00E83580" w:rsidRPr="003C6E6A">
        <w:rPr>
          <w:rFonts w:asciiTheme="minorHAnsi" w:hAnsiTheme="minorHAnsi" w:cstheme="minorHAnsi"/>
          <w:sz w:val="22"/>
          <w:szCs w:val="22"/>
        </w:rPr>
        <w:t>5</w:t>
      </w:r>
      <w:r w:rsidR="00B36F32" w:rsidRPr="003C6E6A">
        <w:rPr>
          <w:rFonts w:asciiTheme="minorHAnsi" w:hAnsiTheme="minorHAnsi" w:cstheme="minorHAnsi"/>
          <w:sz w:val="22"/>
          <w:szCs w:val="22"/>
        </w:rPr>
        <w:t>.1</w:t>
      </w:r>
      <w:r w:rsidR="0046043C" w:rsidRPr="003C6E6A">
        <w:rPr>
          <w:rFonts w:asciiTheme="minorHAnsi" w:hAnsiTheme="minorHAnsi" w:cstheme="minorHAnsi"/>
          <w:sz w:val="22"/>
          <w:szCs w:val="22"/>
        </w:rPr>
        <w:t>)</w:t>
      </w:r>
      <w:r w:rsidR="00A71D0D" w:rsidRPr="003C6E6A">
        <w:rPr>
          <w:rFonts w:asciiTheme="minorHAnsi" w:hAnsiTheme="minorHAnsi" w:cstheme="minorHAnsi"/>
          <w:sz w:val="22"/>
          <w:szCs w:val="22"/>
        </w:rPr>
        <w:t>.</w:t>
      </w:r>
    </w:p>
    <w:p w14:paraId="5A1922D6" w14:textId="77777777" w:rsidR="000C6B54" w:rsidRPr="003C6E6A" w:rsidRDefault="0046043C" w:rsidP="000C6B54">
      <w:pPr>
        <w:jc w:val="both"/>
      </w:pPr>
      <w:r w:rsidRPr="003C6E6A">
        <w:rPr>
          <w:noProof/>
          <w:lang w:val="es-ES"/>
        </w:rPr>
        <w:drawing>
          <wp:inline distT="0" distB="0" distL="0" distR="0" wp14:anchorId="225D70DE" wp14:editId="75BFAD97">
            <wp:extent cx="4954270" cy="36506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4270" cy="3650615"/>
                    </a:xfrm>
                    <a:prstGeom prst="rect">
                      <a:avLst/>
                    </a:prstGeom>
                    <a:noFill/>
                    <a:ln>
                      <a:noFill/>
                    </a:ln>
                  </pic:spPr>
                </pic:pic>
              </a:graphicData>
            </a:graphic>
          </wp:inline>
        </w:drawing>
      </w:r>
      <w:r w:rsidR="00A71D0D" w:rsidRPr="003C6E6A">
        <w:t xml:space="preserve"> </w:t>
      </w:r>
    </w:p>
    <w:p w14:paraId="115A649B" w14:textId="343005F2" w:rsidR="00B36F32" w:rsidRPr="003C6E6A" w:rsidRDefault="002660D7" w:rsidP="00060689">
      <w:pPr>
        <w:spacing w:line="240" w:lineRule="auto"/>
        <w:jc w:val="both"/>
        <w:rPr>
          <w:rFonts w:asciiTheme="minorHAnsi" w:hAnsiTheme="minorHAnsi" w:cstheme="minorHAnsi"/>
          <w:b/>
          <w:sz w:val="20"/>
        </w:rPr>
      </w:pPr>
      <w:r w:rsidRPr="003C6E6A">
        <w:rPr>
          <w:rFonts w:asciiTheme="minorHAnsi" w:hAnsiTheme="minorHAnsi" w:cstheme="minorHAnsi"/>
          <w:b/>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b/>
          <w:color w:val="FFFFFF" w:themeColor="background1"/>
          <w:sz w:val="2"/>
          <w:szCs w:val="2"/>
        </w:rPr>
        <w:fldChar w:fldCharType="separate"/>
      </w:r>
      <w:bookmarkStart w:id="71" w:name="_Toc79694898"/>
      <w:r w:rsidR="00782830" w:rsidRPr="003C6E6A">
        <w:rPr>
          <w:rFonts w:asciiTheme="minorHAnsi" w:hAnsiTheme="minorHAnsi" w:cstheme="minorHAnsi"/>
          <w:noProof/>
          <w:color w:val="FFFFFF" w:themeColor="background1"/>
          <w:sz w:val="2"/>
          <w:szCs w:val="2"/>
        </w:rPr>
        <w:t>11</w:t>
      </w:r>
      <w:r w:rsidRPr="003C6E6A">
        <w:rPr>
          <w:rFonts w:asciiTheme="minorHAnsi" w:hAnsiTheme="minorHAnsi" w:cstheme="minorHAnsi"/>
          <w:b/>
          <w:noProof/>
          <w:color w:val="FFFFFF" w:themeColor="background1"/>
          <w:sz w:val="2"/>
          <w:szCs w:val="2"/>
        </w:rPr>
        <w:fldChar w:fldCharType="end"/>
      </w:r>
      <w:r w:rsidR="00DD69AB" w:rsidRPr="003C6E6A">
        <w:rPr>
          <w:rFonts w:asciiTheme="minorHAnsi" w:hAnsiTheme="minorHAnsi" w:cstheme="minorHAnsi"/>
          <w:sz w:val="20"/>
        </w:rPr>
        <w:t xml:space="preserve">Figura </w:t>
      </w:r>
      <w:r w:rsidR="00E83580" w:rsidRPr="003C6E6A">
        <w:rPr>
          <w:rFonts w:asciiTheme="minorHAnsi" w:hAnsiTheme="minorHAnsi" w:cstheme="minorHAnsi"/>
          <w:sz w:val="20"/>
        </w:rPr>
        <w:t>5</w:t>
      </w:r>
      <w:r w:rsidR="00DD69AB" w:rsidRPr="003C6E6A">
        <w:rPr>
          <w:rFonts w:asciiTheme="minorHAnsi" w:hAnsiTheme="minorHAnsi" w:cstheme="minorHAnsi"/>
          <w:sz w:val="20"/>
        </w:rPr>
        <w:t xml:space="preserve">.1 Producción de biomasa de </w:t>
      </w:r>
      <w:r w:rsidR="00DD69AB" w:rsidRPr="003C6E6A">
        <w:rPr>
          <w:rFonts w:asciiTheme="minorHAnsi" w:hAnsiTheme="minorHAnsi" w:cstheme="minorHAnsi"/>
          <w:i/>
          <w:sz w:val="20"/>
        </w:rPr>
        <w:t>Salicornia neei</w:t>
      </w:r>
      <w:r w:rsidR="00DD69AB" w:rsidRPr="003C6E6A">
        <w:rPr>
          <w:rFonts w:asciiTheme="minorHAnsi" w:hAnsiTheme="minorHAnsi" w:cstheme="minorHAnsi"/>
          <w:sz w:val="20"/>
        </w:rPr>
        <w:t xml:space="preserve"> por tratamiento</w:t>
      </w:r>
      <w:r w:rsidR="008B474F" w:rsidRPr="003C6E6A">
        <w:rPr>
          <w:rFonts w:asciiTheme="minorHAnsi" w:hAnsiTheme="minorHAnsi" w:cstheme="minorHAnsi"/>
          <w:sz w:val="20"/>
        </w:rPr>
        <w:t>. Se expresa</w:t>
      </w:r>
      <w:r w:rsidR="00B36F32" w:rsidRPr="003C6E6A">
        <w:rPr>
          <w:rFonts w:asciiTheme="minorHAnsi" w:hAnsiTheme="minorHAnsi" w:cstheme="minorHAnsi"/>
          <w:sz w:val="20"/>
        </w:rPr>
        <w:t xml:space="preserve"> como rendimiento de peso fresco p</w:t>
      </w:r>
      <w:r w:rsidR="005B4E41" w:rsidRPr="003C6E6A">
        <w:rPr>
          <w:rFonts w:asciiTheme="minorHAnsi" w:hAnsiTheme="minorHAnsi" w:cstheme="minorHAnsi"/>
          <w:sz w:val="20"/>
        </w:rPr>
        <w:t>or unidad de área kg m</w:t>
      </w:r>
      <w:r w:rsidR="005B4E41" w:rsidRPr="003C6E6A">
        <w:rPr>
          <w:rFonts w:asciiTheme="minorHAnsi" w:hAnsiTheme="minorHAnsi" w:cstheme="minorHAnsi"/>
          <w:sz w:val="20"/>
          <w:vertAlign w:val="superscript"/>
        </w:rPr>
        <w:t>-2</w:t>
      </w:r>
      <w:r w:rsidR="00B36F32" w:rsidRPr="003C6E6A">
        <w:rPr>
          <w:rFonts w:asciiTheme="minorHAnsi" w:hAnsiTheme="minorHAnsi" w:cstheme="minorHAnsi"/>
          <w:sz w:val="20"/>
        </w:rPr>
        <w:t>. Nit + Amm: corresponde a los tratamientos regados con nitrato-N y amonio-N, Nit: regado con nitrato-N, Control: tratamiento regado con agua de mar únicamente. Las letras minúsculas representan diferencias significativas entre tratamientos. Se muestran los valores medios de tres lisímetros por tratamiento (± EE).</w:t>
      </w:r>
      <w:bookmarkEnd w:id="71"/>
    </w:p>
    <w:p w14:paraId="53D24142" w14:textId="77777777" w:rsidR="00B36F32" w:rsidRPr="003C6E6A" w:rsidRDefault="00B36F32" w:rsidP="0020518A">
      <w:pPr>
        <w:spacing w:after="0"/>
        <w:jc w:val="both"/>
        <w:rPr>
          <w:rFonts w:asciiTheme="minorHAnsi" w:hAnsiTheme="minorHAnsi" w:cstheme="minorHAnsi"/>
          <w:sz w:val="22"/>
          <w:szCs w:val="22"/>
        </w:rPr>
      </w:pPr>
    </w:p>
    <w:p w14:paraId="441E6E99" w14:textId="0502836F" w:rsidR="00A71D0D" w:rsidRPr="003C6E6A" w:rsidRDefault="00A71D0D" w:rsidP="0020518A">
      <w:pPr>
        <w:spacing w:after="0"/>
        <w:jc w:val="both"/>
        <w:rPr>
          <w:rFonts w:asciiTheme="minorHAnsi" w:hAnsiTheme="minorHAnsi" w:cstheme="minorHAnsi"/>
          <w:sz w:val="22"/>
          <w:szCs w:val="22"/>
        </w:rPr>
      </w:pPr>
      <w:r w:rsidRPr="003C6E6A">
        <w:rPr>
          <w:rFonts w:asciiTheme="minorHAnsi" w:hAnsiTheme="minorHAnsi" w:cstheme="minorHAnsi"/>
          <w:sz w:val="22"/>
          <w:szCs w:val="22"/>
        </w:rPr>
        <w:t>Aunque las plantas crecie</w:t>
      </w:r>
      <w:r w:rsidR="006F21B1" w:rsidRPr="003C6E6A">
        <w:rPr>
          <w:rFonts w:asciiTheme="minorHAnsi" w:hAnsiTheme="minorHAnsi" w:cstheme="minorHAnsi"/>
          <w:sz w:val="22"/>
          <w:szCs w:val="22"/>
        </w:rPr>
        <w:t>ron en el grupo de control, tal</w:t>
      </w:r>
      <w:r w:rsidRPr="003C6E6A">
        <w:rPr>
          <w:rFonts w:asciiTheme="minorHAnsi" w:hAnsiTheme="minorHAnsi" w:cstheme="minorHAnsi"/>
          <w:sz w:val="22"/>
          <w:szCs w:val="22"/>
        </w:rPr>
        <w:t xml:space="preserve"> aumento de biomasa no fue significativo (p = 0,61). Las plantas regadas con agua de mar presentaron clorosis y acumulación de pigmento en tejido foliar, probablemente antocianina, lo que indicó estrés moderado en la planta, sin embargo, este fenómeno no se observó en ninguno de los dos trata</w:t>
      </w:r>
      <w:r w:rsidR="00B36F32" w:rsidRPr="003C6E6A">
        <w:rPr>
          <w:rFonts w:asciiTheme="minorHAnsi" w:hAnsiTheme="minorHAnsi" w:cstheme="minorHAnsi"/>
          <w:sz w:val="22"/>
          <w:szCs w:val="22"/>
        </w:rPr>
        <w:t xml:space="preserve">mientos nitrogenados (Figura </w:t>
      </w:r>
      <w:r w:rsidR="00BA77AA" w:rsidRPr="003C6E6A">
        <w:rPr>
          <w:rFonts w:asciiTheme="minorHAnsi" w:hAnsiTheme="minorHAnsi" w:cstheme="minorHAnsi"/>
          <w:sz w:val="22"/>
          <w:szCs w:val="22"/>
        </w:rPr>
        <w:t>5.2</w:t>
      </w:r>
      <w:r w:rsidRPr="003C6E6A">
        <w:rPr>
          <w:rFonts w:asciiTheme="minorHAnsi" w:hAnsiTheme="minorHAnsi" w:cstheme="minorHAnsi"/>
          <w:sz w:val="22"/>
          <w:szCs w:val="22"/>
        </w:rPr>
        <w:t>).</w:t>
      </w:r>
    </w:p>
    <w:p w14:paraId="5E85B374" w14:textId="77777777" w:rsidR="0046043C" w:rsidRPr="003C6E6A" w:rsidRDefault="0046043C" w:rsidP="00A71D0D">
      <w:pPr>
        <w:spacing w:before="240" w:after="240"/>
        <w:rPr>
          <w:rFonts w:asciiTheme="minorHAnsi" w:hAnsiTheme="minorHAnsi" w:cstheme="minorHAnsi"/>
          <w:sz w:val="22"/>
        </w:rPr>
      </w:pPr>
    </w:p>
    <w:tbl>
      <w:tblPr>
        <w:tblW w:w="0" w:type="auto"/>
        <w:jc w:val="center"/>
        <w:tblLook w:val="04A0" w:firstRow="1" w:lastRow="0" w:firstColumn="1" w:lastColumn="0" w:noHBand="0" w:noVBand="1"/>
      </w:tblPr>
      <w:tblGrid>
        <w:gridCol w:w="4293"/>
        <w:gridCol w:w="4293"/>
      </w:tblGrid>
      <w:tr w:rsidR="00BD3F80" w:rsidRPr="003C6E6A" w14:paraId="6EADFF36" w14:textId="77777777" w:rsidTr="00813E52">
        <w:trPr>
          <w:jc w:val="center"/>
        </w:trPr>
        <w:tc>
          <w:tcPr>
            <w:tcW w:w="0" w:type="auto"/>
            <w:gridSpan w:val="2"/>
            <w:shd w:val="clear" w:color="auto" w:fill="auto"/>
            <w:vAlign w:val="center"/>
          </w:tcPr>
          <w:p w14:paraId="4A425B1B" w14:textId="77777777" w:rsidR="00BD3F80" w:rsidRPr="003C6E6A" w:rsidRDefault="00BD3F80" w:rsidP="00813E52">
            <w:pPr>
              <w:autoSpaceDE w:val="0"/>
              <w:autoSpaceDN w:val="0"/>
              <w:spacing w:after="0" w:line="240" w:lineRule="auto"/>
              <w:jc w:val="center"/>
              <w:rPr>
                <w:b/>
                <w:sz w:val="20"/>
              </w:rPr>
            </w:pPr>
            <w:r w:rsidRPr="003C6E6A">
              <w:rPr>
                <w:b/>
                <w:noProof/>
                <w:sz w:val="20"/>
                <w:lang w:val="es-ES"/>
              </w:rPr>
              <w:lastRenderedPageBreak/>
              <mc:AlternateContent>
                <mc:Choice Requires="wpg">
                  <w:drawing>
                    <wp:inline distT="0" distB="0" distL="0" distR="0" wp14:anchorId="55737BDB" wp14:editId="4A636018">
                      <wp:extent cx="5101590" cy="2352040"/>
                      <wp:effectExtent l="76200" t="76200" r="137160" b="124460"/>
                      <wp:docPr id="20" name="15 Grupo"/>
                      <wp:cNvGraphicFramePr/>
                      <a:graphic xmlns:a="http://schemas.openxmlformats.org/drawingml/2006/main">
                        <a:graphicData uri="http://schemas.microsoft.com/office/word/2010/wordprocessingGroup">
                          <wpg:wgp>
                            <wpg:cNvGrpSpPr/>
                            <wpg:grpSpPr>
                              <a:xfrm>
                                <a:off x="0" y="0"/>
                                <a:ext cx="5101590" cy="2352040"/>
                                <a:chOff x="0" y="0"/>
                                <a:chExt cx="5219700" cy="2219325"/>
                              </a:xfrm>
                            </wpg:grpSpPr>
                            <pic:pic xmlns:pic="http://schemas.openxmlformats.org/drawingml/2006/picture">
                              <pic:nvPicPr>
                                <pic:cNvPr id="22" name="Imagen 7"/>
                                <pic:cNvPicPr>
                                  <a:picLocks noChangeAspect="1"/>
                                </pic:cNvPicPr>
                              </pic:nvPicPr>
                              <pic:blipFill>
                                <a:blip r:embed="rId23" cstate="print">
                                  <a:extLst>
                                    <a:ext uri="{28A0092B-C50C-407E-A947-70E740481C1C}">
                                      <a14:useLocalDpi xmlns:a14="http://schemas.microsoft.com/office/drawing/2010/main" val="0"/>
                                    </a:ext>
                                  </a:extLst>
                                </a:blip>
                                <a:srcRect l="-725"/>
                                <a:stretch>
                                  <a:fillRect/>
                                </a:stretch>
                              </pic:blipFill>
                              <pic:spPr>
                                <a:xfrm>
                                  <a:off x="0" y="0"/>
                                  <a:ext cx="2466975"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Imagen 6"/>
                                <pic:cNvPicPr>
                                  <a:picLocks noChangeAspect="1"/>
                                </pic:cNvPicPr>
                              </pic:nvPicPr>
                              <pic:blipFill>
                                <a:blip r:embed="rId24" cstate="print">
                                  <a:extLst>
                                    <a:ext uri="{28A0092B-C50C-407E-A947-70E740481C1C}">
                                      <a14:useLocalDpi xmlns:a14="http://schemas.microsoft.com/office/drawing/2010/main" val="0"/>
                                    </a:ext>
                                  </a:extLst>
                                </a:blip>
                                <a:srcRect l="18744" r="-252"/>
                                <a:stretch>
                                  <a:fillRect/>
                                </a:stretch>
                              </pic:blipFill>
                              <pic:spPr>
                                <a:xfrm>
                                  <a:off x="2762250" y="0"/>
                                  <a:ext cx="245745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46508F" id="15 Grupo" o:spid="_x0000_s1026" style="width:401.7pt;height:185.2pt;mso-position-horizontal-relative:char;mso-position-vertical-relative:line" coordsize="52197,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">
                      <v:shape id="Imagen 7" o:spid="_x0000_s1027" type="#_x0000_t75" style="position:absolute;width:24669;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" stroked="t" strokeweight="3pt">
                        <v:stroke endcap="square"/>
                        <v:imagedata r:id="rId27" o:title="" cropleft="-475f"/>
                        <v:shadow on="t" color="black" opacity="28180f" origin="-.5,-.5" offset=".74836mm,.74836mm"/>
                        <v:path arrowok="t"/>
                      </v:shape>
                      <v:shape id="Imagen 6" o:spid="_x0000_s1028" type="#_x0000_t75" style="position:absolute;left:27622;width:24575;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" stroked="t" strokeweight="3pt">
                        <v:stroke endcap="square"/>
                        <v:imagedata r:id="rId28" o:title="" cropleft="12284f" cropright="-165f"/>
                        <v:shadow on="t" color="black" opacity="28180f" origin="-.5,-.5" offset=".74836mm,.74836mm"/>
                        <v:path arrowok="t"/>
                      </v:shape>
                      <w10:anchorlock/>
                    </v:group>
                  </w:pict>
                </mc:Fallback>
              </mc:AlternateContent>
            </w:r>
          </w:p>
        </w:tc>
      </w:tr>
      <w:tr w:rsidR="00BD3F80" w:rsidRPr="003C6E6A" w14:paraId="2491BF4E" w14:textId="77777777" w:rsidTr="00813E52">
        <w:trPr>
          <w:jc w:val="center"/>
        </w:trPr>
        <w:tc>
          <w:tcPr>
            <w:tcW w:w="0" w:type="auto"/>
            <w:shd w:val="clear" w:color="auto" w:fill="auto"/>
            <w:vAlign w:val="center"/>
          </w:tcPr>
          <w:p w14:paraId="2424A3BE" w14:textId="77777777" w:rsidR="00BD3F80" w:rsidRPr="003C6E6A" w:rsidRDefault="00BD3F80" w:rsidP="00813E52">
            <w:pPr>
              <w:autoSpaceDE w:val="0"/>
              <w:autoSpaceDN w:val="0"/>
              <w:spacing w:after="0" w:line="240" w:lineRule="auto"/>
              <w:jc w:val="center"/>
              <w:rPr>
                <w:sz w:val="20"/>
              </w:rPr>
            </w:pPr>
            <w:r w:rsidRPr="003C6E6A">
              <w:rPr>
                <w:sz w:val="20"/>
              </w:rPr>
              <w:t>(</w:t>
            </w:r>
            <w:r w:rsidRPr="003C6E6A">
              <w:rPr>
                <w:b/>
                <w:sz w:val="20"/>
              </w:rPr>
              <w:t>a</w:t>
            </w:r>
            <w:r w:rsidRPr="003C6E6A">
              <w:rPr>
                <w:sz w:val="20"/>
              </w:rPr>
              <w:t>)</w:t>
            </w:r>
          </w:p>
        </w:tc>
        <w:tc>
          <w:tcPr>
            <w:tcW w:w="0" w:type="auto"/>
            <w:shd w:val="clear" w:color="auto" w:fill="auto"/>
            <w:vAlign w:val="center"/>
          </w:tcPr>
          <w:p w14:paraId="2CAA83DF" w14:textId="77777777" w:rsidR="00BD3F80" w:rsidRPr="003C6E6A" w:rsidRDefault="00BD3F80" w:rsidP="00813E52">
            <w:pPr>
              <w:autoSpaceDE w:val="0"/>
              <w:autoSpaceDN w:val="0"/>
              <w:spacing w:after="0" w:line="240" w:lineRule="auto"/>
              <w:jc w:val="center"/>
              <w:rPr>
                <w:sz w:val="20"/>
              </w:rPr>
            </w:pPr>
            <w:r w:rsidRPr="003C6E6A">
              <w:rPr>
                <w:sz w:val="20"/>
              </w:rPr>
              <w:t>(</w:t>
            </w:r>
            <w:r w:rsidRPr="003C6E6A">
              <w:rPr>
                <w:b/>
                <w:sz w:val="20"/>
              </w:rPr>
              <w:t>b</w:t>
            </w:r>
            <w:r w:rsidRPr="003C6E6A">
              <w:rPr>
                <w:sz w:val="20"/>
              </w:rPr>
              <w:t>)</w:t>
            </w:r>
          </w:p>
        </w:tc>
      </w:tr>
    </w:tbl>
    <w:p w14:paraId="0664DD25" w14:textId="43769E89" w:rsidR="006A633C" w:rsidRPr="003C6E6A" w:rsidRDefault="002660D7" w:rsidP="00657644">
      <w:pPr>
        <w:spacing w:after="0" w:line="240" w:lineRule="auto"/>
        <w:jc w:val="both"/>
        <w:rPr>
          <w:rFonts w:asciiTheme="minorHAnsi" w:hAnsiTheme="minorHAnsi" w:cstheme="minorHAnsi"/>
          <w:b/>
        </w:rPr>
      </w:pPr>
      <w:r w:rsidRPr="003C6E6A">
        <w:rPr>
          <w:rFonts w:asciiTheme="minorHAnsi" w:hAnsiTheme="minorHAnsi" w:cstheme="minorHAnsi"/>
          <w:b/>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b/>
          <w:color w:val="FFFFFF" w:themeColor="background1"/>
          <w:sz w:val="2"/>
          <w:szCs w:val="2"/>
        </w:rPr>
        <w:fldChar w:fldCharType="separate"/>
      </w:r>
      <w:bookmarkStart w:id="72" w:name="_Toc79694899"/>
      <w:r w:rsidR="00782830" w:rsidRPr="003C6E6A">
        <w:rPr>
          <w:rFonts w:asciiTheme="minorHAnsi" w:hAnsiTheme="minorHAnsi" w:cstheme="minorHAnsi"/>
          <w:noProof/>
          <w:color w:val="FFFFFF" w:themeColor="background1"/>
          <w:sz w:val="2"/>
          <w:szCs w:val="2"/>
        </w:rPr>
        <w:t>12</w:t>
      </w:r>
      <w:r w:rsidRPr="003C6E6A">
        <w:rPr>
          <w:rFonts w:asciiTheme="minorHAnsi" w:hAnsiTheme="minorHAnsi" w:cstheme="minorHAnsi"/>
          <w:b/>
          <w:noProof/>
          <w:color w:val="FFFFFF" w:themeColor="background1"/>
          <w:sz w:val="2"/>
          <w:szCs w:val="2"/>
        </w:rPr>
        <w:fldChar w:fldCharType="end"/>
      </w:r>
      <w:r w:rsidR="00F00D85" w:rsidRPr="003C6E6A">
        <w:rPr>
          <w:rFonts w:asciiTheme="minorHAnsi" w:hAnsiTheme="minorHAnsi" w:cstheme="minorHAnsi"/>
          <w:sz w:val="20"/>
        </w:rPr>
        <w:t>Figur</w:t>
      </w:r>
      <w:r w:rsidR="003871AC" w:rsidRPr="003C6E6A">
        <w:rPr>
          <w:rStyle w:val="TextonotapieCar"/>
          <w:rFonts w:asciiTheme="minorHAnsi" w:eastAsiaTheme="minorHAnsi" w:hAnsiTheme="minorHAnsi" w:cstheme="minorHAnsi"/>
          <w:lang w:eastAsia="en-US"/>
        </w:rPr>
        <w:t>a</w:t>
      </w:r>
      <w:r w:rsidR="00E92058" w:rsidRPr="003C6E6A">
        <w:rPr>
          <w:rFonts w:asciiTheme="minorHAnsi" w:hAnsiTheme="minorHAnsi" w:cstheme="minorHAnsi"/>
          <w:sz w:val="20"/>
        </w:rPr>
        <w:t xml:space="preserve"> </w:t>
      </w:r>
      <w:r w:rsidR="00BA77AA" w:rsidRPr="003C6E6A">
        <w:rPr>
          <w:rFonts w:asciiTheme="minorHAnsi" w:hAnsiTheme="minorHAnsi" w:cstheme="minorHAnsi"/>
          <w:sz w:val="20"/>
        </w:rPr>
        <w:t>5.2</w:t>
      </w:r>
      <w:r w:rsidR="00DD69AB" w:rsidRPr="003C6E6A">
        <w:rPr>
          <w:rFonts w:asciiTheme="minorHAnsi" w:hAnsiTheme="minorHAnsi" w:cstheme="minorHAnsi"/>
          <w:sz w:val="20"/>
        </w:rPr>
        <w:t xml:space="preserve"> Imagen de dos humedales artificiales plantados con </w:t>
      </w:r>
      <w:r w:rsidR="00DD69AB" w:rsidRPr="003C6E6A">
        <w:rPr>
          <w:rFonts w:asciiTheme="minorHAnsi" w:hAnsiTheme="minorHAnsi" w:cstheme="minorHAnsi"/>
          <w:i/>
          <w:sz w:val="20"/>
        </w:rPr>
        <w:t xml:space="preserve">Salicornia neei </w:t>
      </w:r>
      <w:r w:rsidR="006A633C" w:rsidRPr="003C6E6A">
        <w:rPr>
          <w:rFonts w:asciiTheme="minorHAnsi" w:hAnsiTheme="minorHAnsi" w:cstheme="minorHAnsi"/>
          <w:sz w:val="20"/>
        </w:rPr>
        <w:t>al final del experimento (día 74</w:t>
      </w:r>
      <w:r w:rsidR="006A633C" w:rsidRPr="003C6E6A">
        <w:rPr>
          <w:rFonts w:asciiTheme="minorHAnsi" w:hAnsiTheme="minorHAnsi" w:cstheme="minorHAnsi"/>
        </w:rPr>
        <w:t xml:space="preserve">). </w:t>
      </w:r>
      <w:r w:rsidR="006A633C" w:rsidRPr="003C6E6A">
        <w:rPr>
          <w:rFonts w:asciiTheme="minorHAnsi" w:hAnsiTheme="minorHAnsi" w:cstheme="minorHAnsi"/>
          <w:sz w:val="20"/>
        </w:rPr>
        <w:t>Imagen (a) plantas irrigadas con nitrato y amonio (Nit + Amm). Imagen (b) plantas regadas con agua de mar (Control).</w:t>
      </w:r>
      <w:bookmarkEnd w:id="72"/>
    </w:p>
    <w:p w14:paraId="668484B1" w14:textId="77777777" w:rsidR="006A633C" w:rsidRPr="003C6E6A" w:rsidRDefault="006A633C" w:rsidP="00BD3F80">
      <w:pPr>
        <w:rPr>
          <w:rFonts w:asciiTheme="majorHAnsi" w:hAnsiTheme="majorHAnsi" w:cstheme="majorHAnsi"/>
          <w:b/>
          <w:i/>
          <w:sz w:val="20"/>
        </w:rPr>
      </w:pPr>
    </w:p>
    <w:p w14:paraId="04E3799C" w14:textId="77777777" w:rsidR="00BD3F80" w:rsidRPr="003C6E6A" w:rsidRDefault="00C61F67" w:rsidP="001E27F2">
      <w:pPr>
        <w:pStyle w:val="Ttulo3"/>
        <w:numPr>
          <w:ilvl w:val="2"/>
          <w:numId w:val="9"/>
        </w:numPr>
        <w:spacing w:before="0" w:after="0"/>
        <w:rPr>
          <w:b/>
          <w:bCs w:val="0"/>
        </w:rPr>
      </w:pPr>
      <w:bookmarkStart w:id="73" w:name="_Toc79959332"/>
      <w:r w:rsidRPr="003C6E6A">
        <w:rPr>
          <w:b/>
          <w:bCs w:val="0"/>
        </w:rPr>
        <w:t xml:space="preserve">Eficiencia de </w:t>
      </w:r>
      <w:r w:rsidR="00D94ABA" w:rsidRPr="003C6E6A">
        <w:rPr>
          <w:b/>
          <w:bCs w:val="0"/>
        </w:rPr>
        <w:t>S</w:t>
      </w:r>
      <w:r w:rsidRPr="003C6E6A">
        <w:rPr>
          <w:b/>
          <w:bCs w:val="0"/>
        </w:rPr>
        <w:t>a</w:t>
      </w:r>
      <w:r w:rsidRPr="003C6E6A">
        <w:rPr>
          <w:b/>
          <w:bCs w:val="0"/>
          <w:i/>
        </w:rPr>
        <w:t xml:space="preserve">licornia neei </w:t>
      </w:r>
      <w:r w:rsidRPr="003C6E6A">
        <w:rPr>
          <w:b/>
          <w:bCs w:val="0"/>
        </w:rPr>
        <w:t>en el tratamiento de efluentes salin</w:t>
      </w:r>
      <w:r w:rsidR="00EA0D61" w:rsidRPr="003C6E6A">
        <w:rPr>
          <w:b/>
          <w:bCs w:val="0"/>
        </w:rPr>
        <w:t>os ricos en nitrógeno</w:t>
      </w:r>
      <w:bookmarkEnd w:id="73"/>
    </w:p>
    <w:p w14:paraId="25BCFA17" w14:textId="77777777" w:rsidR="00EA0D61" w:rsidRPr="003C6E6A" w:rsidRDefault="00EA0D61" w:rsidP="00EA0D61">
      <w:pPr>
        <w:spacing w:after="0"/>
      </w:pPr>
    </w:p>
    <w:p w14:paraId="5DD30278" w14:textId="3E0DA7B9" w:rsidR="0016703C" w:rsidRPr="003C6E6A" w:rsidRDefault="006F21B1" w:rsidP="00E525CD">
      <w:pPr>
        <w:jc w:val="both"/>
        <w:rPr>
          <w:rFonts w:asciiTheme="minorHAnsi" w:hAnsiTheme="minorHAnsi" w:cstheme="minorHAnsi"/>
          <w:sz w:val="22"/>
        </w:rPr>
      </w:pPr>
      <w:r w:rsidRPr="003C6E6A">
        <w:rPr>
          <w:rFonts w:asciiTheme="minorHAnsi" w:hAnsiTheme="minorHAnsi" w:cstheme="minorHAnsi"/>
          <w:sz w:val="22"/>
        </w:rPr>
        <w:t xml:space="preserve">Los datos de remoción de nitrato-N tomados </w:t>
      </w:r>
      <w:r w:rsidR="00DA1E33" w:rsidRPr="003C6E6A">
        <w:rPr>
          <w:rFonts w:asciiTheme="minorHAnsi" w:hAnsiTheme="minorHAnsi" w:cstheme="minorHAnsi"/>
          <w:sz w:val="22"/>
        </w:rPr>
        <w:t xml:space="preserve">en el efluente, mostraron una tendencia </w:t>
      </w:r>
      <w:r w:rsidR="006F6DD8" w:rsidRPr="003C6E6A">
        <w:rPr>
          <w:rFonts w:asciiTheme="minorHAnsi" w:hAnsiTheme="minorHAnsi" w:cstheme="minorHAnsi"/>
          <w:sz w:val="22"/>
        </w:rPr>
        <w:t>depen</w:t>
      </w:r>
      <w:r w:rsidR="001325AD" w:rsidRPr="003C6E6A">
        <w:rPr>
          <w:rFonts w:asciiTheme="minorHAnsi" w:hAnsiTheme="minorHAnsi" w:cstheme="minorHAnsi"/>
          <w:sz w:val="22"/>
        </w:rPr>
        <w:t xml:space="preserve">diente de la concentración </w:t>
      </w:r>
      <w:r w:rsidR="00E90F25" w:rsidRPr="003C6E6A">
        <w:rPr>
          <w:rFonts w:asciiTheme="minorHAnsi" w:hAnsiTheme="minorHAnsi" w:cstheme="minorHAnsi"/>
          <w:sz w:val="22"/>
        </w:rPr>
        <w:t>no lineal</w:t>
      </w:r>
      <w:r w:rsidR="00CE2C84" w:rsidRPr="003C6E6A">
        <w:rPr>
          <w:rFonts w:asciiTheme="minorHAnsi" w:hAnsiTheme="minorHAnsi" w:cstheme="minorHAnsi"/>
          <w:sz w:val="22"/>
        </w:rPr>
        <w:t xml:space="preserve"> (Figura </w:t>
      </w:r>
      <w:r w:rsidR="00DB112B" w:rsidRPr="003C6E6A">
        <w:rPr>
          <w:rFonts w:asciiTheme="minorHAnsi" w:hAnsiTheme="minorHAnsi" w:cstheme="minorHAnsi"/>
          <w:sz w:val="22"/>
        </w:rPr>
        <w:t>5</w:t>
      </w:r>
      <w:r w:rsidR="00CE2C84" w:rsidRPr="003C6E6A">
        <w:rPr>
          <w:rFonts w:asciiTheme="minorHAnsi" w:hAnsiTheme="minorHAnsi" w:cstheme="minorHAnsi"/>
          <w:sz w:val="22"/>
        </w:rPr>
        <w:t>.3)</w:t>
      </w:r>
      <w:r w:rsidR="00E90F25" w:rsidRPr="003C6E6A">
        <w:rPr>
          <w:rFonts w:asciiTheme="minorHAnsi" w:hAnsiTheme="minorHAnsi" w:cstheme="minorHAnsi"/>
          <w:sz w:val="22"/>
        </w:rPr>
        <w:t>. Se obs</w:t>
      </w:r>
      <w:r w:rsidR="00AF57CC" w:rsidRPr="003C6E6A">
        <w:rPr>
          <w:rFonts w:asciiTheme="minorHAnsi" w:hAnsiTheme="minorHAnsi" w:cstheme="minorHAnsi"/>
          <w:sz w:val="22"/>
        </w:rPr>
        <w:t>ervó que las tasas de remoción</w:t>
      </w:r>
      <w:r w:rsidR="0016703C" w:rsidRPr="003C6E6A">
        <w:rPr>
          <w:rFonts w:asciiTheme="minorHAnsi" w:hAnsiTheme="minorHAnsi" w:cstheme="minorHAnsi"/>
          <w:sz w:val="22"/>
        </w:rPr>
        <w:t xml:space="preserve"> de </w:t>
      </w:r>
      <w:r w:rsidR="00AF57CC" w:rsidRPr="003C6E6A">
        <w:rPr>
          <w:rFonts w:asciiTheme="minorHAnsi" w:hAnsiTheme="minorHAnsi" w:cstheme="minorHAnsi"/>
          <w:sz w:val="22"/>
        </w:rPr>
        <w:t xml:space="preserve">nitrato-N, </w:t>
      </w:r>
      <w:r w:rsidR="0016703C" w:rsidRPr="003C6E6A">
        <w:rPr>
          <w:rFonts w:asciiTheme="minorHAnsi" w:hAnsiTheme="minorHAnsi" w:cstheme="minorHAnsi"/>
          <w:sz w:val="22"/>
        </w:rPr>
        <w:t>dism</w:t>
      </w:r>
      <w:r w:rsidR="00210832" w:rsidRPr="003C6E6A">
        <w:rPr>
          <w:rFonts w:asciiTheme="minorHAnsi" w:hAnsiTheme="minorHAnsi" w:cstheme="minorHAnsi"/>
          <w:sz w:val="22"/>
        </w:rPr>
        <w:t>inuyeron</w:t>
      </w:r>
      <w:r w:rsidR="0016703C" w:rsidRPr="003C6E6A">
        <w:rPr>
          <w:rFonts w:asciiTheme="minorHAnsi" w:hAnsiTheme="minorHAnsi" w:cstheme="minorHAnsi"/>
          <w:sz w:val="22"/>
        </w:rPr>
        <w:t xml:space="preserve"> cuando la carga de nitrógeno se redujo de 2,9 ± 0,3 mgL</w:t>
      </w:r>
      <w:r w:rsidR="0016703C" w:rsidRPr="003C6E6A">
        <w:rPr>
          <w:rFonts w:asciiTheme="minorHAnsi" w:hAnsiTheme="minorHAnsi" w:cstheme="minorHAnsi"/>
          <w:sz w:val="22"/>
          <w:vertAlign w:val="superscript"/>
        </w:rPr>
        <w:t>-1</w:t>
      </w:r>
      <w:r w:rsidR="0016703C" w:rsidRPr="003C6E6A">
        <w:rPr>
          <w:rFonts w:asciiTheme="minorHAnsi" w:hAnsiTheme="minorHAnsi" w:cstheme="minorHAnsi"/>
          <w:sz w:val="22"/>
        </w:rPr>
        <w:t>d</w:t>
      </w:r>
      <w:r w:rsidR="0016703C" w:rsidRPr="003C6E6A">
        <w:rPr>
          <w:rFonts w:asciiTheme="minorHAnsi" w:hAnsiTheme="minorHAnsi" w:cstheme="minorHAnsi"/>
          <w:sz w:val="22"/>
          <w:vertAlign w:val="superscript"/>
        </w:rPr>
        <w:t>- 1</w:t>
      </w:r>
      <w:r w:rsidR="0016703C" w:rsidRPr="003C6E6A">
        <w:rPr>
          <w:rFonts w:asciiTheme="minorHAnsi" w:hAnsiTheme="minorHAnsi" w:cstheme="minorHAnsi"/>
          <w:sz w:val="22"/>
        </w:rPr>
        <w:t xml:space="preserve"> (RR día 1-4) a 0,8 ± 0,2 mgL</w:t>
      </w:r>
      <w:r w:rsidR="0016703C" w:rsidRPr="003C6E6A">
        <w:rPr>
          <w:rFonts w:asciiTheme="minorHAnsi" w:hAnsiTheme="minorHAnsi" w:cstheme="minorHAnsi"/>
          <w:sz w:val="22"/>
          <w:vertAlign w:val="superscript"/>
        </w:rPr>
        <w:t>-1</w:t>
      </w:r>
      <w:r w:rsidR="0016703C" w:rsidRPr="003C6E6A">
        <w:rPr>
          <w:rFonts w:asciiTheme="minorHAnsi" w:hAnsiTheme="minorHAnsi" w:cstheme="minorHAnsi"/>
          <w:sz w:val="22"/>
        </w:rPr>
        <w:t>d</w:t>
      </w:r>
      <w:r w:rsidR="0016703C" w:rsidRPr="003C6E6A">
        <w:rPr>
          <w:rFonts w:asciiTheme="minorHAnsi" w:hAnsiTheme="minorHAnsi" w:cstheme="minorHAnsi"/>
          <w:sz w:val="22"/>
          <w:vertAlign w:val="superscript"/>
        </w:rPr>
        <w:t>- 1</w:t>
      </w:r>
      <w:r w:rsidR="0016703C" w:rsidRPr="003C6E6A">
        <w:rPr>
          <w:rFonts w:asciiTheme="minorHAnsi" w:hAnsiTheme="minorHAnsi" w:cstheme="minorHAnsi"/>
          <w:sz w:val="22"/>
        </w:rPr>
        <w:t xml:space="preserve"> (RR día 5–8) en el tratamiento Nit + Amm, y de 2,4 ± 0,5 mgL</w:t>
      </w:r>
      <w:r w:rsidR="0016703C" w:rsidRPr="003C6E6A">
        <w:rPr>
          <w:rFonts w:asciiTheme="minorHAnsi" w:hAnsiTheme="minorHAnsi" w:cstheme="minorHAnsi"/>
          <w:sz w:val="22"/>
          <w:vertAlign w:val="superscript"/>
        </w:rPr>
        <w:t>-1</w:t>
      </w:r>
      <w:r w:rsidR="0016703C" w:rsidRPr="003C6E6A">
        <w:rPr>
          <w:rFonts w:asciiTheme="minorHAnsi" w:hAnsiTheme="minorHAnsi" w:cstheme="minorHAnsi"/>
          <w:sz w:val="22"/>
        </w:rPr>
        <w:t>d</w:t>
      </w:r>
      <w:r w:rsidR="0016703C" w:rsidRPr="003C6E6A">
        <w:rPr>
          <w:rFonts w:asciiTheme="minorHAnsi" w:hAnsiTheme="minorHAnsi" w:cstheme="minorHAnsi"/>
          <w:sz w:val="22"/>
          <w:vertAlign w:val="superscript"/>
        </w:rPr>
        <w:t>- 1</w:t>
      </w:r>
      <w:r w:rsidR="0016703C" w:rsidRPr="003C6E6A">
        <w:rPr>
          <w:rFonts w:asciiTheme="minorHAnsi" w:hAnsiTheme="minorHAnsi" w:cstheme="minorHAnsi"/>
          <w:sz w:val="22"/>
        </w:rPr>
        <w:t xml:space="preserve"> (RR día 1–4) a 1.0 ± 0.2 mgL</w:t>
      </w:r>
      <w:r w:rsidR="0016703C" w:rsidRPr="003C6E6A">
        <w:rPr>
          <w:rFonts w:asciiTheme="minorHAnsi" w:hAnsiTheme="minorHAnsi" w:cstheme="minorHAnsi"/>
          <w:sz w:val="22"/>
          <w:vertAlign w:val="superscript"/>
        </w:rPr>
        <w:t>-1</w:t>
      </w:r>
      <w:r w:rsidR="0016703C" w:rsidRPr="003C6E6A">
        <w:rPr>
          <w:rFonts w:asciiTheme="minorHAnsi" w:hAnsiTheme="minorHAnsi" w:cstheme="minorHAnsi"/>
          <w:sz w:val="22"/>
        </w:rPr>
        <w:t>d</w:t>
      </w:r>
      <w:r w:rsidR="0016703C" w:rsidRPr="003C6E6A">
        <w:rPr>
          <w:rFonts w:asciiTheme="minorHAnsi" w:hAnsiTheme="minorHAnsi" w:cstheme="minorHAnsi"/>
          <w:sz w:val="22"/>
          <w:vertAlign w:val="superscript"/>
        </w:rPr>
        <w:t>- 1</w:t>
      </w:r>
      <w:r w:rsidR="0016703C" w:rsidRPr="003C6E6A">
        <w:rPr>
          <w:rFonts w:asciiTheme="minorHAnsi" w:hAnsiTheme="minorHAnsi" w:cstheme="minorHAnsi"/>
          <w:sz w:val="22"/>
        </w:rPr>
        <w:t xml:space="preserve"> (RR día 5-8) en el tratamiento Nit (Tabla 4.2</w:t>
      </w:r>
      <w:r w:rsidR="00AB1C4E" w:rsidRPr="003C6E6A">
        <w:rPr>
          <w:rFonts w:asciiTheme="minorHAnsi" w:hAnsiTheme="minorHAnsi" w:cstheme="minorHAnsi"/>
          <w:sz w:val="22"/>
        </w:rPr>
        <w:t>).</w:t>
      </w:r>
      <w:r w:rsidR="00B64CF0" w:rsidRPr="003C6E6A">
        <w:rPr>
          <w:rFonts w:asciiTheme="minorHAnsi" w:hAnsiTheme="minorHAnsi" w:cstheme="minorHAnsi"/>
          <w:sz w:val="22"/>
        </w:rPr>
        <w:t xml:space="preserve"> El ap</w:t>
      </w:r>
      <w:r w:rsidR="0017351D" w:rsidRPr="003C6E6A">
        <w:rPr>
          <w:rFonts w:asciiTheme="minorHAnsi" w:hAnsiTheme="minorHAnsi" w:cstheme="minorHAnsi"/>
          <w:sz w:val="22"/>
        </w:rPr>
        <w:t xml:space="preserve">éndice </w:t>
      </w:r>
      <w:r w:rsidR="008F2530" w:rsidRPr="003C6E6A">
        <w:rPr>
          <w:rFonts w:asciiTheme="minorHAnsi" w:hAnsiTheme="minorHAnsi" w:cstheme="minorHAnsi"/>
          <w:sz w:val="22"/>
        </w:rPr>
        <w:t xml:space="preserve">8 </w:t>
      </w:r>
      <w:r w:rsidR="0017351D" w:rsidRPr="003C6E6A">
        <w:rPr>
          <w:rFonts w:asciiTheme="minorHAnsi" w:hAnsiTheme="minorHAnsi" w:cstheme="minorHAnsi"/>
          <w:sz w:val="22"/>
        </w:rPr>
        <w:t>se muestra</w:t>
      </w:r>
      <w:r w:rsidR="00B64CF0" w:rsidRPr="003C6E6A">
        <w:rPr>
          <w:rFonts w:asciiTheme="minorHAnsi" w:hAnsiTheme="minorHAnsi" w:cstheme="minorHAnsi"/>
          <w:sz w:val="22"/>
        </w:rPr>
        <w:t xml:space="preserve"> el análisis </w:t>
      </w:r>
      <w:r w:rsidR="00C8523E" w:rsidRPr="003C6E6A">
        <w:rPr>
          <w:rFonts w:asciiTheme="minorHAnsi" w:hAnsiTheme="minorHAnsi" w:cstheme="minorHAnsi"/>
          <w:sz w:val="22"/>
        </w:rPr>
        <w:t>de regresión lineal entra los días 1 -4 y los días 5 -8.</w:t>
      </w:r>
    </w:p>
    <w:p w14:paraId="4F2AA074" w14:textId="43912798" w:rsidR="0048180E" w:rsidRPr="003C6E6A" w:rsidRDefault="0048180E" w:rsidP="0048180E">
      <w:pPr>
        <w:jc w:val="center"/>
        <w:rPr>
          <w:rFonts w:asciiTheme="minorHAnsi" w:hAnsiTheme="minorHAnsi" w:cstheme="minorHAnsi"/>
          <w:sz w:val="22"/>
        </w:rPr>
      </w:pPr>
      <w:r w:rsidRPr="003C6E6A">
        <w:rPr>
          <w:rFonts w:asciiTheme="minorHAnsi" w:hAnsiTheme="minorHAnsi" w:cstheme="minorHAnsi"/>
          <w:noProof/>
          <w:sz w:val="22"/>
          <w:lang w:val="es-ES"/>
        </w:rPr>
        <w:drawing>
          <wp:inline distT="0" distB="0" distL="0" distR="0" wp14:anchorId="653A04E4" wp14:editId="38541695">
            <wp:extent cx="4981651" cy="2025689"/>
            <wp:effectExtent l="0" t="0" r="0" b="0"/>
            <wp:docPr id="54" name="Imagen 54" descr="C:\Users\usuario\Pictures\no3a_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no3a_1.tif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05" b="69458"/>
                    <a:stretch/>
                  </pic:blipFill>
                  <pic:spPr bwMode="auto">
                    <a:xfrm>
                      <a:off x="0" y="0"/>
                      <a:ext cx="4980890" cy="2025379"/>
                    </a:xfrm>
                    <a:prstGeom prst="rect">
                      <a:avLst/>
                    </a:prstGeom>
                    <a:noFill/>
                    <a:ln>
                      <a:noFill/>
                    </a:ln>
                    <a:extLst>
                      <a:ext uri="{53640926-AAD7-44d8-BBD7-CCE9431645EC}">
                        <a14:shadowObscured xmlns:a14="http://schemas.microsoft.com/office/drawing/2010/main"/>
                      </a:ext>
                    </a:extLst>
                  </pic:spPr>
                </pic:pic>
              </a:graphicData>
            </a:graphic>
          </wp:inline>
        </w:drawing>
      </w:r>
    </w:p>
    <w:p w14:paraId="0312A5B1" w14:textId="0809C73B" w:rsidR="006129CE" w:rsidRPr="003C6E6A" w:rsidRDefault="00541F80" w:rsidP="00541F80">
      <w:pPr>
        <w:jc w:val="center"/>
        <w:rPr>
          <w:rFonts w:asciiTheme="minorHAnsi" w:hAnsiTheme="minorHAnsi" w:cstheme="minorHAnsi"/>
          <w:sz w:val="22"/>
        </w:rPr>
      </w:pPr>
      <w:r w:rsidRPr="003C6E6A">
        <w:rPr>
          <w:rFonts w:asciiTheme="minorHAnsi" w:hAnsiTheme="minorHAnsi" w:cstheme="minorHAnsi"/>
          <w:noProof/>
          <w:lang w:val="es-ES"/>
        </w:rPr>
        <w:lastRenderedPageBreak/>
        <w:drawing>
          <wp:inline distT="0" distB="0" distL="0" distR="0" wp14:anchorId="7A2CD96E" wp14:editId="0B67A2D1">
            <wp:extent cx="5090615" cy="6765228"/>
            <wp:effectExtent l="0" t="0" r="0" b="0"/>
            <wp:docPr id="53" name="Imagen 53" descr="C:\Users\usuario\Pictures\no3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no3b.tiff"/>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179" b="5001"/>
                    <a:stretch/>
                  </pic:blipFill>
                  <pic:spPr bwMode="auto">
                    <a:xfrm>
                      <a:off x="0" y="0"/>
                      <a:ext cx="5093918" cy="6769617"/>
                    </a:xfrm>
                    <a:prstGeom prst="rect">
                      <a:avLst/>
                    </a:prstGeom>
                    <a:noFill/>
                    <a:ln>
                      <a:noFill/>
                    </a:ln>
                    <a:extLst>
                      <a:ext uri="{53640926-AAD7-44d8-BBD7-CCE9431645EC}">
                        <a14:shadowObscured xmlns:a14="http://schemas.microsoft.com/office/drawing/2010/main"/>
                      </a:ext>
                    </a:extLst>
                  </pic:spPr>
                </pic:pic>
              </a:graphicData>
            </a:graphic>
          </wp:inline>
        </w:drawing>
      </w:r>
    </w:p>
    <w:p w14:paraId="2ED8E650" w14:textId="77777777" w:rsidR="00684011" w:rsidRPr="003C6E6A" w:rsidRDefault="00684011" w:rsidP="00A46944">
      <w:pPr>
        <w:pStyle w:val="Epgrafe"/>
        <w:rPr>
          <w:sz w:val="2"/>
          <w:szCs w:val="2"/>
        </w:rPr>
      </w:pPr>
    </w:p>
    <w:p w14:paraId="21F18D45" w14:textId="2E450857" w:rsidR="00BA77AA" w:rsidRPr="003C6E6A" w:rsidRDefault="00BA77AA" w:rsidP="00BA77AA">
      <w:pPr>
        <w:spacing w:line="240" w:lineRule="auto"/>
        <w:rPr>
          <w:sz w:val="20"/>
          <w:lang w:eastAsia="es-CL"/>
        </w:rPr>
      </w:pPr>
      <w:bookmarkStart w:id="74" w:name="_Toc73830329"/>
      <w:bookmarkEnd w:id="74"/>
      <w:r w:rsidRPr="003C6E6A">
        <w:rPr>
          <w:rFonts w:ascii="Arial" w:hAnsi="Arial" w:cs="Arial"/>
          <w:sz w:val="20"/>
        </w:rPr>
        <w:t>Figura 5.3 Eliminación de nitrógeno por cada tratamiento. La concentración de nitrato-nitrógeno (NO</w:t>
      </w:r>
      <w:r w:rsidRPr="003C6E6A">
        <w:rPr>
          <w:rFonts w:ascii="Arial" w:hAnsi="Arial" w:cs="Arial"/>
          <w:sz w:val="20"/>
          <w:vertAlign w:val="subscript"/>
        </w:rPr>
        <w:t xml:space="preserve">3 </w:t>
      </w:r>
      <w:r w:rsidRPr="003C6E6A">
        <w:rPr>
          <w:rFonts w:ascii="Arial" w:hAnsi="Arial" w:cs="Arial"/>
          <w:sz w:val="20"/>
        </w:rPr>
        <w:t>− N) en cada tratamiento se expresa en mg L</w:t>
      </w:r>
      <w:r w:rsidRPr="003C6E6A">
        <w:rPr>
          <w:rFonts w:ascii="Arial" w:hAnsi="Arial" w:cs="Arial"/>
          <w:sz w:val="20"/>
          <w:vertAlign w:val="superscript"/>
        </w:rPr>
        <w:t>− 1</w:t>
      </w:r>
      <w:r w:rsidRPr="003C6E6A">
        <w:rPr>
          <w:rFonts w:ascii="Arial" w:hAnsi="Arial" w:cs="Arial"/>
          <w:sz w:val="20"/>
        </w:rPr>
        <w:t xml:space="preserve"> y se mide durante un período de 8 días a partir de la entrada de nutrientes durante 74 días de experimentación. Los tratamientos se regaron con nitrato-N y amonio-N (Nit + Amm), nitrato-N (Nit) o solo con agua de mar (grupo de control). Cada entrada corresponde a un nuevo riego con nitrato-N y amonio-N (Nit + Amm) o nitrato-N (Nit). Se muestran los valores medios de tres lisímetros por tratamiento (± SE).</w:t>
      </w:r>
    </w:p>
    <w:p w14:paraId="22FF48F9" w14:textId="77777777" w:rsidR="00BA77AA" w:rsidRPr="003C6E6A" w:rsidRDefault="00BA77AA" w:rsidP="00541F80">
      <w:pPr>
        <w:pStyle w:val="Epgrafe"/>
        <w:rPr>
          <w:sz w:val="2"/>
          <w:szCs w:val="2"/>
        </w:rPr>
      </w:pPr>
    </w:p>
    <w:p w14:paraId="7C346ACF" w14:textId="1B33F974" w:rsidR="0048180E" w:rsidRPr="003C6E6A" w:rsidRDefault="0048180E" w:rsidP="0048180E">
      <w:pPr>
        <w:rPr>
          <w:rFonts w:asciiTheme="minorHAnsi" w:hAnsiTheme="minorHAnsi" w:cstheme="minorHAnsi"/>
          <w:sz w:val="22"/>
        </w:rPr>
      </w:pPr>
      <w:r w:rsidRPr="003C6E6A">
        <w:rPr>
          <w:rFonts w:asciiTheme="minorHAnsi" w:hAnsiTheme="minorHAnsi" w:cstheme="minorHAnsi"/>
          <w:sz w:val="22"/>
        </w:rPr>
        <w:lastRenderedPageBreak/>
        <w:t xml:space="preserve">La eficiencia de remoción de nitrógeno fue alta en cada tratamiento y durante todo el cultivo, manteniéndose entre 87% y 92% (Tabla </w:t>
      </w:r>
      <w:r w:rsidR="00C30043" w:rsidRPr="003C6E6A">
        <w:rPr>
          <w:rFonts w:asciiTheme="minorHAnsi" w:hAnsiTheme="minorHAnsi" w:cstheme="minorHAnsi"/>
          <w:sz w:val="22"/>
        </w:rPr>
        <w:t>5</w:t>
      </w:r>
      <w:r w:rsidRPr="003C6E6A">
        <w:rPr>
          <w:rFonts w:asciiTheme="minorHAnsi" w:hAnsiTheme="minorHAnsi" w:cstheme="minorHAnsi"/>
          <w:sz w:val="22"/>
        </w:rPr>
        <w:t>.2). La salinidad del efluente aumentó de 40,6 a 49,4 gL</w:t>
      </w:r>
      <w:r w:rsidRPr="003C6E6A">
        <w:rPr>
          <w:rFonts w:asciiTheme="minorHAnsi" w:hAnsiTheme="minorHAnsi" w:cstheme="minorHAnsi"/>
          <w:sz w:val="22"/>
          <w:vertAlign w:val="superscript"/>
        </w:rPr>
        <w:t>-1</w:t>
      </w:r>
      <w:r w:rsidRPr="003C6E6A">
        <w:rPr>
          <w:rFonts w:asciiTheme="minorHAnsi" w:hAnsiTheme="minorHAnsi" w:cstheme="minorHAnsi"/>
          <w:sz w:val="22"/>
        </w:rPr>
        <w:t xml:space="preserve"> durante el experimento, sin efectos perjudiciales observados en las tasas de eliminación de nitrato-N o en la eficiencia de eliminación de nitrógeno.</w:t>
      </w:r>
    </w:p>
    <w:p w14:paraId="1D39A6A6" w14:textId="77777777" w:rsidR="008E55DE" w:rsidRPr="003C6E6A" w:rsidRDefault="008E55DE" w:rsidP="0048180E">
      <w:pPr>
        <w:rPr>
          <w:rFonts w:asciiTheme="minorHAnsi" w:hAnsiTheme="minorHAnsi" w:cstheme="minorHAnsi"/>
          <w:sz w:val="22"/>
        </w:rPr>
      </w:pPr>
    </w:p>
    <w:p w14:paraId="1FAD6CEA" w14:textId="71ECD1DD" w:rsidR="008E55DE" w:rsidRPr="003C6E6A" w:rsidRDefault="008E55DE" w:rsidP="008E55DE">
      <w:pPr>
        <w:spacing w:line="240" w:lineRule="auto"/>
        <w:jc w:val="both"/>
        <w:rPr>
          <w:rFonts w:asciiTheme="minorHAnsi" w:hAnsiTheme="minorHAnsi" w:cstheme="minorHAnsi"/>
          <w:sz w:val="20"/>
          <w:lang w:eastAsia="es-CL"/>
        </w:rPr>
      </w:pPr>
      <w:r w:rsidRPr="003C6E6A">
        <w:rPr>
          <w:rFonts w:asciiTheme="minorHAnsi" w:hAnsiTheme="minorHAnsi" w:cstheme="minorHAnsi"/>
          <w:color w:val="FFFFFF" w:themeColor="background1"/>
          <w:sz w:val="2"/>
          <w:szCs w:val="2"/>
        </w:rPr>
        <w:t>5</w:t>
      </w:r>
      <w:r w:rsidRPr="003C6E6A">
        <w:rPr>
          <w:rFonts w:asciiTheme="minorHAnsi" w:hAnsiTheme="minorHAnsi" w:cstheme="minorHAnsi"/>
          <w:b/>
          <w:sz w:val="20"/>
        </w:rPr>
        <w:t xml:space="preserve">Tabla </w:t>
      </w:r>
      <w:r w:rsidR="00C30043" w:rsidRPr="003C6E6A">
        <w:rPr>
          <w:rFonts w:asciiTheme="minorHAnsi" w:hAnsiTheme="minorHAnsi" w:cstheme="minorHAnsi"/>
          <w:b/>
          <w:sz w:val="20"/>
        </w:rPr>
        <w:t>5</w:t>
      </w:r>
      <w:r w:rsidRPr="003C6E6A">
        <w:rPr>
          <w:rFonts w:asciiTheme="minorHAnsi" w:hAnsiTheme="minorHAnsi" w:cstheme="minorHAnsi"/>
          <w:b/>
          <w:sz w:val="20"/>
        </w:rPr>
        <w:t>.2 Concentración de nitrato-nitrógeno (NO</w:t>
      </w:r>
      <w:r w:rsidRPr="003C6E6A">
        <w:rPr>
          <w:rFonts w:asciiTheme="minorHAnsi" w:hAnsiTheme="minorHAnsi" w:cstheme="minorHAnsi"/>
          <w:b/>
          <w:sz w:val="20"/>
          <w:vertAlign w:val="subscript"/>
        </w:rPr>
        <w:t>3</w:t>
      </w:r>
      <w:r w:rsidRPr="003C6E6A">
        <w:rPr>
          <w:rFonts w:asciiTheme="minorHAnsi" w:hAnsiTheme="minorHAnsi" w:cstheme="minorHAnsi"/>
          <w:b/>
          <w:sz w:val="20"/>
          <w:vertAlign w:val="superscript"/>
        </w:rPr>
        <w:t>−</w:t>
      </w:r>
      <w:r w:rsidRPr="003C6E6A">
        <w:rPr>
          <w:rFonts w:asciiTheme="minorHAnsi" w:hAnsiTheme="minorHAnsi" w:cstheme="minorHAnsi"/>
          <w:b/>
          <w:sz w:val="20"/>
        </w:rPr>
        <w:t>N) en el agua afluente.</w:t>
      </w:r>
      <w:r w:rsidRPr="003C6E6A">
        <w:rPr>
          <w:rFonts w:asciiTheme="minorHAnsi" w:hAnsiTheme="minorHAnsi" w:cstheme="minorHAnsi"/>
          <w:sz w:val="20"/>
        </w:rPr>
        <w:t xml:space="preserve"> El día 1 (Ci) y en el efluente el día 8 (Co), eficiencia de remoción (ER) y tasa de remoción (TR) para cada tratamiento regado con nitrato-N + amonio-N (Nit + Amm) y nitrato-N (Nit). Cada Input corresponde a un nuevo re-establecimiento de la fertilización directamente en cada tanque de tratamiento. Los sistemas de recirculación se encuentran asociados a tres humedales artificiales. Se muestran los valores medios de tres humedales por tratamiento (± EE).</w:t>
      </w:r>
    </w:p>
    <w:tbl>
      <w:tblPr>
        <w:tblW w:w="9167" w:type="dxa"/>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282"/>
        <w:gridCol w:w="1276"/>
        <w:gridCol w:w="1370"/>
        <w:gridCol w:w="1482"/>
        <w:gridCol w:w="1056"/>
        <w:gridCol w:w="1212"/>
        <w:gridCol w:w="1489"/>
      </w:tblGrid>
      <w:tr w:rsidR="00030778" w:rsidRPr="003C6E6A" w14:paraId="7E17DC76" w14:textId="77777777" w:rsidTr="008F15F4">
        <w:trPr>
          <w:jc w:val="center"/>
        </w:trPr>
        <w:tc>
          <w:tcPr>
            <w:tcW w:w="1282" w:type="dxa"/>
            <w:tcBorders>
              <w:top w:val="single" w:sz="8" w:space="0" w:color="auto"/>
              <w:bottom w:val="single" w:sz="4" w:space="0" w:color="auto"/>
            </w:tcBorders>
            <w:shd w:val="clear" w:color="auto" w:fill="FFFFFF"/>
            <w:vAlign w:val="center"/>
          </w:tcPr>
          <w:p w14:paraId="61EBEE52"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b/>
                <w:sz w:val="20"/>
              </w:rPr>
            </w:pPr>
            <w:r w:rsidRPr="003C6E6A">
              <w:rPr>
                <w:rFonts w:asciiTheme="minorHAnsi" w:hAnsiTheme="minorHAnsi" w:cstheme="minorHAnsi"/>
                <w:b/>
                <w:sz w:val="20"/>
              </w:rPr>
              <w:t>Tratamiento</w:t>
            </w:r>
          </w:p>
        </w:tc>
        <w:tc>
          <w:tcPr>
            <w:tcW w:w="1276" w:type="dxa"/>
            <w:tcBorders>
              <w:top w:val="single" w:sz="8" w:space="0" w:color="auto"/>
              <w:bottom w:val="single" w:sz="4" w:space="0" w:color="auto"/>
            </w:tcBorders>
            <w:shd w:val="clear" w:color="auto" w:fill="FFFFFF"/>
            <w:vAlign w:val="center"/>
          </w:tcPr>
          <w:p w14:paraId="3322BA5F"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b/>
                <w:bCs/>
                <w:sz w:val="20"/>
                <w:lang w:eastAsia="es-CL"/>
              </w:rPr>
            </w:pPr>
            <w:r w:rsidRPr="003C6E6A">
              <w:rPr>
                <w:rFonts w:asciiTheme="minorHAnsi" w:hAnsiTheme="minorHAnsi" w:cstheme="minorHAnsi"/>
                <w:b/>
                <w:sz w:val="20"/>
              </w:rPr>
              <w:t>Input</w:t>
            </w:r>
          </w:p>
        </w:tc>
        <w:tc>
          <w:tcPr>
            <w:tcW w:w="1370" w:type="dxa"/>
            <w:tcBorders>
              <w:top w:val="single" w:sz="8" w:space="0" w:color="auto"/>
              <w:bottom w:val="single" w:sz="4" w:space="0" w:color="auto"/>
            </w:tcBorders>
            <w:shd w:val="clear" w:color="auto" w:fill="FFFFFF"/>
            <w:vAlign w:val="center"/>
          </w:tcPr>
          <w:p w14:paraId="5654AEA5" w14:textId="77777777" w:rsidR="00030778" w:rsidRPr="003C6E6A" w:rsidRDefault="00030778" w:rsidP="005A088D">
            <w:pPr>
              <w:autoSpaceDE w:val="0"/>
              <w:autoSpaceDN w:val="0"/>
              <w:adjustRightInd w:val="0"/>
              <w:snapToGrid w:val="0"/>
              <w:spacing w:after="0" w:line="240" w:lineRule="auto"/>
              <w:jc w:val="center"/>
              <w:rPr>
                <w:rFonts w:asciiTheme="minorHAnsi" w:eastAsia="SimSun" w:hAnsiTheme="minorHAnsi" w:cstheme="minorHAnsi"/>
                <w:sz w:val="20"/>
              </w:rPr>
            </w:pPr>
            <w:r w:rsidRPr="003C6E6A">
              <w:rPr>
                <w:rFonts w:asciiTheme="minorHAnsi" w:hAnsiTheme="minorHAnsi" w:cstheme="minorHAnsi"/>
                <w:b/>
                <w:sz w:val="20"/>
                <w:lang w:eastAsia="es-CL"/>
              </w:rPr>
              <w:t>Ci</w:t>
            </w:r>
            <w:r w:rsidRPr="003C6E6A">
              <w:rPr>
                <w:rFonts w:asciiTheme="minorHAnsi" w:hAnsiTheme="minorHAnsi" w:cstheme="minorHAnsi"/>
                <w:b/>
                <w:sz w:val="20"/>
                <w:lang w:eastAsia="es-CL"/>
              </w:rPr>
              <w:br/>
              <w:t>(</w:t>
            </w:r>
            <m:oMath>
              <m:sSup>
                <m:sSupPr>
                  <m:ctrlPr>
                    <w:rPr>
                      <w:rFonts w:ascii="Cambria Math" w:hAnsi="Cambria Math" w:cstheme="minorHAnsi"/>
                      <w:sz w:val="20"/>
                    </w:rPr>
                  </m:ctrlPr>
                </m:sSupPr>
                <m:e>
                  <m:r>
                    <m:rPr>
                      <m:sty m:val="p"/>
                    </m:rPr>
                    <w:rPr>
                      <w:rFonts w:ascii="Cambria Math" w:hAnsi="Cambria Math" w:cstheme="minorHAnsi"/>
                      <w:sz w:val="20"/>
                    </w:rPr>
                    <m:t>mg L</m:t>
                  </m:r>
                </m:e>
                <m:sup>
                  <m:r>
                    <m:rPr>
                      <m:sty m:val="p"/>
                    </m:rPr>
                    <w:rPr>
                      <w:rFonts w:ascii="Cambria Math" w:hAnsi="Cambria Math" w:cstheme="minorHAnsi"/>
                      <w:sz w:val="20"/>
                    </w:rPr>
                    <m:t>-1</m:t>
                  </m:r>
                </m:sup>
              </m:sSup>
            </m:oMath>
            <w:r w:rsidRPr="003C6E6A">
              <w:rPr>
                <w:rFonts w:asciiTheme="minorHAnsi" w:hAnsiTheme="minorHAnsi" w:cstheme="minorHAnsi"/>
                <w:b/>
                <w:sz w:val="20"/>
                <w:lang w:eastAsia="es-CL"/>
              </w:rPr>
              <w:t>)</w:t>
            </w:r>
          </w:p>
        </w:tc>
        <w:tc>
          <w:tcPr>
            <w:tcW w:w="1482" w:type="dxa"/>
            <w:tcBorders>
              <w:top w:val="single" w:sz="8" w:space="0" w:color="auto"/>
              <w:bottom w:val="single" w:sz="4" w:space="0" w:color="auto"/>
            </w:tcBorders>
            <w:shd w:val="clear" w:color="auto" w:fill="FFFFFF"/>
            <w:vAlign w:val="center"/>
          </w:tcPr>
          <w:p w14:paraId="09BCCB82"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b/>
                <w:sz w:val="20"/>
                <w:lang w:eastAsia="es-CL"/>
              </w:rPr>
            </w:pPr>
            <w:r w:rsidRPr="003C6E6A">
              <w:rPr>
                <w:rFonts w:asciiTheme="minorHAnsi" w:hAnsiTheme="minorHAnsi" w:cstheme="minorHAnsi"/>
                <w:b/>
                <w:sz w:val="20"/>
                <w:lang w:eastAsia="es-CL"/>
              </w:rPr>
              <w:t>Co</w:t>
            </w:r>
            <w:r w:rsidRPr="003C6E6A">
              <w:rPr>
                <w:rFonts w:asciiTheme="minorHAnsi" w:hAnsiTheme="minorHAnsi" w:cstheme="minorHAnsi"/>
                <w:b/>
                <w:sz w:val="20"/>
                <w:lang w:eastAsia="es-CL"/>
              </w:rPr>
              <w:br/>
              <w:t>(</w:t>
            </w:r>
            <m:oMath>
              <m:sSup>
                <m:sSupPr>
                  <m:ctrlPr>
                    <w:rPr>
                      <w:rFonts w:ascii="Cambria Math" w:hAnsi="Cambria Math" w:cstheme="minorHAnsi"/>
                      <w:sz w:val="20"/>
                    </w:rPr>
                  </m:ctrlPr>
                </m:sSupPr>
                <m:e>
                  <m:r>
                    <m:rPr>
                      <m:sty m:val="p"/>
                    </m:rPr>
                    <w:rPr>
                      <w:rFonts w:ascii="Cambria Math" w:hAnsi="Cambria Math" w:cstheme="minorHAnsi"/>
                      <w:sz w:val="20"/>
                    </w:rPr>
                    <m:t>mg L</m:t>
                  </m:r>
                </m:e>
                <m:sup>
                  <m:r>
                    <m:rPr>
                      <m:sty m:val="p"/>
                    </m:rPr>
                    <w:rPr>
                      <w:rFonts w:ascii="Cambria Math" w:hAnsi="Cambria Math" w:cstheme="minorHAnsi"/>
                      <w:sz w:val="20"/>
                    </w:rPr>
                    <m:t>-1</m:t>
                  </m:r>
                </m:sup>
              </m:sSup>
            </m:oMath>
            <w:r w:rsidRPr="003C6E6A">
              <w:rPr>
                <w:rFonts w:asciiTheme="minorHAnsi" w:hAnsiTheme="minorHAnsi" w:cstheme="minorHAnsi"/>
                <w:b/>
                <w:sz w:val="20"/>
                <w:lang w:eastAsia="es-CL"/>
              </w:rPr>
              <w:t>)</w:t>
            </w:r>
          </w:p>
        </w:tc>
        <w:tc>
          <w:tcPr>
            <w:tcW w:w="1056" w:type="dxa"/>
            <w:tcBorders>
              <w:top w:val="single" w:sz="8" w:space="0" w:color="auto"/>
              <w:bottom w:val="single" w:sz="4" w:space="0" w:color="auto"/>
            </w:tcBorders>
            <w:shd w:val="clear" w:color="auto" w:fill="FFFFFF"/>
            <w:vAlign w:val="center"/>
          </w:tcPr>
          <w:p w14:paraId="2AD7EC5B"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b/>
                <w:sz w:val="20"/>
                <w:lang w:eastAsia="es-CL"/>
              </w:rPr>
            </w:pPr>
            <w:r w:rsidRPr="003C6E6A">
              <w:rPr>
                <w:rFonts w:asciiTheme="minorHAnsi" w:hAnsiTheme="minorHAnsi" w:cstheme="minorHAnsi"/>
                <w:b/>
                <w:sz w:val="20"/>
                <w:lang w:eastAsia="es-CL"/>
              </w:rPr>
              <w:t>ER</w:t>
            </w:r>
            <w:r w:rsidRPr="003C6E6A">
              <w:rPr>
                <w:rFonts w:asciiTheme="minorHAnsi" w:hAnsiTheme="minorHAnsi" w:cstheme="minorHAnsi"/>
                <w:b/>
                <w:sz w:val="20"/>
                <w:lang w:eastAsia="es-CL"/>
              </w:rPr>
              <w:br/>
              <w:t>(%)</w:t>
            </w:r>
          </w:p>
        </w:tc>
        <w:tc>
          <w:tcPr>
            <w:tcW w:w="1212" w:type="dxa"/>
            <w:tcBorders>
              <w:top w:val="single" w:sz="8" w:space="0" w:color="auto"/>
              <w:bottom w:val="single" w:sz="4" w:space="0" w:color="auto"/>
            </w:tcBorders>
            <w:shd w:val="clear" w:color="auto" w:fill="FFFFFF"/>
            <w:vAlign w:val="center"/>
          </w:tcPr>
          <w:p w14:paraId="38932664"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b/>
                <w:sz w:val="20"/>
                <w:lang w:val="es-ES_tradnl"/>
              </w:rPr>
            </w:pPr>
            <w:r w:rsidRPr="003C6E6A">
              <w:rPr>
                <w:rFonts w:asciiTheme="minorHAnsi" w:hAnsiTheme="minorHAnsi" w:cstheme="minorHAnsi"/>
                <w:b/>
                <w:sz w:val="20"/>
                <w:lang w:eastAsia="es-CL"/>
              </w:rPr>
              <w:t>TR</w:t>
            </w:r>
            <w:r w:rsidRPr="003C6E6A">
              <w:rPr>
                <w:rFonts w:asciiTheme="minorHAnsi" w:hAnsiTheme="minorHAnsi" w:cstheme="minorHAnsi"/>
                <w:b/>
                <w:sz w:val="20"/>
                <w:lang w:eastAsia="es-CL"/>
              </w:rPr>
              <w:br/>
              <w:t>Día 1–4</w:t>
            </w:r>
            <w:r w:rsidRPr="003C6E6A">
              <w:rPr>
                <w:rFonts w:asciiTheme="minorHAnsi" w:hAnsiTheme="minorHAnsi" w:cstheme="minorHAnsi"/>
                <w:b/>
                <w:sz w:val="20"/>
                <w:lang w:eastAsia="es-CL"/>
              </w:rPr>
              <w:br/>
            </w:r>
            <w:r w:rsidRPr="003C6E6A">
              <w:rPr>
                <w:rFonts w:asciiTheme="minorHAnsi" w:hAnsiTheme="minorHAnsi" w:cstheme="minorHAnsi"/>
                <w:b/>
                <w:sz w:val="20"/>
                <w:lang w:val="es-ES_tradnl"/>
              </w:rPr>
              <w:t>(</w:t>
            </w:r>
            <m:oMath>
              <m:sSup>
                <m:sSupPr>
                  <m:ctrlPr>
                    <w:rPr>
                      <w:rFonts w:ascii="Cambria Math" w:hAnsi="Cambria Math" w:cstheme="minorHAnsi"/>
                      <w:sz w:val="20"/>
                    </w:rPr>
                  </m:ctrlPr>
                </m:sSupPr>
                <m:e>
                  <m:r>
                    <m:rPr>
                      <m:sty m:val="p"/>
                    </m:rPr>
                    <w:rPr>
                      <w:rFonts w:ascii="Cambria Math" w:hAnsi="Cambria Math" w:cstheme="minorHAnsi"/>
                      <w:sz w:val="20"/>
                    </w:rPr>
                    <m:t>mg L</m:t>
                  </m:r>
                </m:e>
                <m:sup>
                  <m:r>
                    <m:rPr>
                      <m:sty m:val="p"/>
                    </m:rPr>
                    <w:rPr>
                      <w:rFonts w:ascii="Cambria Math" w:hAnsi="Cambria Math" w:cstheme="minorHAnsi"/>
                      <w:sz w:val="20"/>
                    </w:rPr>
                    <m:t>-1</m:t>
                  </m:r>
                </m:sup>
              </m:sSup>
              <m:r>
                <m:rPr>
                  <m:sty m:val="p"/>
                </m:rPr>
                <w:rPr>
                  <w:rFonts w:ascii="Cambria Math" w:hAnsi="Cambria Math" w:cstheme="minorHAnsi"/>
                  <w:sz w:val="20"/>
                </w:rPr>
                <m:t xml:space="preserve"> </m:t>
              </m:r>
              <m:sSup>
                <m:sSupPr>
                  <m:ctrlPr>
                    <w:rPr>
                      <w:rFonts w:ascii="Cambria Math" w:hAnsi="Cambria Math" w:cstheme="minorHAnsi"/>
                      <w:sz w:val="20"/>
                    </w:rPr>
                  </m:ctrlPr>
                </m:sSupPr>
                <m:e>
                  <m:r>
                    <m:rPr>
                      <m:sty m:val="p"/>
                    </m:rPr>
                    <w:rPr>
                      <w:rFonts w:ascii="Cambria Math" w:hAnsi="Cambria Math" w:cstheme="minorHAnsi"/>
                      <w:sz w:val="20"/>
                    </w:rPr>
                    <m:t>d</m:t>
                  </m:r>
                </m:e>
                <m:sup>
                  <m:r>
                    <m:rPr>
                      <m:sty m:val="p"/>
                    </m:rPr>
                    <w:rPr>
                      <w:rFonts w:ascii="Cambria Math" w:hAnsi="Cambria Math" w:cstheme="minorHAnsi"/>
                      <w:sz w:val="20"/>
                    </w:rPr>
                    <m:t>-1</m:t>
                  </m:r>
                </m:sup>
              </m:sSup>
            </m:oMath>
            <w:r w:rsidRPr="003C6E6A">
              <w:rPr>
                <w:rFonts w:asciiTheme="minorHAnsi" w:hAnsiTheme="minorHAnsi" w:cstheme="minorHAnsi"/>
                <w:b/>
                <w:sz w:val="20"/>
                <w:lang w:val="es-ES_tradnl"/>
              </w:rPr>
              <w:t>)</w:t>
            </w:r>
          </w:p>
        </w:tc>
        <w:tc>
          <w:tcPr>
            <w:tcW w:w="1489" w:type="dxa"/>
            <w:tcBorders>
              <w:top w:val="single" w:sz="8" w:space="0" w:color="auto"/>
              <w:bottom w:val="single" w:sz="4" w:space="0" w:color="auto"/>
            </w:tcBorders>
            <w:shd w:val="clear" w:color="auto" w:fill="FFFFFF"/>
          </w:tcPr>
          <w:p w14:paraId="0034A12D"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b/>
                <w:sz w:val="20"/>
                <w:lang w:eastAsia="es-CL"/>
              </w:rPr>
            </w:pPr>
            <w:r w:rsidRPr="003C6E6A">
              <w:rPr>
                <w:rFonts w:asciiTheme="minorHAnsi" w:hAnsiTheme="minorHAnsi" w:cstheme="minorHAnsi"/>
                <w:b/>
                <w:sz w:val="20"/>
                <w:lang w:eastAsia="es-CL"/>
              </w:rPr>
              <w:t>TR</w:t>
            </w:r>
            <w:r w:rsidRPr="003C6E6A">
              <w:rPr>
                <w:rFonts w:asciiTheme="minorHAnsi" w:hAnsiTheme="minorHAnsi" w:cstheme="minorHAnsi"/>
                <w:b/>
                <w:sz w:val="20"/>
                <w:vertAlign w:val="subscript"/>
                <w:lang w:eastAsia="es-CL"/>
              </w:rPr>
              <w:br/>
            </w:r>
            <w:r w:rsidRPr="003C6E6A">
              <w:rPr>
                <w:rFonts w:asciiTheme="minorHAnsi" w:hAnsiTheme="minorHAnsi" w:cstheme="minorHAnsi"/>
                <w:b/>
                <w:sz w:val="20"/>
                <w:lang w:eastAsia="es-CL"/>
              </w:rPr>
              <w:t>Día 5–8</w:t>
            </w:r>
            <w:r w:rsidRPr="003C6E6A">
              <w:rPr>
                <w:rFonts w:asciiTheme="minorHAnsi" w:hAnsiTheme="minorHAnsi" w:cstheme="minorHAnsi"/>
                <w:b/>
                <w:sz w:val="20"/>
                <w:lang w:eastAsia="es-CL"/>
              </w:rPr>
              <w:br/>
            </w:r>
            <w:r w:rsidRPr="003C6E6A">
              <w:rPr>
                <w:rFonts w:asciiTheme="minorHAnsi" w:hAnsiTheme="minorHAnsi" w:cstheme="minorHAnsi"/>
                <w:b/>
                <w:sz w:val="20"/>
                <w:lang w:val="es-ES_tradnl"/>
              </w:rPr>
              <w:t>(</w:t>
            </w:r>
            <m:oMath>
              <m:sSup>
                <m:sSupPr>
                  <m:ctrlPr>
                    <w:rPr>
                      <w:rFonts w:ascii="Cambria Math" w:hAnsi="Cambria Math" w:cstheme="minorHAnsi"/>
                      <w:sz w:val="20"/>
                    </w:rPr>
                  </m:ctrlPr>
                </m:sSupPr>
                <m:e>
                  <m:r>
                    <m:rPr>
                      <m:sty m:val="p"/>
                    </m:rPr>
                    <w:rPr>
                      <w:rFonts w:ascii="Cambria Math" w:hAnsi="Cambria Math" w:cstheme="minorHAnsi"/>
                      <w:sz w:val="20"/>
                    </w:rPr>
                    <m:t>mg L</m:t>
                  </m:r>
                </m:e>
                <m:sup>
                  <m:r>
                    <m:rPr>
                      <m:sty m:val="p"/>
                    </m:rPr>
                    <w:rPr>
                      <w:rFonts w:ascii="Cambria Math" w:hAnsi="Cambria Math" w:cstheme="minorHAnsi"/>
                      <w:sz w:val="20"/>
                    </w:rPr>
                    <m:t>-1</m:t>
                  </m:r>
                </m:sup>
              </m:sSup>
              <m:r>
                <m:rPr>
                  <m:sty m:val="p"/>
                </m:rPr>
                <w:rPr>
                  <w:rFonts w:ascii="Cambria Math" w:hAnsi="Cambria Math" w:cstheme="minorHAnsi"/>
                  <w:sz w:val="20"/>
                </w:rPr>
                <m:t xml:space="preserve"> </m:t>
              </m:r>
              <m:sSup>
                <m:sSupPr>
                  <m:ctrlPr>
                    <w:rPr>
                      <w:rFonts w:ascii="Cambria Math" w:hAnsi="Cambria Math" w:cstheme="minorHAnsi"/>
                      <w:sz w:val="20"/>
                    </w:rPr>
                  </m:ctrlPr>
                </m:sSupPr>
                <m:e>
                  <m:r>
                    <m:rPr>
                      <m:sty m:val="p"/>
                    </m:rPr>
                    <w:rPr>
                      <w:rFonts w:ascii="Cambria Math" w:hAnsi="Cambria Math" w:cstheme="minorHAnsi"/>
                      <w:sz w:val="20"/>
                    </w:rPr>
                    <m:t>d</m:t>
                  </m:r>
                </m:e>
                <m:sup>
                  <m:r>
                    <m:rPr>
                      <m:sty m:val="p"/>
                    </m:rPr>
                    <w:rPr>
                      <w:rFonts w:ascii="Cambria Math" w:hAnsi="Cambria Math" w:cstheme="minorHAnsi"/>
                      <w:sz w:val="20"/>
                    </w:rPr>
                    <m:t>-1</m:t>
                  </m:r>
                </m:sup>
              </m:sSup>
            </m:oMath>
            <w:r w:rsidRPr="003C6E6A">
              <w:rPr>
                <w:rFonts w:asciiTheme="minorHAnsi" w:hAnsiTheme="minorHAnsi" w:cstheme="minorHAnsi"/>
                <w:b/>
                <w:sz w:val="20"/>
                <w:lang w:val="es-ES_tradnl"/>
              </w:rPr>
              <w:t>)</w:t>
            </w:r>
          </w:p>
        </w:tc>
      </w:tr>
      <w:tr w:rsidR="00030778" w:rsidRPr="003C6E6A" w14:paraId="4318335F" w14:textId="77777777" w:rsidTr="008F15F4">
        <w:trPr>
          <w:jc w:val="center"/>
        </w:trPr>
        <w:tc>
          <w:tcPr>
            <w:tcW w:w="1282" w:type="dxa"/>
            <w:vMerge w:val="restart"/>
            <w:shd w:val="clear" w:color="auto" w:fill="FFFFFF"/>
            <w:vAlign w:val="center"/>
          </w:tcPr>
          <w:p w14:paraId="7471A602"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rPr>
              <w:t>Nit + Amm</w:t>
            </w:r>
          </w:p>
        </w:tc>
        <w:tc>
          <w:tcPr>
            <w:tcW w:w="1276" w:type="dxa"/>
            <w:shd w:val="clear" w:color="auto" w:fill="FFFFFF"/>
            <w:vAlign w:val="center"/>
          </w:tcPr>
          <w:p w14:paraId="46FA8ECA"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rPr>
              <w:t>1</w:t>
            </w:r>
          </w:p>
        </w:tc>
        <w:tc>
          <w:tcPr>
            <w:tcW w:w="1370" w:type="dxa"/>
            <w:shd w:val="clear" w:color="auto" w:fill="FFFFFF"/>
            <w:vAlign w:val="center"/>
          </w:tcPr>
          <w:p w14:paraId="1544C329"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rPr>
              <w:t>14.0 ± 4.2</w:t>
            </w:r>
          </w:p>
        </w:tc>
        <w:tc>
          <w:tcPr>
            <w:tcW w:w="1482" w:type="dxa"/>
            <w:shd w:val="clear" w:color="auto" w:fill="FFFFFF"/>
            <w:vAlign w:val="center"/>
          </w:tcPr>
          <w:p w14:paraId="09FFC554"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rPr>
              <w:t>1.2 ± 0.1</w:t>
            </w:r>
          </w:p>
        </w:tc>
        <w:tc>
          <w:tcPr>
            <w:tcW w:w="1056" w:type="dxa"/>
            <w:shd w:val="clear" w:color="auto" w:fill="FFFFFF"/>
            <w:vAlign w:val="center"/>
          </w:tcPr>
          <w:p w14:paraId="3441DB4B"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rPr>
              <w:t>91.4</w:t>
            </w:r>
          </w:p>
        </w:tc>
        <w:tc>
          <w:tcPr>
            <w:tcW w:w="1212" w:type="dxa"/>
            <w:shd w:val="clear" w:color="auto" w:fill="FFFFFF"/>
            <w:vAlign w:val="center"/>
          </w:tcPr>
          <w:p w14:paraId="5D86936D"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es-CL"/>
              </w:rPr>
              <w:t xml:space="preserve">2.9 </w:t>
            </w:r>
            <w:r w:rsidRPr="003C6E6A">
              <w:rPr>
                <w:rFonts w:asciiTheme="minorHAnsi" w:hAnsiTheme="minorHAnsi" w:cstheme="minorHAnsi"/>
                <w:sz w:val="20"/>
              </w:rPr>
              <w:t>±</w:t>
            </w:r>
            <w:r w:rsidRPr="003C6E6A">
              <w:rPr>
                <w:rFonts w:asciiTheme="minorHAnsi" w:hAnsiTheme="minorHAnsi" w:cstheme="minorHAnsi"/>
                <w:sz w:val="20"/>
                <w:lang w:eastAsia="es-CL"/>
              </w:rPr>
              <w:t xml:space="preserve"> 0.5</w:t>
            </w:r>
          </w:p>
        </w:tc>
        <w:tc>
          <w:tcPr>
            <w:tcW w:w="1489" w:type="dxa"/>
            <w:shd w:val="clear" w:color="auto" w:fill="FFFFFF"/>
            <w:vAlign w:val="center"/>
          </w:tcPr>
          <w:p w14:paraId="0ED2ABDF"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es-CL"/>
              </w:rPr>
              <w:t xml:space="preserve">1.2 </w:t>
            </w:r>
            <w:r w:rsidRPr="003C6E6A">
              <w:rPr>
                <w:rFonts w:asciiTheme="minorHAnsi" w:hAnsiTheme="minorHAnsi" w:cstheme="minorHAnsi"/>
                <w:sz w:val="20"/>
              </w:rPr>
              <w:t>± 0.1</w:t>
            </w:r>
          </w:p>
        </w:tc>
      </w:tr>
      <w:tr w:rsidR="00030778" w:rsidRPr="003C6E6A" w14:paraId="3EA2B955" w14:textId="77777777" w:rsidTr="008F15F4">
        <w:trPr>
          <w:jc w:val="center"/>
        </w:trPr>
        <w:tc>
          <w:tcPr>
            <w:tcW w:w="1282" w:type="dxa"/>
            <w:vMerge/>
            <w:shd w:val="clear" w:color="auto" w:fill="FFFFFF"/>
            <w:vAlign w:val="center"/>
          </w:tcPr>
          <w:p w14:paraId="1277A78B"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276" w:type="dxa"/>
            <w:shd w:val="clear" w:color="auto" w:fill="FFFFFF"/>
            <w:vAlign w:val="center"/>
          </w:tcPr>
          <w:p w14:paraId="136345C8"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color w:val="222222"/>
                <w:sz w:val="20"/>
                <w:shd w:val="clear" w:color="auto" w:fill="FFFFFF"/>
              </w:rPr>
              <w:t>2</w:t>
            </w:r>
          </w:p>
        </w:tc>
        <w:tc>
          <w:tcPr>
            <w:tcW w:w="1370" w:type="dxa"/>
            <w:shd w:val="clear" w:color="auto" w:fill="FFFFFF"/>
            <w:vAlign w:val="center"/>
          </w:tcPr>
          <w:p w14:paraId="6278CBAB"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17.7± 2.2</w:t>
            </w:r>
          </w:p>
        </w:tc>
        <w:tc>
          <w:tcPr>
            <w:tcW w:w="1482" w:type="dxa"/>
            <w:shd w:val="clear" w:color="auto" w:fill="FFFFFF"/>
            <w:vAlign w:val="center"/>
          </w:tcPr>
          <w:p w14:paraId="4F2A39EF"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1.8 ± 0.7</w:t>
            </w:r>
          </w:p>
        </w:tc>
        <w:tc>
          <w:tcPr>
            <w:tcW w:w="1056" w:type="dxa"/>
            <w:shd w:val="clear" w:color="auto" w:fill="FFFFFF"/>
            <w:vAlign w:val="center"/>
          </w:tcPr>
          <w:p w14:paraId="21FD655C"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89.8</w:t>
            </w:r>
          </w:p>
        </w:tc>
        <w:tc>
          <w:tcPr>
            <w:tcW w:w="1212" w:type="dxa"/>
            <w:shd w:val="clear" w:color="auto" w:fill="FFFFFF"/>
            <w:vAlign w:val="center"/>
          </w:tcPr>
          <w:p w14:paraId="1126449B"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2.0 ± 0.3</w:t>
            </w:r>
          </w:p>
        </w:tc>
        <w:tc>
          <w:tcPr>
            <w:tcW w:w="1489" w:type="dxa"/>
            <w:shd w:val="clear" w:color="auto" w:fill="FFFFFF"/>
            <w:vAlign w:val="center"/>
          </w:tcPr>
          <w:p w14:paraId="04229B0B"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0.3 ± 0.1</w:t>
            </w:r>
          </w:p>
        </w:tc>
      </w:tr>
      <w:tr w:rsidR="00030778" w:rsidRPr="003C6E6A" w14:paraId="3333C909" w14:textId="77777777" w:rsidTr="008F15F4">
        <w:trPr>
          <w:jc w:val="center"/>
        </w:trPr>
        <w:tc>
          <w:tcPr>
            <w:tcW w:w="1282" w:type="dxa"/>
            <w:vMerge w:val="restart"/>
            <w:shd w:val="clear" w:color="auto" w:fill="FFFFFF"/>
            <w:vAlign w:val="center"/>
          </w:tcPr>
          <w:p w14:paraId="03ACBE89"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276" w:type="dxa"/>
            <w:shd w:val="clear" w:color="auto" w:fill="FFFFFF"/>
            <w:vAlign w:val="center"/>
          </w:tcPr>
          <w:p w14:paraId="15163A48"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rPr>
              <w:t>3</w:t>
            </w:r>
          </w:p>
        </w:tc>
        <w:tc>
          <w:tcPr>
            <w:tcW w:w="1370" w:type="dxa"/>
            <w:shd w:val="clear" w:color="auto" w:fill="FFFFFF"/>
            <w:vAlign w:val="center"/>
          </w:tcPr>
          <w:p w14:paraId="10C68B97"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vertAlign w:val="superscript"/>
                <w:lang w:eastAsia="es-CL"/>
              </w:rPr>
            </w:pPr>
            <w:r w:rsidRPr="003C6E6A">
              <w:rPr>
                <w:rFonts w:asciiTheme="minorHAnsi" w:eastAsia="SimSun" w:hAnsiTheme="minorHAnsi" w:cstheme="minorHAnsi"/>
                <w:sz w:val="20"/>
                <w:lang w:val="es-ES_tradnl"/>
              </w:rPr>
              <w:t>13.5± 0.6</w:t>
            </w:r>
          </w:p>
        </w:tc>
        <w:tc>
          <w:tcPr>
            <w:tcW w:w="1482" w:type="dxa"/>
            <w:shd w:val="clear" w:color="auto" w:fill="FFFFFF"/>
            <w:vAlign w:val="center"/>
          </w:tcPr>
          <w:p w14:paraId="2BE5D282"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1.1 ± 0.05</w:t>
            </w:r>
          </w:p>
        </w:tc>
        <w:tc>
          <w:tcPr>
            <w:tcW w:w="1056" w:type="dxa"/>
            <w:shd w:val="clear" w:color="auto" w:fill="FFFFFF"/>
            <w:vAlign w:val="center"/>
          </w:tcPr>
          <w:p w14:paraId="2AC996FA"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91.9</w:t>
            </w:r>
          </w:p>
        </w:tc>
        <w:tc>
          <w:tcPr>
            <w:tcW w:w="1212" w:type="dxa"/>
            <w:shd w:val="clear" w:color="auto" w:fill="FFFFFF"/>
            <w:vAlign w:val="center"/>
          </w:tcPr>
          <w:p w14:paraId="12B1AED1"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3.1 ± 0.3</w:t>
            </w:r>
          </w:p>
        </w:tc>
        <w:tc>
          <w:tcPr>
            <w:tcW w:w="1489" w:type="dxa"/>
            <w:shd w:val="clear" w:color="auto" w:fill="FFFFFF"/>
            <w:vAlign w:val="center"/>
          </w:tcPr>
          <w:p w14:paraId="458C5208"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0,8 ± 0.1</w:t>
            </w:r>
          </w:p>
        </w:tc>
      </w:tr>
      <w:tr w:rsidR="00030778" w:rsidRPr="003C6E6A" w14:paraId="47C1DD1E" w14:textId="77777777" w:rsidTr="008F15F4">
        <w:trPr>
          <w:jc w:val="center"/>
        </w:trPr>
        <w:tc>
          <w:tcPr>
            <w:tcW w:w="1282" w:type="dxa"/>
            <w:vMerge/>
            <w:shd w:val="clear" w:color="auto" w:fill="FFFFFF"/>
            <w:vAlign w:val="center"/>
          </w:tcPr>
          <w:p w14:paraId="64B426B9"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276" w:type="dxa"/>
            <w:shd w:val="clear" w:color="auto" w:fill="FFFFFF"/>
            <w:vAlign w:val="center"/>
          </w:tcPr>
          <w:p w14:paraId="6E3E79D8"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color w:val="222222"/>
                <w:sz w:val="20"/>
                <w:shd w:val="clear" w:color="auto" w:fill="FFFFFF"/>
              </w:rPr>
              <w:t>4</w:t>
            </w:r>
          </w:p>
        </w:tc>
        <w:tc>
          <w:tcPr>
            <w:tcW w:w="1370" w:type="dxa"/>
            <w:shd w:val="clear" w:color="auto" w:fill="FFFFFF"/>
            <w:vAlign w:val="center"/>
          </w:tcPr>
          <w:p w14:paraId="6DD55039"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12.9 ± 2.1</w:t>
            </w:r>
          </w:p>
        </w:tc>
        <w:tc>
          <w:tcPr>
            <w:tcW w:w="1482" w:type="dxa"/>
            <w:shd w:val="clear" w:color="auto" w:fill="FFFFFF"/>
            <w:vAlign w:val="center"/>
          </w:tcPr>
          <w:p w14:paraId="2B73852F"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1.7 ± 0.1</w:t>
            </w:r>
          </w:p>
        </w:tc>
        <w:tc>
          <w:tcPr>
            <w:tcW w:w="1056" w:type="dxa"/>
            <w:shd w:val="clear" w:color="auto" w:fill="FFFFFF"/>
            <w:vAlign w:val="center"/>
          </w:tcPr>
          <w:p w14:paraId="09C913E6"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86.8</w:t>
            </w:r>
          </w:p>
        </w:tc>
        <w:tc>
          <w:tcPr>
            <w:tcW w:w="1212" w:type="dxa"/>
            <w:shd w:val="clear" w:color="auto" w:fill="FFFFFF"/>
            <w:vAlign w:val="center"/>
          </w:tcPr>
          <w:p w14:paraId="020D1E66"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3.6 ± 0.5</w:t>
            </w:r>
          </w:p>
        </w:tc>
        <w:tc>
          <w:tcPr>
            <w:tcW w:w="1489" w:type="dxa"/>
            <w:shd w:val="clear" w:color="auto" w:fill="FFFFFF"/>
            <w:vAlign w:val="center"/>
          </w:tcPr>
          <w:p w14:paraId="4C53D93D"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0.0 ± 0.0</w:t>
            </w:r>
          </w:p>
        </w:tc>
      </w:tr>
      <w:tr w:rsidR="00030778" w:rsidRPr="003C6E6A" w14:paraId="1928486F" w14:textId="77777777" w:rsidTr="008F15F4">
        <w:trPr>
          <w:jc w:val="center"/>
        </w:trPr>
        <w:tc>
          <w:tcPr>
            <w:tcW w:w="1282" w:type="dxa"/>
            <w:vMerge w:val="restart"/>
            <w:shd w:val="clear" w:color="auto" w:fill="FFFFFF"/>
            <w:vAlign w:val="center"/>
          </w:tcPr>
          <w:p w14:paraId="734C9E37"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276" w:type="dxa"/>
            <w:shd w:val="clear" w:color="auto" w:fill="FFFFFF"/>
            <w:vAlign w:val="center"/>
          </w:tcPr>
          <w:p w14:paraId="5D5E8769"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rPr>
              <w:t>5</w:t>
            </w:r>
          </w:p>
        </w:tc>
        <w:tc>
          <w:tcPr>
            <w:tcW w:w="1370" w:type="dxa"/>
            <w:shd w:val="clear" w:color="auto" w:fill="FFFFFF"/>
            <w:vAlign w:val="center"/>
          </w:tcPr>
          <w:p w14:paraId="0E7DA27C"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12.4 ± 0.1</w:t>
            </w:r>
          </w:p>
        </w:tc>
        <w:tc>
          <w:tcPr>
            <w:tcW w:w="1482" w:type="dxa"/>
            <w:shd w:val="clear" w:color="auto" w:fill="FFFFFF"/>
            <w:vAlign w:val="center"/>
          </w:tcPr>
          <w:p w14:paraId="04CF32A3"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1.5 ± 0.1</w:t>
            </w:r>
          </w:p>
        </w:tc>
        <w:tc>
          <w:tcPr>
            <w:tcW w:w="1056" w:type="dxa"/>
            <w:shd w:val="clear" w:color="auto" w:fill="FFFFFF"/>
            <w:vAlign w:val="center"/>
          </w:tcPr>
          <w:p w14:paraId="1BD6448D"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87.9</w:t>
            </w:r>
          </w:p>
        </w:tc>
        <w:tc>
          <w:tcPr>
            <w:tcW w:w="1212" w:type="dxa"/>
            <w:shd w:val="clear" w:color="auto" w:fill="FFFFFF"/>
            <w:vAlign w:val="center"/>
          </w:tcPr>
          <w:p w14:paraId="06108495"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3.0 ± 0.2</w:t>
            </w:r>
          </w:p>
        </w:tc>
        <w:tc>
          <w:tcPr>
            <w:tcW w:w="1489" w:type="dxa"/>
            <w:shd w:val="clear" w:color="auto" w:fill="FFFFFF"/>
            <w:vAlign w:val="center"/>
          </w:tcPr>
          <w:p w14:paraId="42BAF3D0"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0.0 ± 0.0</w:t>
            </w:r>
          </w:p>
        </w:tc>
      </w:tr>
      <w:tr w:rsidR="00030778" w:rsidRPr="003C6E6A" w14:paraId="4505C652" w14:textId="77777777" w:rsidTr="008F15F4">
        <w:trPr>
          <w:jc w:val="center"/>
        </w:trPr>
        <w:tc>
          <w:tcPr>
            <w:tcW w:w="1282" w:type="dxa"/>
            <w:vMerge/>
            <w:shd w:val="clear" w:color="auto" w:fill="FFFFFF"/>
            <w:vAlign w:val="center"/>
          </w:tcPr>
          <w:p w14:paraId="396F83F2"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276" w:type="dxa"/>
            <w:shd w:val="clear" w:color="auto" w:fill="FFFFFF"/>
            <w:vAlign w:val="center"/>
          </w:tcPr>
          <w:p w14:paraId="0625A88B"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370" w:type="dxa"/>
            <w:shd w:val="clear" w:color="auto" w:fill="FFFFFF"/>
            <w:vAlign w:val="center"/>
          </w:tcPr>
          <w:p w14:paraId="6DBF96DD"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482" w:type="dxa"/>
            <w:shd w:val="clear" w:color="auto" w:fill="FFFFFF"/>
            <w:vAlign w:val="center"/>
          </w:tcPr>
          <w:p w14:paraId="6A0B893B"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zh-CN"/>
              </w:rPr>
              <w:t xml:space="preserve">Media </w:t>
            </w:r>
          </w:p>
        </w:tc>
        <w:tc>
          <w:tcPr>
            <w:tcW w:w="1056" w:type="dxa"/>
            <w:shd w:val="clear" w:color="auto" w:fill="FFFFFF"/>
            <w:vAlign w:val="center"/>
          </w:tcPr>
          <w:p w14:paraId="579C7A78"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zh-CN"/>
              </w:rPr>
              <w:t xml:space="preserve">89.6 </w:t>
            </w:r>
            <w:r w:rsidRPr="003C6E6A">
              <w:rPr>
                <w:rFonts w:asciiTheme="minorHAnsi" w:hAnsiTheme="minorHAnsi" w:cstheme="minorHAnsi"/>
                <w:sz w:val="20"/>
                <w:lang w:eastAsia="es-CL"/>
              </w:rPr>
              <w:t>± 1.0</w:t>
            </w:r>
          </w:p>
        </w:tc>
        <w:tc>
          <w:tcPr>
            <w:tcW w:w="1212" w:type="dxa"/>
            <w:shd w:val="clear" w:color="auto" w:fill="FFFFFF"/>
            <w:vAlign w:val="center"/>
          </w:tcPr>
          <w:p w14:paraId="291325DC"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es-CL"/>
              </w:rPr>
              <w:t xml:space="preserve">2.3 </w:t>
            </w:r>
            <w:r w:rsidRPr="003C6E6A">
              <w:rPr>
                <w:rFonts w:asciiTheme="minorHAnsi" w:hAnsiTheme="minorHAnsi" w:cstheme="minorHAnsi"/>
                <w:sz w:val="20"/>
              </w:rPr>
              <w:t>±</w:t>
            </w:r>
            <w:r w:rsidRPr="003C6E6A">
              <w:rPr>
                <w:rFonts w:asciiTheme="minorHAnsi" w:hAnsiTheme="minorHAnsi" w:cstheme="minorHAnsi"/>
                <w:sz w:val="20"/>
                <w:lang w:eastAsia="es-CL"/>
              </w:rPr>
              <w:t xml:space="preserve"> 0.4</w:t>
            </w:r>
          </w:p>
        </w:tc>
        <w:tc>
          <w:tcPr>
            <w:tcW w:w="1489" w:type="dxa"/>
            <w:shd w:val="clear" w:color="auto" w:fill="FFFFFF"/>
            <w:vAlign w:val="center"/>
          </w:tcPr>
          <w:p w14:paraId="5EA041B6"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es-CL"/>
              </w:rPr>
              <w:t xml:space="preserve">0.5 </w:t>
            </w:r>
            <w:r w:rsidRPr="003C6E6A">
              <w:rPr>
                <w:rFonts w:asciiTheme="minorHAnsi" w:hAnsiTheme="minorHAnsi" w:cstheme="minorHAnsi"/>
                <w:sz w:val="20"/>
              </w:rPr>
              <w:t>± 0.2</w:t>
            </w:r>
          </w:p>
        </w:tc>
      </w:tr>
      <w:tr w:rsidR="00030778" w:rsidRPr="003C6E6A" w14:paraId="0ED87564" w14:textId="77777777" w:rsidTr="008F15F4">
        <w:trPr>
          <w:jc w:val="center"/>
        </w:trPr>
        <w:tc>
          <w:tcPr>
            <w:tcW w:w="1282" w:type="dxa"/>
            <w:shd w:val="clear" w:color="auto" w:fill="FFFFFF"/>
            <w:vAlign w:val="center"/>
          </w:tcPr>
          <w:p w14:paraId="09962483"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es-CL"/>
              </w:rPr>
              <w:t>Nit</w:t>
            </w:r>
          </w:p>
        </w:tc>
        <w:tc>
          <w:tcPr>
            <w:tcW w:w="1276" w:type="dxa"/>
            <w:shd w:val="clear" w:color="auto" w:fill="FFFFFF"/>
            <w:vAlign w:val="center"/>
          </w:tcPr>
          <w:p w14:paraId="60037E92"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color w:val="222222"/>
                <w:sz w:val="20"/>
                <w:shd w:val="clear" w:color="auto" w:fill="FFFFFF"/>
              </w:rPr>
            </w:pPr>
            <w:r w:rsidRPr="003C6E6A">
              <w:rPr>
                <w:rFonts w:asciiTheme="minorHAnsi" w:hAnsiTheme="minorHAnsi" w:cstheme="minorHAnsi"/>
                <w:sz w:val="20"/>
              </w:rPr>
              <w:t>1</w:t>
            </w:r>
          </w:p>
        </w:tc>
        <w:tc>
          <w:tcPr>
            <w:tcW w:w="1370" w:type="dxa"/>
            <w:shd w:val="clear" w:color="auto" w:fill="FFFFFF"/>
            <w:vAlign w:val="center"/>
          </w:tcPr>
          <w:p w14:paraId="011B7DBC"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es-CL"/>
              </w:rPr>
              <w:t>12.0 ± 1.4</w:t>
            </w:r>
          </w:p>
        </w:tc>
        <w:tc>
          <w:tcPr>
            <w:tcW w:w="1482" w:type="dxa"/>
            <w:shd w:val="clear" w:color="auto" w:fill="FFFFFF"/>
            <w:vAlign w:val="center"/>
          </w:tcPr>
          <w:p w14:paraId="16B34ED8"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hAnsiTheme="minorHAnsi" w:cstheme="minorHAnsi"/>
                <w:sz w:val="20"/>
                <w:lang w:eastAsia="zh-CN"/>
              </w:rPr>
              <w:t xml:space="preserve">1.1 </w:t>
            </w:r>
            <w:r w:rsidRPr="003C6E6A">
              <w:rPr>
                <w:rFonts w:asciiTheme="minorHAnsi" w:hAnsiTheme="minorHAnsi" w:cstheme="minorHAnsi"/>
                <w:sz w:val="20"/>
                <w:lang w:eastAsia="es-CL"/>
              </w:rPr>
              <w:t>± 0.1</w:t>
            </w:r>
          </w:p>
        </w:tc>
        <w:tc>
          <w:tcPr>
            <w:tcW w:w="1056" w:type="dxa"/>
            <w:shd w:val="clear" w:color="auto" w:fill="FFFFFF"/>
            <w:vAlign w:val="center"/>
          </w:tcPr>
          <w:p w14:paraId="77E47B20"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hAnsiTheme="minorHAnsi" w:cstheme="minorHAnsi"/>
                <w:sz w:val="20"/>
                <w:lang w:eastAsia="zh-CN"/>
              </w:rPr>
              <w:t xml:space="preserve">90.8 </w:t>
            </w:r>
          </w:p>
        </w:tc>
        <w:tc>
          <w:tcPr>
            <w:tcW w:w="1212" w:type="dxa"/>
            <w:shd w:val="clear" w:color="auto" w:fill="FFFFFF"/>
            <w:vAlign w:val="center"/>
          </w:tcPr>
          <w:p w14:paraId="13546AFC"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es-CL"/>
              </w:rPr>
              <w:t xml:space="preserve">1.1 </w:t>
            </w:r>
            <w:r w:rsidRPr="003C6E6A">
              <w:rPr>
                <w:rFonts w:asciiTheme="minorHAnsi" w:hAnsiTheme="minorHAnsi" w:cstheme="minorHAnsi"/>
                <w:sz w:val="20"/>
              </w:rPr>
              <w:t>±</w:t>
            </w:r>
            <w:r w:rsidRPr="003C6E6A">
              <w:rPr>
                <w:rFonts w:asciiTheme="minorHAnsi" w:hAnsiTheme="minorHAnsi" w:cstheme="minorHAnsi"/>
                <w:sz w:val="20"/>
                <w:lang w:eastAsia="es-CL"/>
              </w:rPr>
              <w:t xml:space="preserve"> 0.5</w:t>
            </w:r>
          </w:p>
        </w:tc>
        <w:tc>
          <w:tcPr>
            <w:tcW w:w="1489" w:type="dxa"/>
            <w:shd w:val="clear" w:color="auto" w:fill="FFFFFF"/>
            <w:vAlign w:val="center"/>
          </w:tcPr>
          <w:p w14:paraId="2898F414"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es-CL"/>
              </w:rPr>
              <w:t xml:space="preserve">1.4 </w:t>
            </w:r>
            <w:r w:rsidRPr="003C6E6A">
              <w:rPr>
                <w:rFonts w:asciiTheme="minorHAnsi" w:hAnsiTheme="minorHAnsi" w:cstheme="minorHAnsi"/>
                <w:sz w:val="20"/>
              </w:rPr>
              <w:t>± 0.1</w:t>
            </w:r>
          </w:p>
        </w:tc>
      </w:tr>
      <w:tr w:rsidR="00030778" w:rsidRPr="003C6E6A" w14:paraId="63C2C53B" w14:textId="77777777" w:rsidTr="008F15F4">
        <w:trPr>
          <w:jc w:val="center"/>
        </w:trPr>
        <w:tc>
          <w:tcPr>
            <w:tcW w:w="1282" w:type="dxa"/>
            <w:shd w:val="clear" w:color="auto" w:fill="FFFFFF"/>
            <w:vAlign w:val="center"/>
          </w:tcPr>
          <w:p w14:paraId="211C33CE"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276" w:type="dxa"/>
            <w:shd w:val="clear" w:color="auto" w:fill="FFFFFF"/>
            <w:vAlign w:val="center"/>
          </w:tcPr>
          <w:p w14:paraId="51FC1B55"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color w:val="222222"/>
                <w:sz w:val="20"/>
                <w:shd w:val="clear" w:color="auto" w:fill="FFFFFF"/>
              </w:rPr>
            </w:pPr>
            <w:r w:rsidRPr="003C6E6A">
              <w:rPr>
                <w:rFonts w:asciiTheme="minorHAnsi" w:hAnsiTheme="minorHAnsi" w:cstheme="minorHAnsi"/>
                <w:color w:val="222222"/>
                <w:sz w:val="20"/>
                <w:shd w:val="clear" w:color="auto" w:fill="FFFFFF"/>
              </w:rPr>
              <w:t>2</w:t>
            </w:r>
          </w:p>
        </w:tc>
        <w:tc>
          <w:tcPr>
            <w:tcW w:w="1370" w:type="dxa"/>
            <w:shd w:val="clear" w:color="auto" w:fill="FFFFFF"/>
            <w:vAlign w:val="center"/>
          </w:tcPr>
          <w:p w14:paraId="4FB1803E"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13.3 ± 0.8</w:t>
            </w:r>
          </w:p>
        </w:tc>
        <w:tc>
          <w:tcPr>
            <w:tcW w:w="1482" w:type="dxa"/>
            <w:shd w:val="clear" w:color="auto" w:fill="FFFFFF"/>
            <w:vAlign w:val="center"/>
          </w:tcPr>
          <w:p w14:paraId="6791A7BB"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eastAsia="SimSun" w:hAnsiTheme="minorHAnsi" w:cstheme="minorHAnsi"/>
                <w:sz w:val="20"/>
                <w:lang w:val="es-ES_tradnl"/>
              </w:rPr>
              <w:t>1.8 ± 0.2</w:t>
            </w:r>
          </w:p>
        </w:tc>
        <w:tc>
          <w:tcPr>
            <w:tcW w:w="1056" w:type="dxa"/>
            <w:shd w:val="clear" w:color="auto" w:fill="FFFFFF"/>
            <w:vAlign w:val="center"/>
          </w:tcPr>
          <w:p w14:paraId="59DCAFA3"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eastAsia="SimSun" w:hAnsiTheme="minorHAnsi" w:cstheme="minorHAnsi"/>
                <w:sz w:val="20"/>
                <w:lang w:val="es-ES_tradnl"/>
              </w:rPr>
              <w:t>86.5</w:t>
            </w:r>
          </w:p>
        </w:tc>
        <w:tc>
          <w:tcPr>
            <w:tcW w:w="1212" w:type="dxa"/>
            <w:shd w:val="clear" w:color="auto" w:fill="FFFFFF"/>
            <w:vAlign w:val="center"/>
          </w:tcPr>
          <w:p w14:paraId="024ADFFA"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1.2 ± 0.3</w:t>
            </w:r>
          </w:p>
        </w:tc>
        <w:tc>
          <w:tcPr>
            <w:tcW w:w="1489" w:type="dxa"/>
            <w:shd w:val="clear" w:color="auto" w:fill="FFFFFF"/>
            <w:vAlign w:val="center"/>
          </w:tcPr>
          <w:p w14:paraId="0D7F328B"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0.6 ± 0.1</w:t>
            </w:r>
          </w:p>
        </w:tc>
      </w:tr>
      <w:tr w:rsidR="00030778" w:rsidRPr="003C6E6A" w14:paraId="7146DB74" w14:textId="77777777" w:rsidTr="008F15F4">
        <w:trPr>
          <w:jc w:val="center"/>
        </w:trPr>
        <w:tc>
          <w:tcPr>
            <w:tcW w:w="1282" w:type="dxa"/>
            <w:shd w:val="clear" w:color="auto" w:fill="FFFFFF"/>
            <w:vAlign w:val="center"/>
          </w:tcPr>
          <w:p w14:paraId="421544E5"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276" w:type="dxa"/>
            <w:shd w:val="clear" w:color="auto" w:fill="FFFFFF"/>
            <w:vAlign w:val="center"/>
          </w:tcPr>
          <w:p w14:paraId="4500E493"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color w:val="222222"/>
                <w:sz w:val="20"/>
                <w:shd w:val="clear" w:color="auto" w:fill="FFFFFF"/>
              </w:rPr>
            </w:pPr>
            <w:r w:rsidRPr="003C6E6A">
              <w:rPr>
                <w:rFonts w:asciiTheme="minorHAnsi" w:hAnsiTheme="minorHAnsi" w:cstheme="minorHAnsi"/>
                <w:sz w:val="20"/>
              </w:rPr>
              <w:t>3</w:t>
            </w:r>
          </w:p>
        </w:tc>
        <w:tc>
          <w:tcPr>
            <w:tcW w:w="1370" w:type="dxa"/>
            <w:shd w:val="clear" w:color="auto" w:fill="FFFFFF"/>
            <w:vAlign w:val="center"/>
          </w:tcPr>
          <w:p w14:paraId="4E4DBE02"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12.4 ± 1.2</w:t>
            </w:r>
          </w:p>
        </w:tc>
        <w:tc>
          <w:tcPr>
            <w:tcW w:w="1482" w:type="dxa"/>
            <w:shd w:val="clear" w:color="auto" w:fill="FFFFFF"/>
            <w:vAlign w:val="center"/>
          </w:tcPr>
          <w:p w14:paraId="177F2E11"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eastAsia="SimSun" w:hAnsiTheme="minorHAnsi" w:cstheme="minorHAnsi"/>
                <w:sz w:val="20"/>
                <w:lang w:val="es-ES_tradnl"/>
              </w:rPr>
              <w:t>1.2 ± 0.15</w:t>
            </w:r>
          </w:p>
        </w:tc>
        <w:tc>
          <w:tcPr>
            <w:tcW w:w="1056" w:type="dxa"/>
            <w:shd w:val="clear" w:color="auto" w:fill="FFFFFF"/>
            <w:vAlign w:val="center"/>
          </w:tcPr>
          <w:p w14:paraId="051705C4"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eastAsia="SimSun" w:hAnsiTheme="minorHAnsi" w:cstheme="minorHAnsi"/>
                <w:sz w:val="20"/>
                <w:lang w:val="es-ES_tradnl"/>
              </w:rPr>
              <w:t>90.3</w:t>
            </w:r>
          </w:p>
        </w:tc>
        <w:tc>
          <w:tcPr>
            <w:tcW w:w="1212" w:type="dxa"/>
            <w:shd w:val="clear" w:color="auto" w:fill="FFFFFF"/>
            <w:vAlign w:val="center"/>
          </w:tcPr>
          <w:p w14:paraId="5F44DD88"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2.8 ± 0.3</w:t>
            </w:r>
          </w:p>
        </w:tc>
        <w:tc>
          <w:tcPr>
            <w:tcW w:w="1489" w:type="dxa"/>
            <w:shd w:val="clear" w:color="auto" w:fill="FFFFFF"/>
            <w:vAlign w:val="center"/>
          </w:tcPr>
          <w:p w14:paraId="6FF3A67C"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0.7 ± 0.1</w:t>
            </w:r>
          </w:p>
        </w:tc>
      </w:tr>
      <w:tr w:rsidR="00030778" w:rsidRPr="003C6E6A" w14:paraId="1D04C1C8" w14:textId="77777777" w:rsidTr="008F15F4">
        <w:trPr>
          <w:jc w:val="center"/>
        </w:trPr>
        <w:tc>
          <w:tcPr>
            <w:tcW w:w="1282" w:type="dxa"/>
            <w:shd w:val="clear" w:color="auto" w:fill="FFFFFF"/>
            <w:vAlign w:val="center"/>
          </w:tcPr>
          <w:p w14:paraId="465DED72"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276" w:type="dxa"/>
            <w:shd w:val="clear" w:color="auto" w:fill="FFFFFF"/>
            <w:vAlign w:val="center"/>
          </w:tcPr>
          <w:p w14:paraId="1C6B1571"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color w:val="222222"/>
                <w:sz w:val="20"/>
                <w:shd w:val="clear" w:color="auto" w:fill="FFFFFF"/>
              </w:rPr>
            </w:pPr>
            <w:r w:rsidRPr="003C6E6A">
              <w:rPr>
                <w:rFonts w:asciiTheme="minorHAnsi" w:hAnsiTheme="minorHAnsi" w:cstheme="minorHAnsi"/>
                <w:color w:val="222222"/>
                <w:sz w:val="20"/>
                <w:shd w:val="clear" w:color="auto" w:fill="FFFFFF"/>
              </w:rPr>
              <w:t>4</w:t>
            </w:r>
          </w:p>
        </w:tc>
        <w:tc>
          <w:tcPr>
            <w:tcW w:w="1370" w:type="dxa"/>
            <w:shd w:val="clear" w:color="auto" w:fill="FFFFFF"/>
            <w:vAlign w:val="center"/>
          </w:tcPr>
          <w:p w14:paraId="53226086"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13.2 ± 1.0</w:t>
            </w:r>
          </w:p>
        </w:tc>
        <w:tc>
          <w:tcPr>
            <w:tcW w:w="1482" w:type="dxa"/>
            <w:shd w:val="clear" w:color="auto" w:fill="FFFFFF"/>
            <w:vAlign w:val="center"/>
          </w:tcPr>
          <w:p w14:paraId="68DDD1AA"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eastAsia="SimSun" w:hAnsiTheme="minorHAnsi" w:cstheme="minorHAnsi"/>
                <w:sz w:val="20"/>
                <w:lang w:val="es-ES_tradnl"/>
              </w:rPr>
              <w:t>1.6 ± 0.1</w:t>
            </w:r>
          </w:p>
        </w:tc>
        <w:tc>
          <w:tcPr>
            <w:tcW w:w="1056" w:type="dxa"/>
            <w:shd w:val="clear" w:color="auto" w:fill="FFFFFF"/>
            <w:vAlign w:val="center"/>
          </w:tcPr>
          <w:p w14:paraId="20C1508F"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eastAsia="SimSun" w:hAnsiTheme="minorHAnsi" w:cstheme="minorHAnsi"/>
                <w:sz w:val="20"/>
                <w:lang w:val="es-ES_tradnl"/>
              </w:rPr>
              <w:t>87.9</w:t>
            </w:r>
          </w:p>
        </w:tc>
        <w:tc>
          <w:tcPr>
            <w:tcW w:w="1212" w:type="dxa"/>
            <w:shd w:val="clear" w:color="auto" w:fill="FFFFFF"/>
            <w:vAlign w:val="center"/>
          </w:tcPr>
          <w:p w14:paraId="333C43B5"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3.7 ± 0.5</w:t>
            </w:r>
          </w:p>
        </w:tc>
        <w:tc>
          <w:tcPr>
            <w:tcW w:w="1489" w:type="dxa"/>
            <w:shd w:val="clear" w:color="auto" w:fill="FFFFFF"/>
            <w:vAlign w:val="center"/>
          </w:tcPr>
          <w:p w14:paraId="29FE54B7"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0.2 ± 0.0</w:t>
            </w:r>
          </w:p>
        </w:tc>
      </w:tr>
      <w:tr w:rsidR="00030778" w:rsidRPr="003C6E6A" w14:paraId="23E6DD0B" w14:textId="77777777" w:rsidTr="008F15F4">
        <w:trPr>
          <w:jc w:val="center"/>
        </w:trPr>
        <w:tc>
          <w:tcPr>
            <w:tcW w:w="1282" w:type="dxa"/>
            <w:shd w:val="clear" w:color="auto" w:fill="FFFFFF"/>
            <w:vAlign w:val="center"/>
          </w:tcPr>
          <w:p w14:paraId="5A8ACC34"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276" w:type="dxa"/>
            <w:shd w:val="clear" w:color="auto" w:fill="FFFFFF"/>
            <w:vAlign w:val="center"/>
          </w:tcPr>
          <w:p w14:paraId="19C8C9B9"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color w:val="222222"/>
                <w:sz w:val="20"/>
                <w:shd w:val="clear" w:color="auto" w:fill="FFFFFF"/>
              </w:rPr>
            </w:pPr>
            <w:r w:rsidRPr="003C6E6A">
              <w:rPr>
                <w:rFonts w:asciiTheme="minorHAnsi" w:hAnsiTheme="minorHAnsi" w:cstheme="minorHAnsi"/>
                <w:sz w:val="20"/>
              </w:rPr>
              <w:t>5</w:t>
            </w:r>
          </w:p>
        </w:tc>
        <w:tc>
          <w:tcPr>
            <w:tcW w:w="1370" w:type="dxa"/>
            <w:shd w:val="clear" w:color="auto" w:fill="FFFFFF"/>
            <w:vAlign w:val="center"/>
          </w:tcPr>
          <w:p w14:paraId="46EF8816"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13.0 ± 1.3</w:t>
            </w:r>
          </w:p>
        </w:tc>
        <w:tc>
          <w:tcPr>
            <w:tcW w:w="1482" w:type="dxa"/>
            <w:shd w:val="clear" w:color="auto" w:fill="FFFFFF"/>
            <w:vAlign w:val="center"/>
          </w:tcPr>
          <w:p w14:paraId="6E449193"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eastAsia="SimSun" w:hAnsiTheme="minorHAnsi" w:cstheme="minorHAnsi"/>
                <w:sz w:val="20"/>
                <w:lang w:val="es-ES_tradnl"/>
              </w:rPr>
              <w:t>1.5 ± 0.0</w:t>
            </w:r>
          </w:p>
        </w:tc>
        <w:tc>
          <w:tcPr>
            <w:tcW w:w="1056" w:type="dxa"/>
            <w:shd w:val="clear" w:color="auto" w:fill="FFFFFF"/>
            <w:vAlign w:val="center"/>
          </w:tcPr>
          <w:p w14:paraId="5791AF95"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eastAsia="SimSun" w:hAnsiTheme="minorHAnsi" w:cstheme="minorHAnsi"/>
                <w:sz w:val="20"/>
                <w:lang w:val="es-ES_tradnl"/>
              </w:rPr>
              <w:t>88.5</w:t>
            </w:r>
          </w:p>
        </w:tc>
        <w:tc>
          <w:tcPr>
            <w:tcW w:w="1212" w:type="dxa"/>
            <w:shd w:val="clear" w:color="auto" w:fill="FFFFFF"/>
            <w:vAlign w:val="center"/>
          </w:tcPr>
          <w:p w14:paraId="0B09D8A6"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3.3 ± 0.2</w:t>
            </w:r>
          </w:p>
        </w:tc>
        <w:tc>
          <w:tcPr>
            <w:tcW w:w="1489" w:type="dxa"/>
            <w:shd w:val="clear" w:color="auto" w:fill="FFFFFF"/>
            <w:vAlign w:val="center"/>
          </w:tcPr>
          <w:p w14:paraId="13C912E7"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eastAsia="SimSun" w:hAnsiTheme="minorHAnsi" w:cstheme="minorHAnsi"/>
                <w:sz w:val="20"/>
                <w:lang w:val="es-ES_tradnl"/>
              </w:rPr>
              <w:t>0.0 ± 0.0</w:t>
            </w:r>
          </w:p>
        </w:tc>
      </w:tr>
      <w:tr w:rsidR="00030778" w:rsidRPr="003C6E6A" w14:paraId="6470B67F" w14:textId="77777777" w:rsidTr="008F15F4">
        <w:trPr>
          <w:jc w:val="center"/>
        </w:trPr>
        <w:tc>
          <w:tcPr>
            <w:tcW w:w="1282" w:type="dxa"/>
            <w:tcBorders>
              <w:bottom w:val="single" w:sz="8" w:space="0" w:color="auto"/>
            </w:tcBorders>
            <w:shd w:val="clear" w:color="auto" w:fill="FFFFFF"/>
            <w:vAlign w:val="center"/>
          </w:tcPr>
          <w:p w14:paraId="6ABAC084"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276" w:type="dxa"/>
            <w:tcBorders>
              <w:bottom w:val="single" w:sz="8" w:space="0" w:color="auto"/>
            </w:tcBorders>
            <w:shd w:val="clear" w:color="auto" w:fill="FFFFFF"/>
            <w:vAlign w:val="center"/>
          </w:tcPr>
          <w:p w14:paraId="197879C6"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color w:val="222222"/>
                <w:sz w:val="20"/>
                <w:shd w:val="clear" w:color="auto" w:fill="FFFFFF"/>
              </w:rPr>
            </w:pPr>
          </w:p>
        </w:tc>
        <w:tc>
          <w:tcPr>
            <w:tcW w:w="1370" w:type="dxa"/>
            <w:tcBorders>
              <w:bottom w:val="single" w:sz="8" w:space="0" w:color="auto"/>
            </w:tcBorders>
            <w:shd w:val="clear" w:color="auto" w:fill="FFFFFF"/>
            <w:vAlign w:val="center"/>
          </w:tcPr>
          <w:p w14:paraId="3DE45109"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p>
        </w:tc>
        <w:tc>
          <w:tcPr>
            <w:tcW w:w="1482" w:type="dxa"/>
            <w:tcBorders>
              <w:bottom w:val="single" w:sz="8" w:space="0" w:color="auto"/>
            </w:tcBorders>
            <w:shd w:val="clear" w:color="auto" w:fill="FFFFFF"/>
            <w:vAlign w:val="center"/>
          </w:tcPr>
          <w:p w14:paraId="7B059145"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hAnsiTheme="minorHAnsi" w:cstheme="minorHAnsi"/>
                <w:sz w:val="20"/>
                <w:lang w:eastAsia="zh-CN"/>
              </w:rPr>
              <w:t>Media</w:t>
            </w:r>
          </w:p>
        </w:tc>
        <w:tc>
          <w:tcPr>
            <w:tcW w:w="1056" w:type="dxa"/>
            <w:tcBorders>
              <w:bottom w:val="single" w:sz="8" w:space="0" w:color="auto"/>
            </w:tcBorders>
            <w:shd w:val="clear" w:color="auto" w:fill="FFFFFF"/>
            <w:vAlign w:val="center"/>
          </w:tcPr>
          <w:p w14:paraId="1FA2FD74"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zh-CN"/>
              </w:rPr>
            </w:pPr>
            <w:r w:rsidRPr="003C6E6A">
              <w:rPr>
                <w:rFonts w:asciiTheme="minorHAnsi" w:hAnsiTheme="minorHAnsi" w:cstheme="minorHAnsi"/>
                <w:sz w:val="20"/>
                <w:lang w:eastAsia="zh-CN"/>
              </w:rPr>
              <w:t xml:space="preserve">88.8 </w:t>
            </w:r>
            <w:r w:rsidRPr="003C6E6A">
              <w:rPr>
                <w:rFonts w:asciiTheme="minorHAnsi" w:hAnsiTheme="minorHAnsi" w:cstheme="minorHAnsi"/>
                <w:sz w:val="20"/>
                <w:lang w:eastAsia="es-CL"/>
              </w:rPr>
              <w:t>± 0.9</w:t>
            </w:r>
          </w:p>
        </w:tc>
        <w:tc>
          <w:tcPr>
            <w:tcW w:w="1212" w:type="dxa"/>
            <w:tcBorders>
              <w:bottom w:val="single" w:sz="8" w:space="0" w:color="auto"/>
            </w:tcBorders>
            <w:shd w:val="clear" w:color="auto" w:fill="FFFFFF"/>
            <w:vAlign w:val="center"/>
          </w:tcPr>
          <w:p w14:paraId="4AE20882"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es-CL"/>
              </w:rPr>
              <w:t xml:space="preserve">2.9 </w:t>
            </w:r>
            <w:r w:rsidRPr="003C6E6A">
              <w:rPr>
                <w:rFonts w:asciiTheme="minorHAnsi" w:hAnsiTheme="minorHAnsi" w:cstheme="minorHAnsi"/>
                <w:sz w:val="20"/>
              </w:rPr>
              <w:t>±</w:t>
            </w:r>
            <w:r w:rsidRPr="003C6E6A">
              <w:rPr>
                <w:rFonts w:asciiTheme="minorHAnsi" w:hAnsiTheme="minorHAnsi" w:cstheme="minorHAnsi"/>
                <w:sz w:val="20"/>
                <w:lang w:eastAsia="es-CL"/>
              </w:rPr>
              <w:t xml:space="preserve"> 0.5</w:t>
            </w:r>
          </w:p>
        </w:tc>
        <w:tc>
          <w:tcPr>
            <w:tcW w:w="1489" w:type="dxa"/>
            <w:tcBorders>
              <w:bottom w:val="single" w:sz="8" w:space="0" w:color="auto"/>
            </w:tcBorders>
            <w:shd w:val="clear" w:color="auto" w:fill="FFFFFF"/>
            <w:vAlign w:val="center"/>
          </w:tcPr>
          <w:p w14:paraId="5C6D33FF" w14:textId="77777777" w:rsidR="00030778" w:rsidRPr="003C6E6A" w:rsidRDefault="00030778" w:rsidP="005A088D">
            <w:pPr>
              <w:autoSpaceDE w:val="0"/>
              <w:autoSpaceDN w:val="0"/>
              <w:adjustRightInd w:val="0"/>
              <w:snapToGrid w:val="0"/>
              <w:spacing w:after="0" w:line="240" w:lineRule="auto"/>
              <w:jc w:val="center"/>
              <w:rPr>
                <w:rFonts w:asciiTheme="minorHAnsi" w:hAnsiTheme="minorHAnsi" w:cstheme="minorHAnsi"/>
                <w:sz w:val="20"/>
                <w:lang w:eastAsia="es-CL"/>
              </w:rPr>
            </w:pPr>
            <w:r w:rsidRPr="003C6E6A">
              <w:rPr>
                <w:rFonts w:asciiTheme="minorHAnsi" w:hAnsiTheme="minorHAnsi" w:cstheme="minorHAnsi"/>
                <w:sz w:val="20"/>
                <w:lang w:eastAsia="es-CL"/>
              </w:rPr>
              <w:t xml:space="preserve">0.4 </w:t>
            </w:r>
            <w:r w:rsidRPr="003C6E6A">
              <w:rPr>
                <w:rFonts w:asciiTheme="minorHAnsi" w:hAnsiTheme="minorHAnsi" w:cstheme="minorHAnsi"/>
                <w:sz w:val="20"/>
              </w:rPr>
              <w:t>± 0.2</w:t>
            </w:r>
          </w:p>
        </w:tc>
      </w:tr>
    </w:tbl>
    <w:p w14:paraId="73854A4D" w14:textId="5E82C65F" w:rsidR="00721131" w:rsidRPr="003C6E6A" w:rsidRDefault="00721131" w:rsidP="00684011">
      <w:pPr>
        <w:rPr>
          <w:rFonts w:asciiTheme="minorHAnsi" w:hAnsiTheme="minorHAnsi" w:cstheme="minorHAnsi"/>
          <w:b/>
          <w:color w:val="FFFFFF" w:themeColor="background1"/>
          <w:sz w:val="2"/>
          <w:szCs w:val="2"/>
        </w:rPr>
      </w:pPr>
    </w:p>
    <w:p w14:paraId="5B8072C4" w14:textId="0E45AC5B" w:rsidR="00721131" w:rsidRPr="003C6E6A" w:rsidRDefault="00721131" w:rsidP="00721131">
      <w:pPr>
        <w:spacing w:line="240" w:lineRule="auto"/>
        <w:rPr>
          <w:rFonts w:asciiTheme="minorHAnsi" w:hAnsiTheme="minorHAnsi" w:cstheme="minorHAnsi"/>
          <w:b/>
          <w:color w:val="FFFFFF" w:themeColor="background1"/>
          <w:sz w:val="2"/>
          <w:szCs w:val="2"/>
        </w:rPr>
      </w:pPr>
    </w:p>
    <w:p w14:paraId="24F61077" w14:textId="76AFAF23" w:rsidR="00C46B2F" w:rsidRPr="003C6E6A" w:rsidRDefault="00C46B2F" w:rsidP="00721131">
      <w:pPr>
        <w:spacing w:line="240" w:lineRule="auto"/>
        <w:rPr>
          <w:rFonts w:asciiTheme="minorHAnsi" w:hAnsiTheme="minorHAnsi" w:cstheme="minorHAnsi"/>
          <w:b/>
          <w:color w:val="FFFFFF" w:themeColor="background1"/>
          <w:sz w:val="2"/>
          <w:szCs w:val="2"/>
        </w:rPr>
      </w:pPr>
    </w:p>
    <w:p w14:paraId="21DDD49D" w14:textId="77777777" w:rsidR="00541F80" w:rsidRPr="003C6E6A" w:rsidRDefault="00541F80" w:rsidP="00721131">
      <w:pPr>
        <w:spacing w:line="240" w:lineRule="auto"/>
        <w:rPr>
          <w:rFonts w:asciiTheme="minorHAnsi" w:hAnsiTheme="minorHAnsi" w:cstheme="minorHAnsi"/>
          <w:b/>
          <w:color w:val="FFFFFF" w:themeColor="background1"/>
          <w:sz w:val="2"/>
          <w:szCs w:val="2"/>
        </w:rPr>
      </w:pPr>
    </w:p>
    <w:p w14:paraId="563256B6" w14:textId="77777777" w:rsidR="00541F80" w:rsidRPr="003C6E6A" w:rsidRDefault="00541F80" w:rsidP="00721131">
      <w:pPr>
        <w:spacing w:line="240" w:lineRule="auto"/>
        <w:rPr>
          <w:rFonts w:asciiTheme="minorHAnsi" w:hAnsiTheme="minorHAnsi" w:cstheme="minorHAnsi"/>
          <w:b/>
          <w:color w:val="FFFFFF" w:themeColor="background1"/>
          <w:sz w:val="2"/>
          <w:szCs w:val="2"/>
        </w:rPr>
      </w:pPr>
    </w:p>
    <w:p w14:paraId="0D21FC38" w14:textId="6B5C151F" w:rsidR="00D10A28" w:rsidRPr="003C6E6A" w:rsidRDefault="009F5A62" w:rsidP="001E27F2">
      <w:pPr>
        <w:pStyle w:val="Ttulo1"/>
        <w:numPr>
          <w:ilvl w:val="1"/>
          <w:numId w:val="9"/>
        </w:numPr>
        <w:jc w:val="left"/>
      </w:pPr>
      <w:bookmarkStart w:id="75" w:name="_Toc79959333"/>
      <w:r w:rsidRPr="003C6E6A">
        <w:t>Resultados objetivo 3</w:t>
      </w:r>
      <w:bookmarkEnd w:id="75"/>
    </w:p>
    <w:p w14:paraId="0044E695" w14:textId="77777777" w:rsidR="005B2EED" w:rsidRPr="003C6E6A" w:rsidRDefault="002578E5" w:rsidP="001E27F2">
      <w:pPr>
        <w:pStyle w:val="Ttulo3"/>
        <w:numPr>
          <w:ilvl w:val="2"/>
          <w:numId w:val="9"/>
        </w:numPr>
        <w:spacing w:before="0" w:after="0"/>
        <w:rPr>
          <w:b/>
        </w:rPr>
      </w:pPr>
      <w:bookmarkStart w:id="76" w:name="_Toc79959334"/>
      <w:r w:rsidRPr="003C6E6A">
        <w:rPr>
          <w:b/>
        </w:rPr>
        <w:t>Cinética de remoción de amonio</w:t>
      </w:r>
      <w:bookmarkEnd w:id="76"/>
      <w:r w:rsidRPr="003C6E6A">
        <w:rPr>
          <w:b/>
        </w:rPr>
        <w:t xml:space="preserve"> </w:t>
      </w:r>
    </w:p>
    <w:p w14:paraId="6E4E9899" w14:textId="0B77476D" w:rsidR="000E7F28" w:rsidRPr="003C6E6A" w:rsidRDefault="00DE6A92" w:rsidP="00161DFD">
      <w:pPr>
        <w:jc w:val="both"/>
        <w:rPr>
          <w:rFonts w:asciiTheme="majorHAnsi" w:hAnsiTheme="majorHAnsi" w:cstheme="majorHAnsi"/>
          <w:w w:val="105"/>
          <w:sz w:val="22"/>
          <w:szCs w:val="22"/>
        </w:rPr>
      </w:pPr>
      <w:r w:rsidRPr="003C6E6A">
        <w:rPr>
          <w:rFonts w:asciiTheme="majorHAnsi" w:hAnsiTheme="majorHAnsi" w:cstheme="majorHAnsi"/>
          <w:w w:val="105"/>
          <w:sz w:val="22"/>
          <w:szCs w:val="22"/>
        </w:rPr>
        <w:t xml:space="preserve">La tasa de remoción de amonio fue significativamente diferente de cero en todos los tratamientos, excepto </w:t>
      </w:r>
      <w:r w:rsidR="0055112F" w:rsidRPr="003C6E6A">
        <w:rPr>
          <w:rFonts w:asciiTheme="majorHAnsi" w:hAnsiTheme="majorHAnsi" w:cstheme="majorHAnsi"/>
          <w:w w:val="105"/>
          <w:sz w:val="22"/>
          <w:szCs w:val="22"/>
        </w:rPr>
        <w:t>en el control</w:t>
      </w:r>
      <w:r w:rsidRPr="003C6E6A">
        <w:rPr>
          <w:rFonts w:asciiTheme="majorHAnsi" w:hAnsiTheme="majorHAnsi" w:cstheme="majorHAnsi"/>
          <w:w w:val="105"/>
          <w:sz w:val="22"/>
          <w:szCs w:val="22"/>
        </w:rPr>
        <w:t xml:space="preserve"> (</w:t>
      </w:r>
      <w:r w:rsidR="00CC1A96">
        <w:rPr>
          <w:rFonts w:asciiTheme="majorHAnsi" w:hAnsiTheme="majorHAnsi" w:cstheme="majorHAnsi"/>
          <w:w w:val="105"/>
          <w:sz w:val="22"/>
          <w:szCs w:val="22"/>
        </w:rPr>
        <w:t>v</w:t>
      </w:r>
      <w:r w:rsidRPr="003C6E6A">
        <w:rPr>
          <w:rFonts w:asciiTheme="majorHAnsi" w:hAnsiTheme="majorHAnsi" w:cstheme="majorHAnsi"/>
          <w:w w:val="105"/>
          <w:sz w:val="22"/>
          <w:szCs w:val="22"/>
        </w:rPr>
        <w:t xml:space="preserve">er </w:t>
      </w:r>
      <w:r w:rsidR="00CB7AA4" w:rsidRPr="003C6E6A">
        <w:rPr>
          <w:rFonts w:asciiTheme="majorHAnsi" w:hAnsiTheme="majorHAnsi" w:cstheme="majorHAnsi"/>
          <w:w w:val="105"/>
          <w:sz w:val="22"/>
          <w:szCs w:val="22"/>
        </w:rPr>
        <w:t>Apéndice</w:t>
      </w:r>
      <w:r w:rsidR="00BC1EBA" w:rsidRPr="003C6E6A">
        <w:rPr>
          <w:rFonts w:asciiTheme="majorHAnsi" w:hAnsiTheme="majorHAnsi" w:cstheme="majorHAnsi"/>
          <w:w w:val="105"/>
          <w:sz w:val="22"/>
          <w:szCs w:val="22"/>
        </w:rPr>
        <w:t xml:space="preserve"> </w:t>
      </w:r>
      <w:r w:rsidR="00520D06" w:rsidRPr="003C6E6A">
        <w:rPr>
          <w:rFonts w:asciiTheme="majorHAnsi" w:hAnsiTheme="majorHAnsi" w:cstheme="majorHAnsi"/>
          <w:w w:val="105"/>
          <w:sz w:val="22"/>
          <w:szCs w:val="22"/>
        </w:rPr>
        <w:t>9</w:t>
      </w:r>
      <w:r w:rsidR="001F3AB5" w:rsidRPr="003C6E6A">
        <w:rPr>
          <w:rFonts w:asciiTheme="majorHAnsi" w:hAnsiTheme="majorHAnsi" w:cstheme="majorHAnsi"/>
          <w:w w:val="105"/>
          <w:sz w:val="22"/>
          <w:szCs w:val="22"/>
        </w:rPr>
        <w:t>)</w:t>
      </w:r>
      <w:r w:rsidRPr="003C6E6A">
        <w:rPr>
          <w:rFonts w:asciiTheme="majorHAnsi" w:hAnsiTheme="majorHAnsi" w:cstheme="majorHAnsi"/>
          <w:w w:val="105"/>
          <w:sz w:val="22"/>
          <w:szCs w:val="22"/>
        </w:rPr>
        <w:t>. La tasa de absorción de amonio aumentó con el aumento de la concentración de amonio en la solución externa y tendió a la saturación principalmente</w:t>
      </w:r>
      <w:r w:rsidR="00066FEB" w:rsidRPr="003C6E6A">
        <w:rPr>
          <w:rFonts w:asciiTheme="majorHAnsi" w:hAnsiTheme="majorHAnsi" w:cstheme="majorHAnsi"/>
          <w:w w:val="105"/>
          <w:sz w:val="22"/>
          <w:szCs w:val="22"/>
        </w:rPr>
        <w:t xml:space="preserve"> en el rango de 3 y 4 mM (Figura </w:t>
      </w:r>
      <w:r w:rsidR="00731B45" w:rsidRPr="003C6E6A">
        <w:rPr>
          <w:rFonts w:asciiTheme="majorHAnsi" w:hAnsiTheme="majorHAnsi" w:cstheme="majorHAnsi"/>
          <w:w w:val="105"/>
          <w:sz w:val="22"/>
          <w:szCs w:val="22"/>
        </w:rPr>
        <w:t>5</w:t>
      </w:r>
      <w:r w:rsidR="00066FEB" w:rsidRPr="003C6E6A">
        <w:rPr>
          <w:rFonts w:asciiTheme="majorHAnsi" w:hAnsiTheme="majorHAnsi" w:cstheme="majorHAnsi"/>
          <w:w w:val="105"/>
          <w:sz w:val="22"/>
          <w:szCs w:val="22"/>
        </w:rPr>
        <w:t>.4</w:t>
      </w:r>
      <w:r w:rsidRPr="003C6E6A">
        <w:rPr>
          <w:rFonts w:asciiTheme="majorHAnsi" w:hAnsiTheme="majorHAnsi" w:cstheme="majorHAnsi"/>
          <w:w w:val="105"/>
          <w:sz w:val="22"/>
          <w:szCs w:val="22"/>
        </w:rPr>
        <w:t>). Con el análisis de regresión, se encontró que las características cinéticas de la absorción d</w:t>
      </w:r>
      <w:r w:rsidR="000E7F28" w:rsidRPr="003C6E6A">
        <w:rPr>
          <w:rFonts w:asciiTheme="majorHAnsi" w:hAnsiTheme="majorHAnsi" w:cstheme="majorHAnsi"/>
          <w:w w:val="105"/>
          <w:sz w:val="22"/>
          <w:szCs w:val="22"/>
        </w:rPr>
        <w:t xml:space="preserve">e amonio por </w:t>
      </w:r>
      <w:r w:rsidR="000E7F28" w:rsidRPr="003C6E6A">
        <w:rPr>
          <w:rFonts w:asciiTheme="majorHAnsi" w:hAnsiTheme="majorHAnsi" w:cstheme="majorHAnsi"/>
          <w:i/>
          <w:w w:val="105"/>
          <w:sz w:val="22"/>
          <w:szCs w:val="22"/>
        </w:rPr>
        <w:t>S. neei</w:t>
      </w:r>
      <w:r w:rsidRPr="003C6E6A">
        <w:rPr>
          <w:rFonts w:asciiTheme="majorHAnsi" w:hAnsiTheme="majorHAnsi" w:cstheme="majorHAnsi"/>
          <w:w w:val="105"/>
          <w:sz w:val="22"/>
          <w:szCs w:val="22"/>
        </w:rPr>
        <w:t xml:space="preserve"> podrían ilustrarse con la ecuación de Michaelis-Menten a</w:t>
      </w:r>
      <w:r w:rsidR="00066FEB" w:rsidRPr="003C6E6A">
        <w:rPr>
          <w:rFonts w:asciiTheme="majorHAnsi" w:hAnsiTheme="majorHAnsi" w:cstheme="majorHAnsi"/>
          <w:w w:val="105"/>
          <w:sz w:val="22"/>
          <w:szCs w:val="22"/>
        </w:rPr>
        <w:t>l nivel s</w:t>
      </w:r>
      <w:r w:rsidR="006859E8" w:rsidRPr="003C6E6A">
        <w:rPr>
          <w:rFonts w:asciiTheme="majorHAnsi" w:hAnsiTheme="majorHAnsi" w:cstheme="majorHAnsi"/>
          <w:w w:val="105"/>
          <w:sz w:val="22"/>
          <w:szCs w:val="22"/>
        </w:rPr>
        <w:t>ignificativo de p &lt;0,00</w:t>
      </w:r>
      <w:r w:rsidR="002152F1" w:rsidRPr="003C6E6A">
        <w:rPr>
          <w:rFonts w:asciiTheme="majorHAnsi" w:hAnsiTheme="majorHAnsi" w:cstheme="majorHAnsi"/>
          <w:w w:val="105"/>
          <w:sz w:val="22"/>
          <w:szCs w:val="22"/>
        </w:rPr>
        <w:t>1. Ver script en Ap</w:t>
      </w:r>
      <w:r w:rsidR="00E60DDD" w:rsidRPr="003C6E6A">
        <w:rPr>
          <w:rFonts w:asciiTheme="majorHAnsi" w:hAnsiTheme="majorHAnsi" w:cstheme="majorHAnsi"/>
          <w:w w:val="105"/>
          <w:sz w:val="22"/>
          <w:szCs w:val="22"/>
        </w:rPr>
        <w:t xml:space="preserve">éndice </w:t>
      </w:r>
      <w:r w:rsidR="001241FA" w:rsidRPr="003C6E6A">
        <w:rPr>
          <w:rFonts w:asciiTheme="majorHAnsi" w:hAnsiTheme="majorHAnsi" w:cstheme="majorHAnsi"/>
          <w:w w:val="105"/>
          <w:sz w:val="22"/>
          <w:szCs w:val="22"/>
        </w:rPr>
        <w:t>2</w:t>
      </w:r>
      <w:r w:rsidR="00E60DDD" w:rsidRPr="003C6E6A">
        <w:rPr>
          <w:rFonts w:asciiTheme="majorHAnsi" w:hAnsiTheme="majorHAnsi" w:cstheme="majorHAnsi"/>
          <w:w w:val="105"/>
          <w:sz w:val="22"/>
          <w:szCs w:val="22"/>
        </w:rPr>
        <w:t>.</w:t>
      </w:r>
    </w:p>
    <w:p w14:paraId="584127CF" w14:textId="77777777" w:rsidR="000E7F28" w:rsidRPr="003C6E6A" w:rsidRDefault="000E7F28" w:rsidP="008749E7">
      <w:pPr>
        <w:spacing w:after="0"/>
        <w:jc w:val="both"/>
        <w:rPr>
          <w:rFonts w:asciiTheme="majorHAnsi" w:hAnsiTheme="majorHAnsi" w:cstheme="majorHAnsi"/>
          <w:w w:val="105"/>
          <w:sz w:val="22"/>
          <w:szCs w:val="22"/>
        </w:rPr>
      </w:pPr>
    </w:p>
    <w:p w14:paraId="5BD42188" w14:textId="77777777" w:rsidR="003A7B30" w:rsidRDefault="00DE6A92" w:rsidP="00220E35">
      <w:pPr>
        <w:jc w:val="both"/>
        <w:rPr>
          <w:rFonts w:asciiTheme="majorHAnsi" w:hAnsiTheme="majorHAnsi" w:cstheme="majorHAnsi"/>
          <w:w w:val="105"/>
          <w:sz w:val="22"/>
          <w:szCs w:val="22"/>
        </w:rPr>
      </w:pPr>
      <w:r w:rsidRPr="003C6E6A">
        <w:rPr>
          <w:rFonts w:asciiTheme="majorHAnsi" w:hAnsiTheme="majorHAnsi" w:cstheme="majorHAnsi"/>
          <w:w w:val="105"/>
          <w:sz w:val="22"/>
          <w:szCs w:val="22"/>
        </w:rPr>
        <w:lastRenderedPageBreak/>
        <w:t xml:space="preserve">Los parámetros cinéticos para la absorción de amonio se estimaron como la </w:t>
      </w:r>
      <w:bookmarkStart w:id="77" w:name="_Hlk79968048"/>
      <w:r w:rsidRPr="003C6E6A">
        <w:rPr>
          <w:rFonts w:asciiTheme="majorHAnsi" w:hAnsiTheme="majorHAnsi" w:cstheme="majorHAnsi"/>
          <w:w w:val="105"/>
          <w:sz w:val="22"/>
          <w:szCs w:val="22"/>
        </w:rPr>
        <w:t xml:space="preserve">tasa máxima </w:t>
      </w:r>
      <w:bookmarkEnd w:id="77"/>
      <w:r w:rsidRPr="003C6E6A">
        <w:rPr>
          <w:rFonts w:asciiTheme="majorHAnsi" w:hAnsiTheme="majorHAnsi" w:cstheme="majorHAnsi"/>
          <w:w w:val="105"/>
          <w:sz w:val="22"/>
          <w:szCs w:val="22"/>
        </w:rPr>
        <w:t xml:space="preserve">(Imax) = 6,91 ± 0,32 y la </w:t>
      </w:r>
      <w:bookmarkStart w:id="78" w:name="_Hlk79968024"/>
      <w:r w:rsidRPr="003C6E6A">
        <w:rPr>
          <w:rFonts w:asciiTheme="majorHAnsi" w:hAnsiTheme="majorHAnsi" w:cstheme="majorHAnsi"/>
          <w:w w:val="105"/>
          <w:sz w:val="22"/>
          <w:szCs w:val="22"/>
        </w:rPr>
        <w:t xml:space="preserve">constante de saturación media </w:t>
      </w:r>
      <w:bookmarkEnd w:id="78"/>
      <w:r w:rsidRPr="003C6E6A">
        <w:rPr>
          <w:rFonts w:asciiTheme="majorHAnsi" w:hAnsiTheme="majorHAnsi" w:cstheme="majorHAnsi"/>
          <w:w w:val="105"/>
          <w:sz w:val="22"/>
          <w:szCs w:val="22"/>
        </w:rPr>
        <w:t>(Km) = 807,81 ± 142,31.</w:t>
      </w:r>
      <w:r w:rsidR="0055112F" w:rsidRPr="003C6E6A">
        <w:rPr>
          <w:rFonts w:asciiTheme="majorHAnsi" w:hAnsiTheme="majorHAnsi" w:cstheme="majorHAnsi"/>
          <w:w w:val="105"/>
          <w:sz w:val="22"/>
          <w:szCs w:val="22"/>
        </w:rPr>
        <w:t xml:space="preserve"> </w:t>
      </w:r>
    </w:p>
    <w:p w14:paraId="7B6CAEE7" w14:textId="46D7B1FD" w:rsidR="00220E35" w:rsidRPr="003C6E6A" w:rsidRDefault="00415840" w:rsidP="00220E35">
      <w:pPr>
        <w:jc w:val="both"/>
        <w:rPr>
          <w:rFonts w:eastAsiaTheme="majorEastAsia" w:cstheme="minorHAnsi"/>
          <w:iCs/>
          <w:kern w:val="48"/>
          <w:szCs w:val="24"/>
        </w:rPr>
      </w:pPr>
      <w:r w:rsidRPr="003C6E6A">
        <w:rPr>
          <w:rFonts w:eastAsiaTheme="majorEastAsia" w:cstheme="minorHAnsi"/>
          <w:iCs/>
          <w:noProof/>
          <w:kern w:val="48"/>
          <w:szCs w:val="24"/>
          <w:lang w:val="es-ES"/>
        </w:rPr>
        <w:drawing>
          <wp:inline distT="0" distB="0" distL="0" distR="0" wp14:anchorId="68DFA418" wp14:editId="66A71BE9">
            <wp:extent cx="5610202" cy="34956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496876"/>
                    </a:xfrm>
                    <a:prstGeom prst="rect">
                      <a:avLst/>
                    </a:prstGeom>
                  </pic:spPr>
                </pic:pic>
              </a:graphicData>
            </a:graphic>
          </wp:inline>
        </w:drawing>
      </w:r>
    </w:p>
    <w:p w14:paraId="137EE103" w14:textId="1DBEEF4B" w:rsidR="0041518E" w:rsidRPr="003C6E6A" w:rsidRDefault="0041518E" w:rsidP="0041518E">
      <w:pPr>
        <w:rPr>
          <w:rFonts w:asciiTheme="minorHAnsi" w:hAnsiTheme="minorHAnsi" w:cstheme="minorHAnsi"/>
          <w:sz w:val="20"/>
        </w:rPr>
      </w:pPr>
      <w:r w:rsidRPr="003C6E6A">
        <w:rPr>
          <w:rFonts w:asciiTheme="minorHAnsi" w:hAnsiTheme="minorHAnsi" w:cstheme="minorHAnsi"/>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color w:val="FFFFFF" w:themeColor="background1"/>
          <w:sz w:val="2"/>
          <w:szCs w:val="2"/>
        </w:rPr>
        <w:fldChar w:fldCharType="separate"/>
      </w:r>
      <w:bookmarkStart w:id="79" w:name="_Toc79694900"/>
      <w:r w:rsidR="00782830" w:rsidRPr="003C6E6A">
        <w:rPr>
          <w:rFonts w:asciiTheme="minorHAnsi" w:hAnsiTheme="minorHAnsi" w:cstheme="minorHAnsi"/>
          <w:noProof/>
          <w:color w:val="FFFFFF" w:themeColor="background1"/>
          <w:sz w:val="2"/>
          <w:szCs w:val="2"/>
        </w:rPr>
        <w:t>13</w:t>
      </w:r>
      <w:r w:rsidRPr="003C6E6A">
        <w:rPr>
          <w:rFonts w:asciiTheme="minorHAnsi" w:hAnsiTheme="minorHAnsi" w:cstheme="minorHAnsi"/>
          <w:color w:val="FFFFFF" w:themeColor="background1"/>
          <w:sz w:val="2"/>
          <w:szCs w:val="2"/>
        </w:rPr>
        <w:fldChar w:fldCharType="end"/>
      </w:r>
      <w:r w:rsidR="00060689" w:rsidRPr="003C6E6A">
        <w:rPr>
          <w:rFonts w:asciiTheme="minorHAnsi" w:hAnsiTheme="minorHAnsi" w:cstheme="minorHAnsi"/>
          <w:sz w:val="20"/>
        </w:rPr>
        <w:t xml:space="preserve">Figura </w:t>
      </w:r>
      <w:r w:rsidR="00731B45" w:rsidRPr="003C6E6A">
        <w:rPr>
          <w:rFonts w:asciiTheme="minorHAnsi" w:hAnsiTheme="minorHAnsi" w:cstheme="minorHAnsi"/>
          <w:sz w:val="20"/>
        </w:rPr>
        <w:t>5</w:t>
      </w:r>
      <w:r w:rsidR="00060689" w:rsidRPr="003C6E6A">
        <w:rPr>
          <w:rFonts w:asciiTheme="minorHAnsi" w:hAnsiTheme="minorHAnsi" w:cstheme="minorHAnsi"/>
          <w:sz w:val="20"/>
        </w:rPr>
        <w:t xml:space="preserve">.4 </w:t>
      </w:r>
      <w:r w:rsidR="00AB53BA" w:rsidRPr="003C6E6A">
        <w:rPr>
          <w:rFonts w:asciiTheme="minorHAnsi" w:hAnsiTheme="minorHAnsi" w:cstheme="minorHAnsi"/>
          <w:sz w:val="20"/>
        </w:rPr>
        <w:t>Biocinética de consumo de amonio. Ecuación de Michaelis-Menten, muestra la t</w:t>
      </w:r>
      <w:r w:rsidRPr="003C6E6A">
        <w:rPr>
          <w:rFonts w:asciiTheme="minorHAnsi" w:hAnsiTheme="minorHAnsi" w:cstheme="minorHAnsi"/>
          <w:sz w:val="20"/>
        </w:rPr>
        <w:t>asa de absorción de amonio en función de la concentración de amonio disponible</w:t>
      </w:r>
      <w:r w:rsidR="00657644" w:rsidRPr="003C6E6A">
        <w:rPr>
          <w:rFonts w:asciiTheme="minorHAnsi" w:hAnsiTheme="minorHAnsi" w:cstheme="minorHAnsi"/>
          <w:i/>
          <w:sz w:val="20"/>
        </w:rPr>
        <w:t>.</w:t>
      </w:r>
      <w:bookmarkEnd w:id="79"/>
    </w:p>
    <w:p w14:paraId="058AE4C5" w14:textId="77777777" w:rsidR="005B2EED" w:rsidRPr="003C6E6A" w:rsidRDefault="006410C8" w:rsidP="001E27F2">
      <w:pPr>
        <w:pStyle w:val="Ttulo3"/>
        <w:numPr>
          <w:ilvl w:val="2"/>
          <w:numId w:val="9"/>
        </w:numPr>
        <w:spacing w:before="0" w:after="0"/>
        <w:rPr>
          <w:b/>
          <w:bCs w:val="0"/>
        </w:rPr>
      </w:pPr>
      <w:bookmarkStart w:id="80" w:name="_Toc79959335"/>
      <w:r w:rsidRPr="003C6E6A">
        <w:rPr>
          <w:b/>
          <w:bCs w:val="0"/>
        </w:rPr>
        <w:t>Secuenciación y</w:t>
      </w:r>
      <w:r w:rsidR="005B2EED" w:rsidRPr="003C6E6A">
        <w:rPr>
          <w:b/>
          <w:bCs w:val="0"/>
        </w:rPr>
        <w:t xml:space="preserve"> </w:t>
      </w:r>
      <w:r w:rsidRPr="003C6E6A">
        <w:rPr>
          <w:b/>
          <w:bCs w:val="0"/>
        </w:rPr>
        <w:t xml:space="preserve">ensamble de </w:t>
      </w:r>
      <w:r w:rsidR="005B2EED" w:rsidRPr="003C6E6A">
        <w:rPr>
          <w:b/>
          <w:bCs w:val="0"/>
        </w:rPr>
        <w:t>novo</w:t>
      </w:r>
      <w:bookmarkEnd w:id="80"/>
      <w:r w:rsidR="005B2EED" w:rsidRPr="003C6E6A">
        <w:rPr>
          <w:b/>
          <w:bCs w:val="0"/>
        </w:rPr>
        <w:t xml:space="preserve"> </w:t>
      </w:r>
    </w:p>
    <w:p w14:paraId="3C770147" w14:textId="6B74D4A3" w:rsidR="00B0103B" w:rsidRPr="003C6E6A" w:rsidRDefault="005F76B6" w:rsidP="00134599">
      <w:pPr>
        <w:spacing w:after="0"/>
        <w:jc w:val="both"/>
        <w:rPr>
          <w:rFonts w:asciiTheme="majorHAnsi" w:eastAsia="Calibri" w:hAnsiTheme="majorHAnsi" w:cstheme="majorHAnsi"/>
          <w:color w:val="000000"/>
          <w:sz w:val="22"/>
          <w:szCs w:val="22"/>
        </w:rPr>
      </w:pPr>
      <w:r w:rsidRPr="003C6E6A">
        <w:rPr>
          <w:rFonts w:asciiTheme="majorHAnsi" w:eastAsia="Calibri" w:hAnsiTheme="majorHAnsi" w:cstheme="majorHAnsi"/>
          <w:color w:val="000000"/>
          <w:sz w:val="22"/>
          <w:szCs w:val="22"/>
        </w:rPr>
        <w:t>En</w:t>
      </w:r>
      <w:r w:rsidR="006410C8" w:rsidRPr="003C6E6A">
        <w:rPr>
          <w:rFonts w:asciiTheme="majorHAnsi" w:eastAsia="Calibri" w:hAnsiTheme="majorHAnsi" w:cstheme="majorHAnsi"/>
          <w:color w:val="000000"/>
          <w:sz w:val="22"/>
          <w:szCs w:val="22"/>
        </w:rPr>
        <w:t xml:space="preserve"> la</w:t>
      </w:r>
      <w:r w:rsidR="0062295B" w:rsidRPr="003C6E6A">
        <w:rPr>
          <w:rFonts w:asciiTheme="majorHAnsi" w:eastAsia="Calibri" w:hAnsiTheme="majorHAnsi" w:cstheme="majorHAnsi"/>
          <w:color w:val="000000"/>
          <w:sz w:val="22"/>
          <w:szCs w:val="22"/>
        </w:rPr>
        <w:t xml:space="preserve"> </w:t>
      </w:r>
      <w:r w:rsidR="00DE6E14" w:rsidRPr="003C6E6A">
        <w:rPr>
          <w:rFonts w:asciiTheme="majorHAnsi" w:eastAsia="Calibri" w:hAnsiTheme="majorHAnsi" w:cstheme="majorHAnsi"/>
          <w:color w:val="000000"/>
          <w:sz w:val="22"/>
          <w:szCs w:val="22"/>
        </w:rPr>
        <w:t>Tabla</w:t>
      </w:r>
      <w:r w:rsidR="006410C8" w:rsidRPr="003C6E6A">
        <w:rPr>
          <w:rFonts w:asciiTheme="majorHAnsi" w:eastAsia="Calibri" w:hAnsiTheme="majorHAnsi" w:cstheme="majorHAnsi"/>
          <w:color w:val="000000"/>
          <w:sz w:val="22"/>
          <w:szCs w:val="22"/>
        </w:rPr>
        <w:t xml:space="preserve"> </w:t>
      </w:r>
      <w:r w:rsidR="00C30043" w:rsidRPr="003C6E6A">
        <w:rPr>
          <w:rFonts w:asciiTheme="majorHAnsi" w:eastAsia="Calibri" w:hAnsiTheme="majorHAnsi" w:cstheme="majorHAnsi"/>
          <w:color w:val="000000"/>
          <w:sz w:val="22"/>
          <w:szCs w:val="22"/>
        </w:rPr>
        <w:t>5</w:t>
      </w:r>
      <w:r w:rsidR="006410C8" w:rsidRPr="003C6E6A">
        <w:rPr>
          <w:rFonts w:asciiTheme="majorHAnsi" w:eastAsia="Calibri" w:hAnsiTheme="majorHAnsi" w:cstheme="majorHAnsi"/>
          <w:color w:val="000000"/>
          <w:sz w:val="22"/>
          <w:szCs w:val="22"/>
        </w:rPr>
        <w:t xml:space="preserve">.3 se muestra los resultados que se obtuvieron de la </w:t>
      </w:r>
      <w:r w:rsidR="00807E96" w:rsidRPr="003C6E6A">
        <w:rPr>
          <w:rFonts w:asciiTheme="majorHAnsi" w:eastAsia="Calibri" w:hAnsiTheme="majorHAnsi" w:cstheme="majorHAnsi"/>
          <w:color w:val="000000"/>
          <w:sz w:val="22"/>
          <w:szCs w:val="22"/>
        </w:rPr>
        <w:t xml:space="preserve">limpieza de las lecturas con el </w:t>
      </w:r>
      <w:r w:rsidR="00807E96" w:rsidRPr="003C6E6A">
        <w:rPr>
          <w:rFonts w:asciiTheme="minorHAnsi" w:hAnsiTheme="minorHAnsi" w:cstheme="minorHAnsi"/>
          <w:sz w:val="22"/>
          <w:szCs w:val="22"/>
        </w:rPr>
        <w:t>software CLC Genomics Workbench v8.0. El total de lecturas crudas que se obtuvieron después de la secuenciación por la librería 0 mM y 3 mM NH</w:t>
      </w:r>
      <w:r w:rsidR="00807E96" w:rsidRPr="003C6E6A">
        <w:rPr>
          <w:rFonts w:asciiTheme="minorHAnsi" w:hAnsiTheme="minorHAnsi" w:cstheme="minorHAnsi"/>
          <w:sz w:val="22"/>
          <w:szCs w:val="22"/>
          <w:vertAlign w:val="subscript"/>
        </w:rPr>
        <w:t>4</w:t>
      </w:r>
      <w:r w:rsidR="00807E96" w:rsidRPr="003C6E6A">
        <w:rPr>
          <w:rFonts w:asciiTheme="minorHAnsi" w:hAnsiTheme="minorHAnsi" w:cstheme="minorHAnsi"/>
          <w:sz w:val="22"/>
          <w:szCs w:val="22"/>
        </w:rPr>
        <w:t>Cl</w:t>
      </w:r>
      <w:r w:rsidR="00226D3B" w:rsidRPr="003C6E6A">
        <w:rPr>
          <w:rFonts w:asciiTheme="minorHAnsi" w:hAnsiTheme="minorHAnsi" w:cstheme="minorHAnsi"/>
          <w:sz w:val="22"/>
          <w:szCs w:val="22"/>
        </w:rPr>
        <w:t xml:space="preserve"> </w:t>
      </w:r>
      <w:r w:rsidR="00807E96" w:rsidRPr="003C6E6A">
        <w:rPr>
          <w:rFonts w:asciiTheme="minorHAnsi" w:hAnsiTheme="minorHAnsi" w:cstheme="minorHAnsi"/>
          <w:sz w:val="22"/>
          <w:szCs w:val="22"/>
        </w:rPr>
        <w:t xml:space="preserve">fueron 149.730.784. Luego del </w:t>
      </w:r>
      <w:r w:rsidR="00807E96" w:rsidRPr="003C6E6A">
        <w:rPr>
          <w:rFonts w:asciiTheme="majorHAnsi" w:eastAsia="Calibri" w:hAnsiTheme="majorHAnsi" w:cstheme="majorHAnsi"/>
          <w:color w:val="000000"/>
          <w:sz w:val="22"/>
          <w:szCs w:val="22"/>
        </w:rPr>
        <w:t>procesamiento por calidad se obtuvo</w:t>
      </w:r>
      <w:r w:rsidR="00B0103B" w:rsidRPr="003C6E6A">
        <w:rPr>
          <w:rFonts w:asciiTheme="majorHAnsi" w:eastAsia="Calibri" w:hAnsiTheme="majorHAnsi" w:cstheme="majorHAnsi"/>
          <w:color w:val="000000"/>
          <w:sz w:val="22"/>
          <w:szCs w:val="22"/>
        </w:rPr>
        <w:t xml:space="preserve"> un total d</w:t>
      </w:r>
      <w:r w:rsidR="00C30059" w:rsidRPr="003C6E6A">
        <w:rPr>
          <w:rFonts w:asciiTheme="majorHAnsi" w:eastAsia="Calibri" w:hAnsiTheme="majorHAnsi" w:cstheme="majorHAnsi"/>
          <w:color w:val="000000"/>
          <w:sz w:val="22"/>
          <w:szCs w:val="22"/>
        </w:rPr>
        <w:t xml:space="preserve">e 146,780,108 lecturas limpias. Las lecturas </w:t>
      </w:r>
      <w:r w:rsidR="00A9300D" w:rsidRPr="003C6E6A">
        <w:rPr>
          <w:rFonts w:asciiTheme="majorHAnsi" w:eastAsia="Calibri" w:hAnsiTheme="majorHAnsi" w:cstheme="majorHAnsi"/>
          <w:color w:val="000000"/>
          <w:sz w:val="22"/>
          <w:szCs w:val="22"/>
        </w:rPr>
        <w:t xml:space="preserve">de alta calidad </w:t>
      </w:r>
      <w:r w:rsidR="00C30059" w:rsidRPr="003C6E6A">
        <w:rPr>
          <w:rFonts w:asciiTheme="majorHAnsi" w:eastAsia="Calibri" w:hAnsiTheme="majorHAnsi" w:cstheme="majorHAnsi"/>
          <w:color w:val="000000"/>
          <w:sz w:val="22"/>
          <w:szCs w:val="22"/>
        </w:rPr>
        <w:t xml:space="preserve">se ensamblaron </w:t>
      </w:r>
      <w:r w:rsidR="00A9300D" w:rsidRPr="003C6E6A">
        <w:rPr>
          <w:rFonts w:asciiTheme="majorHAnsi" w:eastAsia="Calibri" w:hAnsiTheme="majorHAnsi" w:cstheme="majorHAnsi"/>
          <w:color w:val="000000"/>
          <w:sz w:val="22"/>
          <w:szCs w:val="22"/>
        </w:rPr>
        <w:t xml:space="preserve">en transcritos o contiguos (contigs) </w:t>
      </w:r>
      <w:r w:rsidR="00B0103B" w:rsidRPr="003C6E6A">
        <w:rPr>
          <w:rFonts w:asciiTheme="majorHAnsi" w:eastAsia="Calibri" w:hAnsiTheme="majorHAnsi" w:cstheme="majorHAnsi"/>
          <w:color w:val="000000"/>
          <w:sz w:val="22"/>
          <w:szCs w:val="22"/>
        </w:rPr>
        <w:t>utilizando lecturas de extremos emparejados, lo que resultó en 12</w:t>
      </w:r>
      <w:r w:rsidR="00A9300D" w:rsidRPr="003C6E6A">
        <w:rPr>
          <w:rFonts w:asciiTheme="majorHAnsi" w:eastAsia="Calibri" w:hAnsiTheme="majorHAnsi" w:cstheme="majorHAnsi"/>
          <w:color w:val="000000"/>
          <w:sz w:val="22"/>
          <w:szCs w:val="22"/>
        </w:rPr>
        <w:t>9,772 transcritos</w:t>
      </w:r>
      <w:r w:rsidR="00B0103B" w:rsidRPr="003C6E6A">
        <w:rPr>
          <w:rFonts w:asciiTheme="majorHAnsi" w:eastAsia="Calibri" w:hAnsiTheme="majorHAnsi" w:cstheme="majorHAnsi"/>
          <w:color w:val="000000"/>
          <w:sz w:val="22"/>
          <w:szCs w:val="22"/>
        </w:rPr>
        <w:t xml:space="preserve">. </w:t>
      </w:r>
      <w:r w:rsidR="00FF7759" w:rsidRPr="003C6E6A">
        <w:rPr>
          <w:rFonts w:asciiTheme="majorHAnsi" w:eastAsia="Calibri" w:hAnsiTheme="majorHAnsi" w:cstheme="majorHAnsi"/>
          <w:color w:val="000000"/>
          <w:sz w:val="22"/>
          <w:szCs w:val="22"/>
        </w:rPr>
        <w:t xml:space="preserve">Seguidamente se aplicó el criterio de calidad de N50 para seleccionar los mejores ensambles, terminando con la producción de 96,336 contigs no redundantes </w:t>
      </w:r>
      <w:r w:rsidR="00B0103B" w:rsidRPr="003C6E6A">
        <w:rPr>
          <w:rFonts w:asciiTheme="majorHAnsi" w:eastAsia="Calibri" w:hAnsiTheme="majorHAnsi" w:cstheme="majorHAnsi"/>
          <w:color w:val="000000"/>
          <w:sz w:val="22"/>
          <w:szCs w:val="22"/>
        </w:rPr>
        <w:t>con una l</w:t>
      </w:r>
      <w:r w:rsidR="00FF7759" w:rsidRPr="003C6E6A">
        <w:rPr>
          <w:rFonts w:asciiTheme="majorHAnsi" w:eastAsia="Calibri" w:hAnsiTheme="majorHAnsi" w:cstheme="majorHAnsi"/>
          <w:color w:val="000000"/>
          <w:sz w:val="22"/>
          <w:szCs w:val="22"/>
        </w:rPr>
        <w:t xml:space="preserve">ongitud promedio de 586 (Tabla </w:t>
      </w:r>
      <w:r w:rsidR="00C30043" w:rsidRPr="003C6E6A">
        <w:rPr>
          <w:rFonts w:asciiTheme="majorHAnsi" w:eastAsia="Calibri" w:hAnsiTheme="majorHAnsi" w:cstheme="majorHAnsi"/>
          <w:color w:val="000000"/>
          <w:sz w:val="22"/>
          <w:szCs w:val="22"/>
        </w:rPr>
        <w:t>5</w:t>
      </w:r>
      <w:r w:rsidR="00FF7759" w:rsidRPr="003C6E6A">
        <w:rPr>
          <w:rFonts w:asciiTheme="majorHAnsi" w:eastAsia="Calibri" w:hAnsiTheme="majorHAnsi" w:cstheme="majorHAnsi"/>
          <w:color w:val="000000"/>
          <w:sz w:val="22"/>
          <w:szCs w:val="22"/>
        </w:rPr>
        <w:t xml:space="preserve">.3 y </w:t>
      </w:r>
      <w:r w:rsidR="00C30043" w:rsidRPr="003C6E6A">
        <w:rPr>
          <w:rFonts w:asciiTheme="majorHAnsi" w:eastAsia="Calibri" w:hAnsiTheme="majorHAnsi" w:cstheme="majorHAnsi"/>
          <w:color w:val="000000"/>
          <w:sz w:val="22"/>
          <w:szCs w:val="22"/>
        </w:rPr>
        <w:t>5</w:t>
      </w:r>
      <w:r w:rsidR="00FF7759" w:rsidRPr="003C6E6A">
        <w:rPr>
          <w:rFonts w:asciiTheme="majorHAnsi" w:eastAsia="Calibri" w:hAnsiTheme="majorHAnsi" w:cstheme="majorHAnsi"/>
          <w:color w:val="000000"/>
          <w:sz w:val="22"/>
          <w:szCs w:val="22"/>
        </w:rPr>
        <w:t>.4</w:t>
      </w:r>
      <w:r w:rsidR="00B0103B" w:rsidRPr="003C6E6A">
        <w:rPr>
          <w:rFonts w:asciiTheme="majorHAnsi" w:eastAsia="Calibri" w:hAnsiTheme="majorHAnsi" w:cstheme="majorHAnsi"/>
          <w:color w:val="000000"/>
          <w:sz w:val="22"/>
          <w:szCs w:val="22"/>
        </w:rPr>
        <w:t xml:space="preserve">). </w:t>
      </w:r>
    </w:p>
    <w:p w14:paraId="3C78E4F9" w14:textId="77777777" w:rsidR="00134599" w:rsidRPr="003C6E6A" w:rsidRDefault="00134599" w:rsidP="00134599">
      <w:pPr>
        <w:spacing w:after="0"/>
        <w:jc w:val="both"/>
        <w:rPr>
          <w:rFonts w:asciiTheme="majorHAnsi" w:eastAsia="Calibri" w:hAnsiTheme="majorHAnsi" w:cstheme="majorHAnsi"/>
          <w:color w:val="000000"/>
          <w:sz w:val="22"/>
          <w:szCs w:val="22"/>
        </w:rPr>
      </w:pPr>
    </w:p>
    <w:p w14:paraId="04F4F8AE" w14:textId="48C95AF3" w:rsidR="00704823" w:rsidRPr="003C6E6A" w:rsidRDefault="00F46D43" w:rsidP="00134599">
      <w:pPr>
        <w:spacing w:after="0"/>
        <w:rPr>
          <w:rFonts w:asciiTheme="minorHAnsi" w:eastAsia="Calibri" w:hAnsiTheme="minorHAnsi" w:cstheme="minorHAnsi"/>
          <w:color w:val="000000"/>
          <w:sz w:val="20"/>
        </w:rPr>
      </w:pPr>
      <w:r w:rsidRPr="003C6E6A">
        <w:rPr>
          <w:rFonts w:asciiTheme="minorHAnsi" w:hAnsiTheme="minorHAnsi" w:cstheme="minorHAnsi"/>
          <w:sz w:val="2"/>
          <w:szCs w:val="2"/>
        </w:rPr>
        <w:fldChar w:fldCharType="begin"/>
      </w:r>
      <w:r w:rsidRPr="003C6E6A">
        <w:rPr>
          <w:rFonts w:asciiTheme="minorHAnsi" w:hAnsiTheme="minorHAnsi" w:cstheme="minorHAnsi"/>
          <w:sz w:val="2"/>
          <w:szCs w:val="2"/>
        </w:rPr>
        <w:instrText xml:space="preserve"> SEQ Tabla \* ARABIC </w:instrText>
      </w:r>
      <w:r w:rsidRPr="003C6E6A">
        <w:rPr>
          <w:rFonts w:asciiTheme="minorHAnsi" w:hAnsiTheme="minorHAnsi" w:cstheme="minorHAnsi"/>
          <w:sz w:val="2"/>
          <w:szCs w:val="2"/>
        </w:rPr>
        <w:fldChar w:fldCharType="separate"/>
      </w:r>
      <w:bookmarkStart w:id="81" w:name="_Toc79699562"/>
      <w:r w:rsidR="00782830" w:rsidRPr="003C6E6A">
        <w:rPr>
          <w:rFonts w:asciiTheme="minorHAnsi" w:hAnsiTheme="minorHAnsi" w:cstheme="minorHAnsi"/>
          <w:noProof/>
          <w:sz w:val="2"/>
          <w:szCs w:val="2"/>
        </w:rPr>
        <w:t>5</w:t>
      </w:r>
      <w:r w:rsidRPr="003C6E6A">
        <w:rPr>
          <w:rFonts w:asciiTheme="minorHAnsi" w:hAnsiTheme="minorHAnsi" w:cstheme="minorHAnsi"/>
          <w:sz w:val="2"/>
          <w:szCs w:val="2"/>
        </w:rPr>
        <w:fldChar w:fldCharType="end"/>
      </w:r>
      <w:r w:rsidR="00C620E3" w:rsidRPr="003C6E6A">
        <w:rPr>
          <w:rFonts w:asciiTheme="minorHAnsi" w:eastAsia="SimSun" w:hAnsiTheme="minorHAnsi" w:cstheme="minorHAnsi"/>
          <w:color w:val="000000"/>
          <w:sz w:val="20"/>
          <w:lang w:eastAsia="zh-CN" w:bidi="ar"/>
        </w:rPr>
        <w:t xml:space="preserve">Tabla </w:t>
      </w:r>
      <w:r w:rsidR="00C30043" w:rsidRPr="003C6E6A">
        <w:rPr>
          <w:rFonts w:asciiTheme="minorHAnsi" w:eastAsia="SimSun" w:hAnsiTheme="minorHAnsi" w:cstheme="minorHAnsi"/>
          <w:color w:val="000000"/>
          <w:sz w:val="20"/>
          <w:lang w:eastAsia="zh-CN" w:bidi="ar"/>
        </w:rPr>
        <w:t>5</w:t>
      </w:r>
      <w:r w:rsidR="00C620E3" w:rsidRPr="003C6E6A">
        <w:rPr>
          <w:rFonts w:asciiTheme="minorHAnsi" w:eastAsia="SimSun" w:hAnsiTheme="minorHAnsi" w:cstheme="minorHAnsi"/>
          <w:color w:val="000000"/>
          <w:sz w:val="20"/>
          <w:lang w:eastAsia="zh-CN" w:bidi="ar"/>
        </w:rPr>
        <w:t>.3 Resumen de RNA-Seq</w:t>
      </w:r>
      <w:r w:rsidR="00657644" w:rsidRPr="003C6E6A">
        <w:rPr>
          <w:rFonts w:asciiTheme="minorHAnsi" w:eastAsia="SimSun" w:hAnsiTheme="minorHAnsi" w:cstheme="minorHAnsi"/>
          <w:color w:val="000000"/>
          <w:sz w:val="20"/>
          <w:lang w:eastAsia="zh-CN" w:bidi="ar"/>
        </w:rPr>
        <w:t>.</w:t>
      </w:r>
      <w:bookmarkEnd w:id="81"/>
    </w:p>
    <w:tbl>
      <w:tblPr>
        <w:tblW w:w="0" w:type="auto"/>
        <w:tblInd w:w="108" w:type="dxa"/>
        <w:tblLook w:val="04A0" w:firstRow="1" w:lastRow="0" w:firstColumn="1" w:lastColumn="0" w:noHBand="0" w:noVBand="1"/>
      </w:tblPr>
      <w:tblGrid>
        <w:gridCol w:w="2884"/>
        <w:gridCol w:w="2993"/>
        <w:gridCol w:w="2993"/>
      </w:tblGrid>
      <w:tr w:rsidR="00EA2078" w:rsidRPr="003C6E6A" w14:paraId="4C9DAE60" w14:textId="77777777" w:rsidTr="00F46D43">
        <w:tc>
          <w:tcPr>
            <w:tcW w:w="2884" w:type="dxa"/>
            <w:tcBorders>
              <w:top w:val="single" w:sz="4" w:space="0" w:color="auto"/>
              <w:bottom w:val="single" w:sz="4" w:space="0" w:color="auto"/>
            </w:tcBorders>
            <w:shd w:val="clear" w:color="auto" w:fill="auto"/>
          </w:tcPr>
          <w:p w14:paraId="44F4E4FB" w14:textId="77777777" w:rsidR="00EA2078" w:rsidRPr="003C6E6A" w:rsidRDefault="00EA2078" w:rsidP="003A7B30">
            <w:pPr>
              <w:spacing w:line="240" w:lineRule="auto"/>
              <w:jc w:val="center"/>
              <w:rPr>
                <w:rFonts w:asciiTheme="minorHAnsi" w:hAnsiTheme="minorHAnsi" w:cstheme="minorHAnsi"/>
                <w:b/>
                <w:sz w:val="20"/>
              </w:rPr>
            </w:pPr>
            <w:r w:rsidRPr="003C6E6A">
              <w:rPr>
                <w:rFonts w:asciiTheme="minorHAnsi" w:hAnsiTheme="minorHAnsi" w:cstheme="minorHAnsi"/>
                <w:b/>
                <w:sz w:val="20"/>
              </w:rPr>
              <w:lastRenderedPageBreak/>
              <w:t>Items</w:t>
            </w:r>
          </w:p>
          <w:p w14:paraId="02014CC0" w14:textId="77777777" w:rsidR="00EA2078" w:rsidRPr="003C6E6A" w:rsidRDefault="00EA2078" w:rsidP="003A7B30">
            <w:pPr>
              <w:spacing w:line="240" w:lineRule="auto"/>
              <w:jc w:val="center"/>
              <w:rPr>
                <w:rFonts w:asciiTheme="minorHAnsi" w:hAnsiTheme="minorHAnsi" w:cstheme="minorHAnsi"/>
                <w:sz w:val="20"/>
                <w:lang w:val="es-CO"/>
              </w:rPr>
            </w:pPr>
          </w:p>
        </w:tc>
        <w:tc>
          <w:tcPr>
            <w:tcW w:w="2993" w:type="dxa"/>
            <w:tcBorders>
              <w:top w:val="single" w:sz="4" w:space="0" w:color="auto"/>
              <w:bottom w:val="single" w:sz="4" w:space="0" w:color="auto"/>
            </w:tcBorders>
            <w:shd w:val="clear" w:color="auto" w:fill="auto"/>
            <w:hideMark/>
          </w:tcPr>
          <w:p w14:paraId="06EA13E1" w14:textId="77777777" w:rsidR="00EA2078" w:rsidRPr="003C6E6A" w:rsidRDefault="00630842" w:rsidP="003A7B30">
            <w:pPr>
              <w:spacing w:line="240" w:lineRule="auto"/>
              <w:jc w:val="center"/>
              <w:rPr>
                <w:rFonts w:asciiTheme="minorHAnsi" w:hAnsiTheme="minorHAnsi" w:cstheme="minorHAnsi"/>
                <w:sz w:val="20"/>
                <w:lang w:val="es-CO"/>
              </w:rPr>
            </w:pPr>
            <w:r w:rsidRPr="003C6E6A">
              <w:rPr>
                <w:rFonts w:asciiTheme="minorHAnsi" w:eastAsiaTheme="majorEastAsia" w:hAnsiTheme="minorHAnsi" w:cstheme="minorHAnsi"/>
                <w:b/>
                <w:iCs/>
                <w:noProof/>
                <w:kern w:val="48"/>
                <w:sz w:val="20"/>
                <w:lang w:eastAsia="es-CL"/>
              </w:rPr>
              <w:t xml:space="preserve">Librería </w:t>
            </w:r>
            <w:r w:rsidR="00EA2078" w:rsidRPr="003C6E6A">
              <w:rPr>
                <w:rFonts w:asciiTheme="minorHAnsi" w:eastAsiaTheme="majorEastAsia" w:hAnsiTheme="minorHAnsi" w:cstheme="minorHAnsi"/>
                <w:b/>
                <w:iCs/>
                <w:noProof/>
                <w:kern w:val="48"/>
                <w:sz w:val="20"/>
                <w:lang w:eastAsia="es-CL"/>
              </w:rPr>
              <w:t>0mM NH</w:t>
            </w:r>
            <w:r w:rsidR="00EA2078" w:rsidRPr="003C6E6A">
              <w:rPr>
                <w:rFonts w:asciiTheme="minorHAnsi" w:eastAsiaTheme="majorEastAsia" w:hAnsiTheme="minorHAnsi" w:cstheme="minorHAnsi"/>
                <w:b/>
                <w:iCs/>
                <w:noProof/>
                <w:kern w:val="48"/>
                <w:sz w:val="20"/>
                <w:vertAlign w:val="subscript"/>
                <w:lang w:eastAsia="es-CL"/>
              </w:rPr>
              <w:t>4</w:t>
            </w:r>
            <w:r w:rsidR="00EA2078" w:rsidRPr="003C6E6A">
              <w:rPr>
                <w:rFonts w:asciiTheme="minorHAnsi" w:eastAsiaTheme="majorEastAsia" w:hAnsiTheme="minorHAnsi" w:cstheme="minorHAnsi"/>
                <w:b/>
                <w:iCs/>
                <w:noProof/>
                <w:kern w:val="48"/>
                <w:sz w:val="20"/>
                <w:lang w:eastAsia="es-CL"/>
              </w:rPr>
              <w:t>Cl</w:t>
            </w:r>
          </w:p>
        </w:tc>
        <w:tc>
          <w:tcPr>
            <w:tcW w:w="2993" w:type="dxa"/>
            <w:tcBorders>
              <w:top w:val="single" w:sz="4" w:space="0" w:color="auto"/>
              <w:bottom w:val="single" w:sz="4" w:space="0" w:color="auto"/>
            </w:tcBorders>
            <w:shd w:val="clear" w:color="auto" w:fill="auto"/>
            <w:hideMark/>
          </w:tcPr>
          <w:p w14:paraId="5D096612" w14:textId="77777777" w:rsidR="00EA2078" w:rsidRPr="003C6E6A" w:rsidRDefault="00630842" w:rsidP="003A7B30">
            <w:pPr>
              <w:spacing w:line="240" w:lineRule="auto"/>
              <w:jc w:val="center"/>
              <w:rPr>
                <w:rFonts w:asciiTheme="minorHAnsi" w:hAnsiTheme="minorHAnsi" w:cstheme="minorHAnsi"/>
                <w:sz w:val="20"/>
                <w:lang w:val="es-CO"/>
              </w:rPr>
            </w:pPr>
            <w:r w:rsidRPr="003C6E6A">
              <w:rPr>
                <w:rFonts w:asciiTheme="minorHAnsi" w:eastAsiaTheme="majorEastAsia" w:hAnsiTheme="minorHAnsi" w:cstheme="minorHAnsi"/>
                <w:b/>
                <w:iCs/>
                <w:noProof/>
                <w:kern w:val="48"/>
                <w:sz w:val="20"/>
                <w:lang w:eastAsia="es-CL"/>
              </w:rPr>
              <w:t>Librería</w:t>
            </w:r>
            <w:r w:rsidR="00EA2078" w:rsidRPr="003C6E6A">
              <w:rPr>
                <w:rFonts w:asciiTheme="minorHAnsi" w:eastAsiaTheme="majorEastAsia" w:hAnsiTheme="minorHAnsi" w:cstheme="minorHAnsi"/>
                <w:b/>
                <w:iCs/>
                <w:noProof/>
                <w:kern w:val="48"/>
                <w:sz w:val="20"/>
                <w:lang w:eastAsia="es-CL"/>
              </w:rPr>
              <w:t xml:space="preserve"> 3mM NH</w:t>
            </w:r>
            <w:r w:rsidR="00EA2078" w:rsidRPr="003C6E6A">
              <w:rPr>
                <w:rFonts w:asciiTheme="minorHAnsi" w:eastAsiaTheme="majorEastAsia" w:hAnsiTheme="minorHAnsi" w:cstheme="minorHAnsi"/>
                <w:b/>
                <w:iCs/>
                <w:noProof/>
                <w:kern w:val="48"/>
                <w:sz w:val="20"/>
                <w:vertAlign w:val="subscript"/>
                <w:lang w:eastAsia="es-CL"/>
              </w:rPr>
              <w:t>4</w:t>
            </w:r>
            <w:r w:rsidR="00EA2078" w:rsidRPr="003C6E6A">
              <w:rPr>
                <w:rFonts w:asciiTheme="minorHAnsi" w:eastAsiaTheme="majorEastAsia" w:hAnsiTheme="minorHAnsi" w:cstheme="minorHAnsi"/>
                <w:b/>
                <w:iCs/>
                <w:noProof/>
                <w:kern w:val="48"/>
                <w:sz w:val="20"/>
                <w:lang w:eastAsia="es-CL"/>
              </w:rPr>
              <w:t>Cl</w:t>
            </w:r>
          </w:p>
        </w:tc>
      </w:tr>
      <w:tr w:rsidR="00EA2078" w:rsidRPr="003C6E6A" w14:paraId="426C456A" w14:textId="77777777" w:rsidTr="00F46D43">
        <w:tc>
          <w:tcPr>
            <w:tcW w:w="2884" w:type="dxa"/>
            <w:tcBorders>
              <w:top w:val="single" w:sz="4" w:space="0" w:color="auto"/>
            </w:tcBorders>
            <w:shd w:val="clear" w:color="auto" w:fill="auto"/>
            <w:hideMark/>
          </w:tcPr>
          <w:p w14:paraId="58376E5E" w14:textId="77777777" w:rsidR="00EA2078" w:rsidRPr="003C6E6A" w:rsidRDefault="00EA2078" w:rsidP="003A7B30">
            <w:pPr>
              <w:spacing w:line="240" w:lineRule="auto"/>
              <w:jc w:val="center"/>
              <w:rPr>
                <w:rFonts w:asciiTheme="minorHAnsi" w:hAnsiTheme="minorHAnsi" w:cstheme="minorHAnsi"/>
                <w:sz w:val="20"/>
              </w:rPr>
            </w:pPr>
            <w:r w:rsidRPr="003C6E6A">
              <w:rPr>
                <w:rFonts w:asciiTheme="minorHAnsi" w:hAnsiTheme="minorHAnsi" w:cstheme="minorHAnsi"/>
                <w:sz w:val="20"/>
              </w:rPr>
              <w:t>Total bases</w:t>
            </w:r>
          </w:p>
        </w:tc>
        <w:tc>
          <w:tcPr>
            <w:tcW w:w="2993" w:type="dxa"/>
            <w:tcBorders>
              <w:top w:val="single" w:sz="4" w:space="0" w:color="auto"/>
            </w:tcBorders>
            <w:shd w:val="clear" w:color="auto" w:fill="auto"/>
            <w:hideMark/>
          </w:tcPr>
          <w:p w14:paraId="6191EFA7"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7,251,152,186</w:t>
            </w:r>
          </w:p>
        </w:tc>
        <w:tc>
          <w:tcPr>
            <w:tcW w:w="2993" w:type="dxa"/>
            <w:tcBorders>
              <w:top w:val="single" w:sz="4" w:space="0" w:color="auto"/>
            </w:tcBorders>
            <w:shd w:val="clear" w:color="auto" w:fill="auto"/>
            <w:hideMark/>
          </w:tcPr>
          <w:p w14:paraId="36A3BBE6"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7,573,638,722</w:t>
            </w:r>
          </w:p>
        </w:tc>
      </w:tr>
      <w:tr w:rsidR="00EA2078" w:rsidRPr="003C6E6A" w14:paraId="5BD5E1E0" w14:textId="77777777" w:rsidTr="00F46D43">
        <w:tc>
          <w:tcPr>
            <w:tcW w:w="2884" w:type="dxa"/>
            <w:shd w:val="clear" w:color="auto" w:fill="auto"/>
            <w:hideMark/>
          </w:tcPr>
          <w:p w14:paraId="4EAFCBB3" w14:textId="77777777" w:rsidR="00EA2078" w:rsidRPr="003C6E6A" w:rsidRDefault="00491228" w:rsidP="003A7B30">
            <w:pPr>
              <w:spacing w:line="240" w:lineRule="auto"/>
              <w:jc w:val="center"/>
              <w:rPr>
                <w:rFonts w:asciiTheme="minorHAnsi" w:hAnsiTheme="minorHAnsi" w:cstheme="minorHAnsi"/>
                <w:sz w:val="20"/>
              </w:rPr>
            </w:pPr>
            <w:r w:rsidRPr="003C6E6A">
              <w:rPr>
                <w:rFonts w:asciiTheme="minorHAnsi" w:hAnsiTheme="minorHAnsi" w:cstheme="minorHAnsi"/>
                <w:sz w:val="20"/>
              </w:rPr>
              <w:t>Total de lecturas crudas</w:t>
            </w:r>
          </w:p>
        </w:tc>
        <w:tc>
          <w:tcPr>
            <w:tcW w:w="2993" w:type="dxa"/>
            <w:shd w:val="clear" w:color="auto" w:fill="auto"/>
            <w:hideMark/>
          </w:tcPr>
          <w:p w14:paraId="492663D9"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73,155,208</w:t>
            </w:r>
          </w:p>
        </w:tc>
        <w:tc>
          <w:tcPr>
            <w:tcW w:w="2993" w:type="dxa"/>
            <w:shd w:val="clear" w:color="auto" w:fill="auto"/>
            <w:hideMark/>
          </w:tcPr>
          <w:p w14:paraId="60D16328"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76,575,576</w:t>
            </w:r>
          </w:p>
        </w:tc>
      </w:tr>
      <w:tr w:rsidR="00EA2078" w:rsidRPr="003C6E6A" w14:paraId="08E1A067" w14:textId="77777777" w:rsidTr="00F46D43">
        <w:tc>
          <w:tcPr>
            <w:tcW w:w="2884" w:type="dxa"/>
            <w:shd w:val="clear" w:color="auto" w:fill="auto"/>
          </w:tcPr>
          <w:p w14:paraId="3747413E" w14:textId="77777777" w:rsidR="00EA2078" w:rsidRPr="003C6E6A" w:rsidRDefault="00491228" w:rsidP="003A7B30">
            <w:pPr>
              <w:spacing w:line="240" w:lineRule="auto"/>
              <w:jc w:val="center"/>
              <w:rPr>
                <w:rFonts w:asciiTheme="minorHAnsi" w:hAnsiTheme="minorHAnsi" w:cstheme="minorHAnsi"/>
                <w:sz w:val="20"/>
              </w:rPr>
            </w:pPr>
            <w:r w:rsidRPr="003C6E6A">
              <w:rPr>
                <w:rFonts w:asciiTheme="minorHAnsi" w:hAnsiTheme="minorHAnsi" w:cstheme="minorHAnsi"/>
                <w:sz w:val="20"/>
              </w:rPr>
              <w:t>Total de lecturas limpias</w:t>
            </w:r>
          </w:p>
        </w:tc>
        <w:tc>
          <w:tcPr>
            <w:tcW w:w="2993" w:type="dxa"/>
            <w:shd w:val="clear" w:color="auto" w:fill="auto"/>
          </w:tcPr>
          <w:p w14:paraId="439EAC75" w14:textId="77777777" w:rsidR="00EA2078" w:rsidRPr="003C6E6A" w:rsidRDefault="00EA2078" w:rsidP="003A7B30">
            <w:pPr>
              <w:spacing w:line="240" w:lineRule="auto"/>
              <w:jc w:val="center"/>
              <w:rPr>
                <w:rFonts w:asciiTheme="minorHAnsi" w:hAnsiTheme="minorHAnsi" w:cstheme="minorHAnsi"/>
                <w:sz w:val="20"/>
              </w:rPr>
            </w:pPr>
            <w:r w:rsidRPr="003C6E6A">
              <w:rPr>
                <w:rFonts w:asciiTheme="minorHAnsi" w:hAnsiTheme="minorHAnsi" w:cstheme="minorHAnsi"/>
                <w:sz w:val="20"/>
              </w:rPr>
              <w:t>71,793,586</w:t>
            </w:r>
          </w:p>
        </w:tc>
        <w:tc>
          <w:tcPr>
            <w:tcW w:w="2993" w:type="dxa"/>
            <w:shd w:val="clear" w:color="auto" w:fill="auto"/>
          </w:tcPr>
          <w:p w14:paraId="394AE28A" w14:textId="77777777" w:rsidR="00EA2078" w:rsidRPr="003C6E6A" w:rsidRDefault="00EA2078" w:rsidP="003A7B30">
            <w:pPr>
              <w:spacing w:line="240" w:lineRule="auto"/>
              <w:jc w:val="center"/>
              <w:rPr>
                <w:rFonts w:asciiTheme="minorHAnsi" w:hAnsiTheme="minorHAnsi" w:cstheme="minorHAnsi"/>
                <w:sz w:val="20"/>
              </w:rPr>
            </w:pPr>
            <w:r w:rsidRPr="003C6E6A">
              <w:rPr>
                <w:rFonts w:asciiTheme="minorHAnsi" w:hAnsiTheme="minorHAnsi" w:cstheme="minorHAnsi"/>
                <w:sz w:val="20"/>
              </w:rPr>
              <w:t>74,986,522</w:t>
            </w:r>
          </w:p>
        </w:tc>
      </w:tr>
      <w:tr w:rsidR="00EA2078" w:rsidRPr="003C6E6A" w14:paraId="31230F3C" w14:textId="77777777" w:rsidTr="00F46D43">
        <w:tc>
          <w:tcPr>
            <w:tcW w:w="2884" w:type="dxa"/>
            <w:shd w:val="clear" w:color="auto" w:fill="auto"/>
            <w:hideMark/>
          </w:tcPr>
          <w:p w14:paraId="52D341D8" w14:textId="77777777" w:rsidR="00EA2078" w:rsidRPr="003C6E6A" w:rsidRDefault="0049122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Longitud promedio por lectura</w:t>
            </w:r>
          </w:p>
        </w:tc>
        <w:tc>
          <w:tcPr>
            <w:tcW w:w="2993" w:type="dxa"/>
            <w:shd w:val="clear" w:color="auto" w:fill="auto"/>
            <w:hideMark/>
          </w:tcPr>
          <w:p w14:paraId="0D91DEAD"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101</w:t>
            </w:r>
          </w:p>
        </w:tc>
        <w:tc>
          <w:tcPr>
            <w:tcW w:w="2993" w:type="dxa"/>
            <w:shd w:val="clear" w:color="auto" w:fill="auto"/>
            <w:hideMark/>
          </w:tcPr>
          <w:p w14:paraId="30185935"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101</w:t>
            </w:r>
          </w:p>
        </w:tc>
      </w:tr>
      <w:tr w:rsidR="00EA2078" w:rsidRPr="003C6E6A" w14:paraId="5B8DE044" w14:textId="77777777" w:rsidTr="00F46D43">
        <w:tc>
          <w:tcPr>
            <w:tcW w:w="2884" w:type="dxa"/>
            <w:shd w:val="clear" w:color="auto" w:fill="auto"/>
            <w:hideMark/>
          </w:tcPr>
          <w:p w14:paraId="290C477E" w14:textId="77777777" w:rsidR="00EA2078" w:rsidRPr="003C6E6A" w:rsidRDefault="0049122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Contenido GC</w:t>
            </w:r>
          </w:p>
        </w:tc>
        <w:tc>
          <w:tcPr>
            <w:tcW w:w="2993" w:type="dxa"/>
            <w:shd w:val="clear" w:color="auto" w:fill="auto"/>
            <w:hideMark/>
          </w:tcPr>
          <w:p w14:paraId="571F6651"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43.21%</w:t>
            </w:r>
          </w:p>
        </w:tc>
        <w:tc>
          <w:tcPr>
            <w:tcW w:w="2993" w:type="dxa"/>
            <w:shd w:val="clear" w:color="auto" w:fill="auto"/>
            <w:hideMark/>
          </w:tcPr>
          <w:p w14:paraId="6AA51E72"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43.15%</w:t>
            </w:r>
          </w:p>
        </w:tc>
      </w:tr>
      <w:tr w:rsidR="00EA2078" w:rsidRPr="003C6E6A" w14:paraId="1EE83B02" w14:textId="77777777" w:rsidTr="00F46D43">
        <w:tc>
          <w:tcPr>
            <w:tcW w:w="2884" w:type="dxa"/>
            <w:shd w:val="clear" w:color="auto" w:fill="auto"/>
            <w:hideMark/>
          </w:tcPr>
          <w:p w14:paraId="6CE17D46"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%&gt;Q30</w:t>
            </w:r>
          </w:p>
        </w:tc>
        <w:tc>
          <w:tcPr>
            <w:tcW w:w="2993" w:type="dxa"/>
            <w:shd w:val="clear" w:color="auto" w:fill="auto"/>
            <w:hideMark/>
          </w:tcPr>
          <w:p w14:paraId="218FC7D7"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93.76%</w:t>
            </w:r>
          </w:p>
        </w:tc>
        <w:tc>
          <w:tcPr>
            <w:tcW w:w="2993" w:type="dxa"/>
            <w:shd w:val="clear" w:color="auto" w:fill="auto"/>
            <w:hideMark/>
          </w:tcPr>
          <w:p w14:paraId="23F23BAE"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93.47%</w:t>
            </w:r>
          </w:p>
        </w:tc>
      </w:tr>
      <w:tr w:rsidR="00EA2078" w:rsidRPr="003C6E6A" w14:paraId="2E1DAE96" w14:textId="77777777" w:rsidTr="00F46D43">
        <w:tc>
          <w:tcPr>
            <w:tcW w:w="2884" w:type="dxa"/>
            <w:shd w:val="clear" w:color="auto" w:fill="auto"/>
            <w:hideMark/>
          </w:tcPr>
          <w:p w14:paraId="4E2C896D"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 xml:space="preserve">Total </w:t>
            </w:r>
            <w:r w:rsidR="00491228" w:rsidRPr="003C6E6A">
              <w:rPr>
                <w:rFonts w:asciiTheme="minorHAnsi" w:hAnsiTheme="minorHAnsi" w:cstheme="minorHAnsi"/>
                <w:sz w:val="20"/>
              </w:rPr>
              <w:t>de contiguos</w:t>
            </w:r>
          </w:p>
        </w:tc>
        <w:tc>
          <w:tcPr>
            <w:tcW w:w="2993" w:type="dxa"/>
            <w:shd w:val="clear" w:color="auto" w:fill="auto"/>
            <w:hideMark/>
          </w:tcPr>
          <w:p w14:paraId="1DA1024D"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eastAsia="Calibri" w:hAnsiTheme="minorHAnsi" w:cstheme="minorHAnsi"/>
                <w:color w:val="000000"/>
                <w:sz w:val="20"/>
              </w:rPr>
              <w:t>96,336</w:t>
            </w:r>
          </w:p>
        </w:tc>
        <w:tc>
          <w:tcPr>
            <w:tcW w:w="2993" w:type="dxa"/>
            <w:shd w:val="clear" w:color="auto" w:fill="auto"/>
            <w:hideMark/>
          </w:tcPr>
          <w:p w14:paraId="44E2066F"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eastAsia="Calibri" w:hAnsiTheme="minorHAnsi" w:cstheme="minorHAnsi"/>
                <w:color w:val="000000"/>
                <w:sz w:val="20"/>
              </w:rPr>
              <w:t>96,336</w:t>
            </w:r>
          </w:p>
        </w:tc>
      </w:tr>
      <w:tr w:rsidR="00EA2078" w:rsidRPr="003C6E6A" w14:paraId="0754C3C3" w14:textId="77777777" w:rsidTr="00F46D43">
        <w:tc>
          <w:tcPr>
            <w:tcW w:w="2884" w:type="dxa"/>
            <w:shd w:val="clear" w:color="auto" w:fill="auto"/>
            <w:hideMark/>
          </w:tcPr>
          <w:p w14:paraId="43BF774D" w14:textId="77777777" w:rsidR="00EA2078" w:rsidRPr="003C6E6A" w:rsidRDefault="00491228" w:rsidP="003A7B30">
            <w:pPr>
              <w:spacing w:line="240" w:lineRule="auto"/>
              <w:jc w:val="center"/>
              <w:rPr>
                <w:rFonts w:asciiTheme="minorHAnsi" w:hAnsiTheme="minorHAnsi" w:cstheme="minorHAnsi"/>
                <w:sz w:val="20"/>
              </w:rPr>
            </w:pPr>
            <w:r w:rsidRPr="003C6E6A">
              <w:rPr>
                <w:rFonts w:asciiTheme="minorHAnsi" w:hAnsiTheme="minorHAnsi" w:cstheme="minorHAnsi"/>
                <w:sz w:val="20"/>
              </w:rPr>
              <w:t>Longitud total de contig</w:t>
            </w:r>
            <w:r w:rsidR="00EA2078" w:rsidRPr="003C6E6A">
              <w:rPr>
                <w:rFonts w:asciiTheme="minorHAnsi" w:hAnsiTheme="minorHAnsi" w:cstheme="minorHAnsi"/>
                <w:sz w:val="20"/>
              </w:rPr>
              <w:t xml:space="preserve"> (pb)</w:t>
            </w:r>
          </w:p>
        </w:tc>
        <w:tc>
          <w:tcPr>
            <w:tcW w:w="2993" w:type="dxa"/>
            <w:shd w:val="clear" w:color="auto" w:fill="auto"/>
            <w:hideMark/>
          </w:tcPr>
          <w:p w14:paraId="23509167"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65,060,370</w:t>
            </w:r>
          </w:p>
        </w:tc>
        <w:tc>
          <w:tcPr>
            <w:tcW w:w="2993" w:type="dxa"/>
            <w:shd w:val="clear" w:color="auto" w:fill="auto"/>
            <w:hideMark/>
          </w:tcPr>
          <w:p w14:paraId="64E6DA62"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65,060,370</w:t>
            </w:r>
          </w:p>
        </w:tc>
      </w:tr>
      <w:tr w:rsidR="00EA2078" w:rsidRPr="003C6E6A" w14:paraId="52492EE9" w14:textId="77777777" w:rsidTr="00F46D43">
        <w:tc>
          <w:tcPr>
            <w:tcW w:w="2884" w:type="dxa"/>
            <w:tcBorders>
              <w:bottom w:val="single" w:sz="4" w:space="0" w:color="auto"/>
            </w:tcBorders>
            <w:shd w:val="clear" w:color="auto" w:fill="auto"/>
            <w:hideMark/>
          </w:tcPr>
          <w:p w14:paraId="59E6C15E" w14:textId="77777777" w:rsidR="00EA2078" w:rsidRPr="003C6E6A" w:rsidRDefault="00491228" w:rsidP="003A7B30">
            <w:pPr>
              <w:spacing w:line="240" w:lineRule="auto"/>
              <w:jc w:val="center"/>
              <w:rPr>
                <w:rFonts w:asciiTheme="minorHAnsi" w:hAnsiTheme="minorHAnsi" w:cstheme="minorHAnsi"/>
                <w:sz w:val="20"/>
              </w:rPr>
            </w:pPr>
            <w:r w:rsidRPr="003C6E6A">
              <w:rPr>
                <w:rFonts w:asciiTheme="minorHAnsi" w:hAnsiTheme="minorHAnsi" w:cstheme="minorHAnsi"/>
                <w:sz w:val="20"/>
              </w:rPr>
              <w:t>Longitud promedio por</w:t>
            </w:r>
            <w:r w:rsidR="00EA2078" w:rsidRPr="003C6E6A">
              <w:rPr>
                <w:rFonts w:asciiTheme="minorHAnsi" w:hAnsiTheme="minorHAnsi" w:cstheme="minorHAnsi"/>
                <w:sz w:val="20"/>
              </w:rPr>
              <w:t xml:space="preserve"> contig</w:t>
            </w:r>
            <w:r w:rsidRPr="003C6E6A">
              <w:rPr>
                <w:rFonts w:asciiTheme="minorHAnsi" w:hAnsiTheme="minorHAnsi" w:cstheme="minorHAnsi"/>
                <w:sz w:val="20"/>
              </w:rPr>
              <w:t>uo</w:t>
            </w:r>
            <w:r w:rsidR="00EA2078" w:rsidRPr="003C6E6A">
              <w:rPr>
                <w:rFonts w:asciiTheme="minorHAnsi" w:hAnsiTheme="minorHAnsi" w:cstheme="minorHAnsi"/>
                <w:sz w:val="20"/>
              </w:rPr>
              <w:t xml:space="preserve"> (pb)</w:t>
            </w:r>
          </w:p>
        </w:tc>
        <w:tc>
          <w:tcPr>
            <w:tcW w:w="2993" w:type="dxa"/>
            <w:tcBorders>
              <w:bottom w:val="single" w:sz="4" w:space="0" w:color="auto"/>
            </w:tcBorders>
            <w:shd w:val="clear" w:color="auto" w:fill="auto"/>
            <w:hideMark/>
          </w:tcPr>
          <w:p w14:paraId="0EB60E98" w14:textId="234C88F7" w:rsidR="00EA2078" w:rsidRPr="003C6E6A" w:rsidRDefault="00EA2078" w:rsidP="003A7B30">
            <w:pPr>
              <w:spacing w:line="240" w:lineRule="auto"/>
              <w:jc w:val="center"/>
              <w:rPr>
                <w:ins w:id="82" w:author="MONICA" w:date="2021-06-17T15:18:00Z"/>
                <w:rFonts w:asciiTheme="minorHAnsi" w:hAnsiTheme="minorHAnsi" w:cstheme="minorHAnsi"/>
                <w:sz w:val="20"/>
              </w:rPr>
            </w:pPr>
          </w:p>
          <w:p w14:paraId="04950F77" w14:textId="347885E9" w:rsidR="00CB6226" w:rsidRPr="003C6E6A" w:rsidRDefault="00CB6226" w:rsidP="003A7B30">
            <w:pPr>
              <w:spacing w:line="240" w:lineRule="auto"/>
              <w:jc w:val="center"/>
              <w:rPr>
                <w:rFonts w:asciiTheme="minorHAnsi" w:hAnsiTheme="minorHAnsi" w:cstheme="minorHAnsi"/>
                <w:sz w:val="20"/>
                <w:lang w:val="es-CO"/>
              </w:rPr>
            </w:pPr>
          </w:p>
        </w:tc>
        <w:tc>
          <w:tcPr>
            <w:tcW w:w="2993" w:type="dxa"/>
            <w:tcBorders>
              <w:bottom w:val="single" w:sz="4" w:space="0" w:color="auto"/>
            </w:tcBorders>
            <w:shd w:val="clear" w:color="auto" w:fill="auto"/>
            <w:hideMark/>
          </w:tcPr>
          <w:p w14:paraId="657EF350" w14:textId="77777777" w:rsidR="00EA2078" w:rsidRPr="003C6E6A" w:rsidRDefault="00EA2078" w:rsidP="003A7B30">
            <w:pPr>
              <w:spacing w:line="240" w:lineRule="auto"/>
              <w:jc w:val="center"/>
              <w:rPr>
                <w:rFonts w:asciiTheme="minorHAnsi" w:hAnsiTheme="minorHAnsi" w:cstheme="minorHAnsi"/>
                <w:sz w:val="20"/>
                <w:lang w:val="es-CO"/>
              </w:rPr>
            </w:pPr>
            <w:r w:rsidRPr="003C6E6A">
              <w:rPr>
                <w:rFonts w:asciiTheme="minorHAnsi" w:hAnsiTheme="minorHAnsi" w:cstheme="minorHAnsi"/>
                <w:sz w:val="20"/>
              </w:rPr>
              <w:t>77 a 264 pb</w:t>
            </w:r>
          </w:p>
        </w:tc>
      </w:tr>
    </w:tbl>
    <w:p w14:paraId="5C997B3B" w14:textId="77777777" w:rsidR="004360B9" w:rsidRPr="003C6E6A" w:rsidRDefault="004360B9" w:rsidP="00C620E3">
      <w:pPr>
        <w:spacing w:after="0"/>
        <w:jc w:val="both"/>
        <w:rPr>
          <w:rFonts w:asciiTheme="majorHAnsi" w:eastAsia="SimSun" w:hAnsiTheme="majorHAnsi" w:cstheme="majorHAnsi"/>
          <w:b/>
          <w:color w:val="000000"/>
          <w:sz w:val="22"/>
          <w:szCs w:val="22"/>
          <w:lang w:eastAsia="zh-CN" w:bidi="ar"/>
        </w:rPr>
      </w:pPr>
    </w:p>
    <w:p w14:paraId="0719776E" w14:textId="74815F5B" w:rsidR="00C620E3" w:rsidRPr="003C6E6A" w:rsidRDefault="00E32AA3" w:rsidP="00E32AA3">
      <w:pPr>
        <w:spacing w:after="0"/>
        <w:rPr>
          <w:rFonts w:asciiTheme="majorHAnsi" w:eastAsia="SimSun" w:hAnsiTheme="majorHAnsi" w:cstheme="majorHAnsi"/>
          <w:color w:val="000000"/>
          <w:sz w:val="22"/>
          <w:szCs w:val="22"/>
          <w:lang w:eastAsia="zh-CN" w:bidi="ar"/>
        </w:rPr>
      </w:pPr>
      <w:r w:rsidRPr="003C6E6A">
        <w:rPr>
          <w:sz w:val="2"/>
          <w:szCs w:val="2"/>
        </w:rPr>
        <w:fldChar w:fldCharType="begin"/>
      </w:r>
      <w:r w:rsidRPr="003C6E6A">
        <w:rPr>
          <w:sz w:val="2"/>
          <w:szCs w:val="2"/>
        </w:rPr>
        <w:instrText xml:space="preserve"> SEQ Tabla \* ARABIC </w:instrText>
      </w:r>
      <w:r w:rsidRPr="003C6E6A">
        <w:rPr>
          <w:sz w:val="2"/>
          <w:szCs w:val="2"/>
        </w:rPr>
        <w:fldChar w:fldCharType="separate"/>
      </w:r>
      <w:bookmarkStart w:id="83" w:name="_Toc79699563"/>
      <w:r w:rsidR="00782830" w:rsidRPr="003C6E6A">
        <w:rPr>
          <w:noProof/>
          <w:sz w:val="2"/>
          <w:szCs w:val="2"/>
        </w:rPr>
        <w:t>6</w:t>
      </w:r>
      <w:r w:rsidRPr="003C6E6A">
        <w:rPr>
          <w:sz w:val="2"/>
          <w:szCs w:val="2"/>
        </w:rPr>
        <w:fldChar w:fldCharType="end"/>
      </w:r>
      <w:r w:rsidR="00C620E3" w:rsidRPr="003C6E6A">
        <w:rPr>
          <w:rFonts w:asciiTheme="majorHAnsi" w:eastAsia="SimSun" w:hAnsiTheme="majorHAnsi" w:cstheme="majorHAnsi"/>
          <w:color w:val="000000"/>
          <w:sz w:val="22"/>
          <w:szCs w:val="22"/>
          <w:lang w:eastAsia="zh-CN" w:bidi="ar"/>
        </w:rPr>
        <w:t xml:space="preserve">Tabla </w:t>
      </w:r>
      <w:r w:rsidR="00C30043" w:rsidRPr="003C6E6A">
        <w:rPr>
          <w:rFonts w:asciiTheme="majorHAnsi" w:eastAsia="SimSun" w:hAnsiTheme="majorHAnsi" w:cstheme="majorHAnsi"/>
          <w:color w:val="000000"/>
          <w:sz w:val="22"/>
          <w:szCs w:val="22"/>
          <w:lang w:eastAsia="zh-CN" w:bidi="ar"/>
        </w:rPr>
        <w:t>5</w:t>
      </w:r>
      <w:r w:rsidR="00C620E3" w:rsidRPr="003C6E6A">
        <w:rPr>
          <w:rFonts w:asciiTheme="majorHAnsi" w:eastAsia="SimSun" w:hAnsiTheme="majorHAnsi" w:cstheme="majorHAnsi"/>
          <w:color w:val="000000"/>
          <w:sz w:val="22"/>
          <w:szCs w:val="22"/>
          <w:lang w:eastAsia="zh-CN" w:bidi="ar"/>
        </w:rPr>
        <w:t>.4 Resumen de la construcción de transcritos</w:t>
      </w:r>
      <w:r w:rsidR="00657644" w:rsidRPr="003C6E6A">
        <w:rPr>
          <w:rFonts w:asciiTheme="majorHAnsi" w:eastAsia="SimSun" w:hAnsiTheme="majorHAnsi" w:cstheme="majorHAnsi"/>
          <w:color w:val="000000"/>
          <w:sz w:val="22"/>
          <w:szCs w:val="22"/>
          <w:lang w:eastAsia="zh-CN" w:bidi="ar"/>
        </w:rPr>
        <w:t>.</w:t>
      </w:r>
      <w:bookmarkEnd w:id="83"/>
    </w:p>
    <w:tbl>
      <w:tblPr>
        <w:tblW w:w="8130" w:type="dxa"/>
        <w:tblInd w:w="93" w:type="dxa"/>
        <w:tblLook w:val="04A0" w:firstRow="1" w:lastRow="0" w:firstColumn="1" w:lastColumn="0" w:noHBand="0" w:noVBand="1"/>
      </w:tblPr>
      <w:tblGrid>
        <w:gridCol w:w="1830"/>
        <w:gridCol w:w="1905"/>
        <w:gridCol w:w="2355"/>
        <w:gridCol w:w="2040"/>
      </w:tblGrid>
      <w:tr w:rsidR="00220E35" w:rsidRPr="003C6E6A" w14:paraId="081FF38E" w14:textId="77777777" w:rsidTr="00630842">
        <w:trPr>
          <w:trHeight w:val="570"/>
        </w:trPr>
        <w:tc>
          <w:tcPr>
            <w:tcW w:w="1830" w:type="dxa"/>
            <w:tcBorders>
              <w:top w:val="single" w:sz="4" w:space="0" w:color="auto"/>
              <w:left w:val="nil"/>
              <w:bottom w:val="single" w:sz="4" w:space="0" w:color="auto"/>
              <w:right w:val="nil"/>
            </w:tcBorders>
            <w:shd w:val="clear" w:color="auto" w:fill="auto"/>
            <w:noWrap/>
            <w:vAlign w:val="center"/>
            <w:hideMark/>
          </w:tcPr>
          <w:p w14:paraId="77076723" w14:textId="77777777" w:rsidR="00220E35" w:rsidRPr="003C6E6A" w:rsidRDefault="00220E35" w:rsidP="00C620E3">
            <w:pPr>
              <w:spacing w:after="0" w:line="240" w:lineRule="auto"/>
              <w:rPr>
                <w:rFonts w:asciiTheme="minorHAnsi" w:hAnsiTheme="minorHAnsi" w:cstheme="minorHAnsi"/>
                <w:sz w:val="20"/>
              </w:rPr>
            </w:pPr>
          </w:p>
        </w:tc>
        <w:tc>
          <w:tcPr>
            <w:tcW w:w="1905" w:type="dxa"/>
            <w:tcBorders>
              <w:top w:val="single" w:sz="4" w:space="0" w:color="auto"/>
              <w:left w:val="nil"/>
              <w:bottom w:val="single" w:sz="4" w:space="0" w:color="auto"/>
              <w:right w:val="nil"/>
            </w:tcBorders>
            <w:shd w:val="clear" w:color="auto" w:fill="auto"/>
            <w:vAlign w:val="center"/>
            <w:hideMark/>
          </w:tcPr>
          <w:p w14:paraId="720CA20C" w14:textId="77777777" w:rsidR="00220E35" w:rsidRPr="003C6E6A" w:rsidRDefault="00A9300D" w:rsidP="00C620E3">
            <w:pPr>
              <w:spacing w:after="0" w:line="240" w:lineRule="auto"/>
              <w:jc w:val="center"/>
              <w:rPr>
                <w:rFonts w:asciiTheme="minorHAnsi" w:hAnsiTheme="minorHAnsi" w:cstheme="minorHAnsi"/>
                <w:b/>
                <w:bCs/>
                <w:sz w:val="20"/>
              </w:rPr>
            </w:pPr>
            <w:r w:rsidRPr="003C6E6A">
              <w:rPr>
                <w:rFonts w:asciiTheme="minorHAnsi" w:hAnsiTheme="minorHAnsi" w:cstheme="minorHAnsi"/>
                <w:b/>
                <w:bCs/>
                <w:sz w:val="20"/>
              </w:rPr>
              <w:t>Recuento</w:t>
            </w:r>
          </w:p>
        </w:tc>
        <w:tc>
          <w:tcPr>
            <w:tcW w:w="2355" w:type="dxa"/>
            <w:tcBorders>
              <w:top w:val="single" w:sz="4" w:space="0" w:color="auto"/>
              <w:left w:val="nil"/>
              <w:bottom w:val="single" w:sz="4" w:space="0" w:color="auto"/>
              <w:right w:val="nil"/>
            </w:tcBorders>
            <w:shd w:val="clear" w:color="auto" w:fill="auto"/>
            <w:vAlign w:val="center"/>
            <w:hideMark/>
          </w:tcPr>
          <w:p w14:paraId="69B19BC5" w14:textId="77777777" w:rsidR="00220E35" w:rsidRPr="003C6E6A" w:rsidRDefault="00A9300D" w:rsidP="00C620E3">
            <w:pPr>
              <w:spacing w:after="0" w:line="240" w:lineRule="auto"/>
              <w:jc w:val="center"/>
              <w:rPr>
                <w:rFonts w:asciiTheme="minorHAnsi" w:hAnsiTheme="minorHAnsi" w:cstheme="minorHAnsi"/>
                <w:b/>
                <w:bCs/>
                <w:sz w:val="20"/>
              </w:rPr>
            </w:pPr>
            <w:r w:rsidRPr="003C6E6A">
              <w:rPr>
                <w:rFonts w:asciiTheme="minorHAnsi" w:hAnsiTheme="minorHAnsi" w:cstheme="minorHAnsi"/>
                <w:b/>
                <w:bCs/>
                <w:sz w:val="20"/>
              </w:rPr>
              <w:t>Longitud promedio en pares de bases</w:t>
            </w:r>
            <w:r w:rsidR="00220E35" w:rsidRPr="003C6E6A">
              <w:rPr>
                <w:rFonts w:asciiTheme="minorHAnsi" w:hAnsiTheme="minorHAnsi" w:cstheme="minorHAnsi"/>
                <w:b/>
                <w:bCs/>
                <w:sz w:val="20"/>
              </w:rPr>
              <w:t xml:space="preserve"> (bp)</w:t>
            </w:r>
          </w:p>
        </w:tc>
        <w:tc>
          <w:tcPr>
            <w:tcW w:w="2040" w:type="dxa"/>
            <w:tcBorders>
              <w:top w:val="single" w:sz="4" w:space="0" w:color="auto"/>
              <w:left w:val="nil"/>
              <w:bottom w:val="single" w:sz="4" w:space="0" w:color="auto"/>
              <w:right w:val="nil"/>
            </w:tcBorders>
            <w:shd w:val="clear" w:color="auto" w:fill="auto"/>
            <w:vAlign w:val="center"/>
            <w:hideMark/>
          </w:tcPr>
          <w:p w14:paraId="5DB1C6AE" w14:textId="77777777" w:rsidR="00220E35" w:rsidRPr="003C6E6A" w:rsidRDefault="00220E35" w:rsidP="00C620E3">
            <w:pPr>
              <w:spacing w:after="0" w:line="240" w:lineRule="auto"/>
              <w:jc w:val="center"/>
              <w:rPr>
                <w:rFonts w:asciiTheme="minorHAnsi" w:hAnsiTheme="minorHAnsi" w:cstheme="minorHAnsi"/>
                <w:b/>
                <w:bCs/>
                <w:sz w:val="20"/>
              </w:rPr>
            </w:pPr>
            <w:r w:rsidRPr="003C6E6A">
              <w:rPr>
                <w:rFonts w:asciiTheme="minorHAnsi" w:hAnsiTheme="minorHAnsi" w:cstheme="minorHAnsi"/>
                <w:b/>
                <w:bCs/>
                <w:sz w:val="20"/>
              </w:rPr>
              <w:t xml:space="preserve">Total </w:t>
            </w:r>
            <w:r w:rsidR="00A9300D" w:rsidRPr="003C6E6A">
              <w:rPr>
                <w:rFonts w:asciiTheme="minorHAnsi" w:hAnsiTheme="minorHAnsi" w:cstheme="minorHAnsi"/>
                <w:b/>
                <w:bCs/>
                <w:sz w:val="20"/>
              </w:rPr>
              <w:t>de pares de bases</w:t>
            </w:r>
            <w:r w:rsidRPr="003C6E6A">
              <w:rPr>
                <w:rFonts w:asciiTheme="minorHAnsi" w:hAnsiTheme="minorHAnsi" w:cstheme="minorHAnsi"/>
                <w:b/>
                <w:bCs/>
                <w:sz w:val="20"/>
              </w:rPr>
              <w:t xml:space="preserve"> (bp)</w:t>
            </w:r>
          </w:p>
        </w:tc>
      </w:tr>
      <w:tr w:rsidR="00220E35" w:rsidRPr="003C6E6A" w14:paraId="722CC271" w14:textId="77777777" w:rsidTr="00630842">
        <w:trPr>
          <w:trHeight w:val="315"/>
        </w:trPr>
        <w:tc>
          <w:tcPr>
            <w:tcW w:w="1830" w:type="dxa"/>
            <w:tcBorders>
              <w:top w:val="single" w:sz="4" w:space="0" w:color="auto"/>
              <w:left w:val="nil"/>
              <w:bottom w:val="nil"/>
              <w:right w:val="nil"/>
            </w:tcBorders>
            <w:shd w:val="clear" w:color="auto" w:fill="auto"/>
            <w:hideMark/>
          </w:tcPr>
          <w:p w14:paraId="4CCF491B" w14:textId="77777777" w:rsidR="00220E35" w:rsidRPr="003C6E6A" w:rsidRDefault="00491228" w:rsidP="00C620E3">
            <w:pPr>
              <w:spacing w:after="0" w:line="240" w:lineRule="auto"/>
              <w:rPr>
                <w:rFonts w:asciiTheme="minorHAnsi" w:hAnsiTheme="minorHAnsi" w:cstheme="minorHAnsi"/>
                <w:sz w:val="20"/>
              </w:rPr>
            </w:pPr>
            <w:r w:rsidRPr="003C6E6A">
              <w:rPr>
                <w:rFonts w:asciiTheme="minorHAnsi" w:hAnsiTheme="minorHAnsi" w:cstheme="minorHAnsi"/>
                <w:sz w:val="20"/>
              </w:rPr>
              <w:t>Lecturas</w:t>
            </w:r>
          </w:p>
        </w:tc>
        <w:tc>
          <w:tcPr>
            <w:tcW w:w="1905" w:type="dxa"/>
            <w:tcBorders>
              <w:top w:val="single" w:sz="4" w:space="0" w:color="auto"/>
              <w:left w:val="nil"/>
              <w:bottom w:val="nil"/>
              <w:right w:val="nil"/>
            </w:tcBorders>
            <w:shd w:val="clear" w:color="auto" w:fill="auto"/>
            <w:hideMark/>
          </w:tcPr>
          <w:p w14:paraId="47346554"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14,680,108</w:t>
            </w:r>
          </w:p>
        </w:tc>
        <w:tc>
          <w:tcPr>
            <w:tcW w:w="2355" w:type="dxa"/>
            <w:tcBorders>
              <w:top w:val="single" w:sz="4" w:space="0" w:color="auto"/>
              <w:left w:val="nil"/>
              <w:bottom w:val="nil"/>
              <w:right w:val="nil"/>
            </w:tcBorders>
            <w:shd w:val="clear" w:color="auto" w:fill="auto"/>
            <w:hideMark/>
          </w:tcPr>
          <w:p w14:paraId="40201D29"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170</w:t>
            </w:r>
          </w:p>
        </w:tc>
        <w:tc>
          <w:tcPr>
            <w:tcW w:w="2040" w:type="dxa"/>
            <w:tcBorders>
              <w:top w:val="single" w:sz="4" w:space="0" w:color="auto"/>
              <w:left w:val="nil"/>
              <w:bottom w:val="nil"/>
              <w:right w:val="nil"/>
            </w:tcBorders>
            <w:shd w:val="clear" w:color="auto" w:fill="auto"/>
            <w:hideMark/>
          </w:tcPr>
          <w:p w14:paraId="2B0B78F9"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1,482,690,908</w:t>
            </w:r>
          </w:p>
        </w:tc>
      </w:tr>
      <w:tr w:rsidR="00220E35" w:rsidRPr="003C6E6A" w14:paraId="5BF02B2D" w14:textId="77777777" w:rsidTr="00630842">
        <w:trPr>
          <w:trHeight w:val="300"/>
        </w:trPr>
        <w:tc>
          <w:tcPr>
            <w:tcW w:w="1830" w:type="dxa"/>
            <w:tcBorders>
              <w:top w:val="nil"/>
              <w:left w:val="nil"/>
              <w:bottom w:val="nil"/>
              <w:right w:val="nil"/>
            </w:tcBorders>
            <w:shd w:val="clear" w:color="auto" w:fill="auto"/>
            <w:hideMark/>
          </w:tcPr>
          <w:p w14:paraId="3A2C6F06" w14:textId="77777777" w:rsidR="00220E35" w:rsidRPr="003C6E6A" w:rsidRDefault="00491228" w:rsidP="00C620E3">
            <w:pPr>
              <w:spacing w:after="0" w:line="240" w:lineRule="auto"/>
              <w:rPr>
                <w:rFonts w:asciiTheme="minorHAnsi" w:hAnsiTheme="minorHAnsi" w:cstheme="minorHAnsi"/>
                <w:sz w:val="20"/>
              </w:rPr>
            </w:pPr>
            <w:r w:rsidRPr="003C6E6A">
              <w:rPr>
                <w:rFonts w:asciiTheme="minorHAnsi" w:hAnsiTheme="minorHAnsi" w:cstheme="minorHAnsi"/>
                <w:sz w:val="20"/>
              </w:rPr>
              <w:t>Con m</w:t>
            </w:r>
            <w:r w:rsidR="00220E35" w:rsidRPr="003C6E6A">
              <w:rPr>
                <w:rFonts w:asciiTheme="minorHAnsi" w:hAnsiTheme="minorHAnsi" w:cstheme="minorHAnsi"/>
                <w:sz w:val="20"/>
              </w:rPr>
              <w:t>atched</w:t>
            </w:r>
          </w:p>
        </w:tc>
        <w:tc>
          <w:tcPr>
            <w:tcW w:w="1905" w:type="dxa"/>
            <w:tcBorders>
              <w:top w:val="nil"/>
              <w:left w:val="nil"/>
              <w:bottom w:val="nil"/>
              <w:right w:val="nil"/>
            </w:tcBorders>
            <w:shd w:val="clear" w:color="auto" w:fill="auto"/>
            <w:noWrap/>
            <w:vAlign w:val="center"/>
            <w:hideMark/>
          </w:tcPr>
          <w:p w14:paraId="55AC0A53"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13,106,972</w:t>
            </w:r>
          </w:p>
        </w:tc>
        <w:tc>
          <w:tcPr>
            <w:tcW w:w="2355" w:type="dxa"/>
            <w:tcBorders>
              <w:top w:val="nil"/>
              <w:left w:val="nil"/>
              <w:bottom w:val="nil"/>
              <w:right w:val="nil"/>
            </w:tcBorders>
            <w:shd w:val="clear" w:color="auto" w:fill="auto"/>
            <w:hideMark/>
          </w:tcPr>
          <w:p w14:paraId="4415077D"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101</w:t>
            </w:r>
          </w:p>
        </w:tc>
        <w:tc>
          <w:tcPr>
            <w:tcW w:w="2040" w:type="dxa"/>
            <w:tcBorders>
              <w:top w:val="nil"/>
              <w:left w:val="nil"/>
              <w:bottom w:val="nil"/>
              <w:right w:val="nil"/>
            </w:tcBorders>
            <w:shd w:val="clear" w:color="auto" w:fill="auto"/>
            <w:hideMark/>
          </w:tcPr>
          <w:p w14:paraId="75CD317B"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1,323,804,172</w:t>
            </w:r>
          </w:p>
        </w:tc>
      </w:tr>
      <w:tr w:rsidR="00220E35" w:rsidRPr="003C6E6A" w14:paraId="2CF6B1F8" w14:textId="77777777" w:rsidTr="00630842">
        <w:trPr>
          <w:trHeight w:val="300"/>
        </w:trPr>
        <w:tc>
          <w:tcPr>
            <w:tcW w:w="1830" w:type="dxa"/>
            <w:tcBorders>
              <w:top w:val="nil"/>
              <w:left w:val="nil"/>
              <w:bottom w:val="nil"/>
              <w:right w:val="nil"/>
            </w:tcBorders>
            <w:shd w:val="clear" w:color="auto" w:fill="auto"/>
            <w:hideMark/>
          </w:tcPr>
          <w:p w14:paraId="27B541FA" w14:textId="77777777" w:rsidR="00220E35" w:rsidRPr="003C6E6A" w:rsidRDefault="00491228" w:rsidP="00C620E3">
            <w:pPr>
              <w:spacing w:after="0" w:line="240" w:lineRule="auto"/>
              <w:rPr>
                <w:rFonts w:asciiTheme="minorHAnsi" w:hAnsiTheme="minorHAnsi" w:cstheme="minorHAnsi"/>
                <w:sz w:val="20"/>
              </w:rPr>
            </w:pPr>
            <w:r w:rsidRPr="003C6E6A">
              <w:rPr>
                <w:rFonts w:asciiTheme="minorHAnsi" w:hAnsiTheme="minorHAnsi" w:cstheme="minorHAnsi"/>
                <w:sz w:val="20"/>
              </w:rPr>
              <w:t>Sin</w:t>
            </w:r>
            <w:r w:rsidR="00220E35" w:rsidRPr="003C6E6A">
              <w:rPr>
                <w:rFonts w:asciiTheme="minorHAnsi" w:hAnsiTheme="minorHAnsi" w:cstheme="minorHAnsi"/>
                <w:sz w:val="20"/>
              </w:rPr>
              <w:t xml:space="preserve"> match</w:t>
            </w:r>
          </w:p>
        </w:tc>
        <w:tc>
          <w:tcPr>
            <w:tcW w:w="1905" w:type="dxa"/>
            <w:tcBorders>
              <w:top w:val="nil"/>
              <w:left w:val="nil"/>
              <w:bottom w:val="nil"/>
              <w:right w:val="nil"/>
            </w:tcBorders>
            <w:shd w:val="clear" w:color="auto" w:fill="auto"/>
            <w:hideMark/>
          </w:tcPr>
          <w:p w14:paraId="6FB0EB7C"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1,573,136</w:t>
            </w:r>
          </w:p>
        </w:tc>
        <w:tc>
          <w:tcPr>
            <w:tcW w:w="2355" w:type="dxa"/>
            <w:tcBorders>
              <w:top w:val="nil"/>
              <w:left w:val="nil"/>
              <w:bottom w:val="nil"/>
              <w:right w:val="nil"/>
            </w:tcBorders>
            <w:shd w:val="clear" w:color="auto" w:fill="auto"/>
            <w:hideMark/>
          </w:tcPr>
          <w:p w14:paraId="7146E1D0"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101</w:t>
            </w:r>
          </w:p>
        </w:tc>
        <w:tc>
          <w:tcPr>
            <w:tcW w:w="2040" w:type="dxa"/>
            <w:tcBorders>
              <w:top w:val="nil"/>
              <w:left w:val="nil"/>
              <w:bottom w:val="nil"/>
              <w:right w:val="nil"/>
            </w:tcBorders>
            <w:shd w:val="clear" w:color="auto" w:fill="auto"/>
            <w:noWrap/>
            <w:vAlign w:val="center"/>
            <w:hideMark/>
          </w:tcPr>
          <w:p w14:paraId="4751ECD0"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158,886,736</w:t>
            </w:r>
          </w:p>
        </w:tc>
      </w:tr>
      <w:tr w:rsidR="00220E35" w:rsidRPr="003C6E6A" w14:paraId="0C8CCEA3" w14:textId="77777777" w:rsidTr="00630842">
        <w:trPr>
          <w:trHeight w:val="300"/>
        </w:trPr>
        <w:tc>
          <w:tcPr>
            <w:tcW w:w="1830" w:type="dxa"/>
            <w:tcBorders>
              <w:top w:val="nil"/>
              <w:left w:val="nil"/>
              <w:right w:val="nil"/>
            </w:tcBorders>
            <w:shd w:val="clear" w:color="auto" w:fill="auto"/>
            <w:hideMark/>
          </w:tcPr>
          <w:p w14:paraId="0F1638BC" w14:textId="77777777" w:rsidR="00220E35" w:rsidRPr="003C6E6A" w:rsidRDefault="00220E35" w:rsidP="00C620E3">
            <w:pPr>
              <w:spacing w:after="0" w:line="240" w:lineRule="auto"/>
              <w:rPr>
                <w:rFonts w:asciiTheme="minorHAnsi" w:hAnsiTheme="minorHAnsi" w:cstheme="minorHAnsi"/>
                <w:sz w:val="20"/>
              </w:rPr>
            </w:pPr>
            <w:r w:rsidRPr="003C6E6A">
              <w:rPr>
                <w:rFonts w:asciiTheme="minorHAnsi" w:hAnsiTheme="minorHAnsi" w:cstheme="minorHAnsi"/>
                <w:sz w:val="20"/>
              </w:rPr>
              <w:t>Contigs</w:t>
            </w:r>
            <w:r w:rsidR="00491228" w:rsidRPr="003C6E6A">
              <w:rPr>
                <w:rFonts w:asciiTheme="minorHAnsi" w:hAnsiTheme="minorHAnsi" w:cstheme="minorHAnsi"/>
                <w:sz w:val="20"/>
              </w:rPr>
              <w:t xml:space="preserve"> crudos</w:t>
            </w:r>
          </w:p>
        </w:tc>
        <w:tc>
          <w:tcPr>
            <w:tcW w:w="1905" w:type="dxa"/>
            <w:tcBorders>
              <w:top w:val="nil"/>
              <w:left w:val="nil"/>
              <w:right w:val="nil"/>
            </w:tcBorders>
            <w:shd w:val="clear" w:color="auto" w:fill="auto"/>
            <w:hideMark/>
          </w:tcPr>
          <w:p w14:paraId="628B3C44"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129,772</w:t>
            </w:r>
          </w:p>
        </w:tc>
        <w:tc>
          <w:tcPr>
            <w:tcW w:w="2355" w:type="dxa"/>
            <w:tcBorders>
              <w:top w:val="nil"/>
              <w:left w:val="nil"/>
              <w:right w:val="nil"/>
            </w:tcBorders>
            <w:shd w:val="clear" w:color="auto" w:fill="auto"/>
            <w:hideMark/>
          </w:tcPr>
          <w:p w14:paraId="1293F0D8"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586</w:t>
            </w:r>
          </w:p>
        </w:tc>
        <w:tc>
          <w:tcPr>
            <w:tcW w:w="2040" w:type="dxa"/>
            <w:tcBorders>
              <w:top w:val="nil"/>
              <w:left w:val="nil"/>
              <w:right w:val="nil"/>
            </w:tcBorders>
            <w:shd w:val="clear" w:color="auto" w:fill="auto"/>
            <w:hideMark/>
          </w:tcPr>
          <w:p w14:paraId="508B56C6"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76,046,392</w:t>
            </w:r>
          </w:p>
        </w:tc>
      </w:tr>
      <w:tr w:rsidR="00220E35" w:rsidRPr="003C6E6A" w14:paraId="7246A3AF" w14:textId="77777777" w:rsidTr="00630842">
        <w:trPr>
          <w:trHeight w:val="300"/>
        </w:trPr>
        <w:tc>
          <w:tcPr>
            <w:tcW w:w="1830" w:type="dxa"/>
            <w:tcBorders>
              <w:top w:val="nil"/>
              <w:left w:val="nil"/>
              <w:bottom w:val="single" w:sz="4" w:space="0" w:color="auto"/>
              <w:right w:val="nil"/>
            </w:tcBorders>
            <w:shd w:val="clear" w:color="auto" w:fill="auto"/>
            <w:hideMark/>
          </w:tcPr>
          <w:p w14:paraId="10DFFB7D" w14:textId="77777777" w:rsidR="00220E35" w:rsidRPr="003C6E6A" w:rsidRDefault="00220E35" w:rsidP="00C620E3">
            <w:pPr>
              <w:spacing w:after="0" w:line="240" w:lineRule="auto"/>
              <w:rPr>
                <w:rFonts w:asciiTheme="minorHAnsi" w:hAnsiTheme="minorHAnsi" w:cstheme="minorHAnsi"/>
                <w:sz w:val="20"/>
              </w:rPr>
            </w:pPr>
            <w:r w:rsidRPr="003C6E6A">
              <w:rPr>
                <w:rFonts w:asciiTheme="minorHAnsi" w:hAnsiTheme="minorHAnsi" w:cstheme="minorHAnsi"/>
                <w:sz w:val="20"/>
              </w:rPr>
              <w:t>Contigs</w:t>
            </w:r>
            <w:r w:rsidR="00491228" w:rsidRPr="003C6E6A">
              <w:rPr>
                <w:rFonts w:asciiTheme="minorHAnsi" w:hAnsiTheme="minorHAnsi" w:cstheme="minorHAnsi"/>
                <w:sz w:val="20"/>
              </w:rPr>
              <w:t xml:space="preserve"> no redundantes</w:t>
            </w:r>
          </w:p>
        </w:tc>
        <w:tc>
          <w:tcPr>
            <w:tcW w:w="1905" w:type="dxa"/>
            <w:tcBorders>
              <w:top w:val="nil"/>
              <w:left w:val="nil"/>
              <w:bottom w:val="single" w:sz="4" w:space="0" w:color="auto"/>
              <w:right w:val="nil"/>
            </w:tcBorders>
            <w:shd w:val="clear" w:color="auto" w:fill="auto"/>
            <w:hideMark/>
          </w:tcPr>
          <w:p w14:paraId="7BBFADB1"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96,336</w:t>
            </w:r>
          </w:p>
        </w:tc>
        <w:tc>
          <w:tcPr>
            <w:tcW w:w="2355" w:type="dxa"/>
            <w:tcBorders>
              <w:top w:val="nil"/>
              <w:left w:val="nil"/>
              <w:bottom w:val="single" w:sz="4" w:space="0" w:color="auto"/>
              <w:right w:val="nil"/>
            </w:tcBorders>
            <w:shd w:val="clear" w:color="auto" w:fill="auto"/>
            <w:hideMark/>
          </w:tcPr>
          <w:p w14:paraId="037763DA"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586</w:t>
            </w:r>
          </w:p>
        </w:tc>
        <w:tc>
          <w:tcPr>
            <w:tcW w:w="2040" w:type="dxa"/>
            <w:tcBorders>
              <w:top w:val="nil"/>
              <w:left w:val="nil"/>
              <w:bottom w:val="single" w:sz="4" w:space="0" w:color="auto"/>
              <w:right w:val="nil"/>
            </w:tcBorders>
            <w:shd w:val="clear" w:color="auto" w:fill="auto"/>
            <w:hideMark/>
          </w:tcPr>
          <w:p w14:paraId="163E621D" w14:textId="77777777" w:rsidR="00220E35" w:rsidRPr="003C6E6A" w:rsidRDefault="00220E35" w:rsidP="00C620E3">
            <w:pPr>
              <w:spacing w:after="0" w:line="240" w:lineRule="auto"/>
              <w:jc w:val="center"/>
              <w:rPr>
                <w:rFonts w:asciiTheme="minorHAnsi" w:hAnsiTheme="minorHAnsi" w:cstheme="minorHAnsi"/>
                <w:sz w:val="20"/>
              </w:rPr>
            </w:pPr>
            <w:r w:rsidRPr="003C6E6A">
              <w:rPr>
                <w:rFonts w:asciiTheme="minorHAnsi" w:hAnsiTheme="minorHAnsi" w:cstheme="minorHAnsi"/>
                <w:sz w:val="20"/>
              </w:rPr>
              <w:t>56,452,896</w:t>
            </w:r>
          </w:p>
        </w:tc>
      </w:tr>
    </w:tbl>
    <w:p w14:paraId="1B0276C6" w14:textId="77777777" w:rsidR="007433AC" w:rsidRPr="003C6E6A" w:rsidRDefault="007433AC" w:rsidP="007433AC">
      <w:pPr>
        <w:spacing w:after="0"/>
        <w:jc w:val="both"/>
        <w:rPr>
          <w:rFonts w:asciiTheme="majorHAnsi" w:eastAsia="SimSun" w:hAnsiTheme="majorHAnsi" w:cstheme="majorHAnsi"/>
          <w:color w:val="000000"/>
          <w:sz w:val="22"/>
          <w:szCs w:val="22"/>
          <w:lang w:eastAsia="zh-CN" w:bidi="ar"/>
        </w:rPr>
      </w:pPr>
    </w:p>
    <w:p w14:paraId="489349B2" w14:textId="77777777" w:rsidR="005B2EED" w:rsidRPr="003C6E6A" w:rsidRDefault="0019699A" w:rsidP="001E27F2">
      <w:pPr>
        <w:pStyle w:val="Ttulo3"/>
        <w:numPr>
          <w:ilvl w:val="2"/>
          <w:numId w:val="9"/>
        </w:numPr>
        <w:spacing w:before="0" w:after="0"/>
        <w:rPr>
          <w:b/>
        </w:rPr>
      </w:pPr>
      <w:bookmarkStart w:id="84" w:name="_Toc79959336"/>
      <w:r w:rsidRPr="003C6E6A">
        <w:rPr>
          <w:b/>
        </w:rPr>
        <w:t>Visión general de la anotación de</w:t>
      </w:r>
      <w:r w:rsidR="00677B40" w:rsidRPr="003C6E6A">
        <w:rPr>
          <w:b/>
        </w:rPr>
        <w:t xml:space="preserve"> genes</w:t>
      </w:r>
      <w:bookmarkEnd w:id="84"/>
    </w:p>
    <w:p w14:paraId="557EFB3E" w14:textId="23302E0C" w:rsidR="007C21CF" w:rsidRPr="003C6E6A" w:rsidRDefault="002C2AE4" w:rsidP="00C541ED">
      <w:pPr>
        <w:jc w:val="both"/>
        <w:rPr>
          <w:rFonts w:asciiTheme="majorHAnsi" w:eastAsia="Calibri" w:hAnsiTheme="majorHAnsi" w:cstheme="majorHAnsi"/>
          <w:color w:val="000000"/>
          <w:sz w:val="22"/>
          <w:szCs w:val="22"/>
        </w:rPr>
      </w:pPr>
      <w:r w:rsidRPr="003C6E6A">
        <w:rPr>
          <w:rFonts w:asciiTheme="majorHAnsi" w:eastAsia="Calibri" w:hAnsiTheme="majorHAnsi" w:cstheme="majorHAnsi"/>
          <w:color w:val="000000"/>
          <w:sz w:val="22"/>
          <w:szCs w:val="22"/>
        </w:rPr>
        <w:t xml:space="preserve">Mediante BLASTX de los ensambles de </w:t>
      </w:r>
      <w:r w:rsidRPr="003C6E6A">
        <w:rPr>
          <w:rFonts w:asciiTheme="majorHAnsi" w:eastAsia="Calibri" w:hAnsiTheme="majorHAnsi" w:cstheme="majorHAnsi"/>
          <w:i/>
          <w:color w:val="000000"/>
          <w:sz w:val="22"/>
          <w:szCs w:val="22"/>
        </w:rPr>
        <w:t>S. neei</w:t>
      </w:r>
      <w:r w:rsidRPr="003C6E6A">
        <w:rPr>
          <w:rFonts w:asciiTheme="majorHAnsi" w:eastAsia="Calibri" w:hAnsiTheme="majorHAnsi" w:cstheme="majorHAnsi"/>
          <w:color w:val="000000"/>
          <w:sz w:val="22"/>
          <w:szCs w:val="22"/>
        </w:rPr>
        <w:t xml:space="preserve"> provenientes de la condición control e inductora de estrés contra la bas</w:t>
      </w:r>
      <w:r w:rsidR="00677B40" w:rsidRPr="003C6E6A">
        <w:rPr>
          <w:rFonts w:asciiTheme="majorHAnsi" w:eastAsia="Calibri" w:hAnsiTheme="majorHAnsi" w:cstheme="majorHAnsi"/>
          <w:color w:val="000000"/>
          <w:sz w:val="22"/>
          <w:szCs w:val="22"/>
        </w:rPr>
        <w:t xml:space="preserve">e de datos </w:t>
      </w:r>
      <w:r w:rsidR="004C2FD2">
        <w:rPr>
          <w:rFonts w:asciiTheme="majorHAnsi" w:eastAsia="Calibri" w:hAnsiTheme="majorHAnsi" w:cstheme="majorHAnsi"/>
          <w:color w:val="000000"/>
          <w:sz w:val="22"/>
          <w:szCs w:val="22"/>
        </w:rPr>
        <w:t>nr</w:t>
      </w:r>
      <w:r w:rsidR="00677B40" w:rsidRPr="003C6E6A">
        <w:rPr>
          <w:rFonts w:asciiTheme="majorHAnsi" w:eastAsia="Calibri" w:hAnsiTheme="majorHAnsi" w:cstheme="majorHAnsi"/>
          <w:color w:val="000000"/>
          <w:sz w:val="22"/>
          <w:szCs w:val="22"/>
        </w:rPr>
        <w:t xml:space="preserve"> albergada en NCBI</w:t>
      </w:r>
      <w:r w:rsidR="00B649BC" w:rsidRPr="003C6E6A">
        <w:rPr>
          <w:rFonts w:asciiTheme="majorHAnsi" w:eastAsia="Calibri" w:hAnsiTheme="majorHAnsi" w:cstheme="majorHAnsi"/>
          <w:color w:val="000000"/>
          <w:sz w:val="22"/>
          <w:szCs w:val="22"/>
        </w:rPr>
        <w:t>, mostró la presencia de 10.</w:t>
      </w:r>
      <w:r w:rsidR="005E46F9" w:rsidRPr="003C6E6A">
        <w:rPr>
          <w:rFonts w:asciiTheme="majorHAnsi" w:eastAsia="Calibri" w:hAnsiTheme="majorHAnsi" w:cstheme="majorHAnsi"/>
          <w:color w:val="000000"/>
          <w:sz w:val="22"/>
          <w:szCs w:val="22"/>
        </w:rPr>
        <w:t xml:space="preserve">316 </w:t>
      </w:r>
      <w:r w:rsidR="00677B40" w:rsidRPr="003C6E6A">
        <w:rPr>
          <w:rFonts w:asciiTheme="majorHAnsi" w:eastAsia="Calibri" w:hAnsiTheme="majorHAnsi" w:cstheme="majorHAnsi"/>
          <w:color w:val="000000"/>
          <w:sz w:val="22"/>
          <w:szCs w:val="22"/>
        </w:rPr>
        <w:t>genes</w:t>
      </w:r>
      <w:r w:rsidR="005E46F9" w:rsidRPr="003C6E6A">
        <w:rPr>
          <w:rFonts w:asciiTheme="majorHAnsi" w:eastAsia="Calibri" w:hAnsiTheme="majorHAnsi" w:cstheme="majorHAnsi"/>
          <w:color w:val="000000"/>
          <w:sz w:val="22"/>
          <w:szCs w:val="22"/>
        </w:rPr>
        <w:t xml:space="preserve"> contaminantes pertenecientes al género </w:t>
      </w:r>
      <w:r w:rsidR="005E46F9" w:rsidRPr="003C6E6A">
        <w:rPr>
          <w:rFonts w:asciiTheme="majorHAnsi" w:eastAsia="Calibri" w:hAnsiTheme="majorHAnsi" w:cstheme="majorHAnsi"/>
          <w:i/>
          <w:color w:val="000000"/>
          <w:sz w:val="22"/>
          <w:szCs w:val="22"/>
        </w:rPr>
        <w:t>Spodoptera</w:t>
      </w:r>
      <w:r w:rsidR="005E46F9" w:rsidRPr="003C6E6A">
        <w:rPr>
          <w:rFonts w:asciiTheme="majorHAnsi" w:eastAsia="Calibri" w:hAnsiTheme="majorHAnsi" w:cstheme="majorHAnsi"/>
          <w:color w:val="000000"/>
          <w:sz w:val="22"/>
          <w:szCs w:val="22"/>
        </w:rPr>
        <w:t xml:space="preserve"> que fuero</w:t>
      </w:r>
      <w:r w:rsidR="00B649BC" w:rsidRPr="003C6E6A">
        <w:rPr>
          <w:rFonts w:asciiTheme="majorHAnsi" w:eastAsia="Calibri" w:hAnsiTheme="majorHAnsi" w:cstheme="majorHAnsi"/>
          <w:color w:val="000000"/>
          <w:sz w:val="22"/>
          <w:szCs w:val="22"/>
        </w:rPr>
        <w:t>n eliminadas del conjunto de 96.</w:t>
      </w:r>
      <w:r w:rsidR="00677B40" w:rsidRPr="003C6E6A">
        <w:rPr>
          <w:rFonts w:asciiTheme="majorHAnsi" w:eastAsia="Calibri" w:hAnsiTheme="majorHAnsi" w:cstheme="majorHAnsi"/>
          <w:color w:val="000000"/>
          <w:sz w:val="22"/>
          <w:szCs w:val="22"/>
        </w:rPr>
        <w:t>336 genes</w:t>
      </w:r>
      <w:r w:rsidR="005E46F9" w:rsidRPr="003C6E6A">
        <w:rPr>
          <w:rFonts w:asciiTheme="majorHAnsi" w:eastAsia="Calibri" w:hAnsiTheme="majorHAnsi" w:cstheme="majorHAnsi"/>
          <w:color w:val="000000"/>
          <w:sz w:val="22"/>
          <w:szCs w:val="22"/>
        </w:rPr>
        <w:t>, resu</w:t>
      </w:r>
      <w:r w:rsidR="00B649BC" w:rsidRPr="003C6E6A">
        <w:rPr>
          <w:rFonts w:asciiTheme="majorHAnsi" w:eastAsia="Calibri" w:hAnsiTheme="majorHAnsi" w:cstheme="majorHAnsi"/>
          <w:color w:val="000000"/>
          <w:sz w:val="22"/>
          <w:szCs w:val="22"/>
        </w:rPr>
        <w:t>ltando en</w:t>
      </w:r>
      <w:r w:rsidR="00967B08" w:rsidRPr="003C6E6A">
        <w:rPr>
          <w:rFonts w:asciiTheme="majorHAnsi" w:eastAsia="Calibri" w:hAnsiTheme="majorHAnsi" w:cstheme="majorHAnsi"/>
          <w:color w:val="000000"/>
          <w:sz w:val="22"/>
          <w:szCs w:val="22"/>
        </w:rPr>
        <w:t>tonces en</w:t>
      </w:r>
      <w:r w:rsidR="00B649BC" w:rsidRPr="003C6E6A">
        <w:rPr>
          <w:rFonts w:asciiTheme="majorHAnsi" w:eastAsia="Calibri" w:hAnsiTheme="majorHAnsi" w:cstheme="majorHAnsi"/>
          <w:color w:val="000000"/>
          <w:sz w:val="22"/>
          <w:szCs w:val="22"/>
        </w:rPr>
        <w:t xml:space="preserve"> 86.020 </w:t>
      </w:r>
      <w:r w:rsidR="00677B40" w:rsidRPr="003C6E6A">
        <w:rPr>
          <w:rFonts w:asciiTheme="majorHAnsi" w:eastAsia="Calibri" w:hAnsiTheme="majorHAnsi" w:cstheme="majorHAnsi"/>
          <w:color w:val="000000"/>
          <w:sz w:val="22"/>
          <w:szCs w:val="22"/>
        </w:rPr>
        <w:t xml:space="preserve">genes </w:t>
      </w:r>
      <w:r w:rsidR="005E46F9" w:rsidRPr="003C6E6A">
        <w:rPr>
          <w:rFonts w:asciiTheme="majorHAnsi" w:eastAsia="Calibri" w:hAnsiTheme="majorHAnsi" w:cstheme="majorHAnsi"/>
          <w:color w:val="000000"/>
          <w:sz w:val="22"/>
          <w:szCs w:val="22"/>
        </w:rPr>
        <w:t xml:space="preserve">de </w:t>
      </w:r>
      <w:r w:rsidR="005E46F9" w:rsidRPr="003C6E6A">
        <w:rPr>
          <w:rFonts w:asciiTheme="majorHAnsi" w:eastAsia="Calibri" w:hAnsiTheme="majorHAnsi" w:cstheme="majorHAnsi"/>
          <w:i/>
          <w:color w:val="000000"/>
          <w:sz w:val="22"/>
          <w:szCs w:val="22"/>
        </w:rPr>
        <w:t>S. neei</w:t>
      </w:r>
      <w:r w:rsidR="005E46F9" w:rsidRPr="003C6E6A">
        <w:rPr>
          <w:rFonts w:asciiTheme="majorHAnsi" w:eastAsia="Calibri" w:hAnsiTheme="majorHAnsi" w:cstheme="majorHAnsi"/>
          <w:color w:val="000000"/>
          <w:sz w:val="22"/>
          <w:szCs w:val="22"/>
        </w:rPr>
        <w:t>.</w:t>
      </w:r>
      <w:r w:rsidR="00B649BC" w:rsidRPr="003C6E6A">
        <w:rPr>
          <w:rFonts w:asciiTheme="majorHAnsi" w:eastAsia="Calibri" w:hAnsiTheme="majorHAnsi" w:cstheme="majorHAnsi"/>
          <w:color w:val="000000"/>
          <w:sz w:val="22"/>
          <w:szCs w:val="22"/>
        </w:rPr>
        <w:t xml:space="preserve"> </w:t>
      </w:r>
      <w:r w:rsidR="00CA28A2" w:rsidRPr="003C6E6A">
        <w:rPr>
          <w:rFonts w:asciiTheme="majorHAnsi" w:eastAsia="Calibri" w:hAnsiTheme="majorHAnsi" w:cstheme="majorHAnsi"/>
          <w:color w:val="000000"/>
          <w:sz w:val="22"/>
          <w:szCs w:val="22"/>
        </w:rPr>
        <w:t xml:space="preserve">De estas, </w:t>
      </w:r>
      <w:r w:rsidR="00B649BC" w:rsidRPr="003C6E6A">
        <w:rPr>
          <w:rFonts w:asciiTheme="majorHAnsi" w:eastAsia="Calibri" w:hAnsiTheme="majorHAnsi" w:cstheme="majorHAnsi"/>
          <w:color w:val="000000"/>
          <w:sz w:val="22"/>
          <w:szCs w:val="22"/>
        </w:rPr>
        <w:t xml:space="preserve">45.327 </w:t>
      </w:r>
      <w:r w:rsidR="00CA28A2" w:rsidRPr="003C6E6A">
        <w:rPr>
          <w:rFonts w:asciiTheme="majorHAnsi" w:eastAsia="Calibri" w:hAnsiTheme="majorHAnsi" w:cstheme="majorHAnsi"/>
          <w:color w:val="000000"/>
          <w:sz w:val="22"/>
          <w:szCs w:val="22"/>
        </w:rPr>
        <w:t xml:space="preserve">fueron anotadas con </w:t>
      </w:r>
      <w:r w:rsidR="00B649BC" w:rsidRPr="003C6E6A">
        <w:rPr>
          <w:rFonts w:asciiTheme="majorHAnsi" w:eastAsia="Calibri" w:hAnsiTheme="majorHAnsi" w:cstheme="majorHAnsi"/>
          <w:color w:val="000000"/>
          <w:sz w:val="22"/>
          <w:szCs w:val="22"/>
        </w:rPr>
        <w:t xml:space="preserve">la base de datos </w:t>
      </w:r>
      <w:r w:rsidR="004C2FD2">
        <w:rPr>
          <w:rFonts w:asciiTheme="majorHAnsi" w:eastAsia="Calibri" w:hAnsiTheme="majorHAnsi" w:cstheme="majorHAnsi"/>
          <w:color w:val="000000"/>
          <w:sz w:val="22"/>
          <w:szCs w:val="22"/>
        </w:rPr>
        <w:t>nr</w:t>
      </w:r>
      <w:r w:rsidR="00B649BC" w:rsidRPr="003C6E6A">
        <w:rPr>
          <w:rFonts w:asciiTheme="majorHAnsi" w:eastAsia="Calibri" w:hAnsiTheme="majorHAnsi" w:cstheme="majorHAnsi"/>
          <w:color w:val="000000"/>
          <w:sz w:val="22"/>
          <w:szCs w:val="22"/>
        </w:rPr>
        <w:t xml:space="preserve"> de NCBI, </w:t>
      </w:r>
      <w:r w:rsidR="007C21CF" w:rsidRPr="003C6E6A">
        <w:rPr>
          <w:rFonts w:asciiTheme="majorHAnsi" w:eastAsia="Calibri" w:hAnsiTheme="majorHAnsi" w:cstheme="majorHAnsi"/>
          <w:color w:val="000000"/>
          <w:sz w:val="22"/>
          <w:szCs w:val="22"/>
        </w:rPr>
        <w:t>20.047</w:t>
      </w:r>
      <w:r w:rsidR="00CA28A2" w:rsidRPr="003C6E6A">
        <w:rPr>
          <w:rFonts w:asciiTheme="majorHAnsi" w:eastAsia="Calibri" w:hAnsiTheme="majorHAnsi" w:cstheme="majorHAnsi"/>
          <w:color w:val="000000"/>
          <w:sz w:val="22"/>
          <w:szCs w:val="22"/>
        </w:rPr>
        <w:t xml:space="preserve"> fueron anotados con la base de datos de COG y </w:t>
      </w:r>
      <w:r w:rsidR="00CF4FB0" w:rsidRPr="003C6E6A">
        <w:rPr>
          <w:rFonts w:asciiTheme="majorHAnsi" w:eastAsia="Calibri" w:hAnsiTheme="majorHAnsi" w:cstheme="majorHAnsi"/>
          <w:color w:val="000000"/>
          <w:sz w:val="22"/>
          <w:szCs w:val="22"/>
        </w:rPr>
        <w:t xml:space="preserve">37.784 fueron anotadas con </w:t>
      </w:r>
      <w:r w:rsidR="005E46F9" w:rsidRPr="003C6E6A">
        <w:rPr>
          <w:rFonts w:asciiTheme="majorHAnsi" w:eastAsia="Calibri" w:hAnsiTheme="majorHAnsi" w:cstheme="majorHAnsi"/>
          <w:color w:val="000000"/>
          <w:sz w:val="22"/>
          <w:szCs w:val="22"/>
        </w:rPr>
        <w:t>GO (transcripciones). Además</w:t>
      </w:r>
      <w:r w:rsidR="0062295B" w:rsidRPr="003C6E6A">
        <w:rPr>
          <w:rFonts w:asciiTheme="majorHAnsi" w:eastAsia="Calibri" w:hAnsiTheme="majorHAnsi" w:cstheme="majorHAnsi"/>
          <w:color w:val="000000"/>
          <w:sz w:val="22"/>
          <w:szCs w:val="22"/>
        </w:rPr>
        <w:t>,</w:t>
      </w:r>
      <w:r w:rsidR="001243E2" w:rsidRPr="003C6E6A">
        <w:rPr>
          <w:rFonts w:asciiTheme="majorHAnsi" w:eastAsia="Calibri" w:hAnsiTheme="majorHAnsi" w:cstheme="majorHAnsi"/>
          <w:color w:val="000000"/>
          <w:sz w:val="22"/>
          <w:szCs w:val="22"/>
        </w:rPr>
        <w:t xml:space="preserve"> </w:t>
      </w:r>
      <w:r w:rsidR="00A22070" w:rsidRPr="003C6E6A">
        <w:rPr>
          <w:rFonts w:asciiTheme="majorHAnsi" w:eastAsia="Calibri" w:hAnsiTheme="majorHAnsi" w:cstheme="majorHAnsi"/>
          <w:color w:val="000000"/>
          <w:sz w:val="22"/>
          <w:szCs w:val="22"/>
        </w:rPr>
        <w:t>mediante BLASTN</w:t>
      </w:r>
      <w:r w:rsidR="005E46F9" w:rsidRPr="003C6E6A">
        <w:rPr>
          <w:rFonts w:asciiTheme="majorHAnsi" w:eastAsia="Calibri" w:hAnsiTheme="majorHAnsi" w:cstheme="majorHAnsi"/>
          <w:color w:val="000000"/>
          <w:sz w:val="22"/>
          <w:szCs w:val="22"/>
        </w:rPr>
        <w:t xml:space="preserve">, 32.609 </w:t>
      </w:r>
      <w:r w:rsidR="00677B40" w:rsidRPr="003C6E6A">
        <w:rPr>
          <w:rFonts w:asciiTheme="majorHAnsi" w:eastAsia="Calibri" w:hAnsiTheme="majorHAnsi" w:cstheme="majorHAnsi"/>
          <w:color w:val="000000"/>
          <w:sz w:val="22"/>
          <w:szCs w:val="22"/>
        </w:rPr>
        <w:t>genes</w:t>
      </w:r>
      <w:r w:rsidR="00967B08" w:rsidRPr="003C6E6A">
        <w:rPr>
          <w:rFonts w:asciiTheme="majorHAnsi" w:eastAsia="Calibri" w:hAnsiTheme="majorHAnsi" w:cstheme="majorHAnsi"/>
          <w:color w:val="000000"/>
          <w:sz w:val="22"/>
          <w:szCs w:val="22"/>
        </w:rPr>
        <w:t xml:space="preserve"> se anotaron</w:t>
      </w:r>
      <w:r w:rsidR="005E46F9" w:rsidRPr="003C6E6A">
        <w:rPr>
          <w:rFonts w:asciiTheme="majorHAnsi" w:eastAsia="Calibri" w:hAnsiTheme="majorHAnsi" w:cstheme="majorHAnsi"/>
          <w:color w:val="000000"/>
          <w:sz w:val="22"/>
          <w:szCs w:val="22"/>
        </w:rPr>
        <w:t xml:space="preserve"> cont</w:t>
      </w:r>
      <w:r w:rsidR="00967B08" w:rsidRPr="003C6E6A">
        <w:rPr>
          <w:rFonts w:asciiTheme="majorHAnsi" w:eastAsia="Calibri" w:hAnsiTheme="majorHAnsi" w:cstheme="majorHAnsi"/>
          <w:color w:val="000000"/>
          <w:sz w:val="22"/>
          <w:szCs w:val="22"/>
        </w:rPr>
        <w:t>ra las secuencias de NT</w:t>
      </w:r>
      <w:r w:rsidR="005E46F9" w:rsidRPr="003C6E6A">
        <w:rPr>
          <w:rFonts w:asciiTheme="majorHAnsi" w:eastAsia="Calibri" w:hAnsiTheme="majorHAnsi" w:cstheme="majorHAnsi"/>
          <w:color w:val="000000"/>
          <w:sz w:val="22"/>
          <w:szCs w:val="22"/>
        </w:rPr>
        <w:t xml:space="preserve"> de </w:t>
      </w:r>
      <w:r w:rsidR="005E46F9" w:rsidRPr="003C6E6A">
        <w:rPr>
          <w:rFonts w:asciiTheme="majorHAnsi" w:eastAsia="Calibri" w:hAnsiTheme="majorHAnsi" w:cstheme="majorHAnsi"/>
          <w:i/>
          <w:color w:val="000000"/>
          <w:sz w:val="22"/>
          <w:szCs w:val="22"/>
        </w:rPr>
        <w:t>Salicornia</w:t>
      </w:r>
      <w:r w:rsidR="005E46F9" w:rsidRPr="003C6E6A">
        <w:rPr>
          <w:rFonts w:asciiTheme="majorHAnsi" w:eastAsia="Calibri" w:hAnsiTheme="majorHAnsi" w:cstheme="majorHAnsi"/>
          <w:color w:val="000000"/>
          <w:sz w:val="22"/>
          <w:szCs w:val="22"/>
        </w:rPr>
        <w:t xml:space="preserve"> sp. </w:t>
      </w:r>
      <w:r w:rsidR="00967B08" w:rsidRPr="003C6E6A">
        <w:rPr>
          <w:rFonts w:asciiTheme="majorHAnsi" w:eastAsia="Calibri" w:hAnsiTheme="majorHAnsi" w:cstheme="majorHAnsi"/>
          <w:color w:val="000000"/>
          <w:sz w:val="22"/>
          <w:szCs w:val="22"/>
        </w:rPr>
        <w:t xml:space="preserve">Finalmente, un total </w:t>
      </w:r>
      <w:r w:rsidR="005E46F9" w:rsidRPr="003C6E6A">
        <w:rPr>
          <w:rFonts w:asciiTheme="majorHAnsi" w:eastAsia="Calibri" w:hAnsiTheme="majorHAnsi" w:cstheme="majorHAnsi"/>
          <w:color w:val="000000"/>
          <w:sz w:val="22"/>
          <w:szCs w:val="22"/>
        </w:rPr>
        <w:t>de 13.906</w:t>
      </w:r>
      <w:r w:rsidR="00226D3B" w:rsidRPr="003C6E6A">
        <w:rPr>
          <w:rFonts w:asciiTheme="majorHAnsi" w:eastAsia="Calibri" w:hAnsiTheme="majorHAnsi" w:cstheme="majorHAnsi"/>
          <w:color w:val="000000"/>
          <w:sz w:val="22"/>
          <w:szCs w:val="22"/>
        </w:rPr>
        <w:t xml:space="preserve"> </w:t>
      </w:r>
      <w:r w:rsidR="00677B40" w:rsidRPr="003C6E6A">
        <w:rPr>
          <w:rFonts w:asciiTheme="majorHAnsi" w:eastAsia="Calibri" w:hAnsiTheme="majorHAnsi" w:cstheme="majorHAnsi"/>
          <w:color w:val="000000"/>
          <w:sz w:val="22"/>
          <w:szCs w:val="22"/>
        </w:rPr>
        <w:t>fueron considerados como</w:t>
      </w:r>
      <w:r w:rsidR="005E46F9" w:rsidRPr="003C6E6A">
        <w:rPr>
          <w:rFonts w:asciiTheme="majorHAnsi" w:eastAsia="Calibri" w:hAnsiTheme="majorHAnsi" w:cstheme="majorHAnsi"/>
          <w:color w:val="000000"/>
          <w:sz w:val="22"/>
          <w:szCs w:val="22"/>
        </w:rPr>
        <w:t xml:space="preserve"> secuencias</w:t>
      </w:r>
      <w:r w:rsidR="00677B40" w:rsidRPr="003C6E6A">
        <w:rPr>
          <w:rFonts w:asciiTheme="majorHAnsi" w:eastAsia="Calibri" w:hAnsiTheme="majorHAnsi" w:cstheme="majorHAnsi"/>
          <w:color w:val="000000"/>
          <w:sz w:val="22"/>
          <w:szCs w:val="22"/>
        </w:rPr>
        <w:t xml:space="preserve"> novedosas propias</w:t>
      </w:r>
      <w:r w:rsidR="005E46F9" w:rsidRPr="003C6E6A">
        <w:rPr>
          <w:rFonts w:asciiTheme="majorHAnsi" w:eastAsia="Calibri" w:hAnsiTheme="majorHAnsi" w:cstheme="majorHAnsi"/>
          <w:color w:val="000000"/>
          <w:sz w:val="22"/>
          <w:szCs w:val="22"/>
        </w:rPr>
        <w:t xml:space="preserve"> de </w:t>
      </w:r>
      <w:r w:rsidR="005E46F9" w:rsidRPr="003C6E6A">
        <w:rPr>
          <w:rFonts w:asciiTheme="majorHAnsi" w:eastAsia="Calibri" w:hAnsiTheme="majorHAnsi" w:cstheme="majorHAnsi"/>
          <w:i/>
          <w:color w:val="000000"/>
          <w:sz w:val="22"/>
          <w:szCs w:val="22"/>
        </w:rPr>
        <w:t xml:space="preserve">S. neei </w:t>
      </w:r>
      <w:r w:rsidR="00967B08" w:rsidRPr="003C6E6A">
        <w:rPr>
          <w:rFonts w:asciiTheme="majorHAnsi" w:eastAsia="Calibri" w:hAnsiTheme="majorHAnsi" w:cstheme="majorHAnsi"/>
          <w:color w:val="000000"/>
          <w:sz w:val="22"/>
          <w:szCs w:val="22"/>
        </w:rPr>
        <w:t>que no encontró similitud con las</w:t>
      </w:r>
      <w:r w:rsidR="00226D3B" w:rsidRPr="003C6E6A">
        <w:rPr>
          <w:rFonts w:asciiTheme="majorHAnsi" w:eastAsia="Calibri" w:hAnsiTheme="majorHAnsi" w:cstheme="majorHAnsi"/>
          <w:color w:val="000000"/>
          <w:sz w:val="22"/>
          <w:szCs w:val="22"/>
        </w:rPr>
        <w:t xml:space="preserve"> </w:t>
      </w:r>
      <w:r w:rsidR="007044DC" w:rsidRPr="003C6E6A">
        <w:rPr>
          <w:rFonts w:asciiTheme="majorHAnsi" w:eastAsia="Calibri" w:hAnsiTheme="majorHAnsi" w:cstheme="majorHAnsi"/>
          <w:color w:val="000000"/>
          <w:sz w:val="22"/>
          <w:szCs w:val="22"/>
        </w:rPr>
        <w:t xml:space="preserve">con otras bases de datos (Figura </w:t>
      </w:r>
      <w:r w:rsidR="00731B45" w:rsidRPr="003C6E6A">
        <w:rPr>
          <w:rFonts w:asciiTheme="majorHAnsi" w:eastAsia="Calibri" w:hAnsiTheme="majorHAnsi" w:cstheme="majorHAnsi"/>
          <w:color w:val="000000"/>
          <w:sz w:val="22"/>
          <w:szCs w:val="22"/>
        </w:rPr>
        <w:t>5</w:t>
      </w:r>
      <w:r w:rsidR="007044DC" w:rsidRPr="003C6E6A">
        <w:rPr>
          <w:rFonts w:asciiTheme="majorHAnsi" w:eastAsia="Calibri" w:hAnsiTheme="majorHAnsi" w:cstheme="majorHAnsi"/>
          <w:color w:val="000000"/>
          <w:sz w:val="22"/>
          <w:szCs w:val="22"/>
        </w:rPr>
        <w:t>.5</w:t>
      </w:r>
      <w:r w:rsidR="005E46F9" w:rsidRPr="003C6E6A">
        <w:rPr>
          <w:rFonts w:asciiTheme="majorHAnsi" w:eastAsia="Calibri" w:hAnsiTheme="majorHAnsi" w:cstheme="majorHAnsi"/>
          <w:color w:val="000000"/>
          <w:sz w:val="22"/>
          <w:szCs w:val="22"/>
        </w:rPr>
        <w:t xml:space="preserve">). </w:t>
      </w:r>
    </w:p>
    <w:p w14:paraId="0379619A" w14:textId="77777777" w:rsidR="007C21CF" w:rsidRPr="003C6E6A" w:rsidRDefault="007C21CF" w:rsidP="00C541ED">
      <w:pPr>
        <w:jc w:val="both"/>
        <w:rPr>
          <w:rFonts w:asciiTheme="majorHAnsi" w:eastAsia="Calibri" w:hAnsiTheme="majorHAnsi" w:cstheme="majorHAnsi"/>
          <w:color w:val="000000"/>
          <w:sz w:val="22"/>
          <w:szCs w:val="22"/>
        </w:rPr>
      </w:pPr>
    </w:p>
    <w:p w14:paraId="62A20FE2" w14:textId="69EEB476" w:rsidR="007C21CF" w:rsidRPr="003C6E6A" w:rsidRDefault="007C21CF" w:rsidP="00C541ED">
      <w:pPr>
        <w:jc w:val="both"/>
        <w:rPr>
          <w:rFonts w:asciiTheme="majorHAnsi" w:eastAsia="Calibri" w:hAnsiTheme="majorHAnsi" w:cstheme="majorHAnsi"/>
          <w:color w:val="000000"/>
          <w:sz w:val="22"/>
          <w:szCs w:val="22"/>
        </w:rPr>
      </w:pPr>
    </w:p>
    <w:p w14:paraId="7E48411E" w14:textId="058E08E2" w:rsidR="007C21CF" w:rsidRPr="003C6E6A" w:rsidRDefault="00A533CB" w:rsidP="007C21CF">
      <w:pPr>
        <w:jc w:val="center"/>
        <w:rPr>
          <w:rFonts w:asciiTheme="majorHAnsi" w:eastAsia="Calibri" w:hAnsiTheme="majorHAnsi" w:cstheme="majorHAnsi"/>
          <w:color w:val="000000"/>
          <w:sz w:val="22"/>
          <w:szCs w:val="22"/>
          <w:lang w:val="en-US"/>
        </w:rPr>
      </w:pPr>
      <w:r w:rsidRPr="003C6E6A">
        <w:rPr>
          <w:noProof/>
          <w:lang w:val="es-ES"/>
        </w:rPr>
        <w:lastRenderedPageBreak/>
        <mc:AlternateContent>
          <mc:Choice Requires="wps">
            <w:drawing>
              <wp:anchor distT="0" distB="0" distL="114300" distR="114300" simplePos="0" relativeHeight="251642880" behindDoc="0" locked="0" layoutInCell="1" allowOverlap="1" wp14:anchorId="33E6A8C4" wp14:editId="2A63DE3E">
                <wp:simplePos x="0" y="0"/>
                <wp:positionH relativeFrom="column">
                  <wp:posOffset>4074942</wp:posOffset>
                </wp:positionH>
                <wp:positionV relativeFrom="paragraph">
                  <wp:posOffset>12641</wp:posOffset>
                </wp:positionV>
                <wp:extent cx="1609090" cy="561975"/>
                <wp:effectExtent l="0" t="0" r="0" b="0"/>
                <wp:wrapNone/>
                <wp:docPr id="13" name="13 Cuadro de texto"/>
                <wp:cNvGraphicFramePr/>
                <a:graphic xmlns:a="http://schemas.openxmlformats.org/drawingml/2006/main">
                  <a:graphicData uri="http://schemas.microsoft.com/office/word/2010/wordprocessingShape">
                    <wps:wsp>
                      <wps:cNvSpPr txBox="1"/>
                      <wps:spPr>
                        <a:xfrm>
                          <a:off x="0" y="0"/>
                          <a:ext cx="160909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40819" w14:textId="77777777" w:rsidR="008C3B3B" w:rsidRPr="00F42B11" w:rsidRDefault="008C3B3B" w:rsidP="007C21CF">
                            <w:pPr>
                              <w:rPr>
                                <w:rFonts w:asciiTheme="majorHAnsi" w:hAnsiTheme="majorHAnsi" w:cstheme="majorHAnsi"/>
                                <w:i/>
                                <w:sz w:val="20"/>
                              </w:rPr>
                            </w:pPr>
                            <w:r>
                              <w:rPr>
                                <w:rFonts w:asciiTheme="majorHAnsi" w:hAnsiTheme="majorHAnsi" w:cstheme="majorHAnsi"/>
                                <w:sz w:val="20"/>
                              </w:rPr>
                              <w:t xml:space="preserve">BLASTN en contra de </w:t>
                            </w:r>
                            <w:r w:rsidRPr="00F42B11">
                              <w:rPr>
                                <w:rFonts w:asciiTheme="majorHAnsi" w:hAnsiTheme="majorHAnsi" w:cstheme="majorHAnsi"/>
                                <w:sz w:val="20"/>
                              </w:rPr>
                              <w:t xml:space="preserve"> </w:t>
                            </w:r>
                            <w:r w:rsidRPr="00F42B11">
                              <w:rPr>
                                <w:rFonts w:asciiTheme="majorHAnsi" w:hAnsiTheme="majorHAnsi" w:cstheme="majorHAnsi"/>
                                <w:i/>
                                <w:sz w:val="20"/>
                              </w:rPr>
                              <w:t>Salicornia</w:t>
                            </w:r>
                            <w:r>
                              <w:rPr>
                                <w:rFonts w:asciiTheme="majorHAnsi" w:hAnsiTheme="majorHAnsi" w:cstheme="majorHAnsi"/>
                                <w:i/>
                                <w:sz w:val="20"/>
                              </w:rPr>
                              <w:t xml:space="preserve"> </w:t>
                            </w:r>
                            <w:r w:rsidRPr="007C21CF">
                              <w:rPr>
                                <w:rFonts w:asciiTheme="majorHAnsi" w:hAnsiTheme="majorHAnsi" w:cstheme="majorHAnsi"/>
                                <w:sz w:val="20"/>
                              </w:rPr>
                              <w:t>NT</w:t>
                            </w:r>
                          </w:p>
                          <w:p w14:paraId="494754F0" w14:textId="77777777" w:rsidR="008C3B3B" w:rsidRPr="00F42B11" w:rsidRDefault="008C3B3B" w:rsidP="007C21CF">
                            <w:pPr>
                              <w:rPr>
                                <w:rFonts w:asciiTheme="majorHAnsi" w:hAnsiTheme="majorHAnsi" w:cstheme="majorHAnsi"/>
                                <w:sz w:val="20"/>
                              </w:rPr>
                            </w:pPr>
                            <w:r w:rsidRPr="00F42B11">
                              <w:rPr>
                                <w:rFonts w:asciiTheme="majorHAnsi" w:hAnsiTheme="majorHAnsi" w:cstheme="majorHAnsi"/>
                                <w:sz w:val="20"/>
                              </w:rPr>
                              <w:t>Match: 32,609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3E6A8C4" id="_x0000_t202" coordsize="21600,21600" o:spt="202" path="m,l,21600r21600,l21600,xe">
                <v:stroke joinstyle="miter"/>
                <v:path gradientshapeok="t" o:connecttype="rect"/>
              </v:shapetype>
              <v:shape id="13 Cuadro de texto" o:spid="_x0000_s1026" type="#_x0000_t202" style="position:absolute;left:0;text-align:left;margin-left:320.85pt;margin-top:1pt;width:126.7pt;height:44.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" filled="f" stroked="f" strokeweight=".5pt">
                <v:textbox>
                  <w:txbxContent>
                    <w:p w14:paraId="08D40819" w14:textId="77777777" w:rsidR="008C3B3B" w:rsidRPr="00F42B11" w:rsidRDefault="008C3B3B" w:rsidP="007C21CF">
                      <w:pPr>
                        <w:rPr>
                          <w:rFonts w:asciiTheme="majorHAnsi" w:hAnsiTheme="majorHAnsi" w:cstheme="majorHAnsi"/>
                          <w:i/>
                          <w:sz w:val="20"/>
                        </w:rPr>
                      </w:pPr>
                      <w:r>
                        <w:rPr>
                          <w:rFonts w:asciiTheme="majorHAnsi" w:hAnsiTheme="majorHAnsi" w:cstheme="majorHAnsi"/>
                          <w:sz w:val="20"/>
                        </w:rPr>
                        <w:t xml:space="preserve">BLASTN en contra </w:t>
                      </w:r>
                      <w:proofErr w:type="gramStart"/>
                      <w:r>
                        <w:rPr>
                          <w:rFonts w:asciiTheme="majorHAnsi" w:hAnsiTheme="majorHAnsi" w:cstheme="majorHAnsi"/>
                          <w:sz w:val="20"/>
                        </w:rPr>
                        <w:t xml:space="preserve">de </w:t>
                      </w:r>
                      <w:r w:rsidRPr="00F42B11">
                        <w:rPr>
                          <w:rFonts w:asciiTheme="majorHAnsi" w:hAnsiTheme="majorHAnsi" w:cstheme="majorHAnsi"/>
                          <w:sz w:val="20"/>
                        </w:rPr>
                        <w:t xml:space="preserve"> </w:t>
                      </w:r>
                      <w:r w:rsidRPr="00F42B11">
                        <w:rPr>
                          <w:rFonts w:asciiTheme="majorHAnsi" w:hAnsiTheme="majorHAnsi" w:cstheme="majorHAnsi"/>
                          <w:i/>
                          <w:sz w:val="20"/>
                        </w:rPr>
                        <w:t>Salicornia</w:t>
                      </w:r>
                      <w:proofErr w:type="gramEnd"/>
                      <w:r>
                        <w:rPr>
                          <w:rFonts w:asciiTheme="majorHAnsi" w:hAnsiTheme="majorHAnsi" w:cstheme="majorHAnsi"/>
                          <w:i/>
                          <w:sz w:val="20"/>
                        </w:rPr>
                        <w:t xml:space="preserve"> </w:t>
                      </w:r>
                      <w:r w:rsidRPr="007C21CF">
                        <w:rPr>
                          <w:rFonts w:asciiTheme="majorHAnsi" w:hAnsiTheme="majorHAnsi" w:cstheme="majorHAnsi"/>
                          <w:sz w:val="20"/>
                        </w:rPr>
                        <w:t>NT</w:t>
                      </w:r>
                    </w:p>
                    <w:p w14:paraId="494754F0" w14:textId="77777777" w:rsidR="008C3B3B" w:rsidRPr="00F42B11" w:rsidRDefault="008C3B3B" w:rsidP="007C21CF">
                      <w:pPr>
                        <w:rPr>
                          <w:rFonts w:asciiTheme="majorHAnsi" w:hAnsiTheme="majorHAnsi" w:cstheme="majorHAnsi"/>
                          <w:sz w:val="20"/>
                        </w:rPr>
                      </w:pPr>
                      <w:r w:rsidRPr="00F42B11">
                        <w:rPr>
                          <w:rFonts w:asciiTheme="majorHAnsi" w:hAnsiTheme="majorHAnsi" w:cstheme="majorHAnsi"/>
                          <w:sz w:val="20"/>
                        </w:rPr>
                        <w:t>Match: 32,609</w:t>
                      </w:r>
                    </w:p>
                  </w:txbxContent>
                </v:textbox>
              </v:shape>
            </w:pict>
          </mc:Fallback>
        </mc:AlternateContent>
      </w:r>
      <w:r w:rsidR="007C21CF" w:rsidRPr="003C6E6A">
        <w:rPr>
          <w:noProof/>
          <w:lang w:val="es-ES"/>
        </w:rPr>
        <mc:AlternateContent>
          <mc:Choice Requires="wps">
            <w:drawing>
              <wp:anchor distT="0" distB="0" distL="114300" distR="114300" simplePos="0" relativeHeight="251657216" behindDoc="0" locked="0" layoutInCell="1" allowOverlap="1" wp14:anchorId="1C625E2F" wp14:editId="04C3F69D">
                <wp:simplePos x="0" y="0"/>
                <wp:positionH relativeFrom="column">
                  <wp:posOffset>3369454</wp:posOffset>
                </wp:positionH>
                <wp:positionV relativeFrom="paragraph">
                  <wp:posOffset>1841848</wp:posOffset>
                </wp:positionV>
                <wp:extent cx="1581150" cy="402336"/>
                <wp:effectExtent l="0" t="0" r="0" b="0"/>
                <wp:wrapNone/>
                <wp:docPr id="15" name="15 Cuadro de texto"/>
                <wp:cNvGraphicFramePr/>
                <a:graphic xmlns:a="http://schemas.openxmlformats.org/drawingml/2006/main">
                  <a:graphicData uri="http://schemas.microsoft.com/office/word/2010/wordprocessingShape">
                    <wps:wsp>
                      <wps:cNvSpPr txBox="1"/>
                      <wps:spPr>
                        <a:xfrm>
                          <a:off x="0" y="0"/>
                          <a:ext cx="1581150" cy="4023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C6345B" w14:textId="77777777" w:rsidR="008C3B3B" w:rsidRPr="00F42B11" w:rsidRDefault="008C3B3B" w:rsidP="007C21CF">
                            <w:pPr>
                              <w:rPr>
                                <w:rFonts w:asciiTheme="majorHAnsi" w:hAnsiTheme="majorHAnsi" w:cstheme="majorHAnsi"/>
                                <w:sz w:val="20"/>
                              </w:rPr>
                            </w:pPr>
                            <w:r w:rsidRPr="00F42B11">
                              <w:rPr>
                                <w:rFonts w:asciiTheme="majorHAnsi" w:hAnsiTheme="majorHAnsi" w:cstheme="majorHAnsi"/>
                                <w:i/>
                                <w:sz w:val="20"/>
                              </w:rPr>
                              <w:t>Salicornia neei</w:t>
                            </w:r>
                            <w:r w:rsidRPr="00F42B11">
                              <w:rPr>
                                <w:rFonts w:asciiTheme="majorHAnsi" w:hAnsiTheme="majorHAnsi" w:cstheme="majorHAnsi"/>
                                <w:sz w:val="20"/>
                              </w:rPr>
                              <w:t xml:space="preserve"> </w:t>
                            </w:r>
                          </w:p>
                          <w:p w14:paraId="63D3392F" w14:textId="77777777" w:rsidR="008C3B3B" w:rsidRPr="00F42B11" w:rsidRDefault="008C3B3B" w:rsidP="007C21CF">
                            <w:pPr>
                              <w:rPr>
                                <w:rFonts w:asciiTheme="majorHAnsi" w:hAnsiTheme="majorHAnsi" w:cstheme="majorHAnsi"/>
                                <w:i/>
                                <w:sz w:val="20"/>
                              </w:rPr>
                            </w:pPr>
                            <w:r>
                              <w:rPr>
                                <w:rFonts w:asciiTheme="majorHAnsi" w:hAnsiTheme="majorHAnsi" w:cstheme="majorHAnsi"/>
                                <w:sz w:val="20"/>
                              </w:rPr>
                              <w:t>86,020 transcritos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625E2F" id="15 Cuadro de texto" o:spid="_x0000_s1027" type="#_x0000_t202" style="position:absolute;left:0;text-align:left;margin-left:265.3pt;margin-top:145.05pt;width:124.5pt;height:31.7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" filled="f" stroked="f" strokeweight=".5pt">
                <v:textbox>
                  <w:txbxContent>
                    <w:p w14:paraId="19C6345B" w14:textId="77777777" w:rsidR="008C3B3B" w:rsidRPr="00F42B11" w:rsidRDefault="008C3B3B" w:rsidP="007C21CF">
                      <w:pPr>
                        <w:rPr>
                          <w:rFonts w:asciiTheme="majorHAnsi" w:hAnsiTheme="majorHAnsi" w:cstheme="majorHAnsi"/>
                          <w:sz w:val="20"/>
                        </w:rPr>
                      </w:pPr>
                      <w:r w:rsidRPr="00F42B11">
                        <w:rPr>
                          <w:rFonts w:asciiTheme="majorHAnsi" w:hAnsiTheme="majorHAnsi" w:cstheme="majorHAnsi"/>
                          <w:i/>
                          <w:sz w:val="20"/>
                        </w:rPr>
                        <w:t xml:space="preserve">Salicornia </w:t>
                      </w:r>
                      <w:proofErr w:type="spellStart"/>
                      <w:r w:rsidRPr="00F42B11">
                        <w:rPr>
                          <w:rFonts w:asciiTheme="majorHAnsi" w:hAnsiTheme="majorHAnsi" w:cstheme="majorHAnsi"/>
                          <w:i/>
                          <w:sz w:val="20"/>
                        </w:rPr>
                        <w:t>neei</w:t>
                      </w:r>
                      <w:proofErr w:type="spellEnd"/>
                      <w:r w:rsidRPr="00F42B11">
                        <w:rPr>
                          <w:rFonts w:asciiTheme="majorHAnsi" w:hAnsiTheme="majorHAnsi" w:cstheme="majorHAnsi"/>
                          <w:sz w:val="20"/>
                        </w:rPr>
                        <w:t xml:space="preserve"> </w:t>
                      </w:r>
                    </w:p>
                    <w:p w14:paraId="63D3392F" w14:textId="77777777" w:rsidR="008C3B3B" w:rsidRPr="00F42B11" w:rsidRDefault="008C3B3B" w:rsidP="007C21CF">
                      <w:pPr>
                        <w:rPr>
                          <w:rFonts w:asciiTheme="majorHAnsi" w:hAnsiTheme="majorHAnsi" w:cstheme="majorHAnsi"/>
                          <w:i/>
                          <w:sz w:val="20"/>
                        </w:rPr>
                      </w:pPr>
                      <w:r>
                        <w:rPr>
                          <w:rFonts w:asciiTheme="majorHAnsi" w:hAnsiTheme="majorHAnsi" w:cstheme="majorHAnsi"/>
                          <w:sz w:val="20"/>
                        </w:rPr>
                        <w:t>86,020 transcritos</w:t>
                      </w:r>
                    </w:p>
                  </w:txbxContent>
                </v:textbox>
              </v:shape>
            </w:pict>
          </mc:Fallback>
        </mc:AlternateContent>
      </w:r>
      <w:r w:rsidR="007C21CF" w:rsidRPr="003C6E6A">
        <w:rPr>
          <w:noProof/>
          <w:lang w:val="es-ES"/>
        </w:rPr>
        <mc:AlternateContent>
          <mc:Choice Requires="wps">
            <w:drawing>
              <wp:anchor distT="0" distB="0" distL="114300" distR="114300" simplePos="0" relativeHeight="251650048" behindDoc="0" locked="0" layoutInCell="1" allowOverlap="1" wp14:anchorId="6CD887B9" wp14:editId="49DBC83B">
                <wp:simplePos x="0" y="0"/>
                <wp:positionH relativeFrom="column">
                  <wp:posOffset>294640</wp:posOffset>
                </wp:positionH>
                <wp:positionV relativeFrom="paragraph">
                  <wp:posOffset>-83490</wp:posOffset>
                </wp:positionV>
                <wp:extent cx="1857375" cy="504825"/>
                <wp:effectExtent l="0" t="0" r="0" b="0"/>
                <wp:wrapNone/>
                <wp:docPr id="16" name="16 Cuadro de texto"/>
                <wp:cNvGraphicFramePr/>
                <a:graphic xmlns:a="http://schemas.openxmlformats.org/drawingml/2006/main">
                  <a:graphicData uri="http://schemas.microsoft.com/office/word/2010/wordprocessingShape">
                    <wps:wsp>
                      <wps:cNvSpPr txBox="1"/>
                      <wps:spPr>
                        <a:xfrm>
                          <a:off x="0" y="0"/>
                          <a:ext cx="185737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283569" w14:textId="77777777" w:rsidR="008C3B3B" w:rsidRPr="007C21CF" w:rsidRDefault="008C3B3B" w:rsidP="007C21CF">
                            <w:pPr>
                              <w:rPr>
                                <w:rFonts w:asciiTheme="majorHAnsi" w:hAnsiTheme="majorHAnsi" w:cstheme="majorHAnsi"/>
                                <w:i/>
                                <w:sz w:val="20"/>
                              </w:rPr>
                            </w:pPr>
                            <w:r w:rsidRPr="007C21CF">
                              <w:rPr>
                                <w:rFonts w:asciiTheme="majorHAnsi" w:hAnsiTheme="majorHAnsi" w:cstheme="majorHAnsi"/>
                                <w:sz w:val="20"/>
                              </w:rPr>
                              <w:t>BLASTX en contra de la base de datos NR</w:t>
                            </w:r>
                          </w:p>
                          <w:p w14:paraId="3E95C4A0" w14:textId="77777777" w:rsidR="008C3B3B" w:rsidRPr="007C21CF" w:rsidRDefault="008C3B3B" w:rsidP="007C21CF">
                            <w:pPr>
                              <w:rPr>
                                <w:rFonts w:asciiTheme="majorHAnsi" w:hAnsiTheme="majorHAnsi" w:cstheme="majorHAnsi"/>
                                <w:sz w:val="20"/>
                              </w:rPr>
                            </w:pPr>
                            <w:r w:rsidRPr="007C21CF">
                              <w:rPr>
                                <w:rFonts w:asciiTheme="majorHAnsi" w:hAnsiTheme="majorHAnsi" w:cstheme="majorHAnsi"/>
                                <w:sz w:val="20"/>
                              </w:rPr>
                              <w:t>Match: 45,327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87B9" id="16 Cuadro de texto" o:spid="_x0000_s1028" type="#_x0000_t202" style="position:absolute;left:0;text-align:left;margin-left:23.2pt;margin-top:-6.55pt;width:146.25pt;height:39.7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" filled="f" stroked="f" strokeweight=".5pt">
                <v:textbox>
                  <w:txbxContent>
                    <w:p w14:paraId="41283569" w14:textId="77777777" w:rsidR="008C3B3B" w:rsidRPr="007C21CF" w:rsidRDefault="008C3B3B" w:rsidP="007C21CF">
                      <w:pPr>
                        <w:rPr>
                          <w:rFonts w:asciiTheme="majorHAnsi" w:hAnsiTheme="majorHAnsi" w:cstheme="majorHAnsi"/>
                          <w:i/>
                          <w:sz w:val="20"/>
                        </w:rPr>
                      </w:pPr>
                      <w:r w:rsidRPr="007C21CF">
                        <w:rPr>
                          <w:rFonts w:asciiTheme="majorHAnsi" w:hAnsiTheme="majorHAnsi" w:cstheme="majorHAnsi"/>
                          <w:sz w:val="20"/>
                        </w:rPr>
                        <w:t>BLASTX en contra de la base de datos NR</w:t>
                      </w:r>
                    </w:p>
                    <w:p w14:paraId="3E95C4A0" w14:textId="77777777" w:rsidR="008C3B3B" w:rsidRPr="007C21CF" w:rsidRDefault="008C3B3B" w:rsidP="007C21CF">
                      <w:pPr>
                        <w:rPr>
                          <w:rFonts w:asciiTheme="majorHAnsi" w:hAnsiTheme="majorHAnsi" w:cstheme="majorHAnsi"/>
                          <w:sz w:val="20"/>
                        </w:rPr>
                      </w:pPr>
                      <w:r w:rsidRPr="007C21CF">
                        <w:rPr>
                          <w:rFonts w:asciiTheme="majorHAnsi" w:hAnsiTheme="majorHAnsi" w:cstheme="majorHAnsi"/>
                          <w:sz w:val="20"/>
                        </w:rPr>
                        <w:t>Match: 45,327</w:t>
                      </w:r>
                    </w:p>
                  </w:txbxContent>
                </v:textbox>
              </v:shape>
            </w:pict>
          </mc:Fallback>
        </mc:AlternateContent>
      </w:r>
      <w:r w:rsidR="007C21CF" w:rsidRPr="003C6E6A">
        <w:rPr>
          <w:rFonts w:eastAsia="Calibri" w:cstheme="minorHAnsi"/>
          <w:noProof/>
          <w:color w:val="000000"/>
          <w:lang w:val="es-ES"/>
        </w:rPr>
        <w:drawing>
          <wp:inline distT="0" distB="0" distL="0" distR="0" wp14:anchorId="0F9D5B60" wp14:editId="22C7207C">
            <wp:extent cx="2443277" cy="231349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43142" cy="2313368"/>
                    </a:xfrm>
                    <a:prstGeom prst="rect">
                      <a:avLst/>
                    </a:prstGeom>
                  </pic:spPr>
                </pic:pic>
              </a:graphicData>
            </a:graphic>
          </wp:inline>
        </w:drawing>
      </w:r>
    </w:p>
    <w:p w14:paraId="34F70AF1" w14:textId="222FDADE" w:rsidR="009B7F98" w:rsidRPr="003C6E6A" w:rsidRDefault="002660D7" w:rsidP="00060689">
      <w:pPr>
        <w:spacing w:line="240" w:lineRule="auto"/>
        <w:jc w:val="both"/>
        <w:rPr>
          <w:rFonts w:asciiTheme="minorHAnsi" w:hAnsiTheme="minorHAnsi" w:cstheme="minorHAnsi"/>
          <w:b/>
          <w:sz w:val="20"/>
        </w:rPr>
      </w:pPr>
      <w:r w:rsidRPr="003C6E6A">
        <w:rPr>
          <w:rFonts w:asciiTheme="minorHAnsi" w:hAnsiTheme="minorHAnsi" w:cstheme="minorHAnsi"/>
          <w:b/>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b/>
          <w:color w:val="FFFFFF" w:themeColor="background1"/>
          <w:sz w:val="2"/>
          <w:szCs w:val="2"/>
        </w:rPr>
        <w:fldChar w:fldCharType="separate"/>
      </w:r>
      <w:bookmarkStart w:id="85" w:name="_Toc79694901"/>
      <w:r w:rsidR="00782830" w:rsidRPr="003C6E6A">
        <w:rPr>
          <w:rFonts w:asciiTheme="minorHAnsi" w:hAnsiTheme="minorHAnsi" w:cstheme="minorHAnsi"/>
          <w:noProof/>
          <w:color w:val="FFFFFF" w:themeColor="background1"/>
          <w:sz w:val="2"/>
          <w:szCs w:val="2"/>
        </w:rPr>
        <w:t>14</w:t>
      </w:r>
      <w:r w:rsidRPr="003C6E6A">
        <w:rPr>
          <w:rFonts w:asciiTheme="minorHAnsi" w:hAnsiTheme="minorHAnsi" w:cstheme="minorHAnsi"/>
          <w:b/>
          <w:noProof/>
          <w:color w:val="FFFFFF" w:themeColor="background1"/>
          <w:sz w:val="2"/>
          <w:szCs w:val="2"/>
        </w:rPr>
        <w:fldChar w:fldCharType="end"/>
      </w:r>
      <w:r w:rsidR="0041518E" w:rsidRPr="003C6E6A">
        <w:rPr>
          <w:rFonts w:asciiTheme="minorHAnsi" w:hAnsiTheme="minorHAnsi" w:cstheme="minorHAnsi"/>
          <w:sz w:val="20"/>
        </w:rPr>
        <w:t xml:space="preserve">Figura </w:t>
      </w:r>
      <w:r w:rsidR="00731B45" w:rsidRPr="003C6E6A">
        <w:rPr>
          <w:rFonts w:asciiTheme="minorHAnsi" w:hAnsiTheme="minorHAnsi" w:cstheme="minorHAnsi"/>
          <w:sz w:val="20"/>
        </w:rPr>
        <w:t>5</w:t>
      </w:r>
      <w:r w:rsidR="0041518E" w:rsidRPr="003C6E6A">
        <w:rPr>
          <w:rFonts w:asciiTheme="minorHAnsi" w:hAnsiTheme="minorHAnsi" w:cstheme="minorHAnsi"/>
          <w:sz w:val="20"/>
        </w:rPr>
        <w:t xml:space="preserve">.5 Diagrama de Venn de anotación de secuencias </w:t>
      </w:r>
      <w:r w:rsidR="009B7F98" w:rsidRPr="003C6E6A">
        <w:rPr>
          <w:rFonts w:asciiTheme="minorHAnsi" w:hAnsiTheme="minorHAnsi" w:cstheme="minorHAnsi"/>
          <w:sz w:val="20"/>
        </w:rPr>
        <w:t xml:space="preserve">de </w:t>
      </w:r>
      <w:r w:rsidR="009B7F98" w:rsidRPr="003C6E6A">
        <w:rPr>
          <w:rFonts w:asciiTheme="minorHAnsi" w:hAnsiTheme="minorHAnsi" w:cstheme="minorHAnsi"/>
          <w:i/>
          <w:sz w:val="20"/>
        </w:rPr>
        <w:t>S. neei</w:t>
      </w:r>
      <w:r w:rsidR="00F76081" w:rsidRPr="003C6E6A">
        <w:rPr>
          <w:rFonts w:asciiTheme="minorHAnsi" w:hAnsiTheme="minorHAnsi" w:cstheme="minorHAnsi"/>
          <w:sz w:val="20"/>
        </w:rPr>
        <w:t>. Se muestra</w:t>
      </w:r>
      <w:r w:rsidR="0062295B" w:rsidRPr="003C6E6A">
        <w:rPr>
          <w:rFonts w:asciiTheme="minorHAnsi" w:hAnsiTheme="minorHAnsi" w:cstheme="minorHAnsi"/>
          <w:sz w:val="20"/>
        </w:rPr>
        <w:t>n</w:t>
      </w:r>
      <w:r w:rsidR="00F76081" w:rsidRPr="003C6E6A">
        <w:rPr>
          <w:rFonts w:asciiTheme="minorHAnsi" w:hAnsiTheme="minorHAnsi" w:cstheme="minorHAnsi"/>
          <w:sz w:val="20"/>
        </w:rPr>
        <w:t xml:space="preserve"> b</w:t>
      </w:r>
      <w:r w:rsidR="009B7F98" w:rsidRPr="003C6E6A">
        <w:rPr>
          <w:rFonts w:asciiTheme="minorHAnsi" w:hAnsiTheme="minorHAnsi" w:cstheme="minorHAnsi"/>
          <w:sz w:val="20"/>
        </w:rPr>
        <w:t xml:space="preserve">last significativos en contra de la base de datos </w:t>
      </w:r>
      <w:r w:rsidR="004C2FD2">
        <w:rPr>
          <w:rFonts w:asciiTheme="minorHAnsi" w:hAnsiTheme="minorHAnsi" w:cstheme="minorHAnsi"/>
          <w:sz w:val="20"/>
        </w:rPr>
        <w:t>nr</w:t>
      </w:r>
      <w:r w:rsidR="009B7F98" w:rsidRPr="003C6E6A">
        <w:rPr>
          <w:rFonts w:asciiTheme="minorHAnsi" w:hAnsiTheme="minorHAnsi" w:cstheme="minorHAnsi"/>
          <w:sz w:val="20"/>
        </w:rPr>
        <w:t xml:space="preserve"> (azul), secuencias NT - </w:t>
      </w:r>
      <w:r w:rsidR="009B7F98" w:rsidRPr="003C6E6A">
        <w:rPr>
          <w:rFonts w:asciiTheme="minorHAnsi" w:hAnsiTheme="minorHAnsi" w:cstheme="minorHAnsi"/>
          <w:i/>
          <w:sz w:val="20"/>
        </w:rPr>
        <w:t>Salicornia</w:t>
      </w:r>
      <w:r w:rsidR="009B7F98" w:rsidRPr="003C6E6A">
        <w:rPr>
          <w:rFonts w:asciiTheme="minorHAnsi" w:hAnsiTheme="minorHAnsi" w:cstheme="minorHAnsi"/>
          <w:sz w:val="20"/>
        </w:rPr>
        <w:t xml:space="preserve"> (verde) y nuevas secuencias de </w:t>
      </w:r>
      <w:r w:rsidR="009B7F98" w:rsidRPr="003C6E6A">
        <w:rPr>
          <w:rFonts w:asciiTheme="minorHAnsi" w:hAnsiTheme="minorHAnsi" w:cstheme="minorHAnsi"/>
          <w:i/>
          <w:sz w:val="20"/>
        </w:rPr>
        <w:t>S. neei</w:t>
      </w:r>
      <w:r w:rsidR="009B7F98" w:rsidRPr="003C6E6A">
        <w:rPr>
          <w:rFonts w:asciiTheme="minorHAnsi" w:hAnsiTheme="minorHAnsi" w:cstheme="minorHAnsi"/>
          <w:sz w:val="20"/>
        </w:rPr>
        <w:t xml:space="preserve"> que no coincidían con otras bases de datos (naranja).</w:t>
      </w:r>
      <w:bookmarkEnd w:id="85"/>
    </w:p>
    <w:p w14:paraId="046BA0E3" w14:textId="77777777" w:rsidR="0041518E" w:rsidRPr="003C6E6A" w:rsidRDefault="0041518E" w:rsidP="0041518E">
      <w:pPr>
        <w:spacing w:after="0"/>
      </w:pPr>
    </w:p>
    <w:p w14:paraId="3007D612" w14:textId="77777777" w:rsidR="00750724" w:rsidRPr="003C6E6A" w:rsidRDefault="0013710C" w:rsidP="001E27F2">
      <w:pPr>
        <w:pStyle w:val="Ttulo3"/>
        <w:numPr>
          <w:ilvl w:val="2"/>
          <w:numId w:val="9"/>
        </w:numPr>
        <w:spacing w:before="0" w:after="0"/>
        <w:rPr>
          <w:b/>
          <w:bCs w:val="0"/>
        </w:rPr>
      </w:pPr>
      <w:bookmarkStart w:id="86" w:name="_Toc79959337"/>
      <w:r w:rsidRPr="003C6E6A">
        <w:rPr>
          <w:b/>
          <w:bCs w:val="0"/>
        </w:rPr>
        <w:t>Genes expresados diferencialmente</w:t>
      </w:r>
      <w:bookmarkEnd w:id="86"/>
    </w:p>
    <w:p w14:paraId="37AC2D75" w14:textId="0C4B2726" w:rsidR="00600097" w:rsidRPr="003C6E6A" w:rsidRDefault="0062098A" w:rsidP="0041518E">
      <w:pPr>
        <w:spacing w:after="0"/>
        <w:jc w:val="both"/>
        <w:rPr>
          <w:rFonts w:asciiTheme="minorHAnsi" w:eastAsia="Calibri" w:hAnsiTheme="minorHAnsi" w:cstheme="minorHAnsi"/>
          <w:color w:val="000000"/>
          <w:sz w:val="22"/>
          <w:szCs w:val="22"/>
        </w:rPr>
      </w:pPr>
      <w:r w:rsidRPr="003C6E6A">
        <w:rPr>
          <w:rFonts w:asciiTheme="minorHAnsi" w:eastAsia="Calibri" w:hAnsiTheme="minorHAnsi" w:cstheme="minorHAnsi"/>
          <w:color w:val="000000"/>
          <w:sz w:val="22"/>
          <w:szCs w:val="22"/>
        </w:rPr>
        <w:t xml:space="preserve">Para el </w:t>
      </w:r>
      <w:r w:rsidRPr="003C6E6A">
        <w:rPr>
          <w:rFonts w:asciiTheme="minorHAnsi" w:eastAsia="SimSun" w:hAnsiTheme="minorHAnsi" w:cstheme="minorHAnsi"/>
          <w:sz w:val="22"/>
          <w:szCs w:val="22"/>
          <w:lang w:eastAsia="zh-CN" w:bidi="ar"/>
        </w:rPr>
        <w:t xml:space="preserve">análisis de la expresión diferencial del </w:t>
      </w:r>
      <w:r w:rsidRPr="003C6E6A">
        <w:rPr>
          <w:rFonts w:asciiTheme="minorHAnsi" w:eastAsia="Calibri" w:hAnsiTheme="minorHAnsi" w:cstheme="minorHAnsi"/>
          <w:color w:val="000000"/>
          <w:sz w:val="22"/>
          <w:szCs w:val="22"/>
        </w:rPr>
        <w:t>tr</w:t>
      </w:r>
      <w:r w:rsidR="00BC450A" w:rsidRPr="003C6E6A">
        <w:rPr>
          <w:rFonts w:asciiTheme="minorHAnsi" w:eastAsia="Calibri" w:hAnsiTheme="minorHAnsi" w:cstheme="minorHAnsi"/>
          <w:color w:val="000000"/>
          <w:sz w:val="22"/>
          <w:szCs w:val="22"/>
        </w:rPr>
        <w:t xml:space="preserve">anscriptoma global de </w:t>
      </w:r>
      <w:r w:rsidR="00BC450A" w:rsidRPr="003C6E6A">
        <w:rPr>
          <w:rFonts w:asciiTheme="minorHAnsi" w:eastAsia="Calibri" w:hAnsiTheme="minorHAnsi" w:cstheme="minorHAnsi"/>
          <w:i/>
          <w:color w:val="000000"/>
          <w:sz w:val="22"/>
          <w:szCs w:val="22"/>
        </w:rPr>
        <w:t>S. neei</w:t>
      </w:r>
      <w:r w:rsidR="00BC450A" w:rsidRPr="003C6E6A">
        <w:rPr>
          <w:rFonts w:asciiTheme="minorHAnsi" w:eastAsia="Calibri" w:hAnsiTheme="minorHAnsi" w:cstheme="minorHAnsi"/>
          <w:color w:val="000000"/>
          <w:sz w:val="22"/>
          <w:szCs w:val="22"/>
        </w:rPr>
        <w:t xml:space="preserve"> </w:t>
      </w:r>
      <w:r w:rsidRPr="003C6E6A">
        <w:rPr>
          <w:rFonts w:asciiTheme="minorHAnsi" w:eastAsia="Calibri" w:hAnsiTheme="minorHAnsi" w:cstheme="minorHAnsi"/>
          <w:color w:val="000000"/>
          <w:sz w:val="22"/>
          <w:szCs w:val="22"/>
        </w:rPr>
        <w:t>(86.020 contigs), se consideró la expresión de los</w:t>
      </w:r>
      <w:r w:rsidR="00226D3B" w:rsidRPr="003C6E6A">
        <w:rPr>
          <w:rFonts w:asciiTheme="minorHAnsi" w:eastAsia="Calibri" w:hAnsiTheme="minorHAnsi" w:cstheme="minorHAnsi"/>
          <w:color w:val="000000"/>
          <w:sz w:val="22"/>
          <w:szCs w:val="22"/>
        </w:rPr>
        <w:t xml:space="preserve"> </w:t>
      </w:r>
      <w:r w:rsidR="00BC450A" w:rsidRPr="003C6E6A">
        <w:rPr>
          <w:rFonts w:asciiTheme="minorHAnsi" w:eastAsia="Calibri" w:hAnsiTheme="minorHAnsi" w:cstheme="minorHAnsi"/>
          <w:color w:val="000000"/>
          <w:sz w:val="22"/>
          <w:szCs w:val="22"/>
        </w:rPr>
        <w:t xml:space="preserve">genes </w:t>
      </w:r>
      <w:r w:rsidRPr="003C6E6A">
        <w:rPr>
          <w:rFonts w:asciiTheme="minorHAnsi" w:eastAsia="Calibri" w:hAnsiTheme="minorHAnsi" w:cstheme="minorHAnsi"/>
          <w:color w:val="000000"/>
          <w:sz w:val="22"/>
          <w:szCs w:val="22"/>
        </w:rPr>
        <w:t>bajo el tratamiento de 0 mM y 3mM de NH</w:t>
      </w:r>
      <w:r w:rsidRPr="003C6E6A">
        <w:rPr>
          <w:rFonts w:asciiTheme="minorHAnsi" w:eastAsia="Calibri" w:hAnsiTheme="minorHAnsi" w:cstheme="minorHAnsi"/>
          <w:color w:val="000000"/>
          <w:sz w:val="22"/>
          <w:szCs w:val="22"/>
          <w:vertAlign w:val="subscript"/>
        </w:rPr>
        <w:t>4</w:t>
      </w:r>
      <w:r w:rsidRPr="003C6E6A">
        <w:rPr>
          <w:rFonts w:asciiTheme="minorHAnsi" w:eastAsia="Calibri" w:hAnsiTheme="minorHAnsi" w:cstheme="minorHAnsi"/>
          <w:color w:val="000000"/>
          <w:sz w:val="22"/>
          <w:szCs w:val="22"/>
        </w:rPr>
        <w:t>Cl</w:t>
      </w:r>
      <w:r w:rsidR="00600097" w:rsidRPr="003C6E6A">
        <w:rPr>
          <w:rFonts w:asciiTheme="minorHAnsi" w:eastAsia="Calibri" w:hAnsiTheme="minorHAnsi" w:cstheme="minorHAnsi"/>
          <w:color w:val="000000"/>
          <w:sz w:val="22"/>
          <w:szCs w:val="22"/>
        </w:rPr>
        <w:t xml:space="preserve"> y el parámetro de corte ≥ 2-fold; p&lt;0.001.</w:t>
      </w:r>
      <w:r w:rsidRPr="003C6E6A">
        <w:rPr>
          <w:rFonts w:asciiTheme="minorHAnsi" w:eastAsia="Calibri" w:hAnsiTheme="minorHAnsi" w:cstheme="minorHAnsi"/>
          <w:color w:val="000000"/>
          <w:sz w:val="22"/>
          <w:szCs w:val="22"/>
        </w:rPr>
        <w:t xml:space="preserve"> Este análisis arrojó 9.140 genes expresados diferencialmente (DEGs, por sus siglas en inglés)</w:t>
      </w:r>
      <w:r w:rsidR="00600097" w:rsidRPr="003C6E6A">
        <w:rPr>
          <w:rFonts w:asciiTheme="minorHAnsi" w:eastAsia="Calibri" w:hAnsiTheme="minorHAnsi" w:cstheme="minorHAnsi"/>
          <w:color w:val="000000"/>
          <w:sz w:val="22"/>
          <w:szCs w:val="22"/>
        </w:rPr>
        <w:t xml:space="preserve">, de estos </w:t>
      </w:r>
      <w:r w:rsidR="00BC450A" w:rsidRPr="003C6E6A">
        <w:rPr>
          <w:rFonts w:asciiTheme="minorHAnsi" w:eastAsia="Calibri" w:hAnsiTheme="minorHAnsi" w:cstheme="minorHAnsi"/>
          <w:color w:val="000000"/>
          <w:sz w:val="22"/>
          <w:szCs w:val="22"/>
        </w:rPr>
        <w:t xml:space="preserve">7.040 </w:t>
      </w:r>
      <w:r w:rsidR="00600097" w:rsidRPr="003C6E6A">
        <w:rPr>
          <w:rFonts w:asciiTheme="minorHAnsi" w:eastAsia="Calibri" w:hAnsiTheme="minorHAnsi" w:cstheme="minorHAnsi"/>
          <w:color w:val="000000"/>
          <w:sz w:val="22"/>
          <w:szCs w:val="22"/>
        </w:rPr>
        <w:t>genes</w:t>
      </w:r>
      <w:r w:rsidR="00BC450A" w:rsidRPr="003C6E6A">
        <w:rPr>
          <w:rFonts w:asciiTheme="minorHAnsi" w:eastAsia="Calibri" w:hAnsiTheme="minorHAnsi" w:cstheme="minorHAnsi"/>
          <w:color w:val="000000"/>
          <w:sz w:val="22"/>
          <w:szCs w:val="22"/>
        </w:rPr>
        <w:t xml:space="preserve"> fueron reguladas positivamente</w:t>
      </w:r>
      <w:r w:rsidR="006726EF" w:rsidRPr="003C6E6A">
        <w:rPr>
          <w:rFonts w:asciiTheme="minorHAnsi" w:eastAsia="Calibri" w:hAnsiTheme="minorHAnsi" w:cstheme="minorHAnsi"/>
          <w:color w:val="000000"/>
          <w:sz w:val="22"/>
          <w:szCs w:val="22"/>
        </w:rPr>
        <w:t xml:space="preserve"> (</w:t>
      </w:r>
      <w:r w:rsidR="00B10103" w:rsidRPr="003C6E6A">
        <w:rPr>
          <w:rFonts w:asciiTheme="minorHAnsi" w:eastAsia="Calibri" w:hAnsiTheme="minorHAnsi" w:cstheme="minorHAnsi"/>
          <w:color w:val="000000"/>
          <w:sz w:val="22"/>
          <w:szCs w:val="22"/>
        </w:rPr>
        <w:t>sobreexpresados</w:t>
      </w:r>
      <w:r w:rsidR="006726EF" w:rsidRPr="003C6E6A">
        <w:rPr>
          <w:rFonts w:asciiTheme="minorHAnsi" w:eastAsia="Calibri" w:hAnsiTheme="minorHAnsi" w:cstheme="minorHAnsi"/>
          <w:color w:val="000000"/>
          <w:sz w:val="22"/>
          <w:szCs w:val="22"/>
        </w:rPr>
        <w:t>)</w:t>
      </w:r>
      <w:r w:rsidR="00BC450A" w:rsidRPr="003C6E6A">
        <w:rPr>
          <w:rFonts w:asciiTheme="minorHAnsi" w:eastAsia="Calibri" w:hAnsiTheme="minorHAnsi" w:cstheme="minorHAnsi"/>
          <w:color w:val="000000"/>
          <w:sz w:val="22"/>
          <w:szCs w:val="22"/>
        </w:rPr>
        <w:t xml:space="preserve"> y 2.100</w:t>
      </w:r>
      <w:r w:rsidR="006726EF" w:rsidRPr="003C6E6A">
        <w:rPr>
          <w:rFonts w:asciiTheme="minorHAnsi" w:eastAsia="Calibri" w:hAnsiTheme="minorHAnsi" w:cstheme="minorHAnsi"/>
          <w:color w:val="000000"/>
          <w:sz w:val="22"/>
          <w:szCs w:val="22"/>
        </w:rPr>
        <w:t xml:space="preserve"> </w:t>
      </w:r>
      <w:r w:rsidR="00BC450A" w:rsidRPr="003C6E6A">
        <w:rPr>
          <w:rFonts w:asciiTheme="minorHAnsi" w:eastAsia="Calibri" w:hAnsiTheme="minorHAnsi" w:cstheme="minorHAnsi"/>
          <w:color w:val="000000"/>
          <w:sz w:val="22"/>
          <w:szCs w:val="22"/>
        </w:rPr>
        <w:t>reguladas a negativamente</w:t>
      </w:r>
      <w:r w:rsidR="00B10103" w:rsidRPr="003C6E6A">
        <w:rPr>
          <w:rFonts w:asciiTheme="minorHAnsi" w:eastAsia="Calibri" w:hAnsiTheme="minorHAnsi" w:cstheme="minorHAnsi"/>
          <w:color w:val="000000"/>
          <w:sz w:val="22"/>
          <w:szCs w:val="22"/>
        </w:rPr>
        <w:t xml:space="preserve"> (sub</w:t>
      </w:r>
      <w:r w:rsidR="006726EF" w:rsidRPr="003C6E6A">
        <w:rPr>
          <w:rFonts w:asciiTheme="minorHAnsi" w:eastAsia="Calibri" w:hAnsiTheme="minorHAnsi" w:cstheme="minorHAnsi"/>
          <w:color w:val="000000"/>
          <w:sz w:val="22"/>
          <w:szCs w:val="22"/>
        </w:rPr>
        <w:t>expresados)</w:t>
      </w:r>
      <w:r w:rsidR="00600097" w:rsidRPr="003C6E6A">
        <w:rPr>
          <w:rFonts w:asciiTheme="minorHAnsi" w:eastAsia="Calibri" w:hAnsiTheme="minorHAnsi" w:cstheme="minorHAnsi"/>
          <w:color w:val="000000"/>
          <w:sz w:val="22"/>
          <w:szCs w:val="22"/>
        </w:rPr>
        <w:t xml:space="preserve"> en respuesta a la concentración de amonio en agua salina. </w:t>
      </w:r>
    </w:p>
    <w:p w14:paraId="6358AED4" w14:textId="77777777" w:rsidR="00657644" w:rsidRPr="003C6E6A" w:rsidRDefault="00657644" w:rsidP="0041518E">
      <w:pPr>
        <w:spacing w:after="0"/>
        <w:jc w:val="both"/>
        <w:rPr>
          <w:rFonts w:asciiTheme="minorHAnsi" w:eastAsia="Calibri" w:hAnsiTheme="minorHAnsi" w:cstheme="minorHAnsi"/>
          <w:color w:val="000000"/>
          <w:sz w:val="22"/>
          <w:szCs w:val="22"/>
        </w:rPr>
      </w:pPr>
    </w:p>
    <w:p w14:paraId="5C37E63D" w14:textId="5B4AC019" w:rsidR="00902301" w:rsidRPr="003C6E6A" w:rsidRDefault="002E4EBF" w:rsidP="008749E7">
      <w:pPr>
        <w:spacing w:after="0"/>
        <w:jc w:val="both"/>
        <w:rPr>
          <w:rFonts w:asciiTheme="minorHAnsi" w:eastAsia="Calibri" w:hAnsiTheme="minorHAnsi" w:cstheme="minorHAnsi"/>
          <w:color w:val="000000"/>
          <w:sz w:val="22"/>
          <w:szCs w:val="22"/>
        </w:rPr>
      </w:pPr>
      <w:r w:rsidRPr="003C6E6A">
        <w:rPr>
          <w:rFonts w:asciiTheme="minorHAnsi" w:eastAsia="Calibri" w:hAnsiTheme="minorHAnsi" w:cstheme="minorHAnsi"/>
          <w:color w:val="000000"/>
          <w:sz w:val="22"/>
          <w:szCs w:val="22"/>
        </w:rPr>
        <w:t xml:space="preserve">De los genes </w:t>
      </w:r>
      <w:r w:rsidR="00B10103" w:rsidRPr="003C6E6A">
        <w:rPr>
          <w:rFonts w:asciiTheme="minorHAnsi" w:eastAsia="Calibri" w:hAnsiTheme="minorHAnsi" w:cstheme="minorHAnsi"/>
          <w:color w:val="000000"/>
          <w:sz w:val="22"/>
          <w:szCs w:val="22"/>
        </w:rPr>
        <w:t>sobreexpresados</w:t>
      </w:r>
      <w:r w:rsidR="006C7492" w:rsidRPr="003C6E6A">
        <w:rPr>
          <w:rFonts w:asciiTheme="minorHAnsi" w:eastAsia="Calibri" w:hAnsiTheme="minorHAnsi" w:cstheme="minorHAnsi"/>
          <w:color w:val="000000"/>
          <w:sz w:val="22"/>
          <w:szCs w:val="22"/>
        </w:rPr>
        <w:t xml:space="preserve"> diferencialmente, se identificaron genes relacionados con el mantenimiento de la homeostasis del amonio y metabolismo del amonio. En la</w:t>
      </w:r>
      <w:r w:rsidR="0062295B" w:rsidRPr="003C6E6A">
        <w:rPr>
          <w:rFonts w:asciiTheme="minorHAnsi" w:eastAsia="Calibri" w:hAnsiTheme="minorHAnsi" w:cstheme="minorHAnsi"/>
          <w:color w:val="000000"/>
          <w:sz w:val="22"/>
          <w:szCs w:val="22"/>
        </w:rPr>
        <w:t xml:space="preserve"> </w:t>
      </w:r>
      <w:r w:rsidR="00DE6E14" w:rsidRPr="003C6E6A">
        <w:rPr>
          <w:rFonts w:asciiTheme="minorHAnsi" w:eastAsia="Calibri" w:hAnsiTheme="minorHAnsi" w:cstheme="minorHAnsi"/>
          <w:color w:val="000000"/>
          <w:sz w:val="22"/>
          <w:szCs w:val="22"/>
        </w:rPr>
        <w:t>Tabla</w:t>
      </w:r>
      <w:r w:rsidR="006C7492" w:rsidRPr="003C6E6A">
        <w:rPr>
          <w:rFonts w:asciiTheme="minorHAnsi" w:eastAsia="Calibri" w:hAnsiTheme="minorHAnsi" w:cstheme="minorHAnsi"/>
          <w:color w:val="000000"/>
          <w:sz w:val="22"/>
          <w:szCs w:val="22"/>
        </w:rPr>
        <w:t xml:space="preserve"> </w:t>
      </w:r>
      <w:r w:rsidR="00C30043" w:rsidRPr="003C6E6A">
        <w:rPr>
          <w:rFonts w:asciiTheme="minorHAnsi" w:eastAsia="Calibri" w:hAnsiTheme="minorHAnsi" w:cstheme="minorHAnsi"/>
          <w:color w:val="000000"/>
          <w:sz w:val="22"/>
          <w:szCs w:val="22"/>
        </w:rPr>
        <w:t>5</w:t>
      </w:r>
      <w:r w:rsidR="006C7492" w:rsidRPr="003C6E6A">
        <w:rPr>
          <w:rFonts w:asciiTheme="minorHAnsi" w:eastAsia="Calibri" w:hAnsiTheme="minorHAnsi" w:cstheme="minorHAnsi"/>
          <w:color w:val="000000"/>
          <w:sz w:val="22"/>
          <w:szCs w:val="22"/>
        </w:rPr>
        <w:t xml:space="preserve">.5, se </w:t>
      </w:r>
      <w:r w:rsidR="00DE25E1" w:rsidRPr="003C6E6A">
        <w:rPr>
          <w:rFonts w:asciiTheme="minorHAnsi" w:eastAsia="Calibri" w:hAnsiTheme="minorHAnsi" w:cstheme="minorHAnsi"/>
          <w:color w:val="000000"/>
          <w:sz w:val="22"/>
          <w:szCs w:val="22"/>
        </w:rPr>
        <w:t>presenta 10</w:t>
      </w:r>
      <w:r w:rsidR="006C7492" w:rsidRPr="003C6E6A">
        <w:rPr>
          <w:rFonts w:asciiTheme="minorHAnsi" w:eastAsia="Calibri" w:hAnsiTheme="minorHAnsi" w:cstheme="minorHAnsi"/>
          <w:color w:val="000000"/>
          <w:sz w:val="22"/>
          <w:szCs w:val="22"/>
        </w:rPr>
        <w:t xml:space="preserve"> genes</w:t>
      </w:r>
      <w:r w:rsidR="00DE25E1" w:rsidRPr="003C6E6A">
        <w:rPr>
          <w:rFonts w:asciiTheme="minorHAnsi" w:eastAsia="Calibri" w:hAnsiTheme="minorHAnsi" w:cstheme="minorHAnsi"/>
          <w:color w:val="000000"/>
          <w:sz w:val="22"/>
          <w:szCs w:val="22"/>
        </w:rPr>
        <w:t xml:space="preserve"> reconocidos </w:t>
      </w:r>
      <w:r w:rsidR="002F2BED" w:rsidRPr="003C6E6A">
        <w:rPr>
          <w:rFonts w:asciiTheme="minorHAnsi" w:eastAsia="Calibri" w:hAnsiTheme="minorHAnsi" w:cstheme="minorHAnsi"/>
          <w:color w:val="000000"/>
          <w:sz w:val="22"/>
          <w:szCs w:val="22"/>
        </w:rPr>
        <w:t xml:space="preserve">por estar involucrados en la homeostasis de niveles de amonio y biosíntesis de poliaminas </w:t>
      </w:r>
      <w:r w:rsidR="00DE25E1" w:rsidRPr="003C6E6A">
        <w:rPr>
          <w:rFonts w:asciiTheme="minorHAnsi" w:eastAsia="Calibri" w:hAnsiTheme="minorHAnsi" w:cstheme="minorHAnsi"/>
          <w:color w:val="000000"/>
          <w:sz w:val="22"/>
          <w:szCs w:val="22"/>
        </w:rPr>
        <w:t>con Log</w:t>
      </w:r>
      <w:r w:rsidR="00DE25E1" w:rsidRPr="003C6E6A">
        <w:rPr>
          <w:rFonts w:asciiTheme="minorHAnsi" w:eastAsia="Calibri" w:hAnsiTheme="minorHAnsi" w:cstheme="minorHAnsi"/>
          <w:color w:val="000000"/>
          <w:sz w:val="22"/>
          <w:szCs w:val="22"/>
          <w:vertAlign w:val="subscript"/>
        </w:rPr>
        <w:t>2</w:t>
      </w:r>
      <w:r w:rsidR="00DE25E1" w:rsidRPr="003C6E6A">
        <w:rPr>
          <w:rFonts w:asciiTheme="minorHAnsi" w:eastAsia="Calibri" w:hAnsiTheme="minorHAnsi" w:cstheme="minorHAnsi"/>
          <w:color w:val="000000"/>
          <w:sz w:val="22"/>
          <w:szCs w:val="22"/>
        </w:rPr>
        <w:t xml:space="preserve">-fold change </w:t>
      </w:r>
      <w:r w:rsidR="00B07177" w:rsidRPr="003C6E6A">
        <w:rPr>
          <w:rFonts w:asciiTheme="minorHAnsi" w:eastAsia="Calibri" w:hAnsiTheme="minorHAnsi" w:cstheme="minorHAnsi"/>
          <w:color w:val="000000"/>
          <w:sz w:val="22"/>
          <w:szCs w:val="22"/>
        </w:rPr>
        <w:t>más</w:t>
      </w:r>
      <w:r w:rsidR="00DE25E1" w:rsidRPr="003C6E6A">
        <w:rPr>
          <w:rFonts w:asciiTheme="minorHAnsi" w:eastAsia="Calibri" w:hAnsiTheme="minorHAnsi" w:cstheme="minorHAnsi"/>
          <w:color w:val="000000"/>
          <w:sz w:val="22"/>
          <w:szCs w:val="22"/>
        </w:rPr>
        <w:t xml:space="preserve"> alto</w:t>
      </w:r>
      <w:r w:rsidR="002F2BED" w:rsidRPr="003C6E6A">
        <w:rPr>
          <w:rFonts w:asciiTheme="minorHAnsi" w:eastAsia="Calibri" w:hAnsiTheme="minorHAnsi" w:cstheme="minorHAnsi"/>
          <w:color w:val="000000"/>
          <w:sz w:val="22"/>
          <w:szCs w:val="22"/>
        </w:rPr>
        <w:t>.</w:t>
      </w:r>
      <w:r w:rsidR="00DB0D18" w:rsidRPr="003C6E6A">
        <w:rPr>
          <w:rFonts w:asciiTheme="minorHAnsi" w:eastAsia="Calibri" w:hAnsiTheme="minorHAnsi" w:cstheme="minorHAnsi"/>
          <w:color w:val="000000"/>
          <w:sz w:val="22"/>
          <w:szCs w:val="22"/>
        </w:rPr>
        <w:t xml:space="preserve"> </w:t>
      </w:r>
    </w:p>
    <w:p w14:paraId="5DB8728C" w14:textId="073D6BB1" w:rsidR="003B22C8" w:rsidRDefault="003B22C8" w:rsidP="008749E7">
      <w:pPr>
        <w:spacing w:after="0"/>
        <w:jc w:val="both"/>
        <w:rPr>
          <w:rFonts w:asciiTheme="minorHAnsi" w:eastAsia="Calibri" w:hAnsiTheme="minorHAnsi" w:cstheme="minorHAnsi"/>
          <w:color w:val="000000"/>
          <w:sz w:val="22"/>
          <w:szCs w:val="22"/>
        </w:rPr>
      </w:pPr>
    </w:p>
    <w:p w14:paraId="5A591DCC" w14:textId="27D8F34D" w:rsidR="003A7B30" w:rsidRDefault="003A7B30" w:rsidP="008749E7">
      <w:pPr>
        <w:spacing w:after="0"/>
        <w:jc w:val="both"/>
        <w:rPr>
          <w:rFonts w:asciiTheme="minorHAnsi" w:eastAsia="Calibri" w:hAnsiTheme="minorHAnsi" w:cstheme="minorHAnsi"/>
          <w:color w:val="000000"/>
          <w:sz w:val="22"/>
          <w:szCs w:val="22"/>
        </w:rPr>
      </w:pPr>
    </w:p>
    <w:p w14:paraId="48FAA2CB" w14:textId="52442D12" w:rsidR="003A7B30" w:rsidRDefault="003A7B30" w:rsidP="008749E7">
      <w:pPr>
        <w:spacing w:after="0"/>
        <w:jc w:val="both"/>
        <w:rPr>
          <w:rFonts w:asciiTheme="minorHAnsi" w:eastAsia="Calibri" w:hAnsiTheme="minorHAnsi" w:cstheme="minorHAnsi"/>
          <w:color w:val="000000"/>
          <w:sz w:val="22"/>
          <w:szCs w:val="22"/>
        </w:rPr>
      </w:pPr>
    </w:p>
    <w:p w14:paraId="1C81F7E3" w14:textId="410F8BF8" w:rsidR="003A7B30" w:rsidRDefault="003A7B30" w:rsidP="008749E7">
      <w:pPr>
        <w:spacing w:after="0"/>
        <w:jc w:val="both"/>
        <w:rPr>
          <w:rFonts w:asciiTheme="minorHAnsi" w:eastAsia="Calibri" w:hAnsiTheme="minorHAnsi" w:cstheme="minorHAnsi"/>
          <w:color w:val="000000"/>
          <w:sz w:val="22"/>
          <w:szCs w:val="22"/>
        </w:rPr>
      </w:pPr>
    </w:p>
    <w:p w14:paraId="0C796E08" w14:textId="297EE094" w:rsidR="003A7B30" w:rsidRDefault="003A7B30" w:rsidP="008749E7">
      <w:pPr>
        <w:spacing w:after="0"/>
        <w:jc w:val="both"/>
        <w:rPr>
          <w:rFonts w:asciiTheme="minorHAnsi" w:eastAsia="Calibri" w:hAnsiTheme="minorHAnsi" w:cstheme="minorHAnsi"/>
          <w:color w:val="000000"/>
          <w:sz w:val="22"/>
          <w:szCs w:val="22"/>
        </w:rPr>
      </w:pPr>
    </w:p>
    <w:p w14:paraId="037A6609" w14:textId="09A919B3" w:rsidR="003A7B30" w:rsidRDefault="003A7B30" w:rsidP="008749E7">
      <w:pPr>
        <w:spacing w:after="0"/>
        <w:jc w:val="both"/>
        <w:rPr>
          <w:rFonts w:asciiTheme="minorHAnsi" w:eastAsia="Calibri" w:hAnsiTheme="minorHAnsi" w:cstheme="minorHAnsi"/>
          <w:color w:val="000000"/>
          <w:sz w:val="22"/>
          <w:szCs w:val="22"/>
        </w:rPr>
      </w:pPr>
    </w:p>
    <w:p w14:paraId="374BA4DF" w14:textId="6C00C55E" w:rsidR="003A7B30" w:rsidRDefault="003A7B30" w:rsidP="008749E7">
      <w:pPr>
        <w:spacing w:after="0"/>
        <w:jc w:val="both"/>
        <w:rPr>
          <w:rFonts w:asciiTheme="minorHAnsi" w:eastAsia="Calibri" w:hAnsiTheme="minorHAnsi" w:cstheme="minorHAnsi"/>
          <w:color w:val="000000"/>
          <w:sz w:val="22"/>
          <w:szCs w:val="22"/>
        </w:rPr>
      </w:pPr>
    </w:p>
    <w:p w14:paraId="74A0967D" w14:textId="77777777" w:rsidR="003A7B30" w:rsidRPr="003C6E6A" w:rsidRDefault="003A7B30" w:rsidP="008749E7">
      <w:pPr>
        <w:spacing w:after="0"/>
        <w:jc w:val="both"/>
        <w:rPr>
          <w:rFonts w:asciiTheme="minorHAnsi" w:eastAsia="Calibri" w:hAnsiTheme="minorHAnsi" w:cstheme="minorHAnsi"/>
          <w:color w:val="000000"/>
          <w:sz w:val="22"/>
          <w:szCs w:val="22"/>
        </w:rPr>
      </w:pPr>
    </w:p>
    <w:p w14:paraId="5F098CDA" w14:textId="04CC79C3" w:rsidR="001D3B1E" w:rsidRPr="003C6E6A" w:rsidRDefault="001D3B1E" w:rsidP="001D3B1E">
      <w:pPr>
        <w:spacing w:after="0" w:line="240" w:lineRule="auto"/>
        <w:jc w:val="both"/>
        <w:rPr>
          <w:rFonts w:asciiTheme="minorHAnsi" w:hAnsiTheme="minorHAnsi" w:cstheme="minorHAnsi"/>
          <w:sz w:val="20"/>
        </w:rPr>
      </w:pPr>
      <w:r w:rsidRPr="003C6E6A">
        <w:rPr>
          <w:sz w:val="2"/>
          <w:szCs w:val="2"/>
        </w:rPr>
        <w:lastRenderedPageBreak/>
        <w:fldChar w:fldCharType="begin"/>
      </w:r>
      <w:r w:rsidRPr="003C6E6A">
        <w:rPr>
          <w:sz w:val="2"/>
          <w:szCs w:val="2"/>
        </w:rPr>
        <w:instrText xml:space="preserve"> SEQ Tabla \* ARABIC </w:instrText>
      </w:r>
      <w:r w:rsidRPr="003C6E6A">
        <w:rPr>
          <w:sz w:val="2"/>
          <w:szCs w:val="2"/>
        </w:rPr>
        <w:fldChar w:fldCharType="separate"/>
      </w:r>
      <w:bookmarkStart w:id="87" w:name="_Toc79699564"/>
      <w:r w:rsidR="00782830" w:rsidRPr="003C6E6A">
        <w:rPr>
          <w:noProof/>
          <w:sz w:val="2"/>
          <w:szCs w:val="2"/>
        </w:rPr>
        <w:t>7</w:t>
      </w:r>
      <w:r w:rsidRPr="003C6E6A">
        <w:rPr>
          <w:sz w:val="2"/>
          <w:szCs w:val="2"/>
        </w:rPr>
        <w:fldChar w:fldCharType="end"/>
      </w:r>
      <w:r w:rsidRPr="003C6E6A">
        <w:rPr>
          <w:rFonts w:asciiTheme="minorHAnsi" w:hAnsiTheme="minorHAnsi" w:cstheme="minorHAnsi"/>
          <w:sz w:val="20"/>
        </w:rPr>
        <w:t xml:space="preserve">Tabla </w:t>
      </w:r>
      <w:r w:rsidR="00C30043" w:rsidRPr="003C6E6A">
        <w:rPr>
          <w:rFonts w:asciiTheme="minorHAnsi" w:hAnsiTheme="minorHAnsi" w:cstheme="minorHAnsi"/>
          <w:sz w:val="20"/>
        </w:rPr>
        <w:t>5</w:t>
      </w:r>
      <w:r w:rsidRPr="003C6E6A">
        <w:rPr>
          <w:rFonts w:asciiTheme="minorHAnsi" w:hAnsiTheme="minorHAnsi" w:cstheme="minorHAnsi"/>
          <w:sz w:val="20"/>
        </w:rPr>
        <w:t xml:space="preserve">.5 Top diez DEG implicados en la homeostasis del amonio y el metabolismo de las poliaminas en </w:t>
      </w:r>
      <w:r w:rsidRPr="003C6E6A">
        <w:rPr>
          <w:rFonts w:asciiTheme="minorHAnsi" w:hAnsiTheme="minorHAnsi" w:cstheme="minorHAnsi"/>
          <w:i/>
          <w:sz w:val="20"/>
        </w:rPr>
        <w:t>Salicornia neei</w:t>
      </w:r>
      <w:r w:rsidRPr="003C6E6A">
        <w:rPr>
          <w:rFonts w:asciiTheme="minorHAnsi" w:hAnsiTheme="minorHAnsi" w:cstheme="minorHAnsi"/>
          <w:sz w:val="20"/>
        </w:rPr>
        <w:t>.</w:t>
      </w:r>
      <w:bookmarkEnd w:id="87"/>
    </w:p>
    <w:p w14:paraId="0C6D74AB" w14:textId="77777777" w:rsidR="001D3B1E" w:rsidRPr="003C6E6A" w:rsidRDefault="001D3B1E" w:rsidP="001D3B1E">
      <w:pPr>
        <w:spacing w:after="0" w:line="240" w:lineRule="auto"/>
      </w:pPr>
    </w:p>
    <w:tbl>
      <w:tblPr>
        <w:tblW w:w="8834" w:type="dxa"/>
        <w:jc w:val="center"/>
        <w:tblLook w:val="04A0" w:firstRow="1" w:lastRow="0" w:firstColumn="1" w:lastColumn="0" w:noHBand="0" w:noVBand="1"/>
      </w:tblPr>
      <w:tblGrid>
        <w:gridCol w:w="1842"/>
        <w:gridCol w:w="2693"/>
        <w:gridCol w:w="2860"/>
        <w:gridCol w:w="1439"/>
      </w:tblGrid>
      <w:tr w:rsidR="001D3B1E" w:rsidRPr="003C6E6A" w14:paraId="07A7DFD4" w14:textId="77777777" w:rsidTr="009D2C06">
        <w:trPr>
          <w:trHeight w:val="300"/>
          <w:jc w:val="center"/>
        </w:trPr>
        <w:tc>
          <w:tcPr>
            <w:tcW w:w="1842" w:type="dxa"/>
            <w:tcBorders>
              <w:top w:val="single" w:sz="4" w:space="0" w:color="auto"/>
              <w:left w:val="nil"/>
              <w:right w:val="nil"/>
            </w:tcBorders>
            <w:shd w:val="clear" w:color="auto" w:fill="auto"/>
            <w:vAlign w:val="center"/>
          </w:tcPr>
          <w:p w14:paraId="5E21860E" w14:textId="77777777" w:rsidR="001D3B1E" w:rsidRPr="003C6E6A" w:rsidRDefault="001D3B1E" w:rsidP="009D2C06">
            <w:pPr>
              <w:spacing w:after="0" w:line="240" w:lineRule="auto"/>
              <w:jc w:val="center"/>
              <w:rPr>
                <w:rFonts w:asciiTheme="minorHAnsi" w:hAnsiTheme="minorHAnsi" w:cstheme="minorHAnsi"/>
                <w:b/>
                <w:bCs/>
                <w:color w:val="000000"/>
                <w:sz w:val="20"/>
              </w:rPr>
            </w:pPr>
            <w:r w:rsidRPr="003C6E6A">
              <w:rPr>
                <w:rFonts w:asciiTheme="minorHAnsi" w:hAnsiTheme="minorHAnsi" w:cstheme="minorHAnsi"/>
                <w:b/>
                <w:bCs/>
                <w:color w:val="000000"/>
                <w:sz w:val="20"/>
              </w:rPr>
              <w:t>NCBI Accession</w:t>
            </w:r>
          </w:p>
        </w:tc>
        <w:tc>
          <w:tcPr>
            <w:tcW w:w="2693" w:type="dxa"/>
            <w:tcBorders>
              <w:top w:val="single" w:sz="4" w:space="0" w:color="auto"/>
              <w:left w:val="nil"/>
              <w:right w:val="nil"/>
            </w:tcBorders>
            <w:shd w:val="clear" w:color="auto" w:fill="auto"/>
            <w:vAlign w:val="center"/>
          </w:tcPr>
          <w:p w14:paraId="4720C14B" w14:textId="77777777" w:rsidR="001D3B1E" w:rsidRPr="003C6E6A" w:rsidRDefault="001D3B1E" w:rsidP="009D2C06">
            <w:pPr>
              <w:spacing w:after="0" w:line="240" w:lineRule="auto"/>
              <w:jc w:val="center"/>
              <w:rPr>
                <w:rFonts w:asciiTheme="minorHAnsi" w:hAnsiTheme="minorHAnsi" w:cstheme="minorHAnsi"/>
                <w:b/>
                <w:bCs/>
                <w:color w:val="000000"/>
                <w:sz w:val="20"/>
                <w:lang w:val="en-US"/>
              </w:rPr>
            </w:pPr>
            <w:r w:rsidRPr="003C6E6A">
              <w:rPr>
                <w:rFonts w:asciiTheme="minorHAnsi" w:hAnsiTheme="minorHAnsi" w:cstheme="minorHAnsi"/>
                <w:b/>
                <w:bCs/>
                <w:color w:val="000000"/>
                <w:sz w:val="20"/>
                <w:lang w:val="en-US"/>
              </w:rPr>
              <w:t>Differentially expressed protein -coding genes-</w:t>
            </w:r>
          </w:p>
        </w:tc>
        <w:tc>
          <w:tcPr>
            <w:tcW w:w="2860" w:type="dxa"/>
            <w:tcBorders>
              <w:top w:val="single" w:sz="4" w:space="0" w:color="auto"/>
              <w:left w:val="nil"/>
              <w:right w:val="nil"/>
            </w:tcBorders>
            <w:shd w:val="clear" w:color="auto" w:fill="auto"/>
            <w:vAlign w:val="center"/>
          </w:tcPr>
          <w:p w14:paraId="4EA43DE6" w14:textId="77777777" w:rsidR="001D3B1E" w:rsidRPr="003C6E6A" w:rsidRDefault="001D3B1E" w:rsidP="009D2C06">
            <w:pPr>
              <w:spacing w:after="0" w:line="240" w:lineRule="auto"/>
              <w:jc w:val="center"/>
              <w:rPr>
                <w:rFonts w:asciiTheme="minorHAnsi" w:hAnsiTheme="minorHAnsi" w:cstheme="minorHAnsi"/>
                <w:b/>
                <w:bCs/>
                <w:color w:val="000000"/>
                <w:sz w:val="20"/>
              </w:rPr>
            </w:pPr>
            <w:r w:rsidRPr="003C6E6A">
              <w:rPr>
                <w:rFonts w:asciiTheme="minorHAnsi" w:hAnsiTheme="minorHAnsi" w:cstheme="minorHAnsi"/>
                <w:b/>
                <w:bCs/>
                <w:color w:val="000000"/>
                <w:sz w:val="20"/>
              </w:rPr>
              <w:t>Rol</w:t>
            </w:r>
          </w:p>
        </w:tc>
        <w:tc>
          <w:tcPr>
            <w:tcW w:w="1439" w:type="dxa"/>
            <w:tcBorders>
              <w:top w:val="single" w:sz="4" w:space="0" w:color="auto"/>
              <w:left w:val="nil"/>
              <w:right w:val="nil"/>
            </w:tcBorders>
            <w:shd w:val="clear" w:color="auto" w:fill="auto"/>
            <w:vAlign w:val="center"/>
          </w:tcPr>
          <w:p w14:paraId="0DE790BA" w14:textId="77777777" w:rsidR="001D3B1E" w:rsidRPr="003C6E6A" w:rsidRDefault="001D3B1E" w:rsidP="009D2C06">
            <w:pPr>
              <w:spacing w:after="0" w:line="240" w:lineRule="auto"/>
              <w:jc w:val="center"/>
              <w:rPr>
                <w:rFonts w:asciiTheme="minorHAnsi" w:hAnsiTheme="minorHAnsi" w:cstheme="minorHAnsi"/>
                <w:b/>
                <w:bCs/>
                <w:color w:val="000000"/>
                <w:sz w:val="20"/>
              </w:rPr>
            </w:pPr>
            <w:r w:rsidRPr="003C6E6A">
              <w:rPr>
                <w:rFonts w:asciiTheme="minorHAnsi" w:hAnsiTheme="minorHAnsi" w:cstheme="minorHAnsi"/>
                <w:b/>
                <w:bCs/>
                <w:color w:val="000000"/>
                <w:sz w:val="20"/>
              </w:rPr>
              <w:t>Log2-fold change</w:t>
            </w:r>
          </w:p>
        </w:tc>
      </w:tr>
      <w:tr w:rsidR="001D3B1E" w:rsidRPr="003C6E6A" w14:paraId="6765E3FF" w14:textId="77777777" w:rsidTr="009D2C06">
        <w:trPr>
          <w:trHeight w:val="300"/>
          <w:jc w:val="center"/>
        </w:trPr>
        <w:tc>
          <w:tcPr>
            <w:tcW w:w="8834" w:type="dxa"/>
            <w:gridSpan w:val="4"/>
            <w:tcBorders>
              <w:top w:val="nil"/>
              <w:left w:val="nil"/>
              <w:bottom w:val="single" w:sz="4" w:space="0" w:color="auto"/>
              <w:right w:val="nil"/>
            </w:tcBorders>
            <w:shd w:val="clear" w:color="auto" w:fill="auto"/>
            <w:vAlign w:val="center"/>
            <w:hideMark/>
          </w:tcPr>
          <w:p w14:paraId="4E427A97"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Ammonium homeostasis and polyamine metabolism</w:t>
            </w:r>
          </w:p>
        </w:tc>
      </w:tr>
      <w:tr w:rsidR="001D3B1E" w:rsidRPr="003C6E6A" w14:paraId="202475B3" w14:textId="77777777" w:rsidTr="009D2C06">
        <w:trPr>
          <w:trHeight w:val="623"/>
          <w:jc w:val="center"/>
        </w:trPr>
        <w:tc>
          <w:tcPr>
            <w:tcW w:w="1842" w:type="dxa"/>
            <w:tcBorders>
              <w:top w:val="single" w:sz="4" w:space="0" w:color="auto"/>
              <w:left w:val="nil"/>
              <w:bottom w:val="nil"/>
              <w:right w:val="nil"/>
            </w:tcBorders>
            <w:shd w:val="clear" w:color="auto" w:fill="auto"/>
            <w:vAlign w:val="center"/>
            <w:hideMark/>
          </w:tcPr>
          <w:p w14:paraId="4AE8921D"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GHTP01016006.1</w:t>
            </w:r>
          </w:p>
        </w:tc>
        <w:tc>
          <w:tcPr>
            <w:tcW w:w="2693" w:type="dxa"/>
            <w:tcBorders>
              <w:top w:val="single" w:sz="4" w:space="0" w:color="auto"/>
              <w:left w:val="nil"/>
              <w:bottom w:val="nil"/>
              <w:right w:val="nil"/>
            </w:tcBorders>
            <w:shd w:val="clear" w:color="auto" w:fill="auto"/>
            <w:vAlign w:val="center"/>
            <w:hideMark/>
          </w:tcPr>
          <w:p w14:paraId="573A52A0"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glutamine synthetase- GLN1</w:t>
            </w:r>
          </w:p>
        </w:tc>
        <w:tc>
          <w:tcPr>
            <w:tcW w:w="2860" w:type="dxa"/>
            <w:tcBorders>
              <w:top w:val="single" w:sz="4" w:space="0" w:color="auto"/>
              <w:left w:val="nil"/>
              <w:bottom w:val="nil"/>
              <w:right w:val="nil"/>
            </w:tcBorders>
            <w:shd w:val="clear" w:color="auto" w:fill="auto"/>
            <w:vAlign w:val="center"/>
            <w:hideMark/>
          </w:tcPr>
          <w:p w14:paraId="7380BA22"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Plays an essential role in the metabolism of nitrogen by catalyzing the condensation of glutamate and ammonia to form glutamine</w:t>
            </w:r>
          </w:p>
        </w:tc>
        <w:tc>
          <w:tcPr>
            <w:tcW w:w="1439" w:type="dxa"/>
            <w:tcBorders>
              <w:top w:val="single" w:sz="4" w:space="0" w:color="auto"/>
              <w:left w:val="nil"/>
              <w:bottom w:val="nil"/>
              <w:right w:val="nil"/>
            </w:tcBorders>
            <w:shd w:val="clear" w:color="auto" w:fill="auto"/>
            <w:vAlign w:val="center"/>
            <w:hideMark/>
          </w:tcPr>
          <w:p w14:paraId="2C71ADC7"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100,000</w:t>
            </w:r>
          </w:p>
        </w:tc>
      </w:tr>
      <w:tr w:rsidR="001D3B1E" w:rsidRPr="003C6E6A" w14:paraId="4DC256C1" w14:textId="77777777" w:rsidTr="009D2C06">
        <w:trPr>
          <w:trHeight w:val="717"/>
          <w:jc w:val="center"/>
        </w:trPr>
        <w:tc>
          <w:tcPr>
            <w:tcW w:w="1842" w:type="dxa"/>
            <w:tcBorders>
              <w:top w:val="nil"/>
              <w:left w:val="nil"/>
              <w:right w:val="nil"/>
            </w:tcBorders>
            <w:shd w:val="clear" w:color="auto" w:fill="auto"/>
            <w:vAlign w:val="center"/>
          </w:tcPr>
          <w:p w14:paraId="31C415AA"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GHTP01002667.1</w:t>
            </w:r>
          </w:p>
        </w:tc>
        <w:tc>
          <w:tcPr>
            <w:tcW w:w="2693" w:type="dxa"/>
            <w:tcBorders>
              <w:top w:val="nil"/>
              <w:left w:val="nil"/>
              <w:right w:val="nil"/>
            </w:tcBorders>
            <w:shd w:val="clear" w:color="auto" w:fill="auto"/>
            <w:vAlign w:val="center"/>
          </w:tcPr>
          <w:p w14:paraId="4A7FF918"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ammonium transporter 3 member 1-like AMT3.1</w:t>
            </w:r>
          </w:p>
        </w:tc>
        <w:tc>
          <w:tcPr>
            <w:tcW w:w="2860" w:type="dxa"/>
            <w:tcBorders>
              <w:top w:val="nil"/>
              <w:left w:val="nil"/>
              <w:right w:val="nil"/>
            </w:tcBorders>
            <w:shd w:val="clear" w:color="auto" w:fill="auto"/>
            <w:vAlign w:val="center"/>
          </w:tcPr>
          <w:p w14:paraId="2A83DB7F"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Involved in ammonium transpor</w:t>
            </w:r>
          </w:p>
        </w:tc>
        <w:tc>
          <w:tcPr>
            <w:tcW w:w="1439" w:type="dxa"/>
            <w:tcBorders>
              <w:top w:val="nil"/>
              <w:left w:val="nil"/>
              <w:right w:val="nil"/>
            </w:tcBorders>
            <w:shd w:val="clear" w:color="auto" w:fill="auto"/>
            <w:vAlign w:val="center"/>
          </w:tcPr>
          <w:p w14:paraId="1F885F72"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7,75</w:t>
            </w:r>
          </w:p>
        </w:tc>
      </w:tr>
      <w:tr w:rsidR="001D3B1E" w:rsidRPr="003C6E6A" w14:paraId="03FFC9E8" w14:textId="77777777" w:rsidTr="009D2C06">
        <w:trPr>
          <w:trHeight w:val="717"/>
          <w:jc w:val="center"/>
        </w:trPr>
        <w:tc>
          <w:tcPr>
            <w:tcW w:w="1842" w:type="dxa"/>
            <w:tcBorders>
              <w:top w:val="nil"/>
              <w:left w:val="nil"/>
              <w:right w:val="nil"/>
            </w:tcBorders>
            <w:shd w:val="clear" w:color="auto" w:fill="auto"/>
            <w:vAlign w:val="center"/>
          </w:tcPr>
          <w:p w14:paraId="3CC71683"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GHTP01006207.1</w:t>
            </w:r>
          </w:p>
        </w:tc>
        <w:tc>
          <w:tcPr>
            <w:tcW w:w="2693" w:type="dxa"/>
            <w:tcBorders>
              <w:top w:val="nil"/>
              <w:left w:val="nil"/>
              <w:right w:val="nil"/>
            </w:tcBorders>
            <w:shd w:val="clear" w:color="auto" w:fill="auto"/>
            <w:vAlign w:val="center"/>
          </w:tcPr>
          <w:p w14:paraId="3CB76D4A"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pyrroline-5-carboxylate synthetase P5CS</w:t>
            </w:r>
          </w:p>
        </w:tc>
        <w:tc>
          <w:tcPr>
            <w:tcW w:w="2860" w:type="dxa"/>
            <w:tcBorders>
              <w:top w:val="nil"/>
              <w:left w:val="nil"/>
              <w:right w:val="nil"/>
            </w:tcBorders>
            <w:shd w:val="clear" w:color="auto" w:fill="auto"/>
            <w:vAlign w:val="center"/>
          </w:tcPr>
          <w:p w14:paraId="63E89795"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Plays a key role in proline biosynthesis, leading to osmoregulation in plants</w:t>
            </w:r>
          </w:p>
        </w:tc>
        <w:tc>
          <w:tcPr>
            <w:tcW w:w="1439" w:type="dxa"/>
            <w:tcBorders>
              <w:top w:val="nil"/>
              <w:left w:val="nil"/>
              <w:right w:val="nil"/>
            </w:tcBorders>
            <w:shd w:val="clear" w:color="auto" w:fill="auto"/>
            <w:vAlign w:val="center"/>
          </w:tcPr>
          <w:p w14:paraId="6D0C17F3"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5,68</w:t>
            </w:r>
          </w:p>
        </w:tc>
      </w:tr>
      <w:tr w:rsidR="001D3B1E" w:rsidRPr="003C6E6A" w14:paraId="0A5A673B" w14:textId="77777777" w:rsidTr="009D2C06">
        <w:trPr>
          <w:trHeight w:val="717"/>
          <w:jc w:val="center"/>
        </w:trPr>
        <w:tc>
          <w:tcPr>
            <w:tcW w:w="1842" w:type="dxa"/>
            <w:tcBorders>
              <w:top w:val="nil"/>
              <w:left w:val="nil"/>
              <w:right w:val="nil"/>
            </w:tcBorders>
            <w:shd w:val="clear" w:color="auto" w:fill="auto"/>
            <w:vAlign w:val="center"/>
          </w:tcPr>
          <w:p w14:paraId="06F169BB"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GHTP01009881.1</w:t>
            </w:r>
          </w:p>
        </w:tc>
        <w:tc>
          <w:tcPr>
            <w:tcW w:w="2693" w:type="dxa"/>
            <w:tcBorders>
              <w:top w:val="nil"/>
              <w:left w:val="nil"/>
              <w:right w:val="nil"/>
            </w:tcBorders>
            <w:shd w:val="clear" w:color="auto" w:fill="auto"/>
            <w:vAlign w:val="center"/>
          </w:tcPr>
          <w:p w14:paraId="7671D0FF"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glutamate synthase 1 [NADH], chloroplastic isoform X1</w:t>
            </w:r>
          </w:p>
        </w:tc>
        <w:tc>
          <w:tcPr>
            <w:tcW w:w="2860" w:type="dxa"/>
            <w:tcBorders>
              <w:top w:val="nil"/>
              <w:left w:val="nil"/>
              <w:right w:val="nil"/>
            </w:tcBorders>
            <w:shd w:val="clear" w:color="auto" w:fill="auto"/>
            <w:vAlign w:val="center"/>
          </w:tcPr>
          <w:p w14:paraId="076BAAF8"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 xml:space="preserve">Catalyze reactions that convert </w:t>
            </w:r>
            <w:r w:rsidRPr="003C6E6A">
              <w:rPr>
                <w:rFonts w:asciiTheme="minorHAnsi" w:hAnsiTheme="minorHAnsi" w:cstheme="minorHAnsi"/>
                <w:color w:val="000000"/>
                <w:sz w:val="20"/>
              </w:rPr>
              <w:t>α</w:t>
            </w:r>
            <w:r w:rsidRPr="003C6E6A">
              <w:rPr>
                <w:rFonts w:asciiTheme="minorHAnsi" w:hAnsiTheme="minorHAnsi" w:cstheme="minorHAnsi"/>
                <w:color w:val="000000"/>
                <w:sz w:val="20"/>
                <w:lang w:val="en-US"/>
              </w:rPr>
              <w:t>-ketoglutarate and ammonia to glutamate, which is then used in a wide variety of biosynthetic reactions</w:t>
            </w:r>
          </w:p>
        </w:tc>
        <w:tc>
          <w:tcPr>
            <w:tcW w:w="1439" w:type="dxa"/>
            <w:tcBorders>
              <w:top w:val="nil"/>
              <w:left w:val="nil"/>
              <w:right w:val="nil"/>
            </w:tcBorders>
            <w:shd w:val="clear" w:color="auto" w:fill="auto"/>
            <w:vAlign w:val="center"/>
          </w:tcPr>
          <w:p w14:paraId="488AA7F6"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5.19</w:t>
            </w:r>
          </w:p>
        </w:tc>
      </w:tr>
      <w:tr w:rsidR="001D3B1E" w:rsidRPr="003C6E6A" w14:paraId="7AF14ECD" w14:textId="77777777" w:rsidTr="009D2C06">
        <w:trPr>
          <w:trHeight w:val="717"/>
          <w:jc w:val="center"/>
        </w:trPr>
        <w:tc>
          <w:tcPr>
            <w:tcW w:w="1842" w:type="dxa"/>
            <w:tcBorders>
              <w:top w:val="nil"/>
              <w:left w:val="nil"/>
              <w:right w:val="nil"/>
            </w:tcBorders>
            <w:shd w:val="clear" w:color="auto" w:fill="auto"/>
            <w:vAlign w:val="center"/>
          </w:tcPr>
          <w:p w14:paraId="4936F443"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GHTP01037737.1</w:t>
            </w:r>
          </w:p>
        </w:tc>
        <w:tc>
          <w:tcPr>
            <w:tcW w:w="2693" w:type="dxa"/>
            <w:tcBorders>
              <w:top w:val="nil"/>
              <w:left w:val="nil"/>
              <w:right w:val="nil"/>
            </w:tcBorders>
            <w:shd w:val="clear" w:color="auto" w:fill="auto"/>
            <w:vAlign w:val="center"/>
          </w:tcPr>
          <w:p w14:paraId="5C458029"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ferredoxin-dependent glutamate synthase, chloroplastic Fd-GOGAT</w:t>
            </w:r>
          </w:p>
        </w:tc>
        <w:tc>
          <w:tcPr>
            <w:tcW w:w="2860" w:type="dxa"/>
            <w:tcBorders>
              <w:top w:val="nil"/>
              <w:left w:val="nil"/>
              <w:right w:val="nil"/>
            </w:tcBorders>
            <w:shd w:val="clear" w:color="auto" w:fill="auto"/>
            <w:vAlign w:val="center"/>
          </w:tcPr>
          <w:p w14:paraId="71528C38"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Has a primary role in photosynthetic tissues</w:t>
            </w:r>
          </w:p>
        </w:tc>
        <w:tc>
          <w:tcPr>
            <w:tcW w:w="1439" w:type="dxa"/>
            <w:tcBorders>
              <w:top w:val="nil"/>
              <w:left w:val="nil"/>
              <w:right w:val="nil"/>
            </w:tcBorders>
            <w:shd w:val="clear" w:color="auto" w:fill="auto"/>
            <w:vAlign w:val="center"/>
          </w:tcPr>
          <w:p w14:paraId="06DA2CB2"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4.29</w:t>
            </w:r>
          </w:p>
        </w:tc>
      </w:tr>
      <w:tr w:rsidR="001D3B1E" w:rsidRPr="003C6E6A" w14:paraId="5BD62CFC" w14:textId="77777777" w:rsidTr="009D2C06">
        <w:trPr>
          <w:trHeight w:val="510"/>
          <w:jc w:val="center"/>
        </w:trPr>
        <w:tc>
          <w:tcPr>
            <w:tcW w:w="1842" w:type="dxa"/>
            <w:tcBorders>
              <w:top w:val="nil"/>
              <w:left w:val="nil"/>
              <w:bottom w:val="nil"/>
              <w:right w:val="nil"/>
            </w:tcBorders>
            <w:shd w:val="clear" w:color="auto" w:fill="auto"/>
            <w:vAlign w:val="center"/>
          </w:tcPr>
          <w:p w14:paraId="1668F9C6"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GHTP01000190.1</w:t>
            </w:r>
          </w:p>
        </w:tc>
        <w:tc>
          <w:tcPr>
            <w:tcW w:w="2693" w:type="dxa"/>
            <w:tcBorders>
              <w:top w:val="nil"/>
              <w:left w:val="nil"/>
              <w:bottom w:val="nil"/>
              <w:right w:val="nil"/>
            </w:tcBorders>
            <w:shd w:val="clear" w:color="auto" w:fill="auto"/>
            <w:vAlign w:val="center"/>
          </w:tcPr>
          <w:p w14:paraId="5442D89A"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high affinity nitrate transporter 2.5-like NRT2.5</w:t>
            </w:r>
          </w:p>
        </w:tc>
        <w:tc>
          <w:tcPr>
            <w:tcW w:w="2860" w:type="dxa"/>
            <w:tcBorders>
              <w:top w:val="nil"/>
              <w:left w:val="nil"/>
              <w:bottom w:val="nil"/>
              <w:right w:val="nil"/>
            </w:tcBorders>
            <w:shd w:val="clear" w:color="auto" w:fill="auto"/>
            <w:vAlign w:val="center"/>
          </w:tcPr>
          <w:p w14:paraId="237C6437"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Might be involved in the transfer of nitrate from stored pools to cytoplasm</w:t>
            </w:r>
          </w:p>
        </w:tc>
        <w:tc>
          <w:tcPr>
            <w:tcW w:w="1439" w:type="dxa"/>
            <w:tcBorders>
              <w:top w:val="nil"/>
              <w:left w:val="nil"/>
              <w:bottom w:val="nil"/>
              <w:right w:val="nil"/>
            </w:tcBorders>
            <w:shd w:val="clear" w:color="auto" w:fill="auto"/>
            <w:vAlign w:val="center"/>
          </w:tcPr>
          <w:p w14:paraId="761D4467"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4.18</w:t>
            </w:r>
          </w:p>
        </w:tc>
      </w:tr>
      <w:tr w:rsidR="001D3B1E" w:rsidRPr="003C6E6A" w14:paraId="13C45E83" w14:textId="77777777" w:rsidTr="009D2C06">
        <w:trPr>
          <w:trHeight w:val="510"/>
          <w:jc w:val="center"/>
        </w:trPr>
        <w:tc>
          <w:tcPr>
            <w:tcW w:w="1842" w:type="dxa"/>
            <w:tcBorders>
              <w:top w:val="nil"/>
              <w:left w:val="nil"/>
              <w:bottom w:val="nil"/>
              <w:right w:val="nil"/>
            </w:tcBorders>
            <w:shd w:val="clear" w:color="auto" w:fill="auto"/>
            <w:vAlign w:val="center"/>
          </w:tcPr>
          <w:p w14:paraId="4288AC45"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GHTP01019462.1</w:t>
            </w:r>
          </w:p>
        </w:tc>
        <w:tc>
          <w:tcPr>
            <w:tcW w:w="2693" w:type="dxa"/>
            <w:tcBorders>
              <w:top w:val="nil"/>
              <w:left w:val="nil"/>
              <w:bottom w:val="nil"/>
              <w:right w:val="nil"/>
            </w:tcBorders>
            <w:shd w:val="clear" w:color="auto" w:fill="auto"/>
            <w:vAlign w:val="center"/>
          </w:tcPr>
          <w:p w14:paraId="10459C0D"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arginine decarboxylase ADC</w:t>
            </w:r>
          </w:p>
        </w:tc>
        <w:tc>
          <w:tcPr>
            <w:tcW w:w="2860" w:type="dxa"/>
            <w:tcBorders>
              <w:top w:val="nil"/>
              <w:left w:val="nil"/>
              <w:bottom w:val="nil"/>
              <w:right w:val="nil"/>
            </w:tcBorders>
            <w:shd w:val="clear" w:color="auto" w:fill="auto"/>
            <w:vAlign w:val="center"/>
          </w:tcPr>
          <w:p w14:paraId="59804F0D"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Important enzyme responsible for putrescine biosynthesis</w:t>
            </w:r>
          </w:p>
        </w:tc>
        <w:tc>
          <w:tcPr>
            <w:tcW w:w="1439" w:type="dxa"/>
            <w:tcBorders>
              <w:top w:val="nil"/>
              <w:left w:val="nil"/>
              <w:bottom w:val="nil"/>
              <w:right w:val="nil"/>
            </w:tcBorders>
            <w:shd w:val="clear" w:color="auto" w:fill="auto"/>
            <w:vAlign w:val="center"/>
          </w:tcPr>
          <w:p w14:paraId="2A6585A2"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2.36</w:t>
            </w:r>
          </w:p>
        </w:tc>
      </w:tr>
      <w:tr w:rsidR="001D3B1E" w:rsidRPr="003C6E6A" w14:paraId="2D08B3B6" w14:textId="77777777" w:rsidTr="009D2C06">
        <w:trPr>
          <w:trHeight w:val="510"/>
          <w:jc w:val="center"/>
        </w:trPr>
        <w:tc>
          <w:tcPr>
            <w:tcW w:w="1842" w:type="dxa"/>
            <w:tcBorders>
              <w:top w:val="nil"/>
              <w:left w:val="nil"/>
              <w:bottom w:val="nil"/>
              <w:right w:val="nil"/>
            </w:tcBorders>
            <w:shd w:val="clear" w:color="auto" w:fill="auto"/>
            <w:vAlign w:val="center"/>
          </w:tcPr>
          <w:p w14:paraId="6F6A8614"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GHTP01012076.1</w:t>
            </w:r>
          </w:p>
        </w:tc>
        <w:tc>
          <w:tcPr>
            <w:tcW w:w="2693" w:type="dxa"/>
            <w:tcBorders>
              <w:top w:val="nil"/>
              <w:left w:val="nil"/>
              <w:bottom w:val="nil"/>
              <w:right w:val="nil"/>
            </w:tcBorders>
            <w:shd w:val="clear" w:color="auto" w:fill="auto"/>
            <w:vAlign w:val="center"/>
          </w:tcPr>
          <w:p w14:paraId="64A699D6"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S-adenosylmethionine decarboxylase</w:t>
            </w:r>
          </w:p>
        </w:tc>
        <w:tc>
          <w:tcPr>
            <w:tcW w:w="2860" w:type="dxa"/>
            <w:tcBorders>
              <w:top w:val="nil"/>
              <w:left w:val="nil"/>
              <w:bottom w:val="nil"/>
              <w:right w:val="nil"/>
            </w:tcBorders>
            <w:shd w:val="clear" w:color="auto" w:fill="auto"/>
            <w:vAlign w:val="center"/>
          </w:tcPr>
          <w:p w14:paraId="66688839"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Key enzyme in higher polyamine (PA) biosynthesis</w:t>
            </w:r>
          </w:p>
        </w:tc>
        <w:tc>
          <w:tcPr>
            <w:tcW w:w="1439" w:type="dxa"/>
            <w:tcBorders>
              <w:top w:val="nil"/>
              <w:left w:val="nil"/>
              <w:bottom w:val="nil"/>
              <w:right w:val="nil"/>
            </w:tcBorders>
            <w:shd w:val="clear" w:color="auto" w:fill="auto"/>
            <w:vAlign w:val="center"/>
          </w:tcPr>
          <w:p w14:paraId="533ED89C"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2.25</w:t>
            </w:r>
          </w:p>
        </w:tc>
      </w:tr>
      <w:tr w:rsidR="001D3B1E" w:rsidRPr="003C6E6A" w14:paraId="0FEF9ADD" w14:textId="77777777" w:rsidTr="009D2C06">
        <w:trPr>
          <w:trHeight w:val="510"/>
          <w:jc w:val="center"/>
        </w:trPr>
        <w:tc>
          <w:tcPr>
            <w:tcW w:w="1842" w:type="dxa"/>
            <w:tcBorders>
              <w:top w:val="nil"/>
              <w:left w:val="nil"/>
              <w:right w:val="nil"/>
            </w:tcBorders>
            <w:shd w:val="clear" w:color="auto" w:fill="auto"/>
            <w:vAlign w:val="center"/>
          </w:tcPr>
          <w:p w14:paraId="41E31B31"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GHTP01012076.1</w:t>
            </w:r>
          </w:p>
        </w:tc>
        <w:tc>
          <w:tcPr>
            <w:tcW w:w="2693" w:type="dxa"/>
            <w:tcBorders>
              <w:top w:val="nil"/>
              <w:left w:val="nil"/>
              <w:right w:val="nil"/>
            </w:tcBorders>
            <w:shd w:val="clear" w:color="auto" w:fill="auto"/>
            <w:vAlign w:val="center"/>
          </w:tcPr>
          <w:p w14:paraId="40970AFB"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eastAsia="Calibri" w:hAnsiTheme="minorHAnsi" w:cstheme="minorHAnsi"/>
                <w:color w:val="000000"/>
                <w:sz w:val="20"/>
              </w:rPr>
              <w:t>adenosylmethionine decarboxylase proenzyme SAMDC1</w:t>
            </w:r>
          </w:p>
        </w:tc>
        <w:tc>
          <w:tcPr>
            <w:tcW w:w="2860" w:type="dxa"/>
            <w:tcBorders>
              <w:top w:val="nil"/>
              <w:left w:val="nil"/>
              <w:right w:val="nil"/>
            </w:tcBorders>
            <w:shd w:val="clear" w:color="auto" w:fill="auto"/>
            <w:vAlign w:val="center"/>
          </w:tcPr>
          <w:p w14:paraId="7D8D1366"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Plays an essential regulatory role in the polyamine biosynthetic pathway</w:t>
            </w:r>
          </w:p>
        </w:tc>
        <w:tc>
          <w:tcPr>
            <w:tcW w:w="1439" w:type="dxa"/>
            <w:tcBorders>
              <w:top w:val="nil"/>
              <w:left w:val="nil"/>
              <w:right w:val="nil"/>
            </w:tcBorders>
            <w:shd w:val="clear" w:color="auto" w:fill="auto"/>
            <w:vAlign w:val="center"/>
          </w:tcPr>
          <w:p w14:paraId="282E368E"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2.25</w:t>
            </w:r>
          </w:p>
        </w:tc>
      </w:tr>
      <w:tr w:rsidR="001D3B1E" w:rsidRPr="003C6E6A" w14:paraId="63511876" w14:textId="77777777" w:rsidTr="009D2C06">
        <w:trPr>
          <w:trHeight w:val="510"/>
          <w:jc w:val="center"/>
        </w:trPr>
        <w:tc>
          <w:tcPr>
            <w:tcW w:w="1842" w:type="dxa"/>
            <w:tcBorders>
              <w:top w:val="nil"/>
              <w:left w:val="nil"/>
              <w:bottom w:val="single" w:sz="4" w:space="0" w:color="auto"/>
              <w:right w:val="nil"/>
            </w:tcBorders>
            <w:shd w:val="clear" w:color="auto" w:fill="auto"/>
            <w:vAlign w:val="center"/>
          </w:tcPr>
          <w:p w14:paraId="7614C961"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GHTP01019486.1</w:t>
            </w:r>
          </w:p>
        </w:tc>
        <w:tc>
          <w:tcPr>
            <w:tcW w:w="2693" w:type="dxa"/>
            <w:tcBorders>
              <w:top w:val="nil"/>
              <w:left w:val="nil"/>
              <w:bottom w:val="single" w:sz="4" w:space="0" w:color="auto"/>
              <w:right w:val="nil"/>
            </w:tcBorders>
            <w:shd w:val="clear" w:color="auto" w:fill="auto"/>
            <w:vAlign w:val="center"/>
          </w:tcPr>
          <w:p w14:paraId="167E77D1"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polyamine oxidase 1 PAO1</w:t>
            </w:r>
          </w:p>
        </w:tc>
        <w:tc>
          <w:tcPr>
            <w:tcW w:w="2860" w:type="dxa"/>
            <w:tcBorders>
              <w:top w:val="nil"/>
              <w:left w:val="nil"/>
              <w:bottom w:val="single" w:sz="4" w:space="0" w:color="auto"/>
              <w:right w:val="nil"/>
            </w:tcBorders>
            <w:shd w:val="clear" w:color="auto" w:fill="auto"/>
            <w:vAlign w:val="center"/>
          </w:tcPr>
          <w:p w14:paraId="0CC73DDB" w14:textId="77777777" w:rsidR="001D3B1E" w:rsidRPr="003C6E6A" w:rsidRDefault="001D3B1E" w:rsidP="009D2C06">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Involved in the production of hydrogen peroxide in response to salt and cold stresses</w:t>
            </w:r>
          </w:p>
        </w:tc>
        <w:tc>
          <w:tcPr>
            <w:tcW w:w="1439" w:type="dxa"/>
            <w:tcBorders>
              <w:top w:val="nil"/>
              <w:left w:val="nil"/>
              <w:bottom w:val="single" w:sz="4" w:space="0" w:color="auto"/>
              <w:right w:val="nil"/>
            </w:tcBorders>
            <w:shd w:val="clear" w:color="auto" w:fill="auto"/>
            <w:vAlign w:val="center"/>
          </w:tcPr>
          <w:p w14:paraId="529CC57C" w14:textId="77777777" w:rsidR="001D3B1E" w:rsidRPr="003C6E6A" w:rsidRDefault="001D3B1E" w:rsidP="009D2C06">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2,04</w:t>
            </w:r>
          </w:p>
        </w:tc>
      </w:tr>
    </w:tbl>
    <w:p w14:paraId="548B558A" w14:textId="77777777" w:rsidR="001D3B1E" w:rsidRPr="003C6E6A" w:rsidRDefault="001D3B1E" w:rsidP="0037785B">
      <w:pPr>
        <w:spacing w:after="0"/>
        <w:jc w:val="both"/>
        <w:rPr>
          <w:rFonts w:asciiTheme="minorHAnsi" w:eastAsia="Calibri" w:hAnsiTheme="minorHAnsi" w:cstheme="minorHAnsi"/>
          <w:color w:val="000000"/>
          <w:sz w:val="22"/>
          <w:szCs w:val="22"/>
        </w:rPr>
      </w:pPr>
    </w:p>
    <w:p w14:paraId="7C055274" w14:textId="67D78B2B" w:rsidR="000D7DCA" w:rsidRPr="003C6E6A" w:rsidRDefault="00902301" w:rsidP="00C24F3F">
      <w:pPr>
        <w:widowControl/>
        <w:jc w:val="both"/>
        <w:rPr>
          <w:rFonts w:asciiTheme="majorHAnsi" w:hAnsiTheme="majorHAnsi" w:cstheme="majorHAnsi"/>
          <w:color w:val="000000"/>
          <w:sz w:val="22"/>
          <w:szCs w:val="22"/>
        </w:rPr>
      </w:pPr>
      <w:r w:rsidRPr="003C6E6A">
        <w:rPr>
          <w:rFonts w:asciiTheme="minorHAnsi" w:eastAsia="Calibri" w:hAnsiTheme="minorHAnsi" w:cstheme="minorHAnsi"/>
          <w:color w:val="000000"/>
          <w:sz w:val="22"/>
          <w:szCs w:val="22"/>
        </w:rPr>
        <w:t xml:space="preserve">De acuerdo al </w:t>
      </w:r>
      <w:r w:rsidRPr="003C6E6A">
        <w:rPr>
          <w:rFonts w:asciiTheme="majorHAnsi" w:hAnsiTheme="majorHAnsi" w:cstheme="majorHAnsi"/>
          <w:color w:val="000000"/>
          <w:sz w:val="22"/>
          <w:szCs w:val="22"/>
        </w:rPr>
        <w:t xml:space="preserve">análisis bioinformático del transcriptoma de brotes de </w:t>
      </w:r>
      <w:r w:rsidRPr="003C6E6A">
        <w:rPr>
          <w:rFonts w:asciiTheme="majorHAnsi" w:hAnsiTheme="majorHAnsi" w:cstheme="majorHAnsi"/>
          <w:i/>
          <w:color w:val="000000"/>
          <w:sz w:val="22"/>
          <w:szCs w:val="22"/>
        </w:rPr>
        <w:t>S. neei</w:t>
      </w:r>
      <w:r w:rsidRPr="003C6E6A">
        <w:rPr>
          <w:rFonts w:asciiTheme="majorHAnsi" w:hAnsiTheme="majorHAnsi" w:cstheme="majorHAnsi"/>
          <w:color w:val="000000"/>
          <w:sz w:val="22"/>
          <w:szCs w:val="22"/>
        </w:rPr>
        <w:t xml:space="preserve"> bajo estrés nutricional por amonio, se identificaron los genes relacionados con el mantenimiento de la homeostasis del amonio y sus respuestas moleculares de tolerancia. Se identificó un conjunto </w:t>
      </w:r>
      <w:r w:rsidRPr="00DF0508">
        <w:rPr>
          <w:rFonts w:asciiTheme="majorHAnsi" w:hAnsiTheme="majorHAnsi" w:cstheme="majorHAnsi"/>
          <w:color w:val="000000"/>
          <w:sz w:val="22"/>
          <w:szCs w:val="22"/>
        </w:rPr>
        <w:t xml:space="preserve">de </w:t>
      </w:r>
      <w:r w:rsidR="00E622E0" w:rsidRPr="00DF0508">
        <w:rPr>
          <w:rFonts w:asciiTheme="majorHAnsi" w:hAnsiTheme="majorHAnsi" w:cstheme="majorHAnsi"/>
          <w:color w:val="000000"/>
          <w:sz w:val="22"/>
          <w:szCs w:val="22"/>
        </w:rPr>
        <w:t>91</w:t>
      </w:r>
      <w:r w:rsidR="00A35EF2" w:rsidRPr="00DF0508">
        <w:rPr>
          <w:rFonts w:asciiTheme="majorHAnsi" w:hAnsiTheme="majorHAnsi" w:cstheme="majorHAnsi"/>
          <w:color w:val="000000"/>
          <w:sz w:val="22"/>
          <w:szCs w:val="22"/>
        </w:rPr>
        <w:t xml:space="preserve"> </w:t>
      </w:r>
      <w:r w:rsidR="008C5CCC" w:rsidRPr="00DF0508">
        <w:rPr>
          <w:rFonts w:asciiTheme="majorHAnsi" w:hAnsiTheme="majorHAnsi" w:cstheme="majorHAnsi"/>
          <w:color w:val="000000"/>
          <w:sz w:val="22"/>
          <w:szCs w:val="22"/>
        </w:rPr>
        <w:t>regulados diferencialmente</w:t>
      </w:r>
      <w:r w:rsidR="00D01A2D" w:rsidRPr="00DF0508">
        <w:rPr>
          <w:rFonts w:asciiTheme="majorHAnsi" w:hAnsiTheme="majorHAnsi" w:cstheme="majorHAnsi"/>
          <w:color w:val="000000"/>
          <w:sz w:val="22"/>
          <w:szCs w:val="22"/>
        </w:rPr>
        <w:t xml:space="preserve"> involucrados en el metabolismo del amonio</w:t>
      </w:r>
      <w:r w:rsidR="008C5CCC" w:rsidRPr="00DF0508">
        <w:rPr>
          <w:rFonts w:asciiTheme="majorHAnsi" w:hAnsiTheme="majorHAnsi" w:cstheme="majorHAnsi"/>
          <w:color w:val="000000"/>
          <w:sz w:val="22"/>
          <w:szCs w:val="22"/>
        </w:rPr>
        <w:t xml:space="preserve">, de los cuales </w:t>
      </w:r>
      <w:r w:rsidR="00D01A2D" w:rsidRPr="00DF0508">
        <w:rPr>
          <w:rFonts w:asciiTheme="majorHAnsi" w:hAnsiTheme="majorHAnsi" w:cstheme="majorHAnsi"/>
          <w:color w:val="000000"/>
          <w:sz w:val="22"/>
          <w:szCs w:val="22"/>
        </w:rPr>
        <w:t xml:space="preserve"> </w:t>
      </w:r>
      <w:r w:rsidR="00E622E0" w:rsidRPr="00DF0508">
        <w:rPr>
          <w:rFonts w:asciiTheme="majorHAnsi" w:hAnsiTheme="majorHAnsi" w:cstheme="majorHAnsi"/>
          <w:color w:val="000000"/>
          <w:sz w:val="22"/>
          <w:szCs w:val="22"/>
        </w:rPr>
        <w:t xml:space="preserve">72 </w:t>
      </w:r>
      <w:r w:rsidRPr="00DF0508">
        <w:rPr>
          <w:rFonts w:asciiTheme="majorHAnsi" w:hAnsiTheme="majorHAnsi" w:cstheme="majorHAnsi"/>
          <w:color w:val="000000"/>
          <w:sz w:val="22"/>
          <w:szCs w:val="22"/>
        </w:rPr>
        <w:t xml:space="preserve">genes </w:t>
      </w:r>
      <w:r w:rsidR="00D01A2D" w:rsidRPr="00DF0508">
        <w:rPr>
          <w:rFonts w:asciiTheme="majorHAnsi" w:hAnsiTheme="majorHAnsi" w:cstheme="majorHAnsi"/>
          <w:color w:val="000000"/>
          <w:sz w:val="22"/>
          <w:szCs w:val="22"/>
        </w:rPr>
        <w:t xml:space="preserve">fueron </w:t>
      </w:r>
      <w:r w:rsidRPr="00DF0508">
        <w:rPr>
          <w:rFonts w:asciiTheme="majorHAnsi" w:hAnsiTheme="majorHAnsi" w:cstheme="majorHAnsi"/>
          <w:color w:val="000000"/>
          <w:sz w:val="22"/>
          <w:szCs w:val="22"/>
        </w:rPr>
        <w:t xml:space="preserve">regulados positivamente y </w:t>
      </w:r>
      <w:r w:rsidR="00D01A2D" w:rsidRPr="00DF0508">
        <w:rPr>
          <w:rFonts w:asciiTheme="majorHAnsi" w:hAnsiTheme="majorHAnsi" w:cstheme="majorHAnsi"/>
          <w:color w:val="000000"/>
          <w:sz w:val="22"/>
          <w:szCs w:val="22"/>
        </w:rPr>
        <w:t>1</w:t>
      </w:r>
      <w:r w:rsidR="00E622E0" w:rsidRPr="00DF0508">
        <w:rPr>
          <w:rFonts w:asciiTheme="majorHAnsi" w:hAnsiTheme="majorHAnsi" w:cstheme="majorHAnsi"/>
          <w:color w:val="000000"/>
          <w:sz w:val="22"/>
          <w:szCs w:val="22"/>
        </w:rPr>
        <w:t>9</w:t>
      </w:r>
      <w:r w:rsidR="00A35EF2" w:rsidRPr="00DF0508">
        <w:rPr>
          <w:rFonts w:asciiTheme="majorHAnsi" w:hAnsiTheme="majorHAnsi" w:cstheme="majorHAnsi"/>
          <w:color w:val="000000"/>
          <w:sz w:val="22"/>
          <w:szCs w:val="22"/>
        </w:rPr>
        <w:t xml:space="preserve"> </w:t>
      </w:r>
      <w:r w:rsidRPr="00DF0508">
        <w:rPr>
          <w:rFonts w:asciiTheme="majorHAnsi" w:hAnsiTheme="majorHAnsi" w:cstheme="majorHAnsi"/>
          <w:color w:val="000000"/>
          <w:sz w:val="22"/>
          <w:szCs w:val="22"/>
        </w:rPr>
        <w:t xml:space="preserve">regulados negativamente. </w:t>
      </w:r>
      <w:r w:rsidR="00D27F71" w:rsidRPr="00DF0508">
        <w:rPr>
          <w:rFonts w:asciiTheme="majorHAnsi" w:hAnsiTheme="majorHAnsi" w:cstheme="majorHAnsi"/>
          <w:color w:val="000000"/>
          <w:sz w:val="22"/>
          <w:szCs w:val="22"/>
        </w:rPr>
        <w:t xml:space="preserve">Se </w:t>
      </w:r>
      <w:r w:rsidR="00A35EF2" w:rsidRPr="00DF0508">
        <w:rPr>
          <w:rFonts w:asciiTheme="majorHAnsi" w:hAnsiTheme="majorHAnsi" w:cstheme="majorHAnsi"/>
          <w:color w:val="000000"/>
          <w:sz w:val="22"/>
          <w:szCs w:val="22"/>
        </w:rPr>
        <w:t>encontraron</w:t>
      </w:r>
      <w:r w:rsidRPr="00DF0508">
        <w:rPr>
          <w:rFonts w:asciiTheme="majorHAnsi" w:hAnsiTheme="majorHAnsi" w:cstheme="majorHAnsi"/>
          <w:color w:val="000000"/>
          <w:sz w:val="22"/>
          <w:szCs w:val="22"/>
        </w:rPr>
        <w:t xml:space="preserve"> glutamato sintasa dependiente de ferredoxina, cloroplástica 4,29-fold (Fd-GOGAT)</w:t>
      </w:r>
      <w:r w:rsidR="00BA5EC4" w:rsidRPr="00DF0508">
        <w:rPr>
          <w:rFonts w:asciiTheme="majorHAnsi" w:hAnsiTheme="majorHAnsi" w:cstheme="majorHAnsi"/>
          <w:color w:val="000000"/>
          <w:sz w:val="22"/>
          <w:szCs w:val="22"/>
        </w:rPr>
        <w:t xml:space="preserve">, </w:t>
      </w:r>
      <w:r w:rsidRPr="00DF0508">
        <w:rPr>
          <w:rFonts w:asciiTheme="majorHAnsi" w:hAnsiTheme="majorHAnsi" w:cstheme="majorHAnsi"/>
          <w:color w:val="000000"/>
          <w:sz w:val="22"/>
          <w:szCs w:val="22"/>
        </w:rPr>
        <w:t>gluta</w:t>
      </w:r>
      <w:r w:rsidR="00936BE3" w:rsidRPr="00DF0508">
        <w:rPr>
          <w:rFonts w:asciiTheme="majorHAnsi" w:hAnsiTheme="majorHAnsi" w:cstheme="majorHAnsi"/>
          <w:color w:val="000000"/>
          <w:sz w:val="22"/>
          <w:szCs w:val="22"/>
        </w:rPr>
        <w:t xml:space="preserve">mina </w:t>
      </w:r>
      <w:r w:rsidRPr="00DF0508">
        <w:rPr>
          <w:rFonts w:asciiTheme="majorHAnsi" w:hAnsiTheme="majorHAnsi" w:cstheme="majorHAnsi"/>
          <w:color w:val="000000"/>
          <w:sz w:val="22"/>
          <w:szCs w:val="22"/>
        </w:rPr>
        <w:t xml:space="preserve">sintasa </w:t>
      </w:r>
      <w:r w:rsidR="00936BE3" w:rsidRPr="00DF0508">
        <w:rPr>
          <w:rFonts w:asciiTheme="majorHAnsi" w:hAnsiTheme="majorHAnsi" w:cstheme="majorHAnsi"/>
          <w:color w:val="000000"/>
          <w:sz w:val="22"/>
          <w:szCs w:val="22"/>
        </w:rPr>
        <w:t>10000</w:t>
      </w:r>
      <w:r w:rsidRPr="00DF0508">
        <w:rPr>
          <w:rFonts w:asciiTheme="majorHAnsi" w:hAnsiTheme="majorHAnsi" w:cstheme="majorHAnsi"/>
          <w:color w:val="000000"/>
          <w:sz w:val="22"/>
          <w:szCs w:val="22"/>
        </w:rPr>
        <w:t>-fold,</w:t>
      </w:r>
      <w:r w:rsidR="00BA5EC4" w:rsidRPr="00DF0508">
        <w:rPr>
          <w:rFonts w:asciiTheme="majorHAnsi" w:hAnsiTheme="majorHAnsi" w:cstheme="majorHAnsi"/>
          <w:color w:val="000000"/>
          <w:sz w:val="22"/>
          <w:szCs w:val="22"/>
        </w:rPr>
        <w:t xml:space="preserve"> 2-oxoglutarato dehidrogenasa </w:t>
      </w:r>
      <w:r w:rsidR="00BA5EC4" w:rsidRPr="00DF0508">
        <w:rPr>
          <w:rFonts w:ascii="Arial" w:hAnsi="Arial" w:cs="Arial"/>
          <w:color w:val="000000"/>
          <w:sz w:val="22"/>
          <w:szCs w:val="22"/>
          <w:lang w:eastAsia="es-CL"/>
        </w:rPr>
        <w:t>2,34-fold</w:t>
      </w:r>
      <w:r w:rsidR="00BA5EC4" w:rsidRPr="00DF0508">
        <w:rPr>
          <w:rFonts w:asciiTheme="majorHAnsi" w:hAnsiTheme="majorHAnsi" w:cstheme="majorHAnsi"/>
          <w:color w:val="000000"/>
          <w:sz w:val="22"/>
          <w:szCs w:val="22"/>
        </w:rPr>
        <w:t xml:space="preserve"> y con estos </w:t>
      </w:r>
      <w:r w:rsidR="00BA5EC4" w:rsidRPr="00DF0508">
        <w:rPr>
          <w:rFonts w:asciiTheme="majorHAnsi" w:hAnsiTheme="majorHAnsi" w:cstheme="majorHAnsi"/>
          <w:color w:val="000000"/>
          <w:sz w:val="22"/>
          <w:szCs w:val="22"/>
        </w:rPr>
        <w:lastRenderedPageBreak/>
        <w:t xml:space="preserve">transportadores de amonio (AMT-1) </w:t>
      </w:r>
      <w:r w:rsidR="00BA5EC4" w:rsidRPr="00DF0508">
        <w:rPr>
          <w:rFonts w:ascii="Arial" w:hAnsi="Arial" w:cs="Arial"/>
          <w:color w:val="000000"/>
          <w:sz w:val="22"/>
          <w:szCs w:val="22"/>
          <w:lang w:eastAsia="es-CL"/>
        </w:rPr>
        <w:t xml:space="preserve">7,75-fold </w:t>
      </w:r>
      <w:r w:rsidR="00BA5EC4" w:rsidRPr="00DF0508">
        <w:rPr>
          <w:rFonts w:asciiTheme="majorHAnsi" w:hAnsiTheme="majorHAnsi" w:cstheme="majorHAnsi"/>
          <w:color w:val="000000"/>
          <w:sz w:val="22"/>
          <w:szCs w:val="22"/>
        </w:rPr>
        <w:t xml:space="preserve">implicados directamente en la entrada de amonio y en su regulación al interior de la célula. </w:t>
      </w:r>
      <w:r w:rsidRPr="00DF0508">
        <w:rPr>
          <w:rFonts w:asciiTheme="majorHAnsi" w:hAnsiTheme="majorHAnsi" w:cstheme="majorHAnsi"/>
          <w:color w:val="000000"/>
          <w:sz w:val="22"/>
          <w:szCs w:val="22"/>
        </w:rPr>
        <w:t xml:space="preserve">Otros genes </w:t>
      </w:r>
      <w:r w:rsidR="00B10103" w:rsidRPr="00DF0508">
        <w:rPr>
          <w:rFonts w:asciiTheme="majorHAnsi" w:hAnsiTheme="majorHAnsi" w:cstheme="majorHAnsi"/>
          <w:color w:val="000000"/>
          <w:sz w:val="22"/>
          <w:szCs w:val="22"/>
        </w:rPr>
        <w:t>sobreexpresados</w:t>
      </w:r>
      <w:r w:rsidRPr="00DF0508">
        <w:rPr>
          <w:rFonts w:asciiTheme="majorHAnsi" w:hAnsiTheme="majorHAnsi" w:cstheme="majorHAnsi"/>
          <w:color w:val="000000"/>
          <w:sz w:val="22"/>
          <w:szCs w:val="22"/>
        </w:rPr>
        <w:t xml:space="preserve"> que se encuentra relacionados en el metabolismo del nitrógeno fueron delta-1-pirrolina-5-carboxilato sintasa 5,68-fold y </w:t>
      </w:r>
      <w:r w:rsidRPr="00DF0508">
        <w:rPr>
          <w:rFonts w:asciiTheme="minorHAnsi" w:hAnsiTheme="minorHAnsi" w:cstheme="minorHAnsi"/>
          <w:color w:val="000000"/>
          <w:sz w:val="22"/>
          <w:szCs w:val="22"/>
          <w:lang w:eastAsia="en-US"/>
        </w:rPr>
        <w:t xml:space="preserve">glutamina sintasa </w:t>
      </w:r>
      <w:r w:rsidRPr="00DF0508">
        <w:rPr>
          <w:rFonts w:asciiTheme="majorHAnsi" w:hAnsiTheme="majorHAnsi" w:cstheme="majorHAnsi"/>
          <w:color w:val="000000"/>
          <w:sz w:val="22"/>
          <w:szCs w:val="22"/>
        </w:rPr>
        <w:t>(GS) 100.000-fold esta última expresada únicamente en la condici</w:t>
      </w:r>
      <w:r w:rsidR="005047C0" w:rsidRPr="00DF0508">
        <w:rPr>
          <w:rFonts w:asciiTheme="majorHAnsi" w:hAnsiTheme="majorHAnsi" w:cstheme="majorHAnsi"/>
          <w:color w:val="000000"/>
          <w:sz w:val="22"/>
          <w:szCs w:val="22"/>
        </w:rPr>
        <w:t>ón con amonio</w:t>
      </w:r>
      <w:r w:rsidR="007741D2" w:rsidRPr="00DF0508">
        <w:rPr>
          <w:rFonts w:asciiTheme="majorHAnsi" w:hAnsiTheme="majorHAnsi" w:cstheme="majorHAnsi"/>
          <w:color w:val="000000"/>
          <w:sz w:val="22"/>
          <w:szCs w:val="22"/>
        </w:rPr>
        <w:t xml:space="preserve"> (Apéndice 1</w:t>
      </w:r>
      <w:r w:rsidR="0069448B" w:rsidRPr="00DF0508">
        <w:rPr>
          <w:rFonts w:asciiTheme="majorHAnsi" w:hAnsiTheme="majorHAnsi" w:cstheme="majorHAnsi"/>
          <w:color w:val="000000"/>
          <w:sz w:val="22"/>
          <w:szCs w:val="22"/>
        </w:rPr>
        <w:t>0</w:t>
      </w:r>
      <w:r w:rsidR="001B210C" w:rsidRPr="00DF0508">
        <w:rPr>
          <w:rFonts w:asciiTheme="majorHAnsi" w:hAnsiTheme="majorHAnsi" w:cstheme="majorHAnsi"/>
          <w:color w:val="000000"/>
          <w:sz w:val="22"/>
          <w:szCs w:val="22"/>
        </w:rPr>
        <w:t>)</w:t>
      </w:r>
      <w:r w:rsidR="005047C0" w:rsidRPr="00DF0508">
        <w:rPr>
          <w:rFonts w:asciiTheme="majorHAnsi" w:hAnsiTheme="majorHAnsi" w:cstheme="majorHAnsi"/>
          <w:color w:val="000000"/>
          <w:sz w:val="22"/>
          <w:szCs w:val="22"/>
        </w:rPr>
        <w:t>.</w:t>
      </w:r>
      <w:r w:rsidRPr="00936BE3">
        <w:rPr>
          <w:rFonts w:asciiTheme="majorHAnsi" w:hAnsiTheme="majorHAnsi" w:cstheme="majorHAnsi"/>
          <w:color w:val="000000"/>
          <w:sz w:val="22"/>
          <w:szCs w:val="22"/>
        </w:rPr>
        <w:t xml:space="preserve"> </w:t>
      </w:r>
    </w:p>
    <w:p w14:paraId="73392AEB" w14:textId="77777777" w:rsidR="000D7DCA" w:rsidRPr="003C6E6A" w:rsidRDefault="000D7DCA" w:rsidP="0037785B">
      <w:pPr>
        <w:spacing w:after="0"/>
        <w:jc w:val="both"/>
        <w:rPr>
          <w:rFonts w:asciiTheme="majorHAnsi" w:hAnsiTheme="majorHAnsi" w:cstheme="majorHAnsi"/>
          <w:color w:val="000000"/>
          <w:sz w:val="22"/>
          <w:szCs w:val="22"/>
        </w:rPr>
      </w:pPr>
    </w:p>
    <w:p w14:paraId="73306018" w14:textId="79FBCF33" w:rsidR="00902301" w:rsidRPr="003C6E6A" w:rsidRDefault="00902301" w:rsidP="0037785B">
      <w:pPr>
        <w:spacing w:after="0"/>
        <w:jc w:val="both"/>
        <w:rPr>
          <w:rFonts w:asciiTheme="majorHAnsi" w:hAnsiTheme="majorHAnsi" w:cstheme="majorHAnsi"/>
          <w:color w:val="000000"/>
          <w:sz w:val="22"/>
          <w:szCs w:val="22"/>
        </w:rPr>
      </w:pPr>
      <w:r w:rsidRPr="003C6E6A">
        <w:rPr>
          <w:rFonts w:asciiTheme="majorHAnsi" w:hAnsiTheme="majorHAnsi" w:cstheme="majorHAnsi"/>
          <w:color w:val="000000"/>
          <w:sz w:val="22"/>
          <w:szCs w:val="22"/>
        </w:rPr>
        <w:t>Adicionalmente</w:t>
      </w:r>
      <w:r w:rsidR="00CC1A96">
        <w:rPr>
          <w:rFonts w:asciiTheme="majorHAnsi" w:hAnsiTheme="majorHAnsi" w:cstheme="majorHAnsi"/>
          <w:color w:val="000000"/>
          <w:sz w:val="22"/>
          <w:szCs w:val="22"/>
        </w:rPr>
        <w:t>,</w:t>
      </w:r>
      <w:r w:rsidRPr="003C6E6A">
        <w:rPr>
          <w:rFonts w:asciiTheme="majorHAnsi" w:hAnsiTheme="majorHAnsi" w:cstheme="majorHAnsi"/>
          <w:color w:val="000000"/>
          <w:sz w:val="22"/>
          <w:szCs w:val="22"/>
        </w:rPr>
        <w:t xml:space="preserve"> encontramos genes </w:t>
      </w:r>
      <w:r w:rsidR="00B10103" w:rsidRPr="003C6E6A">
        <w:rPr>
          <w:rFonts w:asciiTheme="majorHAnsi" w:hAnsiTheme="majorHAnsi" w:cstheme="majorHAnsi"/>
          <w:color w:val="000000"/>
          <w:sz w:val="22"/>
          <w:szCs w:val="22"/>
        </w:rPr>
        <w:t>sobreexpresados</w:t>
      </w:r>
      <w:r w:rsidRPr="003C6E6A">
        <w:rPr>
          <w:rFonts w:asciiTheme="majorHAnsi" w:hAnsiTheme="majorHAnsi" w:cstheme="majorHAnsi"/>
          <w:color w:val="000000"/>
          <w:sz w:val="22"/>
          <w:szCs w:val="22"/>
        </w:rPr>
        <w:t xml:space="preserve"> positivamente que se encuentran en las rutas de la biosi</w:t>
      </w:r>
      <w:r w:rsidR="00873C88" w:rsidRPr="003C6E6A">
        <w:rPr>
          <w:rFonts w:asciiTheme="majorHAnsi" w:hAnsiTheme="majorHAnsi" w:cstheme="majorHAnsi"/>
          <w:color w:val="000000"/>
          <w:sz w:val="22"/>
          <w:szCs w:val="22"/>
        </w:rPr>
        <w:t>nté</w:t>
      </w:r>
      <w:r w:rsidRPr="003C6E6A">
        <w:rPr>
          <w:rFonts w:asciiTheme="majorHAnsi" w:hAnsiTheme="majorHAnsi" w:cstheme="majorHAnsi"/>
          <w:color w:val="000000"/>
          <w:sz w:val="22"/>
          <w:szCs w:val="22"/>
        </w:rPr>
        <w:t xml:space="preserve">ticas y </w:t>
      </w:r>
      <w:r w:rsidR="00A35EF2" w:rsidRPr="003C6E6A">
        <w:rPr>
          <w:rFonts w:asciiTheme="majorHAnsi" w:hAnsiTheme="majorHAnsi" w:cstheme="majorHAnsi"/>
          <w:color w:val="000000"/>
          <w:sz w:val="22"/>
          <w:szCs w:val="22"/>
        </w:rPr>
        <w:t>metabólicas</w:t>
      </w:r>
      <w:r w:rsidRPr="003C6E6A">
        <w:rPr>
          <w:rFonts w:asciiTheme="majorHAnsi" w:hAnsiTheme="majorHAnsi" w:cstheme="majorHAnsi"/>
          <w:color w:val="000000"/>
          <w:sz w:val="22"/>
          <w:szCs w:val="22"/>
        </w:rPr>
        <w:t xml:space="preserve"> de poliaminas, entre estos genes que alcanzaron en log2-fold change &gt; 2 y P-value = 0.001 fueron arginina descarboxilasa-1 (ADC1) 2.36-fold, Proenzima de S-adenosilmetionina descarboxilasa (SAMDC1) 2,25-fold, poliamina oxidasa-1 (PAO-1) 4,6-fold. Con esta información se construyó una posible ruta de respuesta a altas concentraciones de amonio en </w:t>
      </w:r>
      <w:r w:rsidRPr="003C6E6A">
        <w:rPr>
          <w:rFonts w:asciiTheme="majorHAnsi" w:hAnsiTheme="majorHAnsi" w:cstheme="majorHAnsi"/>
          <w:i/>
          <w:color w:val="000000"/>
          <w:sz w:val="22"/>
          <w:szCs w:val="22"/>
        </w:rPr>
        <w:t>S.neei</w:t>
      </w:r>
      <w:r w:rsidRPr="003C6E6A">
        <w:rPr>
          <w:rFonts w:asciiTheme="majorHAnsi" w:hAnsiTheme="majorHAnsi" w:cstheme="majorHAnsi"/>
          <w:color w:val="000000"/>
          <w:sz w:val="22"/>
          <w:szCs w:val="22"/>
        </w:rPr>
        <w:t xml:space="preserve"> (</w:t>
      </w:r>
      <w:r w:rsidR="001B210C" w:rsidRPr="003C6E6A">
        <w:rPr>
          <w:rFonts w:asciiTheme="majorHAnsi" w:hAnsiTheme="majorHAnsi" w:cstheme="majorHAnsi"/>
          <w:color w:val="000000"/>
          <w:sz w:val="22"/>
          <w:szCs w:val="22"/>
        </w:rPr>
        <w:t xml:space="preserve">Tabla </w:t>
      </w:r>
      <w:r w:rsidR="006208DC" w:rsidRPr="003C6E6A">
        <w:rPr>
          <w:rFonts w:asciiTheme="majorHAnsi" w:hAnsiTheme="majorHAnsi" w:cstheme="majorHAnsi"/>
          <w:color w:val="000000"/>
          <w:sz w:val="22"/>
          <w:szCs w:val="22"/>
        </w:rPr>
        <w:t>5</w:t>
      </w:r>
      <w:r w:rsidR="00CB7AA4" w:rsidRPr="003C6E6A">
        <w:rPr>
          <w:rFonts w:asciiTheme="majorHAnsi" w:hAnsiTheme="majorHAnsi" w:cstheme="majorHAnsi"/>
          <w:color w:val="000000"/>
          <w:sz w:val="22"/>
          <w:szCs w:val="22"/>
        </w:rPr>
        <w:t>.5,</w:t>
      </w:r>
      <w:r w:rsidR="00DE17B9" w:rsidRPr="003C6E6A">
        <w:rPr>
          <w:rFonts w:asciiTheme="majorHAnsi" w:hAnsiTheme="majorHAnsi" w:cstheme="majorHAnsi"/>
          <w:color w:val="000000"/>
          <w:sz w:val="22"/>
          <w:szCs w:val="22"/>
        </w:rPr>
        <w:t xml:space="preserve"> </w:t>
      </w:r>
      <w:r w:rsidR="006C1C79" w:rsidRPr="003C6E6A">
        <w:rPr>
          <w:rFonts w:asciiTheme="majorHAnsi" w:hAnsiTheme="majorHAnsi" w:cstheme="majorHAnsi"/>
          <w:color w:val="000000"/>
          <w:sz w:val="22"/>
          <w:szCs w:val="22"/>
        </w:rPr>
        <w:t xml:space="preserve">Figura </w:t>
      </w:r>
      <w:r w:rsidR="00731B45" w:rsidRPr="003C6E6A">
        <w:rPr>
          <w:rFonts w:asciiTheme="majorHAnsi" w:hAnsiTheme="majorHAnsi" w:cstheme="majorHAnsi"/>
          <w:color w:val="000000"/>
          <w:sz w:val="22"/>
          <w:szCs w:val="22"/>
        </w:rPr>
        <w:t>5</w:t>
      </w:r>
      <w:r w:rsidR="006C1C79" w:rsidRPr="003C6E6A">
        <w:rPr>
          <w:rFonts w:asciiTheme="majorHAnsi" w:hAnsiTheme="majorHAnsi" w:cstheme="majorHAnsi"/>
          <w:color w:val="000000"/>
          <w:sz w:val="22"/>
          <w:szCs w:val="22"/>
        </w:rPr>
        <w:t>.6</w:t>
      </w:r>
      <w:r w:rsidRPr="003C6E6A">
        <w:rPr>
          <w:rFonts w:asciiTheme="majorHAnsi" w:hAnsiTheme="majorHAnsi" w:cstheme="majorHAnsi"/>
          <w:color w:val="000000"/>
          <w:sz w:val="22"/>
          <w:szCs w:val="22"/>
        </w:rPr>
        <w:t>)</w:t>
      </w:r>
    </w:p>
    <w:p w14:paraId="005D7D0F" w14:textId="77777777" w:rsidR="001D3B1E" w:rsidRPr="003C6E6A" w:rsidRDefault="001D3B1E" w:rsidP="0037785B">
      <w:pPr>
        <w:spacing w:after="0"/>
        <w:jc w:val="both"/>
        <w:rPr>
          <w:rFonts w:asciiTheme="minorHAnsi" w:eastAsia="Calibri" w:hAnsiTheme="minorHAnsi" w:cstheme="minorHAnsi"/>
          <w:color w:val="000000"/>
          <w:sz w:val="22"/>
          <w:szCs w:val="22"/>
        </w:rPr>
      </w:pPr>
    </w:p>
    <w:p w14:paraId="13A66559" w14:textId="4A0214B9" w:rsidR="00902301" w:rsidRPr="003C6E6A" w:rsidRDefault="00B10B18" w:rsidP="00902301">
      <w:pPr>
        <w:jc w:val="center"/>
        <w:rPr>
          <w:rFonts w:asciiTheme="minorHAnsi" w:hAnsiTheme="minorHAnsi" w:cstheme="minorHAnsi"/>
          <w:sz w:val="22"/>
          <w:u w:val="single"/>
        </w:rPr>
      </w:pPr>
      <w:r w:rsidRPr="003C6E6A">
        <w:rPr>
          <w:noProof/>
          <w:lang w:val="es-ES"/>
        </w:rPr>
        <w:drawing>
          <wp:inline distT="0" distB="0" distL="0" distR="0" wp14:anchorId="4CE1CEE1" wp14:editId="0DCA6722">
            <wp:extent cx="5612130" cy="395922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959225"/>
                    </a:xfrm>
                    <a:prstGeom prst="rect">
                      <a:avLst/>
                    </a:prstGeom>
                  </pic:spPr>
                </pic:pic>
              </a:graphicData>
            </a:graphic>
          </wp:inline>
        </w:drawing>
      </w:r>
    </w:p>
    <w:p w14:paraId="718AC179" w14:textId="0C161AB6" w:rsidR="000A75C1" w:rsidRPr="003C6E6A" w:rsidRDefault="00902301" w:rsidP="00BB4062">
      <w:pPr>
        <w:spacing w:line="240" w:lineRule="auto"/>
        <w:jc w:val="both"/>
        <w:rPr>
          <w:rFonts w:asciiTheme="minorHAnsi" w:hAnsiTheme="minorHAnsi" w:cstheme="minorHAnsi"/>
          <w:b/>
          <w:sz w:val="20"/>
        </w:rPr>
      </w:pPr>
      <w:r w:rsidRPr="003C6E6A">
        <w:rPr>
          <w:rFonts w:asciiTheme="minorHAnsi" w:hAnsiTheme="minorHAnsi" w:cstheme="minorHAnsi"/>
          <w:b/>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b/>
          <w:color w:val="FFFFFF" w:themeColor="background1"/>
          <w:sz w:val="2"/>
          <w:szCs w:val="2"/>
        </w:rPr>
        <w:fldChar w:fldCharType="separate"/>
      </w:r>
      <w:bookmarkStart w:id="88" w:name="_Toc79694902"/>
      <w:r w:rsidR="00782830" w:rsidRPr="003C6E6A">
        <w:rPr>
          <w:rFonts w:asciiTheme="minorHAnsi" w:hAnsiTheme="minorHAnsi" w:cstheme="minorHAnsi"/>
          <w:noProof/>
          <w:color w:val="FFFFFF" w:themeColor="background1"/>
          <w:sz w:val="2"/>
          <w:szCs w:val="2"/>
        </w:rPr>
        <w:t>15</w:t>
      </w:r>
      <w:r w:rsidRPr="003C6E6A">
        <w:rPr>
          <w:rFonts w:asciiTheme="minorHAnsi" w:hAnsiTheme="minorHAnsi" w:cstheme="minorHAnsi"/>
          <w:b/>
          <w:color w:val="FFFFFF" w:themeColor="background1"/>
          <w:sz w:val="2"/>
          <w:szCs w:val="2"/>
        </w:rPr>
        <w:fldChar w:fldCharType="end"/>
      </w:r>
      <w:r w:rsidRPr="003C6E6A">
        <w:rPr>
          <w:rFonts w:asciiTheme="minorHAnsi" w:hAnsiTheme="minorHAnsi" w:cstheme="minorHAnsi"/>
          <w:sz w:val="20"/>
        </w:rPr>
        <w:t xml:space="preserve">Figura </w:t>
      </w:r>
      <w:r w:rsidR="00731B45" w:rsidRPr="003C6E6A">
        <w:rPr>
          <w:rFonts w:asciiTheme="minorHAnsi" w:hAnsiTheme="minorHAnsi" w:cstheme="minorHAnsi"/>
          <w:sz w:val="20"/>
        </w:rPr>
        <w:t>5</w:t>
      </w:r>
      <w:r w:rsidR="00B96445" w:rsidRPr="003C6E6A">
        <w:rPr>
          <w:rFonts w:asciiTheme="minorHAnsi" w:hAnsiTheme="minorHAnsi" w:cstheme="minorHAnsi"/>
          <w:sz w:val="20"/>
        </w:rPr>
        <w:t>.6</w:t>
      </w:r>
      <w:r w:rsidRPr="003C6E6A">
        <w:rPr>
          <w:rFonts w:asciiTheme="minorHAnsi" w:hAnsiTheme="minorHAnsi" w:cstheme="minorHAnsi"/>
          <w:sz w:val="20"/>
        </w:rPr>
        <w:t xml:space="preserve"> Posible modelo de biosíntesis de poliaminas y metabolismo del amonio en </w:t>
      </w:r>
      <w:r w:rsidRPr="003C6E6A">
        <w:rPr>
          <w:rFonts w:asciiTheme="minorHAnsi" w:hAnsiTheme="minorHAnsi" w:cstheme="minorHAnsi"/>
          <w:i/>
          <w:sz w:val="20"/>
        </w:rPr>
        <w:t>Salicornia neei</w:t>
      </w:r>
      <w:r w:rsidR="00263B71" w:rsidRPr="003C6E6A">
        <w:rPr>
          <w:rFonts w:asciiTheme="minorHAnsi" w:hAnsiTheme="minorHAnsi" w:cstheme="minorHAnsi"/>
          <w:sz w:val="20"/>
        </w:rPr>
        <w:t>.</w:t>
      </w:r>
      <w:r w:rsidRPr="003C6E6A">
        <w:rPr>
          <w:rFonts w:asciiTheme="minorHAnsi" w:hAnsiTheme="minorHAnsi" w:cstheme="minorHAnsi"/>
          <w:sz w:val="20"/>
        </w:rPr>
        <w:t xml:space="preserve"> </w:t>
      </w:r>
      <w:r w:rsidR="00263B71" w:rsidRPr="003C6E6A">
        <w:rPr>
          <w:rFonts w:asciiTheme="minorHAnsi" w:hAnsiTheme="minorHAnsi" w:cstheme="minorHAnsi"/>
          <w:sz w:val="20"/>
        </w:rPr>
        <w:t>L</w:t>
      </w:r>
      <w:r w:rsidRPr="003C6E6A">
        <w:rPr>
          <w:rFonts w:asciiTheme="minorHAnsi" w:hAnsiTheme="minorHAnsi" w:cstheme="minorHAnsi"/>
          <w:sz w:val="20"/>
        </w:rPr>
        <w:t xml:space="preserve">os DEG principales que fueron modulados por NH4 +: transportador de amonio 1 (AMT1), glutamina sintetasa 1 (GS1), glutamato sintasa dependiente de ferredoxina (Fd-GOGAT) , glutamato (Glu), glutamina (Gln), pirrolina-5-carboxilato sintetasa (P5CS), 2-oxoglutarato (2-OG), transportador de </w:t>
      </w:r>
      <w:r w:rsidRPr="003C6E6A">
        <w:rPr>
          <w:rFonts w:asciiTheme="minorHAnsi" w:hAnsiTheme="minorHAnsi" w:cstheme="minorHAnsi"/>
          <w:sz w:val="20"/>
        </w:rPr>
        <w:lastRenderedPageBreak/>
        <w:t>dicarboxilato 1 (DiT1), arginina descarboxilasa (ADC), S-adenosilmetionina descarboxilasa (SAMDC1), ciclo del ácido tricarboxílico (TCA) y canal de potasio K</w:t>
      </w:r>
      <w:r w:rsidR="000A75C1" w:rsidRPr="003C6E6A">
        <w:rPr>
          <w:rFonts w:asciiTheme="minorHAnsi" w:hAnsiTheme="minorHAnsi" w:cstheme="minorHAnsi"/>
          <w:sz w:val="20"/>
        </w:rPr>
        <w:t>.</w:t>
      </w:r>
      <w:bookmarkEnd w:id="88"/>
    </w:p>
    <w:p w14:paraId="3629A814" w14:textId="5A0A4BAF" w:rsidR="001D3B1E" w:rsidRPr="003C6E6A" w:rsidRDefault="001D3B1E" w:rsidP="001D3B1E">
      <w:pPr>
        <w:kinsoku w:val="0"/>
        <w:overflowPunct w:val="0"/>
        <w:spacing w:after="0"/>
        <w:ind w:right="101"/>
        <w:jc w:val="both"/>
        <w:rPr>
          <w:rFonts w:asciiTheme="minorHAnsi" w:eastAsia="Calibri" w:hAnsiTheme="minorHAnsi" w:cstheme="minorHAnsi"/>
          <w:color w:val="000000"/>
          <w:sz w:val="22"/>
          <w:szCs w:val="22"/>
        </w:rPr>
      </w:pPr>
      <w:r w:rsidRPr="003C6E6A">
        <w:rPr>
          <w:rFonts w:asciiTheme="minorHAnsi" w:eastAsia="Calibri" w:hAnsiTheme="minorHAnsi" w:cstheme="minorHAnsi"/>
          <w:color w:val="000000"/>
          <w:sz w:val="22"/>
          <w:szCs w:val="22"/>
        </w:rPr>
        <w:t xml:space="preserve">Continuando con el análisis, al explorar las respuestas comunes y específicas de los brotes de </w:t>
      </w:r>
      <w:r w:rsidRPr="003C6E6A">
        <w:rPr>
          <w:rFonts w:asciiTheme="minorHAnsi" w:eastAsia="Calibri" w:hAnsiTheme="minorHAnsi" w:cstheme="minorHAnsi"/>
          <w:i/>
          <w:color w:val="000000"/>
          <w:sz w:val="22"/>
          <w:szCs w:val="22"/>
        </w:rPr>
        <w:t>S. neei</w:t>
      </w:r>
      <w:r w:rsidRPr="003C6E6A">
        <w:rPr>
          <w:rFonts w:asciiTheme="minorHAnsi" w:eastAsia="Calibri" w:hAnsiTheme="minorHAnsi" w:cstheme="minorHAnsi"/>
          <w:color w:val="000000"/>
          <w:sz w:val="22"/>
          <w:szCs w:val="22"/>
        </w:rPr>
        <w:t xml:space="preserve"> al estrés por amonio, investigamos a través de DEG regulados al alza pero ahora con énfasis en la activación de hormonas vegetales de respuesta a estrés. Un total de 102 genes regulados positivamente y 17 regulados negativamente se encontraron relacionados con la biosíntesis de ácido abscísico (ABA) y etileno (ET) alcanzaron Log</w:t>
      </w:r>
      <w:r w:rsidRPr="003C6E6A">
        <w:rPr>
          <w:rFonts w:asciiTheme="minorHAnsi" w:eastAsia="Calibri" w:hAnsiTheme="minorHAnsi" w:cstheme="minorHAnsi"/>
          <w:color w:val="000000"/>
          <w:sz w:val="22"/>
          <w:szCs w:val="22"/>
          <w:vertAlign w:val="subscript"/>
        </w:rPr>
        <w:t>2</w:t>
      </w:r>
      <w:r w:rsidRPr="003C6E6A">
        <w:rPr>
          <w:rFonts w:asciiTheme="minorHAnsi" w:eastAsia="Calibri" w:hAnsiTheme="minorHAnsi" w:cstheme="minorHAnsi"/>
          <w:color w:val="000000"/>
          <w:sz w:val="22"/>
          <w:szCs w:val="22"/>
        </w:rPr>
        <w:t xml:space="preserve">-fold change superior a 2-fold (Tabla </w:t>
      </w:r>
      <w:r w:rsidR="00C30043" w:rsidRPr="003C6E6A">
        <w:rPr>
          <w:rFonts w:asciiTheme="minorHAnsi" w:eastAsia="Calibri" w:hAnsiTheme="minorHAnsi" w:cstheme="minorHAnsi"/>
          <w:color w:val="000000"/>
          <w:sz w:val="22"/>
          <w:szCs w:val="22"/>
        </w:rPr>
        <w:t>5</w:t>
      </w:r>
      <w:r w:rsidRPr="003C6E6A">
        <w:rPr>
          <w:rFonts w:asciiTheme="minorHAnsi" w:eastAsia="Calibri" w:hAnsiTheme="minorHAnsi" w:cstheme="minorHAnsi"/>
          <w:color w:val="000000"/>
          <w:sz w:val="22"/>
          <w:szCs w:val="22"/>
        </w:rPr>
        <w:t>.6, Apéndice 1</w:t>
      </w:r>
      <w:r w:rsidR="00E60D30" w:rsidRPr="003C6E6A">
        <w:rPr>
          <w:rFonts w:asciiTheme="minorHAnsi" w:eastAsia="Calibri" w:hAnsiTheme="minorHAnsi" w:cstheme="minorHAnsi"/>
          <w:color w:val="000000"/>
          <w:sz w:val="22"/>
          <w:szCs w:val="22"/>
        </w:rPr>
        <w:t>1</w:t>
      </w:r>
      <w:r w:rsidRPr="003C6E6A">
        <w:rPr>
          <w:rFonts w:asciiTheme="minorHAnsi" w:eastAsia="Calibri" w:hAnsiTheme="minorHAnsi" w:cstheme="minorHAnsi"/>
          <w:color w:val="000000"/>
          <w:sz w:val="22"/>
          <w:szCs w:val="22"/>
        </w:rPr>
        <w:t>).</w:t>
      </w:r>
    </w:p>
    <w:p w14:paraId="678BC3F2" w14:textId="723E6DAB" w:rsidR="002244C8" w:rsidRPr="003C6E6A" w:rsidRDefault="002244C8" w:rsidP="00862037">
      <w:pPr>
        <w:spacing w:after="0"/>
        <w:jc w:val="both"/>
        <w:rPr>
          <w:rFonts w:asciiTheme="minorHAnsi" w:hAnsiTheme="minorHAnsi" w:cstheme="minorHAnsi"/>
          <w:sz w:val="20"/>
        </w:rPr>
      </w:pPr>
      <w:r w:rsidRPr="003C6E6A">
        <w:rPr>
          <w:rFonts w:asciiTheme="minorHAnsi" w:hAnsiTheme="minorHAnsi" w:cstheme="minorHAnsi"/>
          <w:sz w:val="20"/>
        </w:rPr>
        <w:t>.</w:t>
      </w:r>
    </w:p>
    <w:p w14:paraId="77E9174B" w14:textId="10D9F7DE" w:rsidR="00263B71" w:rsidRPr="003C6E6A" w:rsidRDefault="00B018D2" w:rsidP="001C4EB0">
      <w:pPr>
        <w:spacing w:line="240" w:lineRule="auto"/>
        <w:jc w:val="both"/>
        <w:rPr>
          <w:rFonts w:asciiTheme="minorHAnsi" w:eastAsia="Calibri" w:hAnsiTheme="minorHAnsi" w:cstheme="minorHAnsi"/>
          <w:b/>
          <w:sz w:val="20"/>
        </w:rPr>
      </w:pPr>
      <w:r w:rsidRPr="003C6E6A">
        <w:rPr>
          <w:color w:val="FFFFFF" w:themeColor="background1"/>
          <w:sz w:val="2"/>
          <w:szCs w:val="2"/>
        </w:rPr>
        <w:fldChar w:fldCharType="begin"/>
      </w:r>
      <w:r w:rsidRPr="003C6E6A">
        <w:rPr>
          <w:color w:val="FFFFFF" w:themeColor="background1"/>
          <w:sz w:val="2"/>
          <w:szCs w:val="2"/>
        </w:rPr>
        <w:instrText xml:space="preserve"> SEQ Tabla \* ARABIC </w:instrText>
      </w:r>
      <w:r w:rsidRPr="003C6E6A">
        <w:rPr>
          <w:color w:val="FFFFFF" w:themeColor="background1"/>
          <w:sz w:val="2"/>
          <w:szCs w:val="2"/>
        </w:rPr>
        <w:fldChar w:fldCharType="separate"/>
      </w:r>
      <w:bookmarkStart w:id="89" w:name="_Toc79699565"/>
      <w:r w:rsidR="00782830" w:rsidRPr="003C6E6A">
        <w:rPr>
          <w:noProof/>
          <w:color w:val="FFFFFF" w:themeColor="background1"/>
          <w:sz w:val="2"/>
          <w:szCs w:val="2"/>
        </w:rPr>
        <w:t>8</w:t>
      </w:r>
      <w:r w:rsidRPr="003C6E6A">
        <w:rPr>
          <w:color w:val="FFFFFF" w:themeColor="background1"/>
          <w:sz w:val="2"/>
          <w:szCs w:val="2"/>
        </w:rPr>
        <w:fldChar w:fldCharType="end"/>
      </w:r>
      <w:r w:rsidR="00263B71" w:rsidRPr="003C6E6A">
        <w:rPr>
          <w:rFonts w:asciiTheme="minorHAnsi" w:hAnsiTheme="minorHAnsi" w:cstheme="minorHAnsi"/>
          <w:sz w:val="20"/>
        </w:rPr>
        <w:t xml:space="preserve">Tabla </w:t>
      </w:r>
      <w:r w:rsidR="00C30043" w:rsidRPr="003C6E6A">
        <w:rPr>
          <w:rFonts w:asciiTheme="minorHAnsi" w:hAnsiTheme="minorHAnsi" w:cstheme="minorHAnsi"/>
          <w:sz w:val="20"/>
        </w:rPr>
        <w:t>5</w:t>
      </w:r>
      <w:r w:rsidR="00263B71" w:rsidRPr="003C6E6A">
        <w:rPr>
          <w:rFonts w:asciiTheme="minorHAnsi" w:hAnsiTheme="minorHAnsi" w:cstheme="minorHAnsi"/>
          <w:sz w:val="20"/>
        </w:rPr>
        <w:t xml:space="preserve">.6 </w:t>
      </w:r>
      <w:r w:rsidRPr="003C6E6A">
        <w:rPr>
          <w:rFonts w:asciiTheme="minorHAnsi" w:hAnsiTheme="minorHAnsi" w:cstheme="minorHAnsi"/>
          <w:sz w:val="20"/>
        </w:rPr>
        <w:t xml:space="preserve">Top cinco de DEG relacionados con la respuesta hormonal ABA y ET en </w:t>
      </w:r>
      <w:r w:rsidRPr="003C6E6A">
        <w:rPr>
          <w:rFonts w:asciiTheme="minorHAnsi" w:hAnsiTheme="minorHAnsi" w:cstheme="minorHAnsi"/>
          <w:i/>
          <w:sz w:val="20"/>
        </w:rPr>
        <w:t>Salicornia neei</w:t>
      </w:r>
      <w:r w:rsidRPr="003C6E6A">
        <w:rPr>
          <w:rFonts w:asciiTheme="minorHAnsi" w:hAnsiTheme="minorHAnsi" w:cstheme="minorHAnsi"/>
          <w:sz w:val="20"/>
        </w:rPr>
        <w:t>.</w:t>
      </w:r>
      <w:bookmarkEnd w:id="89"/>
    </w:p>
    <w:tbl>
      <w:tblPr>
        <w:tblW w:w="8547" w:type="dxa"/>
        <w:jc w:val="center"/>
        <w:tblLook w:val="04A0" w:firstRow="1" w:lastRow="0" w:firstColumn="1" w:lastColumn="0" w:noHBand="0" w:noVBand="1"/>
      </w:tblPr>
      <w:tblGrid>
        <w:gridCol w:w="1840"/>
        <w:gridCol w:w="2409"/>
        <w:gridCol w:w="3261"/>
        <w:gridCol w:w="21"/>
        <w:gridCol w:w="1016"/>
      </w:tblGrid>
      <w:tr w:rsidR="00DB0D18" w:rsidRPr="003C6E6A" w14:paraId="336AD37F" w14:textId="77777777" w:rsidTr="00134599">
        <w:trPr>
          <w:trHeight w:val="576"/>
          <w:jc w:val="center"/>
        </w:trPr>
        <w:tc>
          <w:tcPr>
            <w:tcW w:w="1840" w:type="dxa"/>
            <w:tcBorders>
              <w:top w:val="single" w:sz="4" w:space="0" w:color="auto"/>
              <w:left w:val="nil"/>
              <w:bottom w:val="nil"/>
              <w:right w:val="nil"/>
            </w:tcBorders>
            <w:shd w:val="clear" w:color="auto" w:fill="auto"/>
            <w:vAlign w:val="center"/>
          </w:tcPr>
          <w:p w14:paraId="442F862A" w14:textId="77777777" w:rsidR="00DB0D18" w:rsidRPr="003C6E6A" w:rsidRDefault="00DB0D18" w:rsidP="00B94ECA">
            <w:pPr>
              <w:spacing w:after="0" w:line="240" w:lineRule="auto"/>
              <w:jc w:val="center"/>
              <w:rPr>
                <w:rFonts w:asciiTheme="minorHAnsi" w:hAnsiTheme="minorHAnsi" w:cstheme="minorHAnsi"/>
                <w:b/>
                <w:color w:val="000000"/>
                <w:sz w:val="20"/>
              </w:rPr>
            </w:pPr>
            <w:r w:rsidRPr="003C6E6A">
              <w:rPr>
                <w:rFonts w:asciiTheme="minorHAnsi" w:hAnsiTheme="minorHAnsi" w:cstheme="minorHAnsi"/>
                <w:b/>
                <w:color w:val="000000"/>
                <w:sz w:val="20"/>
              </w:rPr>
              <w:t>NCBI Accession</w:t>
            </w:r>
          </w:p>
        </w:tc>
        <w:tc>
          <w:tcPr>
            <w:tcW w:w="2409" w:type="dxa"/>
            <w:tcBorders>
              <w:top w:val="single" w:sz="4" w:space="0" w:color="auto"/>
              <w:left w:val="nil"/>
              <w:bottom w:val="nil"/>
              <w:right w:val="nil"/>
            </w:tcBorders>
            <w:shd w:val="clear" w:color="auto" w:fill="auto"/>
            <w:vAlign w:val="center"/>
          </w:tcPr>
          <w:p w14:paraId="6E3AE514" w14:textId="77777777" w:rsidR="00DB0D18" w:rsidRPr="003C6E6A" w:rsidRDefault="00DB0D18" w:rsidP="00B94ECA">
            <w:pPr>
              <w:spacing w:after="0" w:line="240" w:lineRule="auto"/>
              <w:jc w:val="center"/>
              <w:rPr>
                <w:rFonts w:asciiTheme="minorHAnsi" w:hAnsiTheme="minorHAnsi" w:cstheme="minorHAnsi"/>
                <w:b/>
                <w:color w:val="000000"/>
                <w:sz w:val="20"/>
                <w:lang w:val="en-US"/>
              </w:rPr>
            </w:pPr>
            <w:r w:rsidRPr="003C6E6A">
              <w:rPr>
                <w:rFonts w:asciiTheme="minorHAnsi" w:hAnsiTheme="minorHAnsi" w:cstheme="minorHAnsi"/>
                <w:b/>
                <w:color w:val="000000"/>
                <w:sz w:val="20"/>
                <w:lang w:val="en-US"/>
              </w:rPr>
              <w:t>Differentially expressed protein -coding genes-</w:t>
            </w:r>
          </w:p>
        </w:tc>
        <w:tc>
          <w:tcPr>
            <w:tcW w:w="3282" w:type="dxa"/>
            <w:gridSpan w:val="2"/>
            <w:tcBorders>
              <w:top w:val="single" w:sz="4" w:space="0" w:color="auto"/>
              <w:left w:val="nil"/>
              <w:bottom w:val="nil"/>
              <w:right w:val="nil"/>
            </w:tcBorders>
            <w:shd w:val="clear" w:color="auto" w:fill="auto"/>
            <w:vAlign w:val="center"/>
          </w:tcPr>
          <w:p w14:paraId="647318B7" w14:textId="77777777" w:rsidR="00DB0D18" w:rsidRPr="003C6E6A" w:rsidRDefault="00DB0D18" w:rsidP="00B94ECA">
            <w:pPr>
              <w:spacing w:after="0" w:line="240" w:lineRule="auto"/>
              <w:jc w:val="center"/>
              <w:rPr>
                <w:rFonts w:asciiTheme="minorHAnsi" w:hAnsiTheme="minorHAnsi" w:cstheme="minorHAnsi"/>
                <w:b/>
                <w:color w:val="000000"/>
                <w:sz w:val="20"/>
              </w:rPr>
            </w:pPr>
            <w:r w:rsidRPr="003C6E6A">
              <w:rPr>
                <w:rFonts w:asciiTheme="minorHAnsi" w:hAnsiTheme="minorHAnsi" w:cstheme="minorHAnsi"/>
                <w:b/>
                <w:color w:val="000000"/>
                <w:sz w:val="20"/>
              </w:rPr>
              <w:t>Rol</w:t>
            </w:r>
          </w:p>
        </w:tc>
        <w:tc>
          <w:tcPr>
            <w:tcW w:w="1016" w:type="dxa"/>
            <w:tcBorders>
              <w:top w:val="single" w:sz="4" w:space="0" w:color="auto"/>
              <w:left w:val="nil"/>
              <w:bottom w:val="nil"/>
              <w:right w:val="nil"/>
            </w:tcBorders>
            <w:shd w:val="clear" w:color="auto" w:fill="auto"/>
            <w:vAlign w:val="center"/>
          </w:tcPr>
          <w:p w14:paraId="2E88066A" w14:textId="77777777" w:rsidR="00DB0D18" w:rsidRPr="003C6E6A" w:rsidRDefault="00DB0D18" w:rsidP="00B94ECA">
            <w:pPr>
              <w:spacing w:after="0" w:line="240" w:lineRule="auto"/>
              <w:jc w:val="center"/>
              <w:rPr>
                <w:rFonts w:asciiTheme="minorHAnsi" w:hAnsiTheme="minorHAnsi" w:cstheme="minorHAnsi"/>
                <w:b/>
                <w:color w:val="000000"/>
                <w:sz w:val="20"/>
              </w:rPr>
            </w:pPr>
            <w:r w:rsidRPr="003C6E6A">
              <w:rPr>
                <w:rFonts w:asciiTheme="minorHAnsi" w:hAnsiTheme="minorHAnsi" w:cstheme="minorHAnsi"/>
                <w:b/>
                <w:color w:val="000000"/>
                <w:sz w:val="20"/>
              </w:rPr>
              <w:t>Log2-fold change</w:t>
            </w:r>
          </w:p>
        </w:tc>
      </w:tr>
      <w:tr w:rsidR="00DB0D18" w:rsidRPr="003C6E6A" w14:paraId="574D1919" w14:textId="77777777" w:rsidTr="00DB0D18">
        <w:trPr>
          <w:trHeight w:val="272"/>
          <w:jc w:val="center"/>
        </w:trPr>
        <w:tc>
          <w:tcPr>
            <w:tcW w:w="8547" w:type="dxa"/>
            <w:gridSpan w:val="5"/>
            <w:tcBorders>
              <w:top w:val="nil"/>
              <w:left w:val="nil"/>
              <w:bottom w:val="single" w:sz="4" w:space="0" w:color="auto"/>
              <w:right w:val="nil"/>
            </w:tcBorders>
            <w:shd w:val="clear" w:color="auto" w:fill="auto"/>
            <w:vAlign w:val="center"/>
          </w:tcPr>
          <w:p w14:paraId="24407173" w14:textId="77777777" w:rsidR="00DB0D18" w:rsidRPr="003C6E6A" w:rsidRDefault="00DB0D18" w:rsidP="00B94ECA">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Crosstalk between ABA and ET</w:t>
            </w:r>
          </w:p>
        </w:tc>
      </w:tr>
      <w:tr w:rsidR="00DB0D18" w:rsidRPr="003C6E6A" w14:paraId="0FD9D82A" w14:textId="77777777" w:rsidTr="00134599">
        <w:trPr>
          <w:trHeight w:val="558"/>
          <w:jc w:val="center"/>
        </w:trPr>
        <w:tc>
          <w:tcPr>
            <w:tcW w:w="1840" w:type="dxa"/>
            <w:tcBorders>
              <w:top w:val="single" w:sz="4" w:space="0" w:color="auto"/>
              <w:left w:val="nil"/>
              <w:bottom w:val="nil"/>
              <w:right w:val="nil"/>
            </w:tcBorders>
            <w:shd w:val="clear" w:color="auto" w:fill="auto"/>
            <w:vAlign w:val="center"/>
          </w:tcPr>
          <w:p w14:paraId="43C8C97F" w14:textId="77777777" w:rsidR="00DB0D18" w:rsidRPr="003C6E6A" w:rsidRDefault="00DB0D18" w:rsidP="00B94ECA">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GHTP01022642.1</w:t>
            </w:r>
          </w:p>
        </w:tc>
        <w:tc>
          <w:tcPr>
            <w:tcW w:w="2409" w:type="dxa"/>
            <w:tcBorders>
              <w:top w:val="single" w:sz="4" w:space="0" w:color="auto"/>
              <w:left w:val="nil"/>
              <w:bottom w:val="nil"/>
              <w:right w:val="nil"/>
            </w:tcBorders>
            <w:shd w:val="clear" w:color="auto" w:fill="auto"/>
            <w:vAlign w:val="center"/>
          </w:tcPr>
          <w:p w14:paraId="08E6D8D1" w14:textId="77777777" w:rsidR="00DB0D18" w:rsidRPr="003C6E6A" w:rsidRDefault="00DB0D18" w:rsidP="00B94ECA">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ethylene-responsive transcription factor ERF109-like</w:t>
            </w:r>
          </w:p>
        </w:tc>
        <w:tc>
          <w:tcPr>
            <w:tcW w:w="3282" w:type="dxa"/>
            <w:gridSpan w:val="2"/>
            <w:tcBorders>
              <w:top w:val="single" w:sz="4" w:space="0" w:color="auto"/>
              <w:left w:val="nil"/>
              <w:bottom w:val="nil"/>
              <w:right w:val="nil"/>
            </w:tcBorders>
            <w:shd w:val="clear" w:color="auto" w:fill="auto"/>
            <w:vAlign w:val="center"/>
          </w:tcPr>
          <w:p w14:paraId="1B188EF0" w14:textId="77777777" w:rsidR="00DB0D18" w:rsidRPr="003C6E6A" w:rsidRDefault="00DB0D18" w:rsidP="00B94ECA">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May be involved in the regulation of gene expression by stress factors and by components of stress signal transduction pathways</w:t>
            </w:r>
          </w:p>
        </w:tc>
        <w:tc>
          <w:tcPr>
            <w:tcW w:w="1016" w:type="dxa"/>
            <w:tcBorders>
              <w:top w:val="single" w:sz="4" w:space="0" w:color="auto"/>
              <w:left w:val="nil"/>
              <w:bottom w:val="nil"/>
              <w:right w:val="nil"/>
            </w:tcBorders>
            <w:shd w:val="clear" w:color="auto" w:fill="auto"/>
            <w:vAlign w:val="center"/>
          </w:tcPr>
          <w:p w14:paraId="18304BD5" w14:textId="77777777" w:rsidR="00DB0D18" w:rsidRPr="003C6E6A" w:rsidRDefault="00DB0D18" w:rsidP="00B94ECA">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100,000</w:t>
            </w:r>
          </w:p>
        </w:tc>
      </w:tr>
      <w:tr w:rsidR="00DB0D18" w:rsidRPr="003C6E6A" w14:paraId="70794FEF" w14:textId="77777777" w:rsidTr="00134599">
        <w:trPr>
          <w:trHeight w:val="244"/>
          <w:jc w:val="center"/>
        </w:trPr>
        <w:tc>
          <w:tcPr>
            <w:tcW w:w="1840" w:type="dxa"/>
            <w:tcBorders>
              <w:top w:val="nil"/>
              <w:left w:val="nil"/>
              <w:bottom w:val="nil"/>
              <w:right w:val="nil"/>
            </w:tcBorders>
            <w:shd w:val="clear" w:color="auto" w:fill="auto"/>
            <w:vAlign w:val="center"/>
          </w:tcPr>
          <w:p w14:paraId="3346760F" w14:textId="77777777" w:rsidR="00DB0D18" w:rsidRPr="003C6E6A" w:rsidRDefault="00DB0D18" w:rsidP="00B94ECA">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GHTP01045464.1</w:t>
            </w:r>
          </w:p>
        </w:tc>
        <w:tc>
          <w:tcPr>
            <w:tcW w:w="2409" w:type="dxa"/>
            <w:tcBorders>
              <w:top w:val="nil"/>
              <w:left w:val="nil"/>
              <w:bottom w:val="nil"/>
              <w:right w:val="nil"/>
            </w:tcBorders>
            <w:shd w:val="clear" w:color="auto" w:fill="auto"/>
            <w:vAlign w:val="center"/>
          </w:tcPr>
          <w:p w14:paraId="312BFD22" w14:textId="77777777" w:rsidR="00DB0D18" w:rsidRPr="003C6E6A" w:rsidRDefault="00DB0D18" w:rsidP="00B94ECA">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heat stress transcription factor A-3 HsfA3</w:t>
            </w:r>
          </w:p>
        </w:tc>
        <w:tc>
          <w:tcPr>
            <w:tcW w:w="3282" w:type="dxa"/>
            <w:gridSpan w:val="2"/>
            <w:tcBorders>
              <w:top w:val="nil"/>
              <w:left w:val="nil"/>
              <w:bottom w:val="nil"/>
              <w:right w:val="nil"/>
            </w:tcBorders>
            <w:shd w:val="clear" w:color="auto" w:fill="auto"/>
            <w:vAlign w:val="center"/>
          </w:tcPr>
          <w:p w14:paraId="7F9AD977" w14:textId="77777777" w:rsidR="00DB0D18" w:rsidRPr="003C6E6A" w:rsidRDefault="00DB0D18" w:rsidP="00B94ECA">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Conferring salt tolerance</w:t>
            </w:r>
          </w:p>
        </w:tc>
        <w:tc>
          <w:tcPr>
            <w:tcW w:w="1016" w:type="dxa"/>
            <w:tcBorders>
              <w:top w:val="nil"/>
              <w:left w:val="nil"/>
              <w:bottom w:val="nil"/>
              <w:right w:val="nil"/>
            </w:tcBorders>
            <w:shd w:val="clear" w:color="auto" w:fill="auto"/>
            <w:vAlign w:val="center"/>
          </w:tcPr>
          <w:p w14:paraId="72959B72" w14:textId="77777777" w:rsidR="00DB0D18" w:rsidRPr="003C6E6A" w:rsidRDefault="00DB0D18" w:rsidP="00B94ECA">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4.93</w:t>
            </w:r>
          </w:p>
        </w:tc>
      </w:tr>
      <w:tr w:rsidR="00DB0D18" w:rsidRPr="003C6E6A" w14:paraId="0EF99291" w14:textId="77777777" w:rsidTr="00134599">
        <w:trPr>
          <w:trHeight w:val="244"/>
          <w:jc w:val="center"/>
        </w:trPr>
        <w:tc>
          <w:tcPr>
            <w:tcW w:w="1840" w:type="dxa"/>
            <w:tcBorders>
              <w:top w:val="nil"/>
              <w:left w:val="nil"/>
              <w:bottom w:val="nil"/>
              <w:right w:val="nil"/>
            </w:tcBorders>
            <w:shd w:val="clear" w:color="auto" w:fill="auto"/>
            <w:vAlign w:val="center"/>
          </w:tcPr>
          <w:p w14:paraId="78FC76D6" w14:textId="77777777" w:rsidR="00DB0D18" w:rsidRPr="003C6E6A" w:rsidRDefault="00DB0D18" w:rsidP="00B94ECA">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GHTP01059070.1</w:t>
            </w:r>
          </w:p>
        </w:tc>
        <w:tc>
          <w:tcPr>
            <w:tcW w:w="2409" w:type="dxa"/>
            <w:tcBorders>
              <w:top w:val="nil"/>
              <w:left w:val="nil"/>
              <w:bottom w:val="nil"/>
              <w:right w:val="nil"/>
            </w:tcBorders>
            <w:shd w:val="clear" w:color="auto" w:fill="auto"/>
            <w:vAlign w:val="center"/>
          </w:tcPr>
          <w:p w14:paraId="0867E90E" w14:textId="77777777" w:rsidR="00DB0D18" w:rsidRPr="003C6E6A" w:rsidRDefault="00DB0D18" w:rsidP="00B94ECA">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ABA responsive element binding factor</w:t>
            </w:r>
          </w:p>
        </w:tc>
        <w:tc>
          <w:tcPr>
            <w:tcW w:w="3282" w:type="dxa"/>
            <w:gridSpan w:val="2"/>
            <w:tcBorders>
              <w:top w:val="nil"/>
              <w:left w:val="nil"/>
              <w:bottom w:val="nil"/>
              <w:right w:val="nil"/>
            </w:tcBorders>
            <w:shd w:val="clear" w:color="auto" w:fill="auto"/>
            <w:vAlign w:val="center"/>
          </w:tcPr>
          <w:p w14:paraId="15647490" w14:textId="77777777" w:rsidR="00DB0D18" w:rsidRPr="003C6E6A" w:rsidRDefault="00DB0D18" w:rsidP="00B94ECA">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Transcription factors that regulate expression of target genes involved in plant tolerance to drought, high salinity, and osmotic stress</w:t>
            </w:r>
          </w:p>
        </w:tc>
        <w:tc>
          <w:tcPr>
            <w:tcW w:w="1016" w:type="dxa"/>
            <w:tcBorders>
              <w:top w:val="nil"/>
              <w:left w:val="nil"/>
              <w:bottom w:val="nil"/>
              <w:right w:val="nil"/>
            </w:tcBorders>
            <w:shd w:val="clear" w:color="auto" w:fill="auto"/>
            <w:vAlign w:val="center"/>
          </w:tcPr>
          <w:p w14:paraId="49D86DD0" w14:textId="77777777" w:rsidR="00DB0D18" w:rsidRPr="003C6E6A" w:rsidRDefault="00DB0D18" w:rsidP="00B94ECA">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4,2</w:t>
            </w:r>
          </w:p>
        </w:tc>
      </w:tr>
      <w:tr w:rsidR="00202E2C" w:rsidRPr="003C6E6A" w14:paraId="4922387C" w14:textId="77777777" w:rsidTr="001D3B1E">
        <w:trPr>
          <w:trHeight w:val="1413"/>
          <w:jc w:val="center"/>
        </w:trPr>
        <w:tc>
          <w:tcPr>
            <w:tcW w:w="1840" w:type="dxa"/>
            <w:tcBorders>
              <w:top w:val="nil"/>
              <w:left w:val="nil"/>
              <w:bottom w:val="nil"/>
              <w:right w:val="nil"/>
            </w:tcBorders>
            <w:shd w:val="clear" w:color="auto" w:fill="auto"/>
            <w:vAlign w:val="center"/>
          </w:tcPr>
          <w:p w14:paraId="373E5C18" w14:textId="77777777" w:rsidR="00202E2C" w:rsidRPr="003C6E6A" w:rsidRDefault="00202E2C" w:rsidP="0004777E">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GHTP01023420.1</w:t>
            </w:r>
          </w:p>
        </w:tc>
        <w:tc>
          <w:tcPr>
            <w:tcW w:w="2409" w:type="dxa"/>
            <w:tcBorders>
              <w:top w:val="nil"/>
              <w:left w:val="nil"/>
              <w:bottom w:val="nil"/>
              <w:right w:val="nil"/>
            </w:tcBorders>
            <w:shd w:val="clear" w:color="auto" w:fill="auto"/>
            <w:vAlign w:val="center"/>
          </w:tcPr>
          <w:p w14:paraId="6E5FDD22" w14:textId="77777777" w:rsidR="00202E2C" w:rsidRPr="003C6E6A" w:rsidRDefault="00202E2C" w:rsidP="0004777E">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ethylene-insensitive protein 2 isoform X1 EIN2</w:t>
            </w:r>
          </w:p>
        </w:tc>
        <w:tc>
          <w:tcPr>
            <w:tcW w:w="3261" w:type="dxa"/>
            <w:tcBorders>
              <w:top w:val="nil"/>
              <w:left w:val="nil"/>
              <w:bottom w:val="nil"/>
              <w:right w:val="nil"/>
            </w:tcBorders>
            <w:shd w:val="clear" w:color="auto" w:fill="auto"/>
            <w:vAlign w:val="center"/>
          </w:tcPr>
          <w:p w14:paraId="6EB34813" w14:textId="77777777" w:rsidR="00202E2C" w:rsidRPr="003C6E6A" w:rsidRDefault="00202E2C" w:rsidP="0004777E">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Might take part in multiple hormone signalling pathways and in response to pathogens as demonstrated by recent genetic and biochemical studies</w:t>
            </w:r>
          </w:p>
        </w:tc>
        <w:tc>
          <w:tcPr>
            <w:tcW w:w="1037" w:type="dxa"/>
            <w:gridSpan w:val="2"/>
            <w:tcBorders>
              <w:top w:val="nil"/>
              <w:left w:val="nil"/>
              <w:bottom w:val="nil"/>
              <w:right w:val="nil"/>
            </w:tcBorders>
            <w:shd w:val="clear" w:color="auto" w:fill="auto"/>
            <w:vAlign w:val="center"/>
          </w:tcPr>
          <w:p w14:paraId="6EE1024D" w14:textId="77777777" w:rsidR="00202E2C" w:rsidRPr="003C6E6A" w:rsidRDefault="00202E2C" w:rsidP="0004777E">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2.39</w:t>
            </w:r>
          </w:p>
        </w:tc>
      </w:tr>
      <w:tr w:rsidR="00202E2C" w:rsidRPr="003C6E6A" w14:paraId="680C30A0" w14:textId="77777777" w:rsidTr="001D3B1E">
        <w:trPr>
          <w:trHeight w:val="649"/>
          <w:jc w:val="center"/>
        </w:trPr>
        <w:tc>
          <w:tcPr>
            <w:tcW w:w="1840" w:type="dxa"/>
            <w:tcBorders>
              <w:top w:val="nil"/>
              <w:left w:val="nil"/>
              <w:bottom w:val="single" w:sz="4" w:space="0" w:color="auto"/>
              <w:right w:val="nil"/>
            </w:tcBorders>
            <w:shd w:val="clear" w:color="auto" w:fill="auto"/>
            <w:vAlign w:val="center"/>
          </w:tcPr>
          <w:p w14:paraId="40DDD845" w14:textId="77777777" w:rsidR="00202E2C" w:rsidRPr="003C6E6A" w:rsidRDefault="00202E2C" w:rsidP="00B94ECA">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GHTP01022623.1</w:t>
            </w:r>
          </w:p>
        </w:tc>
        <w:tc>
          <w:tcPr>
            <w:tcW w:w="2409" w:type="dxa"/>
            <w:tcBorders>
              <w:top w:val="nil"/>
              <w:left w:val="nil"/>
              <w:bottom w:val="single" w:sz="4" w:space="0" w:color="auto"/>
              <w:right w:val="nil"/>
            </w:tcBorders>
            <w:shd w:val="clear" w:color="auto" w:fill="auto"/>
            <w:vAlign w:val="center"/>
          </w:tcPr>
          <w:p w14:paraId="19BEA623" w14:textId="77777777" w:rsidR="00202E2C" w:rsidRPr="003C6E6A" w:rsidRDefault="00202E2C" w:rsidP="00B94ECA">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Dehydration-responsive element-binding protein DREB2A</w:t>
            </w:r>
          </w:p>
        </w:tc>
        <w:tc>
          <w:tcPr>
            <w:tcW w:w="3261" w:type="dxa"/>
            <w:tcBorders>
              <w:top w:val="nil"/>
              <w:left w:val="nil"/>
              <w:bottom w:val="single" w:sz="4" w:space="0" w:color="auto"/>
              <w:right w:val="nil"/>
            </w:tcBorders>
            <w:shd w:val="clear" w:color="auto" w:fill="auto"/>
            <w:vAlign w:val="center"/>
          </w:tcPr>
          <w:p w14:paraId="41F842BD" w14:textId="77777777" w:rsidR="00202E2C" w:rsidRPr="003C6E6A" w:rsidRDefault="00202E2C" w:rsidP="00B94ECA">
            <w:pPr>
              <w:spacing w:after="0" w:line="240" w:lineRule="auto"/>
              <w:jc w:val="center"/>
              <w:rPr>
                <w:rFonts w:asciiTheme="minorHAnsi" w:hAnsiTheme="minorHAnsi" w:cstheme="minorHAnsi"/>
                <w:color w:val="000000"/>
                <w:sz w:val="20"/>
                <w:lang w:val="en-US"/>
              </w:rPr>
            </w:pPr>
            <w:r w:rsidRPr="003C6E6A">
              <w:rPr>
                <w:rFonts w:asciiTheme="minorHAnsi" w:hAnsiTheme="minorHAnsi" w:cstheme="minorHAnsi"/>
                <w:color w:val="000000"/>
                <w:sz w:val="20"/>
                <w:lang w:val="en-US"/>
              </w:rPr>
              <w:t>Play a critical role in plant development and abiotic stress-mediated gene expression</w:t>
            </w:r>
          </w:p>
        </w:tc>
        <w:tc>
          <w:tcPr>
            <w:tcW w:w="1037" w:type="dxa"/>
            <w:gridSpan w:val="2"/>
            <w:tcBorders>
              <w:top w:val="nil"/>
              <w:left w:val="nil"/>
              <w:bottom w:val="single" w:sz="4" w:space="0" w:color="auto"/>
              <w:right w:val="nil"/>
            </w:tcBorders>
            <w:shd w:val="clear" w:color="auto" w:fill="auto"/>
            <w:vAlign w:val="center"/>
          </w:tcPr>
          <w:p w14:paraId="6C252513" w14:textId="77777777" w:rsidR="00202E2C" w:rsidRPr="003C6E6A" w:rsidRDefault="00202E2C" w:rsidP="00B94ECA">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2.05</w:t>
            </w:r>
          </w:p>
        </w:tc>
      </w:tr>
    </w:tbl>
    <w:p w14:paraId="36B26B87" w14:textId="77777777" w:rsidR="0041518E" w:rsidRPr="003C6E6A" w:rsidRDefault="0041518E" w:rsidP="0041518E">
      <w:pPr>
        <w:jc w:val="both"/>
        <w:rPr>
          <w:rFonts w:asciiTheme="minorHAnsi" w:eastAsia="Calibri" w:hAnsiTheme="minorHAnsi" w:cstheme="minorHAnsi"/>
          <w:color w:val="000000"/>
          <w:sz w:val="20"/>
          <w:lang w:val="en-US"/>
        </w:rPr>
      </w:pPr>
    </w:p>
    <w:p w14:paraId="75D3E81E" w14:textId="77777777" w:rsidR="00677B40" w:rsidRPr="003C6E6A" w:rsidRDefault="00677B40" w:rsidP="001E27F2">
      <w:pPr>
        <w:pStyle w:val="Ttulo3"/>
        <w:numPr>
          <w:ilvl w:val="2"/>
          <w:numId w:val="9"/>
        </w:numPr>
        <w:spacing w:before="0" w:after="0"/>
        <w:rPr>
          <w:b/>
        </w:rPr>
      </w:pPr>
      <w:bookmarkStart w:id="90" w:name="_Toc79959338"/>
      <w:r w:rsidRPr="003C6E6A">
        <w:rPr>
          <w:b/>
        </w:rPr>
        <w:t>Asignación de terminología GO</w:t>
      </w:r>
      <w:r w:rsidR="009C7D4F" w:rsidRPr="003C6E6A">
        <w:rPr>
          <w:b/>
        </w:rPr>
        <w:t xml:space="preserve"> a genes</w:t>
      </w:r>
      <w:bookmarkEnd w:id="90"/>
    </w:p>
    <w:p w14:paraId="5D7CAB13" w14:textId="743F4F2F" w:rsidR="004D051B" w:rsidRPr="003C6E6A" w:rsidRDefault="009F6EB7" w:rsidP="00242C30">
      <w:pPr>
        <w:kinsoku w:val="0"/>
        <w:overflowPunct w:val="0"/>
        <w:spacing w:after="0"/>
        <w:ind w:right="101"/>
        <w:jc w:val="both"/>
        <w:rPr>
          <w:rFonts w:asciiTheme="majorHAnsi" w:eastAsia="Calibri" w:hAnsiTheme="majorHAnsi" w:cstheme="majorHAnsi"/>
          <w:color w:val="000000"/>
          <w:sz w:val="22"/>
          <w:szCs w:val="22"/>
        </w:rPr>
      </w:pPr>
      <w:r w:rsidRPr="003C6E6A">
        <w:rPr>
          <w:rFonts w:asciiTheme="majorHAnsi" w:eastAsia="Calibri" w:hAnsiTheme="majorHAnsi" w:cstheme="majorHAnsi"/>
          <w:color w:val="000000"/>
          <w:sz w:val="22"/>
          <w:szCs w:val="22"/>
        </w:rPr>
        <w:t>Se asignó un total de 150.9</w:t>
      </w:r>
      <w:r w:rsidR="00013577" w:rsidRPr="003C6E6A">
        <w:rPr>
          <w:rFonts w:asciiTheme="majorHAnsi" w:eastAsia="Calibri" w:hAnsiTheme="majorHAnsi" w:cstheme="majorHAnsi"/>
          <w:color w:val="000000"/>
          <w:sz w:val="22"/>
          <w:szCs w:val="22"/>
        </w:rPr>
        <w:t xml:space="preserve">44 términos GO a 37.784 (43,9%), en varios casos las secuencias obtuvieron </w:t>
      </w:r>
      <w:r w:rsidRPr="003C6E6A">
        <w:rPr>
          <w:rFonts w:asciiTheme="majorHAnsi" w:eastAsia="Calibri" w:hAnsiTheme="majorHAnsi" w:cstheme="majorHAnsi"/>
          <w:color w:val="000000"/>
          <w:sz w:val="22"/>
          <w:szCs w:val="22"/>
        </w:rPr>
        <w:t>varios términos (media = 4</w:t>
      </w:r>
      <w:r w:rsidR="00EC21C5" w:rsidRPr="003C6E6A">
        <w:rPr>
          <w:rFonts w:asciiTheme="majorHAnsi" w:eastAsia="Calibri" w:hAnsiTheme="majorHAnsi" w:cstheme="majorHAnsi"/>
          <w:color w:val="000000"/>
          <w:sz w:val="22"/>
          <w:szCs w:val="22"/>
        </w:rPr>
        <w:t>, DS = 2,6</w:t>
      </w:r>
      <w:r w:rsidRPr="003C6E6A">
        <w:rPr>
          <w:rFonts w:asciiTheme="majorHAnsi" w:eastAsia="Calibri" w:hAnsiTheme="majorHAnsi" w:cstheme="majorHAnsi"/>
          <w:color w:val="000000"/>
          <w:sz w:val="22"/>
          <w:szCs w:val="22"/>
        </w:rPr>
        <w:t xml:space="preserve">). </w:t>
      </w:r>
      <w:r w:rsidR="00013577" w:rsidRPr="003C6E6A">
        <w:rPr>
          <w:rFonts w:asciiTheme="majorHAnsi" w:eastAsia="Calibri" w:hAnsiTheme="majorHAnsi" w:cstheme="majorHAnsi"/>
          <w:color w:val="000000"/>
          <w:sz w:val="22"/>
          <w:szCs w:val="22"/>
        </w:rPr>
        <w:t>En total se as</w:t>
      </w:r>
      <w:r w:rsidRPr="003C6E6A">
        <w:rPr>
          <w:rFonts w:asciiTheme="majorHAnsi" w:eastAsia="Calibri" w:hAnsiTheme="majorHAnsi" w:cstheme="majorHAnsi"/>
          <w:color w:val="000000"/>
          <w:sz w:val="22"/>
          <w:szCs w:val="22"/>
        </w:rPr>
        <w:t>ignaron 11 términos GO a procesos biológicos, 10 a funci</w:t>
      </w:r>
      <w:r w:rsidR="00445C6D" w:rsidRPr="003C6E6A">
        <w:rPr>
          <w:rFonts w:asciiTheme="majorHAnsi" w:eastAsia="Calibri" w:hAnsiTheme="majorHAnsi" w:cstheme="majorHAnsi"/>
          <w:color w:val="000000"/>
          <w:sz w:val="22"/>
          <w:szCs w:val="22"/>
        </w:rPr>
        <w:t>ones moleculares y 7 términos GO</w:t>
      </w:r>
      <w:r w:rsidRPr="003C6E6A">
        <w:rPr>
          <w:rFonts w:asciiTheme="majorHAnsi" w:eastAsia="Calibri" w:hAnsiTheme="majorHAnsi" w:cstheme="majorHAnsi"/>
          <w:color w:val="000000"/>
          <w:sz w:val="22"/>
          <w:szCs w:val="22"/>
        </w:rPr>
        <w:t xml:space="preserve"> a componentes celulares. </w:t>
      </w:r>
      <w:r w:rsidR="00445C6D" w:rsidRPr="003C6E6A">
        <w:rPr>
          <w:rFonts w:asciiTheme="majorHAnsi" w:eastAsia="Calibri" w:hAnsiTheme="majorHAnsi" w:cstheme="majorHAnsi"/>
          <w:color w:val="000000"/>
          <w:sz w:val="22"/>
          <w:szCs w:val="22"/>
        </w:rPr>
        <w:t>En la categoría</w:t>
      </w:r>
      <w:r w:rsidR="00FC0500" w:rsidRPr="003C6E6A">
        <w:rPr>
          <w:rFonts w:asciiTheme="majorHAnsi" w:eastAsia="Calibri" w:hAnsiTheme="majorHAnsi" w:cstheme="majorHAnsi"/>
          <w:color w:val="000000"/>
          <w:sz w:val="22"/>
          <w:szCs w:val="22"/>
        </w:rPr>
        <w:t xml:space="preserve"> de procesos biológicos</w:t>
      </w:r>
      <w:r w:rsidR="00F774A4" w:rsidRPr="003C6E6A">
        <w:rPr>
          <w:rFonts w:asciiTheme="majorHAnsi" w:eastAsia="Calibri" w:hAnsiTheme="majorHAnsi" w:cstheme="majorHAnsi"/>
          <w:color w:val="000000"/>
          <w:sz w:val="22"/>
          <w:szCs w:val="22"/>
        </w:rPr>
        <w:t xml:space="preserve"> (BP),</w:t>
      </w:r>
      <w:r w:rsidR="00FC0500" w:rsidRPr="003C6E6A">
        <w:rPr>
          <w:rFonts w:asciiTheme="majorHAnsi" w:eastAsia="Calibri" w:hAnsiTheme="majorHAnsi" w:cstheme="majorHAnsi"/>
          <w:color w:val="000000"/>
          <w:sz w:val="22"/>
          <w:szCs w:val="22"/>
        </w:rPr>
        <w:t xml:space="preserve"> los términos con mayor frecuencia fueron procesos metabólicos de sustancias orgánicas, procesos metabólicos celulares (GO:</w:t>
      </w:r>
      <w:r w:rsidR="00951F21" w:rsidRPr="003C6E6A">
        <w:rPr>
          <w:rFonts w:asciiTheme="majorHAnsi" w:eastAsia="Calibri" w:hAnsiTheme="majorHAnsi" w:cstheme="majorHAnsi"/>
          <w:color w:val="000000"/>
          <w:sz w:val="22"/>
          <w:szCs w:val="22"/>
        </w:rPr>
        <w:t xml:space="preserve">0044237, </w:t>
      </w:r>
      <w:r w:rsidR="00FC0500" w:rsidRPr="003C6E6A">
        <w:rPr>
          <w:rFonts w:asciiTheme="majorHAnsi" w:eastAsia="Calibri" w:hAnsiTheme="majorHAnsi" w:cstheme="majorHAnsi"/>
          <w:color w:val="000000"/>
          <w:sz w:val="22"/>
          <w:szCs w:val="22"/>
        </w:rPr>
        <w:t xml:space="preserve">17.526), procesos metabólicos primarios </w:t>
      </w:r>
      <w:r w:rsidR="00FC0500" w:rsidRPr="003C6E6A">
        <w:rPr>
          <w:rFonts w:asciiTheme="majorHAnsi" w:eastAsia="Calibri" w:hAnsiTheme="majorHAnsi" w:cstheme="majorHAnsi"/>
          <w:color w:val="000000"/>
          <w:sz w:val="22"/>
          <w:szCs w:val="22"/>
        </w:rPr>
        <w:lastRenderedPageBreak/>
        <w:t>(GO:0044238, 17.076), procesos metabólicos</w:t>
      </w:r>
      <w:r w:rsidR="00464D49" w:rsidRPr="003C6E6A">
        <w:rPr>
          <w:rFonts w:asciiTheme="majorHAnsi" w:eastAsia="Calibri" w:hAnsiTheme="majorHAnsi" w:cstheme="majorHAnsi"/>
          <w:color w:val="000000"/>
          <w:sz w:val="22"/>
          <w:szCs w:val="22"/>
        </w:rPr>
        <w:t xml:space="preserve"> de compuestos nitrogenados</w:t>
      </w:r>
      <w:r w:rsidR="00FC0500" w:rsidRPr="003C6E6A">
        <w:rPr>
          <w:rFonts w:asciiTheme="majorHAnsi" w:eastAsia="Calibri" w:hAnsiTheme="majorHAnsi" w:cstheme="majorHAnsi"/>
          <w:color w:val="000000"/>
          <w:sz w:val="22"/>
          <w:szCs w:val="22"/>
        </w:rPr>
        <w:t xml:space="preserve"> (GO:0006806, 15.136). Se resalta la presencia de este </w:t>
      </w:r>
      <w:r w:rsidR="001D3D51" w:rsidRPr="003C6E6A">
        <w:rPr>
          <w:rFonts w:asciiTheme="majorHAnsi" w:eastAsia="Calibri" w:hAnsiTheme="majorHAnsi" w:cstheme="majorHAnsi"/>
          <w:color w:val="000000"/>
          <w:sz w:val="22"/>
          <w:szCs w:val="22"/>
        </w:rPr>
        <w:t>último</w:t>
      </w:r>
      <w:r w:rsidR="00FC0500" w:rsidRPr="003C6E6A">
        <w:rPr>
          <w:rFonts w:asciiTheme="majorHAnsi" w:eastAsia="Calibri" w:hAnsiTheme="majorHAnsi" w:cstheme="majorHAnsi"/>
          <w:color w:val="000000"/>
          <w:sz w:val="22"/>
          <w:szCs w:val="22"/>
        </w:rPr>
        <w:t xml:space="preserve"> </w:t>
      </w:r>
      <w:r w:rsidR="001D3D51" w:rsidRPr="003C6E6A">
        <w:rPr>
          <w:rFonts w:asciiTheme="majorHAnsi" w:eastAsia="Calibri" w:hAnsiTheme="majorHAnsi" w:cstheme="majorHAnsi"/>
          <w:color w:val="000000"/>
          <w:sz w:val="22"/>
          <w:szCs w:val="22"/>
        </w:rPr>
        <w:t>término</w:t>
      </w:r>
      <w:r w:rsidR="00F774A4" w:rsidRPr="003C6E6A">
        <w:rPr>
          <w:rFonts w:asciiTheme="majorHAnsi" w:eastAsia="Calibri" w:hAnsiTheme="majorHAnsi" w:cstheme="majorHAnsi"/>
          <w:color w:val="000000"/>
          <w:sz w:val="22"/>
          <w:szCs w:val="22"/>
        </w:rPr>
        <w:t>,</w:t>
      </w:r>
      <w:r w:rsidR="007008C5" w:rsidRPr="003C6E6A">
        <w:rPr>
          <w:rFonts w:asciiTheme="majorHAnsi" w:eastAsia="Calibri" w:hAnsiTheme="majorHAnsi" w:cstheme="majorHAnsi"/>
          <w:color w:val="000000"/>
          <w:sz w:val="22"/>
          <w:szCs w:val="22"/>
        </w:rPr>
        <w:t xml:space="preserve"> </w:t>
      </w:r>
      <w:r w:rsidR="00FC0500" w:rsidRPr="003C6E6A">
        <w:rPr>
          <w:rFonts w:asciiTheme="majorHAnsi" w:eastAsia="Calibri" w:hAnsiTheme="majorHAnsi" w:cstheme="majorHAnsi"/>
          <w:color w:val="000000"/>
          <w:sz w:val="22"/>
          <w:szCs w:val="22"/>
        </w:rPr>
        <w:t xml:space="preserve">debido a </w:t>
      </w:r>
      <w:r w:rsidR="007008C5" w:rsidRPr="003C6E6A">
        <w:rPr>
          <w:rFonts w:asciiTheme="majorHAnsi" w:eastAsia="Calibri" w:hAnsiTheme="majorHAnsi" w:cstheme="majorHAnsi"/>
          <w:color w:val="000000"/>
          <w:sz w:val="22"/>
          <w:szCs w:val="22"/>
        </w:rPr>
        <w:t xml:space="preserve">que </w:t>
      </w:r>
      <w:r w:rsidR="00013577" w:rsidRPr="003C6E6A">
        <w:rPr>
          <w:rFonts w:asciiTheme="majorHAnsi" w:eastAsia="Calibri" w:hAnsiTheme="majorHAnsi" w:cstheme="majorHAnsi"/>
          <w:color w:val="000000"/>
          <w:sz w:val="22"/>
          <w:szCs w:val="22"/>
        </w:rPr>
        <w:t xml:space="preserve">los genes </w:t>
      </w:r>
      <w:r w:rsidR="00FF0419" w:rsidRPr="003C6E6A">
        <w:rPr>
          <w:rFonts w:asciiTheme="majorHAnsi" w:eastAsia="Calibri" w:hAnsiTheme="majorHAnsi" w:cstheme="majorHAnsi"/>
          <w:color w:val="000000"/>
          <w:sz w:val="22"/>
          <w:szCs w:val="22"/>
        </w:rPr>
        <w:t>asignados con este término GO se relaciona con las reacciones químicas y las rutas metabólicas que involucran compuestos orgánicos e inorgánicos que contienen nitrógeno</w:t>
      </w:r>
      <w:r w:rsidR="00F774A4" w:rsidRPr="003C6E6A">
        <w:rPr>
          <w:rFonts w:asciiTheme="majorHAnsi" w:eastAsia="Calibri" w:hAnsiTheme="majorHAnsi" w:cstheme="majorHAnsi"/>
          <w:color w:val="000000"/>
          <w:sz w:val="22"/>
          <w:szCs w:val="22"/>
        </w:rPr>
        <w:t>.</w:t>
      </w:r>
      <w:r w:rsidR="00FF0419" w:rsidRPr="003C6E6A">
        <w:rPr>
          <w:rFonts w:asciiTheme="majorHAnsi" w:eastAsia="Calibri" w:hAnsiTheme="majorHAnsi" w:cstheme="majorHAnsi"/>
          <w:color w:val="000000"/>
          <w:sz w:val="22"/>
          <w:szCs w:val="22"/>
        </w:rPr>
        <w:t xml:space="preserve"> </w:t>
      </w:r>
      <w:r w:rsidR="00F774A4" w:rsidRPr="003C6E6A">
        <w:rPr>
          <w:rFonts w:asciiTheme="majorHAnsi" w:eastAsia="Calibri" w:hAnsiTheme="majorHAnsi" w:cstheme="majorHAnsi"/>
          <w:color w:val="000000"/>
          <w:sz w:val="22"/>
          <w:szCs w:val="22"/>
        </w:rPr>
        <w:t>C</w:t>
      </w:r>
      <w:r w:rsidR="00FF0419" w:rsidRPr="003C6E6A">
        <w:rPr>
          <w:rFonts w:asciiTheme="majorHAnsi" w:eastAsia="Calibri" w:hAnsiTheme="majorHAnsi" w:cstheme="majorHAnsi"/>
          <w:color w:val="000000"/>
          <w:sz w:val="22"/>
          <w:szCs w:val="22"/>
        </w:rPr>
        <w:t xml:space="preserve">omo </w:t>
      </w:r>
      <w:r w:rsidR="007008C5" w:rsidRPr="003C6E6A">
        <w:rPr>
          <w:rFonts w:asciiTheme="majorHAnsi" w:eastAsia="Calibri" w:hAnsiTheme="majorHAnsi" w:cstheme="majorHAnsi"/>
          <w:color w:val="000000"/>
          <w:sz w:val="22"/>
          <w:szCs w:val="22"/>
        </w:rPr>
        <w:t xml:space="preserve">fijación del nitrógeno, nitrificación, </w:t>
      </w:r>
      <w:r w:rsidR="00873C88" w:rsidRPr="003C6E6A">
        <w:rPr>
          <w:rFonts w:asciiTheme="majorHAnsi" w:eastAsia="Calibri" w:hAnsiTheme="majorHAnsi" w:cstheme="majorHAnsi"/>
          <w:color w:val="000000"/>
          <w:sz w:val="22"/>
          <w:szCs w:val="22"/>
        </w:rPr>
        <w:t>desnitrificación</w:t>
      </w:r>
      <w:r w:rsidR="007008C5" w:rsidRPr="003C6E6A">
        <w:rPr>
          <w:rFonts w:asciiTheme="majorHAnsi" w:eastAsia="Calibri" w:hAnsiTheme="majorHAnsi" w:cstheme="majorHAnsi"/>
          <w:color w:val="000000"/>
          <w:sz w:val="22"/>
          <w:szCs w:val="22"/>
        </w:rPr>
        <w:t>, procesos de asimilación y reducción del nitrógeno, inter-conversión del nitrógeno orgánico y amonio</w:t>
      </w:r>
      <w:r w:rsidR="00F774A4" w:rsidRPr="003C6E6A">
        <w:rPr>
          <w:rFonts w:asciiTheme="majorHAnsi" w:eastAsia="Calibri" w:hAnsiTheme="majorHAnsi" w:cstheme="majorHAnsi"/>
          <w:color w:val="000000"/>
          <w:sz w:val="22"/>
          <w:szCs w:val="22"/>
        </w:rPr>
        <w:t xml:space="preserve">. </w:t>
      </w:r>
    </w:p>
    <w:p w14:paraId="12BBF290" w14:textId="77777777" w:rsidR="00FD28A7" w:rsidRPr="003C6E6A" w:rsidRDefault="00FD28A7" w:rsidP="004D051B">
      <w:pPr>
        <w:kinsoku w:val="0"/>
        <w:overflowPunct w:val="0"/>
        <w:spacing w:after="0"/>
        <w:ind w:right="101"/>
        <w:jc w:val="both"/>
        <w:rPr>
          <w:rFonts w:asciiTheme="majorHAnsi" w:eastAsia="Calibri" w:hAnsiTheme="majorHAnsi" w:cstheme="majorHAnsi"/>
          <w:color w:val="000000"/>
          <w:sz w:val="22"/>
          <w:szCs w:val="22"/>
        </w:rPr>
      </w:pPr>
    </w:p>
    <w:p w14:paraId="4F553F0D" w14:textId="4B2DA6E6" w:rsidR="009A134F" w:rsidRPr="003C6E6A" w:rsidRDefault="00C91422" w:rsidP="004D051B">
      <w:pPr>
        <w:kinsoku w:val="0"/>
        <w:overflowPunct w:val="0"/>
        <w:spacing w:after="0"/>
        <w:ind w:right="101"/>
        <w:jc w:val="both"/>
        <w:rPr>
          <w:rFonts w:asciiTheme="minorHAnsi" w:hAnsiTheme="minorHAnsi" w:cstheme="minorHAnsi"/>
          <w:sz w:val="22"/>
          <w:szCs w:val="22"/>
        </w:rPr>
      </w:pPr>
      <w:r w:rsidRPr="003C6E6A">
        <w:rPr>
          <w:rFonts w:asciiTheme="majorHAnsi" w:eastAsia="Calibri" w:hAnsiTheme="majorHAnsi" w:cstheme="majorHAnsi"/>
          <w:color w:val="000000"/>
          <w:sz w:val="22"/>
          <w:szCs w:val="22"/>
        </w:rPr>
        <w:t xml:space="preserve">En función molecular, la </w:t>
      </w:r>
      <w:r w:rsidR="00F774A4" w:rsidRPr="003C6E6A">
        <w:rPr>
          <w:rFonts w:asciiTheme="majorHAnsi" w:eastAsia="Calibri" w:hAnsiTheme="majorHAnsi" w:cstheme="majorHAnsi"/>
          <w:color w:val="000000"/>
          <w:sz w:val="22"/>
          <w:szCs w:val="22"/>
        </w:rPr>
        <w:t xml:space="preserve">mayor </w:t>
      </w:r>
      <w:r w:rsidR="004B6431" w:rsidRPr="003C6E6A">
        <w:rPr>
          <w:rFonts w:asciiTheme="majorHAnsi" w:eastAsia="Calibri" w:hAnsiTheme="majorHAnsi" w:cstheme="majorHAnsi"/>
          <w:color w:val="000000"/>
          <w:sz w:val="22"/>
          <w:szCs w:val="22"/>
        </w:rPr>
        <w:t xml:space="preserve">de </w:t>
      </w:r>
      <w:r w:rsidR="00F774A4" w:rsidRPr="003C6E6A">
        <w:rPr>
          <w:rFonts w:asciiTheme="majorHAnsi" w:eastAsia="Calibri" w:hAnsiTheme="majorHAnsi" w:cstheme="majorHAnsi"/>
          <w:color w:val="000000"/>
          <w:sz w:val="22"/>
          <w:szCs w:val="22"/>
        </w:rPr>
        <w:t>frecuencia</w:t>
      </w:r>
      <w:r w:rsidR="004B6431" w:rsidRPr="003C6E6A">
        <w:rPr>
          <w:rFonts w:asciiTheme="majorHAnsi" w:eastAsia="Calibri" w:hAnsiTheme="majorHAnsi" w:cstheme="majorHAnsi"/>
          <w:color w:val="000000"/>
          <w:sz w:val="22"/>
          <w:szCs w:val="22"/>
        </w:rPr>
        <w:t xml:space="preserve"> fue en </w:t>
      </w:r>
      <w:r w:rsidR="0062295B" w:rsidRPr="003C6E6A">
        <w:rPr>
          <w:rFonts w:asciiTheme="majorHAnsi" w:eastAsia="Calibri" w:hAnsiTheme="majorHAnsi" w:cstheme="majorHAnsi"/>
          <w:color w:val="000000"/>
          <w:sz w:val="22"/>
          <w:szCs w:val="22"/>
        </w:rPr>
        <w:t xml:space="preserve">unión </w:t>
      </w:r>
      <w:r w:rsidR="004B6431" w:rsidRPr="003C6E6A">
        <w:rPr>
          <w:rFonts w:asciiTheme="majorHAnsi" w:eastAsia="Calibri" w:hAnsiTheme="majorHAnsi" w:cstheme="majorHAnsi"/>
          <w:color w:val="000000"/>
          <w:sz w:val="22"/>
          <w:szCs w:val="22"/>
        </w:rPr>
        <w:t xml:space="preserve">de </w:t>
      </w:r>
      <w:r w:rsidR="00A86A02" w:rsidRPr="003C6E6A">
        <w:rPr>
          <w:rFonts w:asciiTheme="majorHAnsi" w:eastAsia="Calibri" w:hAnsiTheme="majorHAnsi" w:cstheme="majorHAnsi"/>
          <w:color w:val="000000"/>
          <w:sz w:val="22"/>
          <w:szCs w:val="22"/>
        </w:rPr>
        <w:t>compuestos cíclicos</w:t>
      </w:r>
      <w:r w:rsidR="00962C18" w:rsidRPr="003C6E6A">
        <w:rPr>
          <w:rFonts w:asciiTheme="majorHAnsi" w:eastAsia="Calibri" w:hAnsiTheme="majorHAnsi" w:cstheme="majorHAnsi"/>
          <w:color w:val="000000"/>
          <w:sz w:val="22"/>
          <w:szCs w:val="22"/>
        </w:rPr>
        <w:t xml:space="preserve"> </w:t>
      </w:r>
      <w:r w:rsidR="00A86A02" w:rsidRPr="003C6E6A">
        <w:rPr>
          <w:rFonts w:asciiTheme="majorHAnsi" w:eastAsia="Calibri" w:hAnsiTheme="majorHAnsi" w:cstheme="majorHAnsi"/>
          <w:color w:val="000000"/>
          <w:sz w:val="22"/>
          <w:szCs w:val="22"/>
        </w:rPr>
        <w:t>(GO:0097159, 12.347)</w:t>
      </w:r>
      <w:r w:rsidR="004B6431" w:rsidRPr="003C6E6A">
        <w:rPr>
          <w:rFonts w:asciiTheme="majorHAnsi" w:eastAsia="Calibri" w:hAnsiTheme="majorHAnsi" w:cstheme="majorHAnsi"/>
          <w:color w:val="000000"/>
          <w:sz w:val="22"/>
          <w:szCs w:val="22"/>
        </w:rPr>
        <w:t xml:space="preserve">, </w:t>
      </w:r>
      <w:r w:rsidR="00962C18" w:rsidRPr="003C6E6A">
        <w:rPr>
          <w:rFonts w:asciiTheme="majorHAnsi" w:eastAsia="Calibri" w:hAnsiTheme="majorHAnsi" w:cstheme="majorHAnsi"/>
          <w:color w:val="000000"/>
          <w:sz w:val="22"/>
          <w:szCs w:val="22"/>
        </w:rPr>
        <w:t>de</w:t>
      </w:r>
      <w:r w:rsidR="00A86A02" w:rsidRPr="003C6E6A">
        <w:rPr>
          <w:rFonts w:asciiTheme="majorHAnsi" w:eastAsia="Calibri" w:hAnsiTheme="majorHAnsi" w:cstheme="majorHAnsi"/>
          <w:color w:val="000000"/>
          <w:sz w:val="22"/>
          <w:szCs w:val="22"/>
        </w:rPr>
        <w:t xml:space="preserve"> </w:t>
      </w:r>
      <w:r w:rsidR="00962C18" w:rsidRPr="003C6E6A">
        <w:rPr>
          <w:rFonts w:asciiTheme="majorHAnsi" w:eastAsia="Calibri" w:hAnsiTheme="majorHAnsi" w:cstheme="majorHAnsi"/>
          <w:color w:val="000000"/>
          <w:sz w:val="22"/>
          <w:szCs w:val="22"/>
        </w:rPr>
        <w:t>heterocíclicos (GO:1901363,12.307)</w:t>
      </w:r>
      <w:r w:rsidR="004B6431" w:rsidRPr="003C6E6A">
        <w:rPr>
          <w:rFonts w:asciiTheme="majorHAnsi" w:eastAsia="Calibri" w:hAnsiTheme="majorHAnsi" w:cstheme="majorHAnsi"/>
          <w:color w:val="000000"/>
          <w:sz w:val="22"/>
          <w:szCs w:val="22"/>
        </w:rPr>
        <w:t xml:space="preserve"> y</w:t>
      </w:r>
      <w:r w:rsidR="00962C18" w:rsidRPr="003C6E6A">
        <w:rPr>
          <w:rFonts w:asciiTheme="majorHAnsi" w:eastAsia="Calibri" w:hAnsiTheme="majorHAnsi" w:cstheme="majorHAnsi"/>
          <w:color w:val="000000"/>
          <w:sz w:val="22"/>
          <w:szCs w:val="22"/>
        </w:rPr>
        <w:t xml:space="preserve"> de iones (GO:0043167, 10.078)</w:t>
      </w:r>
      <w:r w:rsidR="004F295F" w:rsidRPr="003C6E6A">
        <w:rPr>
          <w:rFonts w:asciiTheme="majorHAnsi" w:eastAsia="Calibri" w:hAnsiTheme="majorHAnsi" w:cstheme="majorHAnsi"/>
          <w:color w:val="000000"/>
          <w:sz w:val="22"/>
          <w:szCs w:val="22"/>
        </w:rPr>
        <w:t>, seguidos por actividad</w:t>
      </w:r>
      <w:r w:rsidR="00E759E7" w:rsidRPr="003C6E6A">
        <w:rPr>
          <w:rFonts w:asciiTheme="majorHAnsi" w:eastAsia="Calibri" w:hAnsiTheme="majorHAnsi" w:cstheme="majorHAnsi"/>
          <w:color w:val="000000"/>
          <w:sz w:val="22"/>
          <w:szCs w:val="22"/>
        </w:rPr>
        <w:t xml:space="preserve"> de transferasa (GO 0016740, 8.257)</w:t>
      </w:r>
      <w:r w:rsidR="00082EF8" w:rsidRPr="003C6E6A">
        <w:rPr>
          <w:rFonts w:asciiTheme="majorHAnsi" w:eastAsia="Calibri" w:hAnsiTheme="majorHAnsi" w:cstheme="majorHAnsi"/>
          <w:color w:val="000000"/>
          <w:sz w:val="22"/>
          <w:szCs w:val="22"/>
        </w:rPr>
        <w:t xml:space="preserve"> que </w:t>
      </w:r>
      <w:r w:rsidR="0014212C" w:rsidRPr="003C6E6A">
        <w:rPr>
          <w:rFonts w:asciiTheme="majorHAnsi" w:eastAsia="Calibri" w:hAnsiTheme="majorHAnsi" w:cstheme="majorHAnsi"/>
          <w:color w:val="000000"/>
          <w:sz w:val="22"/>
          <w:szCs w:val="22"/>
        </w:rPr>
        <w:t>está</w:t>
      </w:r>
      <w:r w:rsidR="00082EF8" w:rsidRPr="003C6E6A">
        <w:rPr>
          <w:rFonts w:asciiTheme="majorHAnsi" w:eastAsia="Calibri" w:hAnsiTheme="majorHAnsi" w:cstheme="majorHAnsi"/>
          <w:color w:val="000000"/>
          <w:sz w:val="22"/>
          <w:szCs w:val="22"/>
        </w:rPr>
        <w:t xml:space="preserve"> especialmente involucrado con </w:t>
      </w:r>
      <w:r w:rsidR="00B331AD" w:rsidRPr="003C6E6A">
        <w:rPr>
          <w:rFonts w:asciiTheme="majorHAnsi" w:eastAsia="Calibri" w:hAnsiTheme="majorHAnsi" w:cstheme="majorHAnsi"/>
          <w:color w:val="000000"/>
          <w:sz w:val="22"/>
          <w:szCs w:val="22"/>
        </w:rPr>
        <w:t>la catálisis de la transferencia de grupos metilo, grupos glicosilo, grupos acilo, que contiene</w:t>
      </w:r>
      <w:r w:rsidR="00CA3B04" w:rsidRPr="003C6E6A">
        <w:rPr>
          <w:rFonts w:asciiTheme="majorHAnsi" w:eastAsia="Calibri" w:hAnsiTheme="majorHAnsi" w:cstheme="majorHAnsi"/>
          <w:color w:val="000000"/>
          <w:sz w:val="22"/>
          <w:szCs w:val="22"/>
        </w:rPr>
        <w:t xml:space="preserve">n fósforo u otros grupos de compuestos </w:t>
      </w:r>
      <w:r w:rsidR="00B331AD" w:rsidRPr="003C6E6A">
        <w:rPr>
          <w:rFonts w:asciiTheme="majorHAnsi" w:eastAsia="Calibri" w:hAnsiTheme="majorHAnsi" w:cstheme="majorHAnsi"/>
          <w:color w:val="000000"/>
          <w:sz w:val="22"/>
          <w:szCs w:val="22"/>
        </w:rPr>
        <w:t>donante</w:t>
      </w:r>
      <w:r w:rsidR="00CA3B04" w:rsidRPr="003C6E6A">
        <w:rPr>
          <w:rFonts w:asciiTheme="majorHAnsi" w:eastAsia="Calibri" w:hAnsiTheme="majorHAnsi" w:cstheme="majorHAnsi"/>
          <w:color w:val="000000"/>
          <w:sz w:val="22"/>
          <w:szCs w:val="22"/>
        </w:rPr>
        <w:t>s</w:t>
      </w:r>
      <w:r w:rsidR="00B331AD" w:rsidRPr="003C6E6A">
        <w:rPr>
          <w:rFonts w:asciiTheme="majorHAnsi" w:eastAsia="Calibri" w:hAnsiTheme="majorHAnsi" w:cstheme="majorHAnsi"/>
          <w:color w:val="000000"/>
          <w:sz w:val="22"/>
          <w:szCs w:val="22"/>
        </w:rPr>
        <w:t xml:space="preserve"> a otro compuesto</w:t>
      </w:r>
      <w:r w:rsidR="00CA3B04" w:rsidRPr="003C6E6A">
        <w:rPr>
          <w:rFonts w:asciiTheme="majorHAnsi" w:eastAsia="Calibri" w:hAnsiTheme="majorHAnsi" w:cstheme="majorHAnsi"/>
          <w:color w:val="000000"/>
          <w:sz w:val="22"/>
          <w:szCs w:val="22"/>
        </w:rPr>
        <w:t>s</w:t>
      </w:r>
      <w:r w:rsidR="00B331AD" w:rsidRPr="003C6E6A">
        <w:rPr>
          <w:rFonts w:asciiTheme="majorHAnsi" w:eastAsia="Calibri" w:hAnsiTheme="majorHAnsi" w:cstheme="majorHAnsi"/>
          <w:color w:val="000000"/>
          <w:sz w:val="22"/>
          <w:szCs w:val="22"/>
        </w:rPr>
        <w:t xml:space="preserve"> aceptores</w:t>
      </w:r>
      <w:r w:rsidR="00CA3B04" w:rsidRPr="003C6E6A">
        <w:rPr>
          <w:rFonts w:asciiTheme="majorHAnsi" w:eastAsia="Calibri" w:hAnsiTheme="majorHAnsi" w:cstheme="majorHAnsi"/>
          <w:color w:val="000000"/>
          <w:sz w:val="22"/>
          <w:szCs w:val="22"/>
        </w:rPr>
        <w:t>.</w:t>
      </w:r>
      <w:r w:rsidR="009A134F" w:rsidRPr="003C6E6A">
        <w:rPr>
          <w:rFonts w:asciiTheme="majorHAnsi" w:eastAsia="Calibri" w:hAnsiTheme="majorHAnsi" w:cstheme="majorHAnsi"/>
          <w:color w:val="000000"/>
          <w:sz w:val="22"/>
          <w:szCs w:val="22"/>
        </w:rPr>
        <w:t xml:space="preserve"> Además, algunos genes asignados con este término GO están invol</w:t>
      </w:r>
      <w:r w:rsidR="001A4A85" w:rsidRPr="003C6E6A">
        <w:rPr>
          <w:rFonts w:asciiTheme="majorHAnsi" w:eastAsia="Calibri" w:hAnsiTheme="majorHAnsi" w:cstheme="majorHAnsi"/>
          <w:color w:val="000000"/>
          <w:sz w:val="22"/>
          <w:szCs w:val="22"/>
        </w:rPr>
        <w:t xml:space="preserve">ucrados </w:t>
      </w:r>
      <w:r w:rsidR="009A134F" w:rsidRPr="003C6E6A">
        <w:rPr>
          <w:rFonts w:asciiTheme="majorHAnsi" w:eastAsia="Calibri" w:hAnsiTheme="majorHAnsi" w:cstheme="majorHAnsi"/>
          <w:color w:val="000000"/>
          <w:sz w:val="22"/>
          <w:szCs w:val="22"/>
        </w:rPr>
        <w:t xml:space="preserve">en </w:t>
      </w:r>
      <w:r w:rsidR="009A134F" w:rsidRPr="003C6E6A">
        <w:rPr>
          <w:rFonts w:asciiTheme="minorHAnsi" w:hAnsiTheme="minorHAnsi" w:cstheme="minorHAnsi"/>
          <w:sz w:val="22"/>
          <w:szCs w:val="22"/>
        </w:rPr>
        <w:t>la transfer</w:t>
      </w:r>
      <w:r w:rsidR="001A4A85" w:rsidRPr="003C6E6A">
        <w:rPr>
          <w:rFonts w:asciiTheme="minorHAnsi" w:hAnsiTheme="minorHAnsi" w:cstheme="minorHAnsi"/>
          <w:sz w:val="22"/>
          <w:szCs w:val="22"/>
        </w:rPr>
        <w:t>encia de grupos nitrogenados,</w:t>
      </w:r>
      <w:r w:rsidR="009A134F" w:rsidRPr="003C6E6A">
        <w:rPr>
          <w:rFonts w:asciiTheme="minorHAnsi" w:hAnsiTheme="minorHAnsi" w:cstheme="minorHAnsi"/>
          <w:sz w:val="22"/>
          <w:szCs w:val="22"/>
        </w:rPr>
        <w:t xml:space="preserve"> particularmente aminotransferasas o transaminasas.</w:t>
      </w:r>
      <w:r w:rsidR="001A4A85" w:rsidRPr="003C6E6A">
        <w:rPr>
          <w:rFonts w:asciiTheme="minorHAnsi" w:hAnsiTheme="minorHAnsi" w:cstheme="minorHAnsi"/>
          <w:sz w:val="22"/>
          <w:szCs w:val="22"/>
        </w:rPr>
        <w:t xml:space="preserve"> El componente celular (CC) </w:t>
      </w:r>
      <w:r w:rsidR="0014212C" w:rsidRPr="003C6E6A">
        <w:rPr>
          <w:rFonts w:asciiTheme="minorHAnsi" w:hAnsiTheme="minorHAnsi" w:cstheme="minorHAnsi"/>
          <w:sz w:val="22"/>
          <w:szCs w:val="22"/>
        </w:rPr>
        <w:t>más</w:t>
      </w:r>
      <w:r w:rsidR="001A4A85" w:rsidRPr="003C6E6A">
        <w:rPr>
          <w:rFonts w:asciiTheme="minorHAnsi" w:hAnsiTheme="minorHAnsi" w:cstheme="minorHAnsi"/>
          <w:sz w:val="22"/>
          <w:szCs w:val="22"/>
        </w:rPr>
        <w:t xml:space="preserve"> representado fue estructura anatómica intracelular</w:t>
      </w:r>
      <w:r w:rsidR="00082EF8" w:rsidRPr="003C6E6A">
        <w:rPr>
          <w:rFonts w:asciiTheme="minorHAnsi" w:hAnsiTheme="minorHAnsi" w:cstheme="minorHAnsi"/>
          <w:sz w:val="22"/>
          <w:szCs w:val="22"/>
        </w:rPr>
        <w:t xml:space="preserve"> (GO:005622, 18.042), </w:t>
      </w:r>
      <w:r w:rsidR="00456E69" w:rsidRPr="003C6E6A">
        <w:rPr>
          <w:rFonts w:asciiTheme="minorHAnsi" w:hAnsiTheme="minorHAnsi" w:cstheme="minorHAnsi"/>
          <w:sz w:val="22"/>
          <w:szCs w:val="22"/>
        </w:rPr>
        <w:t>orgánulo (</w:t>
      </w:r>
      <w:r w:rsidR="00B61E33" w:rsidRPr="003C6E6A">
        <w:rPr>
          <w:rFonts w:asciiTheme="minorHAnsi" w:hAnsiTheme="minorHAnsi" w:cstheme="minorHAnsi"/>
          <w:sz w:val="22"/>
          <w:szCs w:val="22"/>
        </w:rPr>
        <w:t xml:space="preserve">GO:0043226, </w:t>
      </w:r>
      <w:r w:rsidR="00456E69" w:rsidRPr="003C6E6A">
        <w:rPr>
          <w:rFonts w:asciiTheme="minorHAnsi" w:hAnsiTheme="minorHAnsi" w:cstheme="minorHAnsi"/>
          <w:sz w:val="22"/>
          <w:szCs w:val="22"/>
        </w:rPr>
        <w:t>15.242)</w:t>
      </w:r>
      <w:r w:rsidR="00B61E33" w:rsidRPr="003C6E6A">
        <w:rPr>
          <w:rFonts w:asciiTheme="minorHAnsi" w:hAnsiTheme="minorHAnsi" w:cstheme="minorHAnsi"/>
          <w:sz w:val="22"/>
          <w:szCs w:val="22"/>
        </w:rPr>
        <w:t xml:space="preserve"> y membrana (GO:0016020 ,13.249), </w:t>
      </w:r>
      <w:r w:rsidR="0014212C" w:rsidRPr="003C6E6A">
        <w:rPr>
          <w:rFonts w:asciiTheme="minorHAnsi" w:hAnsiTheme="minorHAnsi" w:cstheme="minorHAnsi"/>
          <w:sz w:val="22"/>
          <w:szCs w:val="22"/>
        </w:rPr>
        <w:t>que consist</w:t>
      </w:r>
      <w:r w:rsidR="00B61E33" w:rsidRPr="003C6E6A">
        <w:rPr>
          <w:rFonts w:asciiTheme="minorHAnsi" w:hAnsiTheme="minorHAnsi" w:cstheme="minorHAnsi"/>
          <w:sz w:val="22"/>
          <w:szCs w:val="22"/>
        </w:rPr>
        <w:t xml:space="preserve">e en </w:t>
      </w:r>
      <w:r w:rsidR="0014212C" w:rsidRPr="003C6E6A">
        <w:rPr>
          <w:rFonts w:asciiTheme="minorHAnsi" w:hAnsiTheme="minorHAnsi" w:cstheme="minorHAnsi"/>
          <w:sz w:val="22"/>
          <w:szCs w:val="22"/>
        </w:rPr>
        <w:t>productos</w:t>
      </w:r>
      <w:r w:rsidR="00B61E33" w:rsidRPr="003C6E6A">
        <w:rPr>
          <w:rFonts w:asciiTheme="minorHAnsi" w:hAnsiTheme="minorHAnsi" w:cstheme="minorHAnsi"/>
          <w:sz w:val="22"/>
          <w:szCs w:val="22"/>
        </w:rPr>
        <w:t xml:space="preserve"> de genes y complejos proteicos que están en</w:t>
      </w:r>
      <w:r w:rsidR="00226D3B" w:rsidRPr="003C6E6A">
        <w:rPr>
          <w:rFonts w:asciiTheme="minorHAnsi" w:hAnsiTheme="minorHAnsi" w:cstheme="minorHAnsi"/>
          <w:sz w:val="22"/>
          <w:szCs w:val="22"/>
        </w:rPr>
        <w:t xml:space="preserve"> </w:t>
      </w:r>
      <w:r w:rsidR="00B61E33" w:rsidRPr="003C6E6A">
        <w:rPr>
          <w:rFonts w:asciiTheme="minorHAnsi" w:hAnsiTheme="minorHAnsi" w:cstheme="minorHAnsi"/>
          <w:sz w:val="22"/>
          <w:szCs w:val="22"/>
        </w:rPr>
        <w:t xml:space="preserve">la región </w:t>
      </w:r>
      <w:r w:rsidR="0014212C" w:rsidRPr="003C6E6A">
        <w:rPr>
          <w:rFonts w:asciiTheme="minorHAnsi" w:hAnsiTheme="minorHAnsi" w:cstheme="minorHAnsi"/>
          <w:sz w:val="22"/>
          <w:szCs w:val="22"/>
        </w:rPr>
        <w:t>hidrofófica de la membrana</w:t>
      </w:r>
      <w:r w:rsidR="006644DB" w:rsidRPr="003C6E6A">
        <w:rPr>
          <w:rFonts w:asciiTheme="minorHAnsi" w:hAnsiTheme="minorHAnsi" w:cstheme="minorHAnsi"/>
          <w:sz w:val="22"/>
          <w:szCs w:val="22"/>
        </w:rPr>
        <w:t xml:space="preserve"> (ver Figura </w:t>
      </w:r>
      <w:r w:rsidR="00731B45" w:rsidRPr="003C6E6A">
        <w:rPr>
          <w:rFonts w:asciiTheme="minorHAnsi" w:hAnsiTheme="minorHAnsi" w:cstheme="minorHAnsi"/>
          <w:sz w:val="22"/>
          <w:szCs w:val="22"/>
        </w:rPr>
        <w:t>5</w:t>
      </w:r>
      <w:r w:rsidR="006644DB" w:rsidRPr="003C6E6A">
        <w:rPr>
          <w:rFonts w:asciiTheme="minorHAnsi" w:hAnsiTheme="minorHAnsi" w:cstheme="minorHAnsi"/>
          <w:sz w:val="22"/>
          <w:szCs w:val="22"/>
        </w:rPr>
        <w:t>.7</w:t>
      </w:r>
      <w:r w:rsidR="0055458E" w:rsidRPr="003C6E6A">
        <w:rPr>
          <w:rFonts w:asciiTheme="minorHAnsi" w:hAnsiTheme="minorHAnsi" w:cstheme="minorHAnsi"/>
          <w:sz w:val="22"/>
          <w:szCs w:val="22"/>
        </w:rPr>
        <w:t>).</w:t>
      </w:r>
      <w:r w:rsidR="00961893" w:rsidRPr="003C6E6A">
        <w:rPr>
          <w:rFonts w:asciiTheme="minorHAnsi" w:hAnsiTheme="minorHAnsi" w:cstheme="minorHAnsi"/>
          <w:sz w:val="22"/>
          <w:szCs w:val="22"/>
        </w:rPr>
        <w:t xml:space="preserve"> </w:t>
      </w:r>
    </w:p>
    <w:p w14:paraId="1460AD2B" w14:textId="77777777" w:rsidR="00F45E4E" w:rsidRPr="003C6E6A" w:rsidRDefault="00F45E4E" w:rsidP="004D051B">
      <w:pPr>
        <w:kinsoku w:val="0"/>
        <w:overflowPunct w:val="0"/>
        <w:spacing w:after="0"/>
        <w:ind w:right="101"/>
        <w:jc w:val="both"/>
        <w:rPr>
          <w:rFonts w:asciiTheme="minorHAnsi" w:hAnsiTheme="minorHAnsi" w:cstheme="minorHAnsi"/>
          <w:sz w:val="22"/>
          <w:szCs w:val="22"/>
        </w:rPr>
      </w:pPr>
    </w:p>
    <w:p w14:paraId="5BDFFD1F" w14:textId="77777777" w:rsidR="00F45E4E" w:rsidRPr="003C6E6A" w:rsidRDefault="00C91422" w:rsidP="00F45E4E">
      <w:pPr>
        <w:kinsoku w:val="0"/>
        <w:overflowPunct w:val="0"/>
        <w:spacing w:after="0"/>
        <w:ind w:right="101"/>
        <w:jc w:val="both"/>
        <w:rPr>
          <w:rFonts w:asciiTheme="majorHAnsi" w:eastAsia="Calibri" w:hAnsiTheme="majorHAnsi" w:cstheme="majorHAnsi"/>
          <w:color w:val="000000"/>
          <w:sz w:val="20"/>
        </w:rPr>
      </w:pPr>
      <w:r w:rsidRPr="003C6E6A">
        <w:rPr>
          <w:noProof/>
          <w:lang w:val="es-ES"/>
        </w:rPr>
        <w:lastRenderedPageBreak/>
        <w:drawing>
          <wp:inline distT="0" distB="0" distL="0" distR="0" wp14:anchorId="440CE92E" wp14:editId="3E5A5431">
            <wp:extent cx="5610225" cy="4695825"/>
            <wp:effectExtent l="0" t="0" r="9525" b="952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AFE7870" w14:textId="633059FE" w:rsidR="00F45E4E" w:rsidRPr="003C6E6A" w:rsidRDefault="002660D7" w:rsidP="00263B71">
      <w:pPr>
        <w:spacing w:after="0" w:line="240" w:lineRule="auto"/>
        <w:jc w:val="both"/>
        <w:rPr>
          <w:rFonts w:asciiTheme="minorHAnsi" w:hAnsiTheme="minorHAnsi" w:cstheme="minorHAnsi"/>
          <w:b/>
          <w:sz w:val="20"/>
          <w:lang w:bidi="ar"/>
        </w:rPr>
      </w:pPr>
      <w:r w:rsidRPr="003C6E6A">
        <w:rPr>
          <w:rFonts w:asciiTheme="minorHAnsi" w:hAnsiTheme="minorHAnsi" w:cstheme="minorHAnsi"/>
          <w:b/>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b/>
          <w:color w:val="FFFFFF" w:themeColor="background1"/>
          <w:sz w:val="2"/>
          <w:szCs w:val="2"/>
        </w:rPr>
        <w:fldChar w:fldCharType="separate"/>
      </w:r>
      <w:bookmarkStart w:id="91" w:name="_Toc79694903"/>
      <w:r w:rsidR="00782830" w:rsidRPr="003C6E6A">
        <w:rPr>
          <w:rFonts w:asciiTheme="minorHAnsi" w:hAnsiTheme="minorHAnsi" w:cstheme="minorHAnsi"/>
          <w:noProof/>
          <w:color w:val="FFFFFF" w:themeColor="background1"/>
          <w:sz w:val="2"/>
          <w:szCs w:val="2"/>
        </w:rPr>
        <w:t>16</w:t>
      </w:r>
      <w:r w:rsidRPr="003C6E6A">
        <w:rPr>
          <w:rFonts w:asciiTheme="minorHAnsi" w:hAnsiTheme="minorHAnsi" w:cstheme="minorHAnsi"/>
          <w:b/>
          <w:noProof/>
          <w:color w:val="FFFFFF" w:themeColor="background1"/>
          <w:sz w:val="2"/>
          <w:szCs w:val="2"/>
        </w:rPr>
        <w:fldChar w:fldCharType="end"/>
      </w:r>
      <w:r w:rsidR="00B96445" w:rsidRPr="003C6E6A">
        <w:rPr>
          <w:rFonts w:asciiTheme="minorHAnsi" w:hAnsiTheme="minorHAnsi" w:cstheme="minorHAnsi"/>
          <w:sz w:val="20"/>
        </w:rPr>
        <w:t xml:space="preserve">Figura </w:t>
      </w:r>
      <w:r w:rsidR="00731B45" w:rsidRPr="003C6E6A">
        <w:rPr>
          <w:rFonts w:asciiTheme="minorHAnsi" w:hAnsiTheme="minorHAnsi" w:cstheme="minorHAnsi"/>
          <w:sz w:val="20"/>
        </w:rPr>
        <w:t>5</w:t>
      </w:r>
      <w:r w:rsidR="00B96445" w:rsidRPr="003C6E6A">
        <w:rPr>
          <w:rFonts w:asciiTheme="minorHAnsi" w:hAnsiTheme="minorHAnsi" w:cstheme="minorHAnsi"/>
          <w:sz w:val="20"/>
        </w:rPr>
        <w:t>.7</w:t>
      </w:r>
      <w:r w:rsidR="001F7A47" w:rsidRPr="003C6E6A">
        <w:rPr>
          <w:rFonts w:asciiTheme="minorHAnsi" w:hAnsiTheme="minorHAnsi" w:cstheme="minorHAnsi"/>
          <w:sz w:val="20"/>
        </w:rPr>
        <w:t xml:space="preserve"> Histograma de la clasificación de ontología genética (GO)</w:t>
      </w:r>
      <w:r w:rsidR="00134599" w:rsidRPr="003C6E6A">
        <w:rPr>
          <w:rFonts w:asciiTheme="minorHAnsi" w:hAnsiTheme="minorHAnsi" w:cstheme="minorHAnsi"/>
          <w:sz w:val="20"/>
          <w:lang w:bidi="ar"/>
        </w:rPr>
        <w:t xml:space="preserve">. </w:t>
      </w:r>
      <w:r w:rsidR="00F45E4E" w:rsidRPr="003C6E6A">
        <w:rPr>
          <w:rFonts w:asciiTheme="minorHAnsi" w:hAnsiTheme="minorHAnsi" w:cstheme="minorHAnsi"/>
          <w:sz w:val="20"/>
          <w:lang w:bidi="ar"/>
        </w:rPr>
        <w:t xml:space="preserve">37,784 secuencias de </w:t>
      </w:r>
      <w:r w:rsidR="00F45E4E" w:rsidRPr="003C6E6A">
        <w:rPr>
          <w:rFonts w:asciiTheme="minorHAnsi" w:hAnsiTheme="minorHAnsi" w:cstheme="minorHAnsi"/>
          <w:i/>
          <w:sz w:val="20"/>
          <w:lang w:bidi="ar"/>
        </w:rPr>
        <w:t>S. neei</w:t>
      </w:r>
      <w:r w:rsidR="00F45E4E" w:rsidRPr="003C6E6A">
        <w:rPr>
          <w:rFonts w:asciiTheme="minorHAnsi" w:hAnsiTheme="minorHAnsi" w:cstheme="minorHAnsi"/>
          <w:sz w:val="20"/>
          <w:lang w:bidi="ar"/>
        </w:rPr>
        <w:t xml:space="preserve"> </w:t>
      </w:r>
      <w:r w:rsidR="00134599" w:rsidRPr="003C6E6A">
        <w:rPr>
          <w:rFonts w:asciiTheme="minorHAnsi" w:hAnsiTheme="minorHAnsi" w:cstheme="minorHAnsi"/>
          <w:sz w:val="20"/>
          <w:lang w:bidi="ar"/>
        </w:rPr>
        <w:t xml:space="preserve">fueron </w:t>
      </w:r>
      <w:r w:rsidR="00F45E4E" w:rsidRPr="003C6E6A">
        <w:rPr>
          <w:rFonts w:asciiTheme="minorHAnsi" w:hAnsiTheme="minorHAnsi" w:cstheme="minorHAnsi"/>
          <w:sz w:val="20"/>
          <w:lang w:bidi="ar"/>
        </w:rPr>
        <w:t>asignadas a las tres categorías principales: proceso biológico, componente celular y función molecular.</w:t>
      </w:r>
      <w:bookmarkEnd w:id="91"/>
    </w:p>
    <w:p w14:paraId="4F5F22EC" w14:textId="77777777" w:rsidR="00263B71" w:rsidRPr="003C6E6A" w:rsidRDefault="00263B71" w:rsidP="00263B71">
      <w:pPr>
        <w:spacing w:after="0"/>
        <w:rPr>
          <w:lang w:bidi="ar"/>
        </w:rPr>
      </w:pPr>
    </w:p>
    <w:p w14:paraId="0FCBA775" w14:textId="77777777" w:rsidR="00F8477C" w:rsidRPr="003C6E6A" w:rsidRDefault="00077614" w:rsidP="001E27F2">
      <w:pPr>
        <w:pStyle w:val="Ttulo3"/>
        <w:numPr>
          <w:ilvl w:val="2"/>
          <w:numId w:val="9"/>
        </w:numPr>
        <w:spacing w:before="0" w:after="0"/>
        <w:rPr>
          <w:b/>
          <w:bCs w:val="0"/>
        </w:rPr>
      </w:pPr>
      <w:bookmarkStart w:id="92" w:name="_Toc79959339"/>
      <w:r w:rsidRPr="003C6E6A">
        <w:rPr>
          <w:b/>
          <w:bCs w:val="0"/>
        </w:rPr>
        <w:t>Ontología</w:t>
      </w:r>
      <w:r w:rsidR="00F8477C" w:rsidRPr="003C6E6A">
        <w:rPr>
          <w:b/>
          <w:bCs w:val="0"/>
        </w:rPr>
        <w:t xml:space="preserve"> </w:t>
      </w:r>
      <w:r w:rsidRPr="003C6E6A">
        <w:rPr>
          <w:b/>
          <w:bCs w:val="0"/>
        </w:rPr>
        <w:t>génica</w:t>
      </w:r>
      <w:r w:rsidR="00F8477C" w:rsidRPr="003C6E6A">
        <w:rPr>
          <w:b/>
          <w:bCs w:val="0"/>
        </w:rPr>
        <w:t xml:space="preserve"> (GO) de</w:t>
      </w:r>
      <w:r w:rsidR="00226D3B" w:rsidRPr="003C6E6A">
        <w:rPr>
          <w:b/>
          <w:bCs w:val="0"/>
        </w:rPr>
        <w:t xml:space="preserve"> </w:t>
      </w:r>
      <w:r w:rsidR="00F8477C" w:rsidRPr="003C6E6A">
        <w:rPr>
          <w:b/>
          <w:bCs w:val="0"/>
        </w:rPr>
        <w:t>genes expresados diferencialmente</w:t>
      </w:r>
      <w:bookmarkEnd w:id="92"/>
    </w:p>
    <w:p w14:paraId="2EED3B1B" w14:textId="64561D43" w:rsidR="002B5389" w:rsidRPr="003C6E6A" w:rsidRDefault="008015AF" w:rsidP="00263B71">
      <w:pPr>
        <w:kinsoku w:val="0"/>
        <w:overflowPunct w:val="0"/>
        <w:spacing w:after="0"/>
        <w:ind w:right="101"/>
        <w:jc w:val="both"/>
        <w:rPr>
          <w:rFonts w:asciiTheme="majorHAnsi" w:eastAsia="Calibri" w:hAnsiTheme="majorHAnsi" w:cstheme="majorHAnsi"/>
          <w:color w:val="000000"/>
          <w:sz w:val="22"/>
          <w:szCs w:val="22"/>
        </w:rPr>
      </w:pPr>
      <w:r w:rsidRPr="003C6E6A">
        <w:rPr>
          <w:rFonts w:asciiTheme="majorHAnsi" w:eastAsia="Calibri" w:hAnsiTheme="majorHAnsi" w:cstheme="majorHAnsi"/>
          <w:color w:val="000000"/>
          <w:sz w:val="22"/>
          <w:szCs w:val="22"/>
        </w:rPr>
        <w:t>La recuperación de términos GO para los genes expresados diferencialmente arrojó un total de 4</w:t>
      </w:r>
      <w:r w:rsidR="00E63A6C" w:rsidRPr="003C6E6A">
        <w:rPr>
          <w:rFonts w:asciiTheme="majorHAnsi" w:eastAsia="Calibri" w:hAnsiTheme="majorHAnsi" w:cstheme="majorHAnsi"/>
          <w:color w:val="000000"/>
          <w:sz w:val="22"/>
          <w:szCs w:val="22"/>
        </w:rPr>
        <w:t>.</w:t>
      </w:r>
      <w:r w:rsidRPr="003C6E6A">
        <w:rPr>
          <w:rFonts w:asciiTheme="majorHAnsi" w:eastAsia="Calibri" w:hAnsiTheme="majorHAnsi" w:cstheme="majorHAnsi"/>
          <w:color w:val="000000"/>
          <w:sz w:val="22"/>
          <w:szCs w:val="22"/>
        </w:rPr>
        <w:t xml:space="preserve">850 DEG de </w:t>
      </w:r>
      <w:r w:rsidRPr="003C6E6A">
        <w:rPr>
          <w:rFonts w:asciiTheme="majorHAnsi" w:eastAsia="Calibri" w:hAnsiTheme="majorHAnsi" w:cstheme="majorHAnsi"/>
          <w:i/>
          <w:color w:val="000000"/>
          <w:sz w:val="22"/>
          <w:szCs w:val="22"/>
        </w:rPr>
        <w:t>S. neei</w:t>
      </w:r>
      <w:r w:rsidR="00E63A6C" w:rsidRPr="003C6E6A">
        <w:rPr>
          <w:rFonts w:asciiTheme="majorHAnsi" w:eastAsia="Calibri" w:hAnsiTheme="majorHAnsi" w:cstheme="majorHAnsi"/>
          <w:i/>
          <w:color w:val="000000"/>
          <w:sz w:val="22"/>
          <w:szCs w:val="22"/>
        </w:rPr>
        <w:t>.</w:t>
      </w:r>
      <w:r w:rsidR="00226D3B" w:rsidRPr="003C6E6A">
        <w:rPr>
          <w:rFonts w:asciiTheme="majorHAnsi" w:eastAsia="Calibri" w:hAnsiTheme="majorHAnsi" w:cstheme="majorHAnsi"/>
          <w:i/>
          <w:color w:val="000000"/>
          <w:sz w:val="22"/>
          <w:szCs w:val="22"/>
        </w:rPr>
        <w:t xml:space="preserve"> </w:t>
      </w:r>
      <w:r w:rsidR="00E63A6C" w:rsidRPr="003C6E6A">
        <w:rPr>
          <w:rFonts w:asciiTheme="majorHAnsi" w:eastAsia="Calibri" w:hAnsiTheme="majorHAnsi" w:cstheme="majorHAnsi"/>
          <w:color w:val="000000"/>
          <w:sz w:val="22"/>
          <w:szCs w:val="22"/>
        </w:rPr>
        <w:t xml:space="preserve">De estos 3.721 corresponde a genes </w:t>
      </w:r>
      <w:r w:rsidR="00B10103" w:rsidRPr="003C6E6A">
        <w:rPr>
          <w:rFonts w:asciiTheme="majorHAnsi" w:eastAsia="Calibri" w:hAnsiTheme="majorHAnsi" w:cstheme="majorHAnsi"/>
          <w:color w:val="000000"/>
          <w:sz w:val="22"/>
          <w:szCs w:val="22"/>
        </w:rPr>
        <w:t>sobreexpresados</w:t>
      </w:r>
      <w:r w:rsidR="00E63A6C" w:rsidRPr="003C6E6A">
        <w:rPr>
          <w:rFonts w:asciiTheme="majorHAnsi" w:eastAsia="Calibri" w:hAnsiTheme="majorHAnsi" w:cstheme="majorHAnsi"/>
          <w:color w:val="000000"/>
          <w:sz w:val="22"/>
          <w:szCs w:val="22"/>
        </w:rPr>
        <w:t xml:space="preserve"> y 1.129 genes </w:t>
      </w:r>
      <w:r w:rsidR="00B10103" w:rsidRPr="003C6E6A">
        <w:rPr>
          <w:rFonts w:asciiTheme="majorHAnsi" w:eastAsia="Calibri" w:hAnsiTheme="majorHAnsi" w:cstheme="majorHAnsi"/>
          <w:color w:val="000000"/>
          <w:sz w:val="22"/>
          <w:szCs w:val="22"/>
        </w:rPr>
        <w:t>sub</w:t>
      </w:r>
      <w:r w:rsidR="006644DB" w:rsidRPr="003C6E6A">
        <w:rPr>
          <w:rFonts w:asciiTheme="majorHAnsi" w:eastAsia="Calibri" w:hAnsiTheme="majorHAnsi" w:cstheme="majorHAnsi"/>
          <w:color w:val="000000"/>
          <w:sz w:val="22"/>
          <w:szCs w:val="22"/>
        </w:rPr>
        <w:t xml:space="preserve">expresados. En la Figura </w:t>
      </w:r>
      <w:r w:rsidR="00731B45" w:rsidRPr="003C6E6A">
        <w:rPr>
          <w:rFonts w:asciiTheme="majorHAnsi" w:eastAsia="Calibri" w:hAnsiTheme="majorHAnsi" w:cstheme="majorHAnsi"/>
          <w:color w:val="000000"/>
          <w:sz w:val="22"/>
          <w:szCs w:val="22"/>
        </w:rPr>
        <w:t>5</w:t>
      </w:r>
      <w:r w:rsidR="006644DB" w:rsidRPr="003C6E6A">
        <w:rPr>
          <w:rFonts w:asciiTheme="majorHAnsi" w:eastAsia="Calibri" w:hAnsiTheme="majorHAnsi" w:cstheme="majorHAnsi"/>
          <w:color w:val="000000"/>
          <w:sz w:val="22"/>
          <w:szCs w:val="22"/>
        </w:rPr>
        <w:t>.8</w:t>
      </w:r>
      <w:r w:rsidR="00E63A6C" w:rsidRPr="003C6E6A">
        <w:rPr>
          <w:rFonts w:asciiTheme="majorHAnsi" w:eastAsia="Calibri" w:hAnsiTheme="majorHAnsi" w:cstheme="majorHAnsi"/>
          <w:color w:val="000000"/>
          <w:sz w:val="22"/>
          <w:szCs w:val="22"/>
        </w:rPr>
        <w:t xml:space="preserve"> se muestra</w:t>
      </w:r>
      <w:r w:rsidR="00CC1A96">
        <w:rPr>
          <w:rFonts w:asciiTheme="majorHAnsi" w:eastAsia="Calibri" w:hAnsiTheme="majorHAnsi" w:cstheme="majorHAnsi"/>
          <w:color w:val="000000"/>
          <w:sz w:val="22"/>
          <w:szCs w:val="22"/>
        </w:rPr>
        <w:t>n</w:t>
      </w:r>
      <w:r w:rsidR="00E63A6C" w:rsidRPr="003C6E6A">
        <w:rPr>
          <w:rFonts w:asciiTheme="majorHAnsi" w:eastAsia="Calibri" w:hAnsiTheme="majorHAnsi" w:cstheme="majorHAnsi"/>
          <w:color w:val="000000"/>
          <w:sz w:val="22"/>
          <w:szCs w:val="22"/>
        </w:rPr>
        <w:t xml:space="preserve"> los genes </w:t>
      </w:r>
      <w:r w:rsidR="00961893" w:rsidRPr="003C6E6A">
        <w:rPr>
          <w:rFonts w:asciiTheme="majorHAnsi" w:eastAsia="Calibri" w:hAnsiTheme="majorHAnsi" w:cstheme="majorHAnsi"/>
          <w:color w:val="000000"/>
          <w:sz w:val="22"/>
          <w:szCs w:val="22"/>
        </w:rPr>
        <w:t>con ≥ 3-fold</w:t>
      </w:r>
      <w:r w:rsidR="00CC1A96">
        <w:rPr>
          <w:rFonts w:asciiTheme="majorHAnsi" w:eastAsia="Calibri" w:hAnsiTheme="majorHAnsi" w:cstheme="majorHAnsi"/>
          <w:color w:val="000000"/>
          <w:sz w:val="22"/>
          <w:szCs w:val="22"/>
        </w:rPr>
        <w:t xml:space="preserve">, lo cual </w:t>
      </w:r>
      <w:r w:rsidR="00961893" w:rsidRPr="003C6E6A">
        <w:rPr>
          <w:rFonts w:asciiTheme="majorHAnsi" w:eastAsia="Calibri" w:hAnsiTheme="majorHAnsi" w:cstheme="majorHAnsi"/>
          <w:color w:val="000000"/>
          <w:sz w:val="22"/>
          <w:szCs w:val="22"/>
        </w:rPr>
        <w:t>indica tres veces más genes regulados al alza a 3 mM de amonio</w:t>
      </w:r>
      <w:r w:rsidR="00CC1A96">
        <w:rPr>
          <w:rFonts w:asciiTheme="majorHAnsi" w:eastAsia="Calibri" w:hAnsiTheme="majorHAnsi" w:cstheme="majorHAnsi"/>
          <w:color w:val="000000"/>
          <w:sz w:val="22"/>
          <w:szCs w:val="22"/>
        </w:rPr>
        <w:t>,</w:t>
      </w:r>
      <w:r w:rsidR="00961893" w:rsidRPr="003C6E6A">
        <w:rPr>
          <w:rFonts w:asciiTheme="majorHAnsi" w:eastAsia="Calibri" w:hAnsiTheme="majorHAnsi" w:cstheme="majorHAnsi"/>
          <w:color w:val="000000"/>
          <w:sz w:val="22"/>
          <w:szCs w:val="22"/>
        </w:rPr>
        <w:t xml:space="preserve"> en comparación con 0 mM de amonio. Los términos recuperados se </w:t>
      </w:r>
      <w:r w:rsidRPr="003C6E6A">
        <w:rPr>
          <w:rFonts w:asciiTheme="majorHAnsi" w:eastAsia="Calibri" w:hAnsiTheme="majorHAnsi" w:cstheme="majorHAnsi"/>
          <w:color w:val="000000"/>
          <w:sz w:val="22"/>
          <w:szCs w:val="22"/>
        </w:rPr>
        <w:t>dividieron en 67 términos en tres categorías, lo</w:t>
      </w:r>
      <w:r w:rsidR="00630C10" w:rsidRPr="003C6E6A">
        <w:rPr>
          <w:rFonts w:asciiTheme="majorHAnsi" w:eastAsia="Calibri" w:hAnsiTheme="majorHAnsi" w:cstheme="majorHAnsi"/>
          <w:color w:val="000000"/>
          <w:sz w:val="22"/>
          <w:szCs w:val="22"/>
        </w:rPr>
        <w:t xml:space="preserve">s cinco primeros termino GO con mayor frecuencia </w:t>
      </w:r>
      <w:r w:rsidR="00961893" w:rsidRPr="003C6E6A">
        <w:rPr>
          <w:rFonts w:asciiTheme="majorHAnsi" w:eastAsia="Calibri" w:hAnsiTheme="majorHAnsi" w:cstheme="majorHAnsi"/>
          <w:color w:val="000000"/>
          <w:sz w:val="22"/>
          <w:szCs w:val="22"/>
        </w:rPr>
        <w:t>fueron e</w:t>
      </w:r>
      <w:r w:rsidRPr="003C6E6A">
        <w:rPr>
          <w:rFonts w:asciiTheme="majorHAnsi" w:eastAsia="Calibri" w:hAnsiTheme="majorHAnsi" w:cstheme="majorHAnsi"/>
          <w:color w:val="000000"/>
          <w:sz w:val="22"/>
          <w:szCs w:val="22"/>
        </w:rPr>
        <w:t>ntidad anatómica celular</w:t>
      </w:r>
      <w:r w:rsidR="00961893" w:rsidRPr="003C6E6A">
        <w:rPr>
          <w:rFonts w:asciiTheme="majorHAnsi" w:eastAsia="Calibri" w:hAnsiTheme="majorHAnsi" w:cstheme="majorHAnsi"/>
          <w:color w:val="000000"/>
          <w:sz w:val="22"/>
          <w:szCs w:val="22"/>
        </w:rPr>
        <w:t xml:space="preserve"> (</w:t>
      </w:r>
      <w:r w:rsidR="006E63E1" w:rsidRPr="003C6E6A">
        <w:rPr>
          <w:rFonts w:asciiTheme="majorHAnsi" w:eastAsia="Calibri" w:hAnsiTheme="majorHAnsi" w:cstheme="majorHAnsi"/>
          <w:color w:val="000000"/>
          <w:sz w:val="22"/>
          <w:szCs w:val="22"/>
        </w:rPr>
        <w:t>GO</w:t>
      </w:r>
      <w:r w:rsidR="00F14789" w:rsidRPr="003C6E6A">
        <w:rPr>
          <w:rFonts w:asciiTheme="majorHAnsi" w:eastAsia="Calibri" w:hAnsiTheme="majorHAnsi" w:cstheme="majorHAnsi"/>
          <w:color w:val="000000"/>
          <w:sz w:val="22"/>
          <w:szCs w:val="22"/>
        </w:rPr>
        <w:t>:0110165</w:t>
      </w:r>
      <w:r w:rsidR="006E63E1" w:rsidRPr="003C6E6A">
        <w:rPr>
          <w:rFonts w:asciiTheme="majorHAnsi" w:eastAsia="Calibri" w:hAnsiTheme="majorHAnsi" w:cstheme="majorHAnsi"/>
          <w:color w:val="000000"/>
          <w:sz w:val="22"/>
          <w:szCs w:val="22"/>
        </w:rPr>
        <w:t>, 2.579</w:t>
      </w:r>
      <w:r w:rsidR="00961893" w:rsidRPr="003C6E6A">
        <w:rPr>
          <w:rFonts w:asciiTheme="majorHAnsi" w:eastAsia="Calibri" w:hAnsiTheme="majorHAnsi" w:cstheme="majorHAnsi"/>
          <w:color w:val="000000"/>
          <w:sz w:val="22"/>
          <w:szCs w:val="22"/>
        </w:rPr>
        <w:t>), p</w:t>
      </w:r>
      <w:r w:rsidRPr="003C6E6A">
        <w:rPr>
          <w:rFonts w:asciiTheme="majorHAnsi" w:eastAsia="Calibri" w:hAnsiTheme="majorHAnsi" w:cstheme="majorHAnsi"/>
          <w:color w:val="000000"/>
          <w:sz w:val="22"/>
          <w:szCs w:val="22"/>
        </w:rPr>
        <w:t>roceso</w:t>
      </w:r>
      <w:r w:rsidR="00961893" w:rsidRPr="003C6E6A">
        <w:rPr>
          <w:rFonts w:asciiTheme="majorHAnsi" w:eastAsia="Calibri" w:hAnsiTheme="majorHAnsi" w:cstheme="majorHAnsi"/>
          <w:color w:val="000000"/>
          <w:sz w:val="22"/>
          <w:szCs w:val="22"/>
        </w:rPr>
        <w:t>s celulares (</w:t>
      </w:r>
      <w:r w:rsidR="006E63E1" w:rsidRPr="003C6E6A">
        <w:rPr>
          <w:rFonts w:asciiTheme="majorHAnsi" w:eastAsia="Calibri" w:hAnsiTheme="majorHAnsi" w:cstheme="majorHAnsi"/>
          <w:color w:val="000000"/>
          <w:sz w:val="22"/>
          <w:szCs w:val="22"/>
        </w:rPr>
        <w:t>GO:0009987, 2.335</w:t>
      </w:r>
      <w:r w:rsidR="00961893" w:rsidRPr="003C6E6A">
        <w:rPr>
          <w:rFonts w:asciiTheme="majorHAnsi" w:eastAsia="Calibri" w:hAnsiTheme="majorHAnsi" w:cstheme="majorHAnsi"/>
          <w:color w:val="000000"/>
          <w:sz w:val="22"/>
          <w:szCs w:val="22"/>
        </w:rPr>
        <w:t>), pr</w:t>
      </w:r>
      <w:r w:rsidRPr="003C6E6A">
        <w:rPr>
          <w:rFonts w:asciiTheme="majorHAnsi" w:eastAsia="Calibri" w:hAnsiTheme="majorHAnsi" w:cstheme="majorHAnsi"/>
          <w:color w:val="000000"/>
          <w:sz w:val="22"/>
          <w:szCs w:val="22"/>
        </w:rPr>
        <w:t>oceso</w:t>
      </w:r>
      <w:r w:rsidR="00961893" w:rsidRPr="003C6E6A">
        <w:rPr>
          <w:rFonts w:asciiTheme="majorHAnsi" w:eastAsia="Calibri" w:hAnsiTheme="majorHAnsi" w:cstheme="majorHAnsi"/>
          <w:color w:val="000000"/>
          <w:sz w:val="22"/>
          <w:szCs w:val="22"/>
        </w:rPr>
        <w:t>s</w:t>
      </w:r>
      <w:r w:rsidRPr="003C6E6A">
        <w:rPr>
          <w:rFonts w:asciiTheme="majorHAnsi" w:eastAsia="Calibri" w:hAnsiTheme="majorHAnsi" w:cstheme="majorHAnsi"/>
          <w:color w:val="000000"/>
          <w:sz w:val="22"/>
          <w:szCs w:val="22"/>
        </w:rPr>
        <w:t xml:space="preserve"> metabólico</w:t>
      </w:r>
      <w:r w:rsidR="00961893" w:rsidRPr="003C6E6A">
        <w:rPr>
          <w:rFonts w:asciiTheme="majorHAnsi" w:eastAsia="Calibri" w:hAnsiTheme="majorHAnsi" w:cstheme="majorHAnsi"/>
          <w:color w:val="000000"/>
          <w:sz w:val="22"/>
          <w:szCs w:val="22"/>
        </w:rPr>
        <w:t>s (</w:t>
      </w:r>
      <w:r w:rsidR="006E63E1" w:rsidRPr="003C6E6A">
        <w:rPr>
          <w:rFonts w:asciiTheme="majorHAnsi" w:eastAsia="Calibri" w:hAnsiTheme="majorHAnsi" w:cstheme="majorHAnsi"/>
          <w:color w:val="000000"/>
          <w:sz w:val="22"/>
          <w:szCs w:val="22"/>
        </w:rPr>
        <w:t xml:space="preserve">GO:0008152, </w:t>
      </w:r>
      <w:r w:rsidR="00961893" w:rsidRPr="003C6E6A">
        <w:rPr>
          <w:rFonts w:asciiTheme="majorHAnsi" w:eastAsia="Calibri" w:hAnsiTheme="majorHAnsi" w:cstheme="majorHAnsi"/>
          <w:color w:val="000000"/>
          <w:sz w:val="22"/>
          <w:szCs w:val="22"/>
        </w:rPr>
        <w:t>2.</w:t>
      </w:r>
      <w:r w:rsidR="006E63E1" w:rsidRPr="003C6E6A">
        <w:rPr>
          <w:rFonts w:asciiTheme="majorHAnsi" w:eastAsia="Calibri" w:hAnsiTheme="majorHAnsi" w:cstheme="majorHAnsi"/>
          <w:color w:val="000000"/>
          <w:sz w:val="22"/>
          <w:szCs w:val="22"/>
        </w:rPr>
        <w:t>010</w:t>
      </w:r>
      <w:r w:rsidR="00961893" w:rsidRPr="003C6E6A">
        <w:rPr>
          <w:rFonts w:asciiTheme="majorHAnsi" w:eastAsia="Calibri" w:hAnsiTheme="majorHAnsi" w:cstheme="majorHAnsi"/>
          <w:color w:val="000000"/>
          <w:sz w:val="22"/>
          <w:szCs w:val="22"/>
        </w:rPr>
        <w:t xml:space="preserve">), </w:t>
      </w:r>
      <w:r w:rsidR="00B90E07" w:rsidRPr="003C6E6A">
        <w:rPr>
          <w:rFonts w:asciiTheme="majorHAnsi" w:eastAsia="Calibri" w:hAnsiTheme="majorHAnsi" w:cstheme="majorHAnsi"/>
          <w:color w:val="000000"/>
          <w:sz w:val="22"/>
          <w:szCs w:val="22"/>
        </w:rPr>
        <w:t>a</w:t>
      </w:r>
      <w:r w:rsidRPr="003C6E6A">
        <w:rPr>
          <w:rFonts w:asciiTheme="majorHAnsi" w:eastAsia="Calibri" w:hAnsiTheme="majorHAnsi" w:cstheme="majorHAnsi"/>
          <w:color w:val="000000"/>
          <w:sz w:val="22"/>
          <w:szCs w:val="22"/>
        </w:rPr>
        <w:t>ctividad catalítica</w:t>
      </w:r>
      <w:r w:rsidR="00961893" w:rsidRPr="003C6E6A">
        <w:rPr>
          <w:rFonts w:asciiTheme="majorHAnsi" w:eastAsia="Calibri" w:hAnsiTheme="majorHAnsi" w:cstheme="majorHAnsi"/>
          <w:color w:val="000000"/>
          <w:sz w:val="22"/>
          <w:szCs w:val="22"/>
        </w:rPr>
        <w:t xml:space="preserve"> </w:t>
      </w:r>
      <w:r w:rsidRPr="003C6E6A">
        <w:rPr>
          <w:rFonts w:asciiTheme="majorHAnsi" w:eastAsia="Calibri" w:hAnsiTheme="majorHAnsi" w:cstheme="majorHAnsi"/>
          <w:color w:val="000000"/>
          <w:sz w:val="22"/>
          <w:szCs w:val="22"/>
        </w:rPr>
        <w:t>(</w:t>
      </w:r>
      <w:r w:rsidR="006E63E1" w:rsidRPr="003C6E6A">
        <w:rPr>
          <w:rFonts w:asciiTheme="majorHAnsi" w:eastAsia="Calibri" w:hAnsiTheme="majorHAnsi" w:cstheme="majorHAnsi"/>
          <w:color w:val="000000"/>
          <w:sz w:val="22"/>
          <w:szCs w:val="22"/>
        </w:rPr>
        <w:t>GO:0003824, 1.852</w:t>
      </w:r>
      <w:r w:rsidRPr="003C6E6A">
        <w:rPr>
          <w:rFonts w:asciiTheme="majorHAnsi" w:eastAsia="Calibri" w:hAnsiTheme="majorHAnsi" w:cstheme="majorHAnsi"/>
          <w:color w:val="000000"/>
          <w:sz w:val="22"/>
          <w:szCs w:val="22"/>
        </w:rPr>
        <w:t xml:space="preserve">) </w:t>
      </w:r>
      <w:r w:rsidR="00B90E07" w:rsidRPr="003C6E6A">
        <w:rPr>
          <w:rFonts w:asciiTheme="majorHAnsi" w:eastAsia="Calibri" w:hAnsiTheme="majorHAnsi" w:cstheme="majorHAnsi"/>
          <w:color w:val="000000"/>
          <w:sz w:val="22"/>
          <w:szCs w:val="22"/>
        </w:rPr>
        <w:t>y procesos metabólicos de sustancias orgánicas (GO:0071704, 1.748)</w:t>
      </w:r>
      <w:r w:rsidR="00F14789" w:rsidRPr="003C6E6A">
        <w:rPr>
          <w:rFonts w:asciiTheme="majorHAnsi" w:eastAsia="Calibri" w:hAnsiTheme="majorHAnsi" w:cstheme="majorHAnsi"/>
          <w:color w:val="000000"/>
          <w:sz w:val="22"/>
          <w:szCs w:val="22"/>
        </w:rPr>
        <w:t xml:space="preserve">. </w:t>
      </w:r>
    </w:p>
    <w:p w14:paraId="33A06491" w14:textId="77777777" w:rsidR="002B5389" w:rsidRPr="003C6E6A" w:rsidRDefault="002B5389" w:rsidP="002B5389">
      <w:pPr>
        <w:jc w:val="both"/>
        <w:rPr>
          <w:rFonts w:asciiTheme="majorHAnsi" w:eastAsia="SimSun" w:hAnsiTheme="majorHAnsi" w:cstheme="majorHAnsi"/>
          <w:color w:val="000000"/>
          <w:sz w:val="22"/>
          <w:szCs w:val="22"/>
          <w:lang w:eastAsia="zh-CN" w:bidi="ar"/>
        </w:rPr>
      </w:pPr>
      <w:r w:rsidRPr="003C6E6A">
        <w:rPr>
          <w:rFonts w:asciiTheme="minorHAnsi" w:hAnsiTheme="minorHAnsi" w:cstheme="minorHAnsi"/>
          <w:noProof/>
          <w:sz w:val="20"/>
          <w:lang w:val="es-ES"/>
        </w:rPr>
        <w:lastRenderedPageBreak/>
        <w:drawing>
          <wp:inline distT="0" distB="0" distL="0" distR="0" wp14:anchorId="23CD4B45" wp14:editId="7F39FDD0">
            <wp:extent cx="6092456" cy="7336466"/>
            <wp:effectExtent l="0" t="0" r="3810" b="17145"/>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B3ED064" w14:textId="41C1F6F8" w:rsidR="002B5389" w:rsidRPr="003C6E6A" w:rsidRDefault="002B5389" w:rsidP="002B5389">
      <w:pPr>
        <w:spacing w:line="240" w:lineRule="auto"/>
        <w:jc w:val="both"/>
        <w:rPr>
          <w:rFonts w:asciiTheme="minorHAnsi" w:hAnsiTheme="minorHAnsi" w:cstheme="minorHAnsi"/>
          <w:b/>
          <w:sz w:val="20"/>
        </w:rPr>
      </w:pPr>
      <w:r w:rsidRPr="003C6E6A">
        <w:rPr>
          <w:rFonts w:asciiTheme="minorHAnsi" w:hAnsiTheme="minorHAnsi" w:cstheme="minorHAnsi"/>
          <w:b/>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b/>
          <w:color w:val="FFFFFF" w:themeColor="background1"/>
          <w:sz w:val="2"/>
          <w:szCs w:val="2"/>
        </w:rPr>
        <w:fldChar w:fldCharType="separate"/>
      </w:r>
      <w:bookmarkStart w:id="93" w:name="_Toc79694904"/>
      <w:r w:rsidR="00782830" w:rsidRPr="003C6E6A">
        <w:rPr>
          <w:rFonts w:asciiTheme="minorHAnsi" w:hAnsiTheme="minorHAnsi" w:cstheme="minorHAnsi"/>
          <w:noProof/>
          <w:color w:val="FFFFFF" w:themeColor="background1"/>
          <w:sz w:val="2"/>
          <w:szCs w:val="2"/>
        </w:rPr>
        <w:t>17</w:t>
      </w:r>
      <w:r w:rsidRPr="003C6E6A">
        <w:rPr>
          <w:rFonts w:asciiTheme="minorHAnsi" w:hAnsiTheme="minorHAnsi" w:cstheme="minorHAnsi"/>
          <w:b/>
          <w:noProof/>
          <w:color w:val="FFFFFF" w:themeColor="background1"/>
          <w:sz w:val="2"/>
          <w:szCs w:val="2"/>
        </w:rPr>
        <w:fldChar w:fldCharType="end"/>
      </w:r>
      <w:r w:rsidRPr="003C6E6A">
        <w:rPr>
          <w:rFonts w:asciiTheme="minorHAnsi" w:hAnsiTheme="minorHAnsi" w:cstheme="minorHAnsi"/>
          <w:sz w:val="20"/>
        </w:rPr>
        <w:t xml:space="preserve">Figura 5.8 Histograma de clasificación de ontología genética de los genes con expresión diferencial de </w:t>
      </w:r>
      <w:r w:rsidRPr="003C6E6A">
        <w:rPr>
          <w:rFonts w:asciiTheme="minorHAnsi" w:hAnsiTheme="minorHAnsi" w:cstheme="minorHAnsi"/>
          <w:i/>
          <w:sz w:val="20"/>
        </w:rPr>
        <w:t>S. neei</w:t>
      </w:r>
      <w:r w:rsidRPr="003C6E6A">
        <w:rPr>
          <w:rFonts w:asciiTheme="minorHAnsi" w:hAnsiTheme="minorHAnsi" w:cstheme="minorHAnsi"/>
          <w:sz w:val="20"/>
        </w:rPr>
        <w:t>. El asterisco (*) indica tres veces más transcripciones reguladas al alza a 3-mM de amonio en comparación con 0-mM de amonio.</w:t>
      </w:r>
      <w:bookmarkEnd w:id="93"/>
    </w:p>
    <w:p w14:paraId="12E3E050" w14:textId="5638D687" w:rsidR="00F14789" w:rsidRPr="003C6E6A" w:rsidRDefault="00F14789" w:rsidP="00263B71">
      <w:pPr>
        <w:kinsoku w:val="0"/>
        <w:overflowPunct w:val="0"/>
        <w:spacing w:after="0"/>
        <w:ind w:right="101"/>
        <w:jc w:val="both"/>
        <w:rPr>
          <w:rFonts w:asciiTheme="majorHAnsi" w:eastAsia="Calibri" w:hAnsiTheme="majorHAnsi" w:cstheme="majorHAnsi"/>
          <w:color w:val="000000"/>
          <w:sz w:val="22"/>
          <w:szCs w:val="22"/>
        </w:rPr>
      </w:pPr>
      <w:r w:rsidRPr="003C6E6A">
        <w:rPr>
          <w:rFonts w:asciiTheme="majorHAnsi" w:eastAsia="Calibri" w:hAnsiTheme="majorHAnsi" w:cstheme="majorHAnsi"/>
          <w:color w:val="000000"/>
          <w:sz w:val="22"/>
          <w:szCs w:val="22"/>
        </w:rPr>
        <w:lastRenderedPageBreak/>
        <w:t>A</w:t>
      </w:r>
      <w:r w:rsidR="00630C10" w:rsidRPr="003C6E6A">
        <w:rPr>
          <w:rFonts w:asciiTheme="majorHAnsi" w:eastAsia="Calibri" w:hAnsiTheme="majorHAnsi" w:cstheme="majorHAnsi"/>
          <w:color w:val="000000"/>
          <w:sz w:val="22"/>
          <w:szCs w:val="22"/>
        </w:rPr>
        <w:t>demás, los términos GO</w:t>
      </w:r>
      <w:r w:rsidR="008015AF" w:rsidRPr="003C6E6A">
        <w:rPr>
          <w:rFonts w:asciiTheme="majorHAnsi" w:eastAsia="Calibri" w:hAnsiTheme="majorHAnsi" w:cstheme="majorHAnsi"/>
          <w:color w:val="000000"/>
          <w:sz w:val="22"/>
          <w:szCs w:val="22"/>
        </w:rPr>
        <w:t xml:space="preserve"> expresados ​​de forma única bajo la nutrición con amonio (3 mM-NH4Cl</w:t>
      </w:r>
      <w:r w:rsidR="004F295F" w:rsidRPr="003C6E6A">
        <w:rPr>
          <w:rFonts w:asciiTheme="majorHAnsi" w:eastAsia="Calibri" w:hAnsiTheme="majorHAnsi" w:cstheme="majorHAnsi"/>
          <w:color w:val="000000"/>
          <w:sz w:val="22"/>
          <w:szCs w:val="22"/>
        </w:rPr>
        <w:t>)</w:t>
      </w:r>
      <w:r w:rsidR="008015AF" w:rsidRPr="003C6E6A">
        <w:rPr>
          <w:rFonts w:asciiTheme="majorHAnsi" w:eastAsia="Calibri" w:hAnsiTheme="majorHAnsi" w:cstheme="majorHAnsi"/>
          <w:color w:val="000000"/>
          <w:sz w:val="22"/>
          <w:szCs w:val="22"/>
        </w:rPr>
        <w:t xml:space="preserve"> en la comparación con el contro</w:t>
      </w:r>
      <w:r w:rsidRPr="003C6E6A">
        <w:rPr>
          <w:rFonts w:asciiTheme="majorHAnsi" w:eastAsia="Calibri" w:hAnsiTheme="majorHAnsi" w:cstheme="majorHAnsi"/>
          <w:color w:val="000000"/>
          <w:sz w:val="22"/>
          <w:szCs w:val="22"/>
        </w:rPr>
        <w:t>l (0 mM-NH4Cl) fueron a</w:t>
      </w:r>
      <w:r w:rsidR="008015AF" w:rsidRPr="003C6E6A">
        <w:rPr>
          <w:rFonts w:asciiTheme="majorHAnsi" w:eastAsia="Calibri" w:hAnsiTheme="majorHAnsi" w:cstheme="majorHAnsi"/>
          <w:color w:val="000000"/>
          <w:sz w:val="22"/>
          <w:szCs w:val="22"/>
        </w:rPr>
        <w:t>ctividad oxidorreductasa</w:t>
      </w:r>
      <w:r w:rsidRPr="003C6E6A">
        <w:rPr>
          <w:rFonts w:asciiTheme="majorHAnsi" w:eastAsia="Calibri" w:hAnsiTheme="majorHAnsi" w:cstheme="majorHAnsi"/>
          <w:color w:val="000000"/>
          <w:sz w:val="22"/>
          <w:szCs w:val="22"/>
        </w:rPr>
        <w:t xml:space="preserve"> (</w:t>
      </w:r>
      <w:r w:rsidR="007E173C" w:rsidRPr="003C6E6A">
        <w:rPr>
          <w:rFonts w:asciiTheme="majorHAnsi" w:eastAsia="Calibri" w:hAnsiTheme="majorHAnsi" w:cstheme="majorHAnsi"/>
          <w:color w:val="000000"/>
          <w:sz w:val="22"/>
          <w:szCs w:val="22"/>
        </w:rPr>
        <w:t xml:space="preserve">GO:0016491, </w:t>
      </w:r>
      <w:r w:rsidR="00BF7592" w:rsidRPr="003C6E6A">
        <w:rPr>
          <w:rFonts w:asciiTheme="majorHAnsi" w:eastAsia="Calibri" w:hAnsiTheme="majorHAnsi" w:cstheme="majorHAnsi"/>
          <w:color w:val="000000"/>
          <w:sz w:val="22"/>
          <w:szCs w:val="22"/>
        </w:rPr>
        <w:t>328)</w:t>
      </w:r>
      <w:r w:rsidRPr="003C6E6A">
        <w:rPr>
          <w:rFonts w:asciiTheme="majorHAnsi" w:eastAsia="Calibri" w:hAnsiTheme="majorHAnsi" w:cstheme="majorHAnsi"/>
          <w:color w:val="000000"/>
          <w:sz w:val="22"/>
          <w:szCs w:val="22"/>
        </w:rPr>
        <w:t>, actividad transportadora (</w:t>
      </w:r>
      <w:r w:rsidR="00693F7F" w:rsidRPr="003C6E6A">
        <w:rPr>
          <w:rFonts w:asciiTheme="majorHAnsi" w:eastAsia="Calibri" w:hAnsiTheme="majorHAnsi" w:cstheme="majorHAnsi"/>
          <w:color w:val="000000"/>
          <w:sz w:val="22"/>
          <w:szCs w:val="22"/>
        </w:rPr>
        <w:t>GO:0005215, 321</w:t>
      </w:r>
      <w:r w:rsidRPr="003C6E6A">
        <w:rPr>
          <w:rFonts w:asciiTheme="majorHAnsi" w:eastAsia="Calibri" w:hAnsiTheme="majorHAnsi" w:cstheme="majorHAnsi"/>
          <w:color w:val="000000"/>
          <w:sz w:val="22"/>
          <w:szCs w:val="22"/>
        </w:rPr>
        <w:t>) y t</w:t>
      </w:r>
      <w:r w:rsidR="008015AF" w:rsidRPr="003C6E6A">
        <w:rPr>
          <w:rFonts w:asciiTheme="majorHAnsi" w:eastAsia="Calibri" w:hAnsiTheme="majorHAnsi" w:cstheme="majorHAnsi"/>
          <w:color w:val="000000"/>
          <w:sz w:val="22"/>
          <w:szCs w:val="22"/>
        </w:rPr>
        <w:t>ransporte</w:t>
      </w:r>
      <w:r w:rsidR="00F12034" w:rsidRPr="003C6E6A">
        <w:rPr>
          <w:rFonts w:asciiTheme="majorHAnsi" w:eastAsia="Calibri" w:hAnsiTheme="majorHAnsi" w:cstheme="majorHAnsi"/>
          <w:color w:val="000000"/>
          <w:sz w:val="22"/>
          <w:szCs w:val="22"/>
        </w:rPr>
        <w:t xml:space="preserve"> transmembrana</w:t>
      </w:r>
      <w:r w:rsidR="008015AF" w:rsidRPr="003C6E6A">
        <w:rPr>
          <w:rFonts w:asciiTheme="majorHAnsi" w:eastAsia="Calibri" w:hAnsiTheme="majorHAnsi" w:cstheme="majorHAnsi"/>
          <w:color w:val="000000"/>
          <w:sz w:val="22"/>
          <w:szCs w:val="22"/>
        </w:rPr>
        <w:t xml:space="preserve"> (</w:t>
      </w:r>
      <w:r w:rsidR="00693F7F" w:rsidRPr="003C6E6A">
        <w:rPr>
          <w:rFonts w:asciiTheme="majorHAnsi" w:eastAsia="Calibri" w:hAnsiTheme="majorHAnsi" w:cstheme="majorHAnsi"/>
          <w:color w:val="000000"/>
          <w:sz w:val="22"/>
          <w:szCs w:val="22"/>
        </w:rPr>
        <w:t xml:space="preserve">GO:0055085, </w:t>
      </w:r>
      <w:r w:rsidR="008015AF" w:rsidRPr="003C6E6A">
        <w:rPr>
          <w:rFonts w:asciiTheme="majorHAnsi" w:eastAsia="Calibri" w:hAnsiTheme="majorHAnsi" w:cstheme="majorHAnsi"/>
          <w:color w:val="000000"/>
          <w:sz w:val="22"/>
          <w:szCs w:val="22"/>
        </w:rPr>
        <w:t xml:space="preserve">313). </w:t>
      </w:r>
      <w:r w:rsidR="00693F7F" w:rsidRPr="003C6E6A">
        <w:rPr>
          <w:rFonts w:asciiTheme="majorHAnsi" w:eastAsia="Calibri" w:hAnsiTheme="majorHAnsi" w:cstheme="majorHAnsi"/>
          <w:color w:val="000000"/>
          <w:sz w:val="22"/>
          <w:szCs w:val="22"/>
        </w:rPr>
        <w:t xml:space="preserve">Los genes asignados con estos dos últimos términos se relacionan principalmente con </w:t>
      </w:r>
      <w:r w:rsidR="00097378" w:rsidRPr="003C6E6A">
        <w:rPr>
          <w:rFonts w:asciiTheme="majorHAnsi" w:eastAsia="Calibri" w:hAnsiTheme="majorHAnsi" w:cstheme="majorHAnsi"/>
          <w:color w:val="000000"/>
          <w:sz w:val="22"/>
          <w:szCs w:val="22"/>
        </w:rPr>
        <w:t>el transporte</w:t>
      </w:r>
      <w:r w:rsidR="00226D3B" w:rsidRPr="003C6E6A">
        <w:rPr>
          <w:rFonts w:asciiTheme="majorHAnsi" w:eastAsia="Calibri" w:hAnsiTheme="majorHAnsi" w:cstheme="majorHAnsi"/>
          <w:color w:val="000000"/>
          <w:sz w:val="22"/>
          <w:szCs w:val="22"/>
        </w:rPr>
        <w:t xml:space="preserve"> </w:t>
      </w:r>
      <w:r w:rsidR="00097378" w:rsidRPr="003C6E6A">
        <w:rPr>
          <w:rFonts w:asciiTheme="majorHAnsi" w:eastAsia="Calibri" w:hAnsiTheme="majorHAnsi" w:cstheme="majorHAnsi"/>
          <w:color w:val="000000"/>
          <w:sz w:val="22"/>
          <w:szCs w:val="22"/>
        </w:rPr>
        <w:t xml:space="preserve">de sustancias </w:t>
      </w:r>
      <w:r w:rsidR="006345AB" w:rsidRPr="003C6E6A">
        <w:rPr>
          <w:rFonts w:asciiTheme="majorHAnsi" w:eastAsia="Calibri" w:hAnsiTheme="majorHAnsi" w:cstheme="majorHAnsi"/>
          <w:color w:val="000000"/>
          <w:sz w:val="22"/>
          <w:szCs w:val="22"/>
        </w:rPr>
        <w:t xml:space="preserve">o solutos </w:t>
      </w:r>
      <w:r w:rsidR="00097378" w:rsidRPr="003C6E6A">
        <w:rPr>
          <w:rFonts w:asciiTheme="majorHAnsi" w:eastAsia="Calibri" w:hAnsiTheme="majorHAnsi" w:cstheme="majorHAnsi"/>
          <w:color w:val="000000"/>
          <w:sz w:val="22"/>
          <w:szCs w:val="22"/>
        </w:rPr>
        <w:t xml:space="preserve">a través </w:t>
      </w:r>
      <w:r w:rsidR="006345AB" w:rsidRPr="003C6E6A">
        <w:rPr>
          <w:rFonts w:asciiTheme="majorHAnsi" w:eastAsia="Calibri" w:hAnsiTheme="majorHAnsi" w:cstheme="majorHAnsi"/>
          <w:color w:val="000000"/>
          <w:sz w:val="22"/>
          <w:szCs w:val="22"/>
        </w:rPr>
        <w:t xml:space="preserve">de poros en la membrana </w:t>
      </w:r>
      <w:r w:rsidR="00097378" w:rsidRPr="003C6E6A">
        <w:rPr>
          <w:rFonts w:asciiTheme="majorHAnsi" w:eastAsia="Calibri" w:hAnsiTheme="majorHAnsi" w:cstheme="majorHAnsi"/>
          <w:color w:val="000000"/>
          <w:sz w:val="22"/>
          <w:szCs w:val="22"/>
        </w:rPr>
        <w:t>lipídica</w:t>
      </w:r>
      <w:r w:rsidR="006345AB" w:rsidRPr="003C6E6A">
        <w:rPr>
          <w:rFonts w:asciiTheme="majorHAnsi" w:eastAsia="Calibri" w:hAnsiTheme="majorHAnsi" w:cstheme="majorHAnsi"/>
          <w:color w:val="000000"/>
          <w:sz w:val="22"/>
          <w:szCs w:val="22"/>
        </w:rPr>
        <w:t xml:space="preserve">. </w:t>
      </w:r>
    </w:p>
    <w:p w14:paraId="4B21285D" w14:textId="77777777" w:rsidR="00263B71" w:rsidRPr="003C6E6A" w:rsidRDefault="00263B71" w:rsidP="00263B71">
      <w:pPr>
        <w:kinsoku w:val="0"/>
        <w:overflowPunct w:val="0"/>
        <w:spacing w:after="0"/>
        <w:ind w:right="101"/>
        <w:jc w:val="both"/>
        <w:rPr>
          <w:rFonts w:asciiTheme="majorHAnsi" w:eastAsia="Calibri" w:hAnsiTheme="majorHAnsi" w:cstheme="majorHAnsi"/>
          <w:color w:val="000000"/>
          <w:sz w:val="22"/>
          <w:szCs w:val="22"/>
        </w:rPr>
      </w:pPr>
    </w:p>
    <w:p w14:paraId="521666AE" w14:textId="77777777" w:rsidR="00263B71" w:rsidRPr="003C6E6A" w:rsidRDefault="00263B71" w:rsidP="001E27F2">
      <w:pPr>
        <w:pStyle w:val="Ttulo3"/>
        <w:numPr>
          <w:ilvl w:val="2"/>
          <w:numId w:val="9"/>
        </w:numPr>
        <w:spacing w:before="0" w:after="0"/>
        <w:rPr>
          <w:b/>
        </w:rPr>
      </w:pPr>
      <w:bookmarkStart w:id="94" w:name="_Toc79959340"/>
      <w:r w:rsidRPr="003C6E6A">
        <w:rPr>
          <w:b/>
        </w:rPr>
        <w:t>Análisis de enriquecimiento de genes expresados diferencialmente</w:t>
      </w:r>
      <w:bookmarkEnd w:id="94"/>
    </w:p>
    <w:p w14:paraId="406DF475" w14:textId="77777777" w:rsidR="00263B71" w:rsidRPr="003C6E6A" w:rsidRDefault="00263B71" w:rsidP="00263B71">
      <w:pPr>
        <w:spacing w:after="0"/>
        <w:jc w:val="both"/>
        <w:rPr>
          <w:rFonts w:asciiTheme="minorHAnsi" w:eastAsia="Calibri" w:hAnsiTheme="minorHAnsi" w:cstheme="minorHAnsi"/>
          <w:color w:val="000000"/>
          <w:sz w:val="22"/>
          <w:szCs w:val="22"/>
        </w:rPr>
      </w:pPr>
      <w:r w:rsidRPr="003C6E6A">
        <w:rPr>
          <w:rFonts w:asciiTheme="minorHAnsi" w:eastAsia="Calibri" w:hAnsiTheme="minorHAnsi" w:cstheme="minorHAnsi"/>
          <w:color w:val="000000"/>
          <w:sz w:val="22"/>
          <w:szCs w:val="22"/>
        </w:rPr>
        <w:t>Todos los genes expresados ​​diferencialmente (DEG) se analizaron mediante análisis de enriquecimiento de términos de ontología génica (GO). Este análisis de enriquecimiento se realizó por separado para los genes regulados positivamente en 3 mM- NH</w:t>
      </w:r>
      <w:r w:rsidRPr="003C6E6A">
        <w:rPr>
          <w:rFonts w:asciiTheme="minorHAnsi" w:eastAsia="Calibri" w:hAnsiTheme="minorHAnsi" w:cstheme="minorHAnsi"/>
          <w:color w:val="000000"/>
          <w:sz w:val="22"/>
          <w:szCs w:val="22"/>
          <w:vertAlign w:val="subscript"/>
        </w:rPr>
        <w:t>4</w:t>
      </w:r>
      <w:r w:rsidRPr="003C6E6A">
        <w:rPr>
          <w:rFonts w:asciiTheme="minorHAnsi" w:eastAsia="Calibri" w:hAnsiTheme="minorHAnsi" w:cstheme="minorHAnsi"/>
          <w:color w:val="000000"/>
          <w:sz w:val="22"/>
          <w:szCs w:val="22"/>
        </w:rPr>
        <w:t>Cl y para los genes regulados en 0 mM- NH</w:t>
      </w:r>
      <w:r w:rsidRPr="003C6E6A">
        <w:rPr>
          <w:rFonts w:asciiTheme="minorHAnsi" w:eastAsia="Calibri" w:hAnsiTheme="minorHAnsi" w:cstheme="minorHAnsi"/>
          <w:color w:val="000000"/>
          <w:sz w:val="22"/>
          <w:szCs w:val="22"/>
          <w:vertAlign w:val="subscript"/>
        </w:rPr>
        <w:t>4</w:t>
      </w:r>
      <w:r w:rsidRPr="003C6E6A">
        <w:rPr>
          <w:rFonts w:asciiTheme="minorHAnsi" w:eastAsia="Calibri" w:hAnsiTheme="minorHAnsi" w:cstheme="minorHAnsi"/>
          <w:color w:val="000000"/>
          <w:sz w:val="22"/>
          <w:szCs w:val="22"/>
        </w:rPr>
        <w:t xml:space="preserve">Cl. Permitiendo mejorar la compresión de los aspectos moleculares de respuesta a frente a una condición control y una condición estresante para la planta </w:t>
      </w:r>
      <w:r w:rsidRPr="003C6E6A">
        <w:rPr>
          <w:rFonts w:asciiTheme="minorHAnsi" w:eastAsia="Calibri" w:hAnsiTheme="minorHAnsi" w:cstheme="minorHAnsi"/>
          <w:i/>
          <w:color w:val="000000"/>
          <w:sz w:val="22"/>
          <w:szCs w:val="22"/>
        </w:rPr>
        <w:t>S. neei</w:t>
      </w:r>
      <w:r w:rsidRPr="003C6E6A">
        <w:rPr>
          <w:rFonts w:asciiTheme="minorHAnsi" w:eastAsia="Calibri" w:hAnsiTheme="minorHAnsi" w:cstheme="minorHAnsi"/>
          <w:color w:val="000000"/>
          <w:sz w:val="22"/>
          <w:szCs w:val="22"/>
        </w:rPr>
        <w:t xml:space="preserve">. </w:t>
      </w:r>
    </w:p>
    <w:p w14:paraId="5547FEC6" w14:textId="77777777" w:rsidR="00263B71" w:rsidRPr="003C6E6A" w:rsidRDefault="00263B71" w:rsidP="00263B71">
      <w:pPr>
        <w:spacing w:after="0"/>
        <w:jc w:val="both"/>
        <w:rPr>
          <w:rFonts w:asciiTheme="minorHAnsi" w:eastAsia="Calibri" w:hAnsiTheme="minorHAnsi" w:cstheme="minorHAnsi"/>
          <w:color w:val="000000"/>
          <w:sz w:val="22"/>
          <w:szCs w:val="22"/>
        </w:rPr>
      </w:pPr>
    </w:p>
    <w:p w14:paraId="4605DCB4" w14:textId="26AEDC88" w:rsidR="00263B71" w:rsidRPr="003C6E6A" w:rsidRDefault="00263B71" w:rsidP="00263B71">
      <w:pPr>
        <w:spacing w:after="0"/>
        <w:jc w:val="both"/>
        <w:rPr>
          <w:rFonts w:asciiTheme="minorHAnsi" w:hAnsiTheme="minorHAnsi" w:cstheme="minorHAnsi"/>
          <w:sz w:val="22"/>
          <w:szCs w:val="22"/>
        </w:rPr>
      </w:pPr>
      <w:r w:rsidRPr="003C6E6A">
        <w:rPr>
          <w:rFonts w:asciiTheme="minorHAnsi" w:eastAsia="Calibri" w:hAnsiTheme="minorHAnsi" w:cstheme="minorHAnsi"/>
          <w:color w:val="000000"/>
          <w:sz w:val="22"/>
          <w:szCs w:val="22"/>
        </w:rPr>
        <w:t>En la categoría de procesos biológicos, los genes fueron asignados en las funciones transporte transmembrana (GO:0055085, FDR=</w:t>
      </w:r>
      <w:r w:rsidRPr="003C6E6A">
        <w:rPr>
          <w:rFonts w:asciiTheme="minorHAnsi" w:hAnsiTheme="minorHAnsi" w:cstheme="minorHAnsi"/>
          <w:sz w:val="22"/>
          <w:szCs w:val="22"/>
        </w:rPr>
        <w:t>1,77E-09</w:t>
      </w:r>
      <w:r w:rsidRPr="003C6E6A">
        <w:rPr>
          <w:rFonts w:asciiTheme="minorHAnsi" w:eastAsia="Calibri" w:hAnsiTheme="minorHAnsi" w:cstheme="minorHAnsi"/>
          <w:color w:val="000000"/>
          <w:sz w:val="22"/>
          <w:szCs w:val="22"/>
        </w:rPr>
        <w:t xml:space="preserve">), </w:t>
      </w:r>
      <w:r w:rsidRPr="003C6E6A">
        <w:rPr>
          <w:rFonts w:asciiTheme="minorHAnsi" w:hAnsiTheme="minorHAnsi" w:cstheme="minorHAnsi"/>
          <w:sz w:val="22"/>
          <w:szCs w:val="22"/>
        </w:rPr>
        <w:t>actividad transportadora (GO:0005215, FDR=</w:t>
      </w:r>
      <w:r w:rsidRPr="003C6E6A">
        <w:rPr>
          <w:rFonts w:asciiTheme="minorHAnsi" w:hAnsiTheme="minorHAnsi" w:cstheme="minorHAnsi"/>
          <w:sz w:val="22"/>
          <w:szCs w:val="22"/>
          <w:lang w:val="es-CO"/>
        </w:rPr>
        <w:t>1.09E-11</w:t>
      </w:r>
      <w:r w:rsidRPr="003C6E6A">
        <w:rPr>
          <w:rFonts w:asciiTheme="minorHAnsi" w:hAnsiTheme="minorHAnsi" w:cstheme="minorHAnsi"/>
          <w:sz w:val="22"/>
          <w:szCs w:val="22"/>
        </w:rPr>
        <w:t xml:space="preserve">), </w:t>
      </w:r>
      <w:r w:rsidRPr="003C6E6A">
        <w:rPr>
          <w:rFonts w:asciiTheme="minorHAnsi" w:hAnsiTheme="minorHAnsi" w:cstheme="minorHAnsi"/>
          <w:sz w:val="22"/>
          <w:szCs w:val="22"/>
          <w:lang w:val="es-CO"/>
        </w:rPr>
        <w:t>transporte de iones transmembrana (</w:t>
      </w:r>
      <w:r w:rsidRPr="003C6E6A">
        <w:rPr>
          <w:rFonts w:asciiTheme="minorHAnsi" w:hAnsiTheme="minorHAnsi" w:cstheme="minorHAnsi"/>
          <w:sz w:val="22"/>
          <w:szCs w:val="22"/>
        </w:rPr>
        <w:t>GO:0034220, FDR=</w:t>
      </w:r>
      <w:r w:rsidRPr="003C6E6A">
        <w:rPr>
          <w:rFonts w:ascii="Calibri" w:eastAsiaTheme="minorEastAsia" w:hAnsi="Calibri" w:cstheme="minorBidi"/>
          <w:color w:val="000000"/>
          <w:kern w:val="24"/>
          <w:sz w:val="18"/>
          <w:szCs w:val="18"/>
          <w:lang w:eastAsia="en-US"/>
        </w:rPr>
        <w:t xml:space="preserve"> </w:t>
      </w:r>
      <w:r w:rsidRPr="003C6E6A">
        <w:rPr>
          <w:rFonts w:asciiTheme="minorHAnsi" w:hAnsiTheme="minorHAnsi" w:cstheme="minorHAnsi"/>
          <w:sz w:val="22"/>
          <w:szCs w:val="22"/>
          <w:lang w:val="es-CO"/>
        </w:rPr>
        <w:t xml:space="preserve">1.77E-09), </w:t>
      </w:r>
      <w:r w:rsidRPr="003C6E6A">
        <w:rPr>
          <w:rFonts w:asciiTheme="minorHAnsi" w:hAnsiTheme="minorHAnsi" w:cstheme="minorHAnsi"/>
          <w:sz w:val="22"/>
          <w:szCs w:val="22"/>
        </w:rPr>
        <w:t>procesos metabólicos celulares del glucano (GO:0006073, FDR=</w:t>
      </w:r>
      <w:r w:rsidRPr="003C6E6A">
        <w:rPr>
          <w:rFonts w:asciiTheme="minorHAnsi" w:eastAsiaTheme="minorEastAsia" w:hAnsiTheme="minorHAnsi" w:cstheme="minorHAnsi"/>
          <w:color w:val="000000"/>
          <w:kern w:val="24"/>
          <w:sz w:val="22"/>
          <w:szCs w:val="22"/>
          <w:lang w:val="es-CO"/>
        </w:rPr>
        <w:t>5.55E-09</w:t>
      </w:r>
      <w:r w:rsidR="006644DB" w:rsidRPr="003C6E6A">
        <w:rPr>
          <w:rFonts w:asciiTheme="minorHAnsi" w:hAnsiTheme="minorHAnsi" w:cstheme="minorHAnsi"/>
          <w:sz w:val="22"/>
          <w:szCs w:val="22"/>
        </w:rPr>
        <w:t xml:space="preserve">) (Figura </w:t>
      </w:r>
      <w:r w:rsidR="00731B45" w:rsidRPr="003C6E6A">
        <w:rPr>
          <w:rFonts w:asciiTheme="minorHAnsi" w:hAnsiTheme="minorHAnsi" w:cstheme="minorHAnsi"/>
          <w:sz w:val="22"/>
          <w:szCs w:val="22"/>
        </w:rPr>
        <w:t>5</w:t>
      </w:r>
      <w:r w:rsidR="006644DB" w:rsidRPr="003C6E6A">
        <w:rPr>
          <w:rFonts w:asciiTheme="minorHAnsi" w:hAnsiTheme="minorHAnsi" w:cstheme="minorHAnsi"/>
          <w:sz w:val="22"/>
          <w:szCs w:val="22"/>
        </w:rPr>
        <w:t>.9</w:t>
      </w:r>
      <w:r w:rsidR="00104416" w:rsidRPr="003C6E6A">
        <w:rPr>
          <w:rFonts w:asciiTheme="minorHAnsi" w:hAnsiTheme="minorHAnsi" w:cstheme="minorHAnsi"/>
          <w:sz w:val="22"/>
          <w:szCs w:val="22"/>
        </w:rPr>
        <w:t>, Apéndice</w:t>
      </w:r>
      <w:r w:rsidR="007741D2" w:rsidRPr="003C6E6A">
        <w:rPr>
          <w:rFonts w:asciiTheme="minorHAnsi" w:hAnsiTheme="minorHAnsi" w:cstheme="minorHAnsi"/>
          <w:sz w:val="22"/>
          <w:szCs w:val="22"/>
        </w:rPr>
        <w:t xml:space="preserve"> 1</w:t>
      </w:r>
      <w:r w:rsidR="00024420" w:rsidRPr="003C6E6A">
        <w:rPr>
          <w:rFonts w:asciiTheme="minorHAnsi" w:hAnsiTheme="minorHAnsi" w:cstheme="minorHAnsi"/>
          <w:sz w:val="22"/>
          <w:szCs w:val="22"/>
        </w:rPr>
        <w:t>2</w:t>
      </w:r>
      <w:r w:rsidRPr="003C6E6A">
        <w:rPr>
          <w:rFonts w:asciiTheme="minorHAnsi" w:hAnsiTheme="minorHAnsi" w:cstheme="minorHAnsi"/>
          <w:sz w:val="22"/>
          <w:szCs w:val="22"/>
        </w:rPr>
        <w:t xml:space="preserve">. Estas funciones de genes pueden ayudar a la célula a cambiar la presión osmótica mediante el transporte de sustancias, mejorando la capacidad de respuesta a estrés. </w:t>
      </w:r>
    </w:p>
    <w:p w14:paraId="7C7A5AA5" w14:textId="77777777" w:rsidR="002B5389" w:rsidRPr="003C6E6A" w:rsidRDefault="002B5389" w:rsidP="002B5389">
      <w:pPr>
        <w:kinsoku w:val="0"/>
        <w:overflowPunct w:val="0"/>
        <w:ind w:left="708" w:right="101" w:hanging="708"/>
        <w:jc w:val="both"/>
        <w:rPr>
          <w:rFonts w:asciiTheme="minorHAnsi" w:eastAsia="Calibri" w:hAnsiTheme="minorHAnsi" w:cstheme="minorHAnsi"/>
          <w:color w:val="000000"/>
          <w:sz w:val="22"/>
          <w:szCs w:val="22"/>
        </w:rPr>
      </w:pPr>
      <w:r w:rsidRPr="003C6E6A">
        <w:rPr>
          <w:noProof/>
          <w:sz w:val="12"/>
          <w:szCs w:val="12"/>
          <w:lang w:val="es-ES"/>
        </w:rPr>
        <w:lastRenderedPageBreak/>
        <w:drawing>
          <wp:inline distT="0" distB="0" distL="0" distR="0" wp14:anchorId="4575D554" wp14:editId="5485C477">
            <wp:extent cx="5610225" cy="3771900"/>
            <wp:effectExtent l="0" t="0" r="0" b="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CF45BE2" w14:textId="472DCD10" w:rsidR="002B5389" w:rsidRPr="003C6E6A" w:rsidRDefault="002B5389" w:rsidP="002B5389">
      <w:pPr>
        <w:spacing w:line="240" w:lineRule="auto"/>
        <w:jc w:val="both"/>
        <w:rPr>
          <w:rFonts w:asciiTheme="minorHAnsi" w:hAnsiTheme="minorHAnsi" w:cstheme="minorHAnsi"/>
          <w:b/>
          <w:sz w:val="20"/>
        </w:rPr>
      </w:pPr>
      <w:r w:rsidRPr="003C6E6A">
        <w:rPr>
          <w:rFonts w:asciiTheme="minorHAnsi" w:hAnsiTheme="minorHAnsi" w:cstheme="minorHAnsi"/>
          <w:b/>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b/>
          <w:color w:val="FFFFFF" w:themeColor="background1"/>
          <w:sz w:val="2"/>
          <w:szCs w:val="2"/>
        </w:rPr>
        <w:fldChar w:fldCharType="separate"/>
      </w:r>
      <w:bookmarkStart w:id="95" w:name="_Toc79694905"/>
      <w:r w:rsidR="00782830" w:rsidRPr="003C6E6A">
        <w:rPr>
          <w:rFonts w:asciiTheme="minorHAnsi" w:hAnsiTheme="minorHAnsi" w:cstheme="minorHAnsi"/>
          <w:noProof/>
          <w:color w:val="FFFFFF" w:themeColor="background1"/>
          <w:sz w:val="2"/>
          <w:szCs w:val="2"/>
        </w:rPr>
        <w:t>18</w:t>
      </w:r>
      <w:r w:rsidRPr="003C6E6A">
        <w:rPr>
          <w:rFonts w:asciiTheme="minorHAnsi" w:hAnsiTheme="minorHAnsi" w:cstheme="minorHAnsi"/>
          <w:b/>
          <w:noProof/>
          <w:color w:val="FFFFFF" w:themeColor="background1"/>
          <w:sz w:val="2"/>
          <w:szCs w:val="2"/>
        </w:rPr>
        <w:fldChar w:fldCharType="end"/>
      </w:r>
      <w:r w:rsidRPr="003C6E6A">
        <w:rPr>
          <w:rFonts w:asciiTheme="minorHAnsi" w:hAnsiTheme="minorHAnsi" w:cstheme="minorHAnsi"/>
          <w:sz w:val="20"/>
        </w:rPr>
        <w:t>Figura 5.9 Procesos biológicos enriquecidos en el tratamiento de 3-mM-NH</w:t>
      </w:r>
      <w:r w:rsidRPr="003C6E6A">
        <w:rPr>
          <w:rFonts w:asciiTheme="minorHAnsi" w:hAnsiTheme="minorHAnsi" w:cstheme="minorHAnsi"/>
          <w:sz w:val="20"/>
          <w:vertAlign w:val="subscript"/>
        </w:rPr>
        <w:t>4</w:t>
      </w:r>
      <w:r w:rsidRPr="003C6E6A">
        <w:rPr>
          <w:rFonts w:asciiTheme="minorHAnsi" w:hAnsiTheme="minorHAnsi" w:cstheme="minorHAnsi"/>
          <w:sz w:val="20"/>
        </w:rPr>
        <w:t>Cl. Número de genes enriquecidos en cada categoría de GO expresado como porcentaje del número total de genes expresados FDR &lt;= 0,001.</w:t>
      </w:r>
      <w:bookmarkEnd w:id="95"/>
    </w:p>
    <w:p w14:paraId="610BF721" w14:textId="77777777" w:rsidR="002B5389" w:rsidRPr="003C6E6A" w:rsidRDefault="002B5389" w:rsidP="00263B71">
      <w:pPr>
        <w:spacing w:after="0"/>
        <w:jc w:val="both"/>
        <w:rPr>
          <w:rFonts w:asciiTheme="minorHAnsi" w:hAnsiTheme="minorHAnsi" w:cstheme="minorHAnsi"/>
          <w:sz w:val="22"/>
          <w:szCs w:val="22"/>
        </w:rPr>
      </w:pPr>
    </w:p>
    <w:p w14:paraId="52F676D7" w14:textId="0A71A5CA" w:rsidR="00263B71" w:rsidRPr="003C6E6A" w:rsidRDefault="00263B71" w:rsidP="00263B71">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En componentes celulares, la función de genes principalmente incluye membrana (GO:0016021, </w:t>
      </w:r>
      <w:r w:rsidRPr="003C6E6A">
        <w:rPr>
          <w:rFonts w:asciiTheme="minorHAnsi" w:hAnsiTheme="minorHAnsi" w:cstheme="minorHAnsi"/>
          <w:sz w:val="22"/>
          <w:szCs w:val="22"/>
          <w:lang w:val="es-CO"/>
        </w:rPr>
        <w:t>1.83E-11</w:t>
      </w:r>
      <w:r w:rsidRPr="003C6E6A">
        <w:rPr>
          <w:rFonts w:asciiTheme="minorHAnsi" w:hAnsiTheme="minorHAnsi" w:cstheme="minorHAnsi"/>
          <w:sz w:val="22"/>
          <w:szCs w:val="22"/>
        </w:rPr>
        <w:t>) y periferia celular (GO:0071944, FDR=</w:t>
      </w:r>
      <w:r w:rsidRPr="003C6E6A">
        <w:rPr>
          <w:rFonts w:ascii="Calibri" w:eastAsiaTheme="minorEastAsia" w:hAnsi="Calibri" w:cstheme="minorBidi"/>
          <w:color w:val="000000"/>
          <w:kern w:val="24"/>
          <w:sz w:val="22"/>
          <w:szCs w:val="22"/>
          <w:lang w:eastAsia="en-US"/>
        </w:rPr>
        <w:t xml:space="preserve"> </w:t>
      </w:r>
      <w:r w:rsidRPr="003C6E6A">
        <w:rPr>
          <w:rFonts w:asciiTheme="minorHAnsi" w:hAnsiTheme="minorHAnsi" w:cstheme="minorHAnsi"/>
          <w:sz w:val="22"/>
          <w:szCs w:val="22"/>
          <w:lang w:val="es-CO"/>
        </w:rPr>
        <w:t>4.38E-14</w:t>
      </w:r>
      <w:r w:rsidR="006E1CA5" w:rsidRPr="003C6E6A">
        <w:rPr>
          <w:rFonts w:asciiTheme="minorHAnsi" w:hAnsiTheme="minorHAnsi" w:cstheme="minorHAnsi"/>
          <w:sz w:val="22"/>
          <w:szCs w:val="22"/>
        </w:rPr>
        <w:t xml:space="preserve">) (Figura </w:t>
      </w:r>
      <w:r w:rsidR="00731B45" w:rsidRPr="003C6E6A">
        <w:rPr>
          <w:rFonts w:asciiTheme="minorHAnsi" w:hAnsiTheme="minorHAnsi" w:cstheme="minorHAnsi"/>
          <w:sz w:val="22"/>
          <w:szCs w:val="22"/>
        </w:rPr>
        <w:t>5</w:t>
      </w:r>
      <w:r w:rsidR="006E1CA5" w:rsidRPr="003C6E6A">
        <w:rPr>
          <w:rFonts w:asciiTheme="minorHAnsi" w:hAnsiTheme="minorHAnsi" w:cstheme="minorHAnsi"/>
          <w:sz w:val="22"/>
          <w:szCs w:val="22"/>
        </w:rPr>
        <w:t>.10</w:t>
      </w:r>
      <w:r w:rsidRPr="003C6E6A">
        <w:rPr>
          <w:rFonts w:asciiTheme="minorHAnsi" w:hAnsiTheme="minorHAnsi" w:cstheme="minorHAnsi"/>
          <w:sz w:val="22"/>
          <w:szCs w:val="22"/>
        </w:rPr>
        <w:t>). En la categoría función molecular, los genes fueron principalmente distribuidos en actividad de transportador de membrana (</w:t>
      </w:r>
      <w:r w:rsidRPr="003C6E6A">
        <w:rPr>
          <w:rFonts w:asciiTheme="minorHAnsi" w:hAnsiTheme="minorHAnsi" w:cstheme="minorHAnsi"/>
          <w:sz w:val="22"/>
          <w:szCs w:val="22"/>
          <w:lang w:val="es-CO"/>
        </w:rPr>
        <w:t>GO:0022857,</w:t>
      </w:r>
      <w:r w:rsidRPr="003C6E6A">
        <w:rPr>
          <w:rFonts w:asciiTheme="minorHAnsi" w:hAnsiTheme="minorHAnsi" w:cstheme="minorHAnsi"/>
          <w:sz w:val="22"/>
          <w:szCs w:val="22"/>
        </w:rPr>
        <w:t xml:space="preserve"> FDR=</w:t>
      </w:r>
      <w:r w:rsidRPr="003C6E6A">
        <w:rPr>
          <w:rFonts w:ascii="Calibri" w:eastAsiaTheme="minorEastAsia" w:hAnsi="Calibri" w:cstheme="minorBidi"/>
          <w:color w:val="000000"/>
          <w:kern w:val="24"/>
          <w:sz w:val="18"/>
          <w:szCs w:val="18"/>
        </w:rPr>
        <w:t xml:space="preserve"> </w:t>
      </w:r>
      <w:r w:rsidRPr="003C6E6A">
        <w:rPr>
          <w:rFonts w:asciiTheme="minorHAnsi" w:hAnsiTheme="minorHAnsi" w:cstheme="minorHAnsi"/>
          <w:sz w:val="22"/>
          <w:szCs w:val="22"/>
        </w:rPr>
        <w:t>1.21E-11), actividad transportadora (GO:0005215, FDR=</w:t>
      </w:r>
      <w:r w:rsidRPr="003C6E6A">
        <w:rPr>
          <w:rFonts w:ascii="Calibri" w:eastAsiaTheme="minorEastAsia" w:hAnsi="Calibri" w:cstheme="minorBidi"/>
          <w:color w:val="000000"/>
          <w:kern w:val="24"/>
          <w:sz w:val="18"/>
          <w:szCs w:val="18"/>
        </w:rPr>
        <w:t xml:space="preserve"> </w:t>
      </w:r>
      <w:r w:rsidRPr="003C6E6A">
        <w:rPr>
          <w:rFonts w:asciiTheme="minorHAnsi" w:hAnsiTheme="minorHAnsi" w:cstheme="minorHAnsi"/>
          <w:sz w:val="22"/>
          <w:szCs w:val="22"/>
        </w:rPr>
        <w:t>1.09E-11), actividad transportadora de iones transmembrana (GO:0015075 , FDR=1.09E-11</w:t>
      </w:r>
      <w:r w:rsidR="006E1CA5" w:rsidRPr="003C6E6A">
        <w:rPr>
          <w:rFonts w:asciiTheme="minorHAnsi" w:hAnsiTheme="minorHAnsi" w:cstheme="minorHAnsi"/>
          <w:sz w:val="22"/>
          <w:szCs w:val="22"/>
        </w:rPr>
        <w:t xml:space="preserve">) (Figura </w:t>
      </w:r>
      <w:r w:rsidR="00731B45" w:rsidRPr="003C6E6A">
        <w:rPr>
          <w:rFonts w:asciiTheme="minorHAnsi" w:hAnsiTheme="minorHAnsi" w:cstheme="minorHAnsi"/>
          <w:sz w:val="22"/>
          <w:szCs w:val="22"/>
        </w:rPr>
        <w:t>5</w:t>
      </w:r>
      <w:r w:rsidR="006E1CA5" w:rsidRPr="003C6E6A">
        <w:rPr>
          <w:rFonts w:asciiTheme="minorHAnsi" w:hAnsiTheme="minorHAnsi" w:cstheme="minorHAnsi"/>
          <w:sz w:val="22"/>
          <w:szCs w:val="22"/>
        </w:rPr>
        <w:t>.11</w:t>
      </w:r>
      <w:r w:rsidR="007741D2" w:rsidRPr="003C6E6A">
        <w:rPr>
          <w:rFonts w:asciiTheme="minorHAnsi" w:hAnsiTheme="minorHAnsi" w:cstheme="minorHAnsi"/>
          <w:sz w:val="22"/>
          <w:szCs w:val="22"/>
        </w:rPr>
        <w:t>, Apéndice 1</w:t>
      </w:r>
      <w:r w:rsidR="00A756F4" w:rsidRPr="003C6E6A">
        <w:rPr>
          <w:rFonts w:asciiTheme="minorHAnsi" w:hAnsiTheme="minorHAnsi" w:cstheme="minorHAnsi"/>
          <w:sz w:val="22"/>
          <w:szCs w:val="22"/>
        </w:rPr>
        <w:t>3</w:t>
      </w:r>
      <w:r w:rsidRPr="003C6E6A">
        <w:rPr>
          <w:rFonts w:asciiTheme="minorHAnsi" w:hAnsiTheme="minorHAnsi" w:cstheme="minorHAnsi"/>
          <w:sz w:val="22"/>
          <w:szCs w:val="22"/>
        </w:rPr>
        <w:t>)</w:t>
      </w:r>
      <w:r w:rsidR="006C2ECB" w:rsidRPr="003C6E6A">
        <w:rPr>
          <w:rFonts w:asciiTheme="minorHAnsi" w:hAnsiTheme="minorHAnsi" w:cstheme="minorHAnsi"/>
          <w:sz w:val="22"/>
          <w:szCs w:val="22"/>
        </w:rPr>
        <w:t xml:space="preserve"> </w:t>
      </w:r>
      <w:r w:rsidRPr="003C6E6A">
        <w:rPr>
          <w:rFonts w:asciiTheme="minorHAnsi" w:hAnsiTheme="minorHAnsi" w:cstheme="minorHAnsi"/>
          <w:sz w:val="22"/>
          <w:szCs w:val="22"/>
        </w:rPr>
        <w:t>. Estos términos enriquecidos frecuentemente se asocian con procesos fisiológicos indispensables en las plantas como nutrición mineral, almacenamiento de solutos, metabolismo celular, señalización celular, osmoregulación, crecimiento celular y respuesta a estrés.</w:t>
      </w:r>
    </w:p>
    <w:p w14:paraId="5439EC46" w14:textId="77777777" w:rsidR="00263B71" w:rsidRPr="003C6E6A" w:rsidRDefault="00263B71" w:rsidP="00263B71">
      <w:pPr>
        <w:spacing w:after="0"/>
        <w:jc w:val="both"/>
        <w:rPr>
          <w:rFonts w:asciiTheme="minorHAnsi" w:hAnsiTheme="minorHAnsi" w:cstheme="minorHAnsi"/>
          <w:sz w:val="22"/>
          <w:szCs w:val="22"/>
        </w:rPr>
      </w:pPr>
    </w:p>
    <w:p w14:paraId="618B573D" w14:textId="6ECB0B65" w:rsidR="00263B71" w:rsidRPr="003C6E6A" w:rsidRDefault="00263B71" w:rsidP="002B5389">
      <w:pPr>
        <w:spacing w:after="0"/>
        <w:jc w:val="both"/>
        <w:rPr>
          <w:rFonts w:asciiTheme="majorHAnsi" w:eastAsia="Calibri" w:hAnsiTheme="majorHAnsi" w:cstheme="majorHAnsi"/>
          <w:color w:val="000000"/>
          <w:sz w:val="22"/>
          <w:szCs w:val="22"/>
        </w:rPr>
      </w:pPr>
      <w:r w:rsidRPr="003C6E6A">
        <w:rPr>
          <w:rFonts w:asciiTheme="minorHAnsi" w:hAnsiTheme="minorHAnsi" w:cstheme="minorHAnsi"/>
          <w:sz w:val="22"/>
          <w:szCs w:val="22"/>
        </w:rPr>
        <w:t xml:space="preserve">Los términos enriquecidos en el control en la categoría de procesos biológicos fueron procesos metabólicos del ácido </w:t>
      </w:r>
      <w:r w:rsidRPr="003C6E6A">
        <w:rPr>
          <w:rFonts w:asciiTheme="minorHAnsi" w:hAnsiTheme="minorHAnsi" w:cstheme="minorHAnsi"/>
          <w:sz w:val="22"/>
          <w:szCs w:val="22"/>
          <w:lang w:val="es-CO"/>
        </w:rPr>
        <w:t>nucleico (</w:t>
      </w:r>
      <w:r w:rsidRPr="003C6E6A">
        <w:rPr>
          <w:rFonts w:asciiTheme="minorHAnsi" w:hAnsiTheme="minorHAnsi" w:cstheme="minorHAnsi"/>
          <w:sz w:val="22"/>
          <w:szCs w:val="22"/>
        </w:rPr>
        <w:t>GO:0090304, FDR=</w:t>
      </w:r>
      <w:r w:rsidRPr="003C6E6A">
        <w:rPr>
          <w:rFonts w:ascii="Calibri" w:eastAsiaTheme="minorEastAsia" w:hAnsi="Calibri" w:cstheme="minorBidi"/>
          <w:color w:val="000000"/>
          <w:kern w:val="24"/>
          <w:sz w:val="18"/>
          <w:szCs w:val="18"/>
          <w:lang w:eastAsia="en-US"/>
        </w:rPr>
        <w:t xml:space="preserve"> </w:t>
      </w:r>
      <w:r w:rsidRPr="003C6E6A">
        <w:rPr>
          <w:rFonts w:asciiTheme="minorHAnsi" w:hAnsiTheme="minorHAnsi" w:cstheme="minorHAnsi"/>
          <w:sz w:val="22"/>
          <w:szCs w:val="22"/>
          <w:lang w:val="es-CO"/>
        </w:rPr>
        <w:t>9.75E-9), expresión génica (</w:t>
      </w:r>
      <w:r w:rsidRPr="003C6E6A">
        <w:rPr>
          <w:rFonts w:asciiTheme="minorHAnsi" w:hAnsiTheme="minorHAnsi" w:cstheme="minorHAnsi"/>
          <w:sz w:val="22"/>
          <w:szCs w:val="22"/>
        </w:rPr>
        <w:t>GO:0010467, FDR=</w:t>
      </w:r>
      <w:r w:rsidRPr="003C6E6A">
        <w:rPr>
          <w:rFonts w:ascii="Calibri" w:eastAsiaTheme="minorEastAsia" w:hAnsi="Calibri" w:cstheme="minorBidi"/>
          <w:color w:val="000000"/>
          <w:kern w:val="24"/>
          <w:sz w:val="18"/>
          <w:szCs w:val="18"/>
          <w:lang w:eastAsia="en-US"/>
        </w:rPr>
        <w:t xml:space="preserve"> </w:t>
      </w:r>
      <w:r w:rsidRPr="003C6E6A">
        <w:rPr>
          <w:rFonts w:asciiTheme="minorHAnsi" w:hAnsiTheme="minorHAnsi" w:cstheme="minorHAnsi"/>
          <w:sz w:val="22"/>
          <w:szCs w:val="22"/>
          <w:lang w:val="es-CO"/>
        </w:rPr>
        <w:t>1.57E-5), procesos metabólicos del ARN (</w:t>
      </w:r>
      <w:r w:rsidRPr="003C6E6A">
        <w:rPr>
          <w:rFonts w:asciiTheme="minorHAnsi" w:hAnsiTheme="minorHAnsi" w:cstheme="minorHAnsi"/>
          <w:sz w:val="22"/>
          <w:szCs w:val="22"/>
        </w:rPr>
        <w:t xml:space="preserve">GO:0016070, FDR=4.01E-5) (Figura </w:t>
      </w:r>
      <w:r w:rsidR="00731B45" w:rsidRPr="003C6E6A">
        <w:rPr>
          <w:rFonts w:asciiTheme="minorHAnsi" w:hAnsiTheme="minorHAnsi" w:cstheme="minorHAnsi"/>
          <w:sz w:val="22"/>
          <w:szCs w:val="22"/>
        </w:rPr>
        <w:t>5</w:t>
      </w:r>
      <w:r w:rsidRPr="003C6E6A">
        <w:rPr>
          <w:rFonts w:asciiTheme="minorHAnsi" w:hAnsiTheme="minorHAnsi" w:cstheme="minorHAnsi"/>
          <w:sz w:val="22"/>
          <w:szCs w:val="22"/>
        </w:rPr>
        <w:t>.1</w:t>
      </w:r>
      <w:r w:rsidR="00D35683" w:rsidRPr="003C6E6A">
        <w:rPr>
          <w:rFonts w:asciiTheme="minorHAnsi" w:hAnsiTheme="minorHAnsi" w:cstheme="minorHAnsi"/>
          <w:sz w:val="22"/>
          <w:szCs w:val="22"/>
        </w:rPr>
        <w:t>2</w:t>
      </w:r>
      <w:r w:rsidR="00B10103" w:rsidRPr="003C6E6A">
        <w:rPr>
          <w:rFonts w:asciiTheme="minorHAnsi" w:hAnsiTheme="minorHAnsi" w:cstheme="minorHAnsi"/>
          <w:sz w:val="22"/>
          <w:szCs w:val="22"/>
        </w:rPr>
        <w:t>)</w:t>
      </w:r>
      <w:r w:rsidRPr="003C6E6A">
        <w:rPr>
          <w:rFonts w:asciiTheme="minorHAnsi" w:hAnsiTheme="minorHAnsi" w:cstheme="minorHAnsi"/>
          <w:sz w:val="22"/>
          <w:szCs w:val="22"/>
        </w:rPr>
        <w:t xml:space="preserve">. No se observaron componentes celulares ni funciones biológicas enriquecidas </w:t>
      </w:r>
      <w:r w:rsidRPr="003C6E6A">
        <w:rPr>
          <w:rFonts w:asciiTheme="minorHAnsi" w:hAnsiTheme="minorHAnsi" w:cstheme="minorHAnsi"/>
          <w:sz w:val="22"/>
          <w:szCs w:val="22"/>
        </w:rPr>
        <w:lastRenderedPageBreak/>
        <w:t>en el control.</w:t>
      </w:r>
    </w:p>
    <w:p w14:paraId="7EB40A8B" w14:textId="77777777" w:rsidR="00C011EB" w:rsidRPr="003C6E6A" w:rsidRDefault="00C011EB" w:rsidP="00C011EB">
      <w:pPr>
        <w:jc w:val="both"/>
        <w:rPr>
          <w:rFonts w:eastAsia="Calibri" w:cstheme="minorHAnsi"/>
          <w:color w:val="000000"/>
        </w:rPr>
      </w:pPr>
      <w:r w:rsidRPr="003C6E6A">
        <w:rPr>
          <w:rFonts w:asciiTheme="minorHAnsi" w:hAnsiTheme="minorHAnsi" w:cstheme="minorHAnsi"/>
          <w:noProof/>
          <w:sz w:val="12"/>
          <w:szCs w:val="12"/>
          <w:lang w:val="es-ES"/>
        </w:rPr>
        <w:drawing>
          <wp:inline distT="0" distB="0" distL="0" distR="0" wp14:anchorId="751816B7" wp14:editId="382C715A">
            <wp:extent cx="5610225" cy="2105025"/>
            <wp:effectExtent l="0" t="0" r="0" b="0"/>
            <wp:docPr id="34" name="Gráfico 3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409836-1E8E-48F5-AADB-82E4B4E85B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C056D42" w14:textId="6ED3FFAB" w:rsidR="00C011EB" w:rsidRPr="003C6E6A" w:rsidRDefault="002660D7" w:rsidP="00EA5C11">
      <w:pPr>
        <w:spacing w:line="240" w:lineRule="auto"/>
        <w:rPr>
          <w:rFonts w:asciiTheme="minorHAnsi" w:hAnsiTheme="minorHAnsi" w:cstheme="minorHAnsi"/>
          <w:b/>
          <w:sz w:val="20"/>
        </w:rPr>
      </w:pPr>
      <w:r w:rsidRPr="003C6E6A">
        <w:rPr>
          <w:rFonts w:asciiTheme="minorHAnsi" w:hAnsiTheme="minorHAnsi" w:cstheme="minorHAnsi"/>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color w:val="FFFFFF" w:themeColor="background1"/>
          <w:sz w:val="2"/>
          <w:szCs w:val="2"/>
        </w:rPr>
        <w:fldChar w:fldCharType="separate"/>
      </w:r>
      <w:bookmarkStart w:id="96" w:name="_Toc79694906"/>
      <w:r w:rsidR="00782830" w:rsidRPr="003C6E6A">
        <w:rPr>
          <w:rFonts w:asciiTheme="minorHAnsi" w:hAnsiTheme="minorHAnsi" w:cstheme="minorHAnsi"/>
          <w:noProof/>
          <w:color w:val="FFFFFF" w:themeColor="background1"/>
          <w:sz w:val="2"/>
          <w:szCs w:val="2"/>
        </w:rPr>
        <w:t>19</w:t>
      </w:r>
      <w:r w:rsidRPr="003C6E6A">
        <w:rPr>
          <w:rFonts w:asciiTheme="minorHAnsi" w:hAnsiTheme="minorHAnsi" w:cstheme="minorHAnsi"/>
          <w:noProof/>
          <w:color w:val="FFFFFF" w:themeColor="background1"/>
          <w:sz w:val="2"/>
          <w:szCs w:val="2"/>
        </w:rPr>
        <w:fldChar w:fldCharType="end"/>
      </w:r>
      <w:r w:rsidR="00B866F3" w:rsidRPr="003C6E6A">
        <w:rPr>
          <w:rFonts w:asciiTheme="minorHAnsi" w:hAnsiTheme="minorHAnsi" w:cstheme="minorHAnsi"/>
          <w:sz w:val="20"/>
        </w:rPr>
        <w:t>Figur</w:t>
      </w:r>
      <w:r w:rsidR="00134599" w:rsidRPr="003C6E6A">
        <w:rPr>
          <w:rFonts w:asciiTheme="minorHAnsi" w:hAnsiTheme="minorHAnsi" w:cstheme="minorHAnsi"/>
          <w:sz w:val="20"/>
        </w:rPr>
        <w:t>a</w:t>
      </w:r>
      <w:r w:rsidR="00B96445" w:rsidRPr="003C6E6A">
        <w:rPr>
          <w:rFonts w:asciiTheme="minorHAnsi" w:hAnsiTheme="minorHAnsi" w:cstheme="minorHAnsi"/>
          <w:sz w:val="20"/>
        </w:rPr>
        <w:t xml:space="preserve"> </w:t>
      </w:r>
      <w:r w:rsidR="00731B45" w:rsidRPr="003C6E6A">
        <w:rPr>
          <w:rFonts w:asciiTheme="minorHAnsi" w:hAnsiTheme="minorHAnsi" w:cstheme="minorHAnsi"/>
          <w:sz w:val="20"/>
        </w:rPr>
        <w:t>5</w:t>
      </w:r>
      <w:r w:rsidR="00B96445" w:rsidRPr="003C6E6A">
        <w:rPr>
          <w:rFonts w:asciiTheme="minorHAnsi" w:hAnsiTheme="minorHAnsi" w:cstheme="minorHAnsi"/>
          <w:sz w:val="20"/>
        </w:rPr>
        <w:t>.10</w:t>
      </w:r>
      <w:r w:rsidR="00B866F3" w:rsidRPr="003C6E6A">
        <w:rPr>
          <w:rFonts w:asciiTheme="minorHAnsi" w:hAnsiTheme="minorHAnsi" w:cstheme="minorHAnsi"/>
          <w:sz w:val="20"/>
        </w:rPr>
        <w:t xml:space="preserve"> Componentes celulares enriquecidos en tratamiento 3-mM-NH</w:t>
      </w:r>
      <w:r w:rsidR="00B866F3" w:rsidRPr="003C6E6A">
        <w:rPr>
          <w:rFonts w:asciiTheme="minorHAnsi" w:hAnsiTheme="minorHAnsi" w:cstheme="minorHAnsi"/>
          <w:sz w:val="20"/>
          <w:vertAlign w:val="subscript"/>
        </w:rPr>
        <w:t>4</w:t>
      </w:r>
      <w:r w:rsidR="00B866F3" w:rsidRPr="003C6E6A">
        <w:rPr>
          <w:rFonts w:asciiTheme="minorHAnsi" w:hAnsiTheme="minorHAnsi" w:cstheme="minorHAnsi"/>
          <w:sz w:val="20"/>
        </w:rPr>
        <w:t>Cl</w:t>
      </w:r>
      <w:r w:rsidR="00C011EB" w:rsidRPr="003C6E6A">
        <w:rPr>
          <w:rFonts w:asciiTheme="minorHAnsi" w:hAnsiTheme="minorHAnsi" w:cstheme="minorHAnsi"/>
          <w:sz w:val="20"/>
        </w:rPr>
        <w:t>. Número de genes enriquecidos en cada categoría de GO expresado como porcentaje del número total de genes expresados FDR &lt;= 0,001.</w:t>
      </w:r>
      <w:bookmarkEnd w:id="96"/>
    </w:p>
    <w:p w14:paraId="573D5311" w14:textId="77777777" w:rsidR="005A5F72" w:rsidRPr="003C6E6A" w:rsidRDefault="00C80604" w:rsidP="005A5F72">
      <w:pPr>
        <w:pStyle w:val="Encabezadodetabladecontenido"/>
      </w:pPr>
      <w:r w:rsidRPr="003C6E6A">
        <w:rPr>
          <w:noProof/>
          <w:sz w:val="16"/>
          <w:szCs w:val="16"/>
          <w:lang w:val="es-ES" w:eastAsia="es-ES"/>
        </w:rPr>
        <w:drawing>
          <wp:inline distT="0" distB="0" distL="0" distR="0" wp14:anchorId="1C0561BD" wp14:editId="1583538C">
            <wp:extent cx="5349923" cy="4135272"/>
            <wp:effectExtent l="0" t="0" r="3175" b="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6A8A810" w14:textId="48809D22" w:rsidR="00116B6C" w:rsidRPr="003C6E6A" w:rsidRDefault="002660D7" w:rsidP="00EA5C11">
      <w:pPr>
        <w:spacing w:line="240" w:lineRule="auto"/>
        <w:jc w:val="both"/>
        <w:rPr>
          <w:rFonts w:asciiTheme="minorHAnsi" w:hAnsiTheme="minorHAnsi" w:cstheme="minorHAnsi"/>
          <w:b/>
          <w:sz w:val="20"/>
        </w:rPr>
      </w:pPr>
      <w:r w:rsidRPr="003C6E6A">
        <w:rPr>
          <w:rFonts w:asciiTheme="minorHAnsi" w:hAnsiTheme="minorHAnsi" w:cstheme="minorHAnsi"/>
          <w:b/>
          <w:color w:val="FFFFFF" w:themeColor="background1"/>
          <w:sz w:val="2"/>
          <w:szCs w:val="2"/>
        </w:rPr>
        <w:fldChar w:fldCharType="begin"/>
      </w:r>
      <w:r w:rsidRPr="003C6E6A">
        <w:rPr>
          <w:rFonts w:asciiTheme="minorHAnsi" w:hAnsiTheme="minorHAnsi" w:cstheme="minorHAnsi"/>
          <w:color w:val="FFFFFF" w:themeColor="background1"/>
          <w:sz w:val="2"/>
          <w:szCs w:val="2"/>
        </w:rPr>
        <w:instrText xml:space="preserve"> SEQ Figura \* ARABIC </w:instrText>
      </w:r>
      <w:r w:rsidRPr="003C6E6A">
        <w:rPr>
          <w:rFonts w:asciiTheme="minorHAnsi" w:hAnsiTheme="minorHAnsi" w:cstheme="minorHAnsi"/>
          <w:b/>
          <w:color w:val="FFFFFF" w:themeColor="background1"/>
          <w:sz w:val="2"/>
          <w:szCs w:val="2"/>
        </w:rPr>
        <w:fldChar w:fldCharType="separate"/>
      </w:r>
      <w:bookmarkStart w:id="97" w:name="_Toc79694907"/>
      <w:r w:rsidR="00782830" w:rsidRPr="003C6E6A">
        <w:rPr>
          <w:rFonts w:asciiTheme="minorHAnsi" w:hAnsiTheme="minorHAnsi" w:cstheme="minorHAnsi"/>
          <w:noProof/>
          <w:color w:val="FFFFFF" w:themeColor="background1"/>
          <w:sz w:val="2"/>
          <w:szCs w:val="2"/>
        </w:rPr>
        <w:t>20</w:t>
      </w:r>
      <w:r w:rsidRPr="003C6E6A">
        <w:rPr>
          <w:rFonts w:asciiTheme="minorHAnsi" w:hAnsiTheme="minorHAnsi" w:cstheme="minorHAnsi"/>
          <w:b/>
          <w:noProof/>
          <w:color w:val="FFFFFF" w:themeColor="background1"/>
          <w:sz w:val="2"/>
          <w:szCs w:val="2"/>
        </w:rPr>
        <w:fldChar w:fldCharType="end"/>
      </w:r>
      <w:r w:rsidR="00B96445" w:rsidRPr="003C6E6A">
        <w:rPr>
          <w:rFonts w:asciiTheme="minorHAnsi" w:hAnsiTheme="minorHAnsi" w:cstheme="minorHAnsi"/>
          <w:sz w:val="20"/>
        </w:rPr>
        <w:t>Figur</w:t>
      </w:r>
      <w:r w:rsidR="00C95B14" w:rsidRPr="003C6E6A">
        <w:rPr>
          <w:rFonts w:asciiTheme="minorHAnsi" w:hAnsiTheme="minorHAnsi" w:cstheme="minorHAnsi"/>
          <w:sz w:val="20"/>
        </w:rPr>
        <w:t>a</w:t>
      </w:r>
      <w:r w:rsidR="00B96445" w:rsidRPr="003C6E6A">
        <w:rPr>
          <w:rFonts w:asciiTheme="minorHAnsi" w:hAnsiTheme="minorHAnsi" w:cstheme="minorHAnsi"/>
          <w:sz w:val="20"/>
        </w:rPr>
        <w:t xml:space="preserve"> </w:t>
      </w:r>
      <w:r w:rsidR="00D35683" w:rsidRPr="003C6E6A">
        <w:rPr>
          <w:rFonts w:asciiTheme="minorHAnsi" w:hAnsiTheme="minorHAnsi" w:cstheme="minorHAnsi"/>
          <w:sz w:val="20"/>
        </w:rPr>
        <w:t>5</w:t>
      </w:r>
      <w:r w:rsidR="00B96445" w:rsidRPr="003C6E6A">
        <w:rPr>
          <w:rFonts w:asciiTheme="minorHAnsi" w:hAnsiTheme="minorHAnsi" w:cstheme="minorHAnsi"/>
          <w:sz w:val="20"/>
        </w:rPr>
        <w:t>.11</w:t>
      </w:r>
      <w:r w:rsidR="00C80604" w:rsidRPr="003C6E6A">
        <w:rPr>
          <w:rFonts w:asciiTheme="minorHAnsi" w:hAnsiTheme="minorHAnsi" w:cstheme="minorHAnsi"/>
          <w:sz w:val="20"/>
        </w:rPr>
        <w:t xml:space="preserve"> </w:t>
      </w:r>
      <w:r w:rsidR="00AE0CC7" w:rsidRPr="003C6E6A">
        <w:rPr>
          <w:rFonts w:asciiTheme="minorHAnsi" w:hAnsiTheme="minorHAnsi" w:cstheme="minorHAnsi"/>
          <w:sz w:val="20"/>
        </w:rPr>
        <w:t xml:space="preserve">Funciones moleculares </w:t>
      </w:r>
      <w:r w:rsidR="00C80604" w:rsidRPr="003C6E6A">
        <w:rPr>
          <w:rFonts w:asciiTheme="minorHAnsi" w:hAnsiTheme="minorHAnsi" w:cstheme="minorHAnsi"/>
          <w:sz w:val="20"/>
        </w:rPr>
        <w:t>enriquecidos en tratamiento 3-mM-NH</w:t>
      </w:r>
      <w:r w:rsidR="00C80604" w:rsidRPr="003C6E6A">
        <w:rPr>
          <w:rFonts w:asciiTheme="minorHAnsi" w:hAnsiTheme="minorHAnsi" w:cstheme="minorHAnsi"/>
          <w:sz w:val="20"/>
          <w:vertAlign w:val="subscript"/>
        </w:rPr>
        <w:t>4</w:t>
      </w:r>
      <w:r w:rsidR="00AE0CC7" w:rsidRPr="003C6E6A">
        <w:rPr>
          <w:rFonts w:asciiTheme="minorHAnsi" w:hAnsiTheme="minorHAnsi" w:cstheme="minorHAnsi"/>
          <w:sz w:val="20"/>
        </w:rPr>
        <w:t xml:space="preserve">Cl. </w:t>
      </w:r>
      <w:r w:rsidR="00DF6E37" w:rsidRPr="003C6E6A">
        <w:rPr>
          <w:rFonts w:asciiTheme="minorHAnsi" w:hAnsiTheme="minorHAnsi" w:cstheme="minorHAnsi"/>
          <w:sz w:val="20"/>
        </w:rPr>
        <w:t>Número de genes enriquecidos en cada categoría de GO expresado como porcentaje del número total de genes expresados FDR &lt;= 0,001.</w:t>
      </w:r>
      <w:bookmarkEnd w:id="97"/>
    </w:p>
    <w:p w14:paraId="6F445570" w14:textId="77777777" w:rsidR="00DF6E37" w:rsidRPr="003C6E6A" w:rsidRDefault="00DF6E37" w:rsidP="00DF6E37">
      <w:pPr>
        <w:kinsoku w:val="0"/>
        <w:overflowPunct w:val="0"/>
        <w:spacing w:line="240" w:lineRule="auto"/>
        <w:ind w:right="101"/>
        <w:jc w:val="both"/>
        <w:rPr>
          <w:rFonts w:asciiTheme="minorHAnsi" w:hAnsiTheme="minorHAnsi" w:cstheme="minorHAnsi"/>
          <w:noProof/>
          <w:sz w:val="22"/>
          <w:szCs w:val="22"/>
        </w:rPr>
      </w:pPr>
      <w:r w:rsidRPr="003C6E6A">
        <w:rPr>
          <w:noProof/>
          <w:lang w:val="es-ES"/>
        </w:rPr>
        <w:lastRenderedPageBreak/>
        <w:drawing>
          <wp:inline distT="0" distB="0" distL="0" distR="0" wp14:anchorId="6A28EB10" wp14:editId="3ECEB069">
            <wp:extent cx="5595582" cy="2442949"/>
            <wp:effectExtent l="0" t="0" r="5715" b="0"/>
            <wp:docPr id="42" name="Gráfico 4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991C28D-F793-47A1-97C9-26F8D64BBC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B8E8B8C" w14:textId="1B2C2580" w:rsidR="00DF6E37" w:rsidRPr="003C6E6A" w:rsidRDefault="002660D7" w:rsidP="002660D7">
      <w:pPr>
        <w:spacing w:line="240" w:lineRule="auto"/>
        <w:jc w:val="both"/>
        <w:rPr>
          <w:rFonts w:asciiTheme="minorHAnsi" w:hAnsiTheme="minorHAnsi" w:cstheme="minorHAnsi"/>
          <w:b/>
          <w:sz w:val="20"/>
        </w:rPr>
      </w:pPr>
      <w:r w:rsidRPr="003C6E6A">
        <w:rPr>
          <w:rFonts w:asciiTheme="minorHAnsi" w:hAnsiTheme="minorHAnsi" w:cstheme="minorHAnsi"/>
          <w:b/>
          <w:noProof/>
          <w:color w:val="FFFFFF" w:themeColor="background1"/>
          <w:sz w:val="2"/>
          <w:szCs w:val="2"/>
        </w:rPr>
        <w:fldChar w:fldCharType="begin"/>
      </w:r>
      <w:r w:rsidRPr="003C6E6A">
        <w:rPr>
          <w:rFonts w:asciiTheme="minorHAnsi" w:hAnsiTheme="minorHAnsi" w:cstheme="minorHAnsi"/>
          <w:noProof/>
          <w:color w:val="FFFFFF" w:themeColor="background1"/>
          <w:sz w:val="2"/>
          <w:szCs w:val="2"/>
        </w:rPr>
        <w:instrText xml:space="preserve"> SEQ Figura \* ARABIC </w:instrText>
      </w:r>
      <w:r w:rsidRPr="003C6E6A">
        <w:rPr>
          <w:rFonts w:asciiTheme="minorHAnsi" w:hAnsiTheme="minorHAnsi" w:cstheme="minorHAnsi"/>
          <w:b/>
          <w:noProof/>
          <w:color w:val="FFFFFF" w:themeColor="background1"/>
          <w:sz w:val="2"/>
          <w:szCs w:val="2"/>
        </w:rPr>
        <w:fldChar w:fldCharType="separate"/>
      </w:r>
      <w:bookmarkStart w:id="98" w:name="_Toc79694908"/>
      <w:r w:rsidR="00782830" w:rsidRPr="003C6E6A">
        <w:rPr>
          <w:rFonts w:asciiTheme="minorHAnsi" w:hAnsiTheme="minorHAnsi" w:cstheme="minorHAnsi"/>
          <w:noProof/>
          <w:color w:val="FFFFFF" w:themeColor="background1"/>
          <w:sz w:val="2"/>
          <w:szCs w:val="2"/>
        </w:rPr>
        <w:t>21</w:t>
      </w:r>
      <w:r w:rsidRPr="003C6E6A">
        <w:rPr>
          <w:rFonts w:asciiTheme="minorHAnsi" w:hAnsiTheme="minorHAnsi" w:cstheme="minorHAnsi"/>
          <w:b/>
          <w:noProof/>
          <w:color w:val="FFFFFF" w:themeColor="background1"/>
          <w:sz w:val="2"/>
          <w:szCs w:val="2"/>
        </w:rPr>
        <w:fldChar w:fldCharType="end"/>
      </w:r>
      <w:r w:rsidR="00B96445" w:rsidRPr="003C6E6A">
        <w:rPr>
          <w:rFonts w:asciiTheme="minorHAnsi" w:hAnsiTheme="minorHAnsi" w:cstheme="minorHAnsi"/>
          <w:sz w:val="20"/>
        </w:rPr>
        <w:t xml:space="preserve">Figura </w:t>
      </w:r>
      <w:r w:rsidR="00D35683" w:rsidRPr="003C6E6A">
        <w:rPr>
          <w:rFonts w:asciiTheme="minorHAnsi" w:hAnsiTheme="minorHAnsi" w:cstheme="minorHAnsi"/>
          <w:sz w:val="20"/>
        </w:rPr>
        <w:t>5</w:t>
      </w:r>
      <w:r w:rsidR="00B96445" w:rsidRPr="003C6E6A">
        <w:rPr>
          <w:rFonts w:asciiTheme="minorHAnsi" w:hAnsiTheme="minorHAnsi" w:cstheme="minorHAnsi"/>
          <w:sz w:val="20"/>
        </w:rPr>
        <w:t>.12</w:t>
      </w:r>
      <w:r w:rsidR="00C80604" w:rsidRPr="003C6E6A">
        <w:rPr>
          <w:rFonts w:asciiTheme="minorHAnsi" w:hAnsiTheme="minorHAnsi" w:cstheme="minorHAnsi"/>
          <w:sz w:val="20"/>
        </w:rPr>
        <w:t xml:space="preserve"> Procesos biológicos enriquecidos en el control 0</w:t>
      </w:r>
      <w:r w:rsidR="00EA5C11" w:rsidRPr="003C6E6A">
        <w:rPr>
          <w:rFonts w:asciiTheme="minorHAnsi" w:hAnsiTheme="minorHAnsi" w:cstheme="minorHAnsi"/>
          <w:sz w:val="20"/>
        </w:rPr>
        <w:t>-mM-</w:t>
      </w:r>
      <w:r w:rsidR="00C80604" w:rsidRPr="003C6E6A">
        <w:rPr>
          <w:rFonts w:asciiTheme="minorHAnsi" w:hAnsiTheme="minorHAnsi" w:cstheme="minorHAnsi"/>
          <w:sz w:val="20"/>
        </w:rPr>
        <w:t>NH</w:t>
      </w:r>
      <w:r w:rsidR="00B018D2" w:rsidRPr="003C6E6A">
        <w:rPr>
          <w:rFonts w:asciiTheme="minorHAnsi" w:hAnsiTheme="minorHAnsi" w:cstheme="minorHAnsi"/>
          <w:sz w:val="20"/>
          <w:vertAlign w:val="subscript"/>
        </w:rPr>
        <w:t>4</w:t>
      </w:r>
      <w:r w:rsidR="00C80604" w:rsidRPr="003C6E6A">
        <w:rPr>
          <w:rFonts w:asciiTheme="minorHAnsi" w:hAnsiTheme="minorHAnsi" w:cstheme="minorHAnsi"/>
          <w:sz w:val="20"/>
        </w:rPr>
        <w:t>Cl.</w:t>
      </w:r>
      <w:r w:rsidR="00DF6E37" w:rsidRPr="003C6E6A">
        <w:rPr>
          <w:rFonts w:asciiTheme="minorHAnsi" w:hAnsiTheme="minorHAnsi" w:cstheme="minorHAnsi"/>
          <w:w w:val="105"/>
          <w:sz w:val="20"/>
        </w:rPr>
        <w:t xml:space="preserve"> </w:t>
      </w:r>
      <w:r w:rsidR="00DF6E37" w:rsidRPr="003C6E6A">
        <w:rPr>
          <w:rFonts w:asciiTheme="minorHAnsi" w:hAnsiTheme="minorHAnsi" w:cstheme="minorHAnsi"/>
          <w:sz w:val="20"/>
        </w:rPr>
        <w:t>Número de genes enriquecidos en cada categoría de GO</w:t>
      </w:r>
      <w:r w:rsidR="00DA7F79" w:rsidRPr="003C6E6A">
        <w:rPr>
          <w:rFonts w:asciiTheme="minorHAnsi" w:hAnsiTheme="minorHAnsi" w:cstheme="minorHAnsi"/>
          <w:sz w:val="20"/>
        </w:rPr>
        <w:t xml:space="preserve"> expresado como porcentaje del número total de genes expresados FDR &lt;= 0,001</w:t>
      </w:r>
      <w:r w:rsidR="00657644" w:rsidRPr="003C6E6A">
        <w:rPr>
          <w:rFonts w:asciiTheme="minorHAnsi" w:hAnsiTheme="minorHAnsi" w:cstheme="minorHAnsi"/>
          <w:sz w:val="20"/>
        </w:rPr>
        <w:t>.</w:t>
      </w:r>
      <w:bookmarkEnd w:id="98"/>
    </w:p>
    <w:p w14:paraId="3B7C9A40" w14:textId="77777777" w:rsidR="002B5389" w:rsidRPr="003C6E6A" w:rsidRDefault="002B5389" w:rsidP="002B5389"/>
    <w:p w14:paraId="168C3608" w14:textId="77777777" w:rsidR="00535A76" w:rsidRPr="003C6E6A" w:rsidRDefault="00535A76" w:rsidP="001E27F2">
      <w:pPr>
        <w:pStyle w:val="Ttulo3"/>
        <w:numPr>
          <w:ilvl w:val="2"/>
          <w:numId w:val="9"/>
        </w:numPr>
        <w:spacing w:before="0" w:after="0"/>
        <w:rPr>
          <w:b/>
          <w:bCs w:val="0"/>
        </w:rPr>
      </w:pPr>
      <w:bookmarkStart w:id="99" w:name="_Toc79959341"/>
      <w:r w:rsidRPr="003C6E6A">
        <w:rPr>
          <w:b/>
          <w:bCs w:val="0"/>
        </w:rPr>
        <w:t>Anotación funcional de r</w:t>
      </w:r>
      <w:r w:rsidR="00AD7BA2" w:rsidRPr="003C6E6A">
        <w:rPr>
          <w:b/>
          <w:bCs w:val="0"/>
        </w:rPr>
        <w:t xml:space="preserve">utas metabólicas </w:t>
      </w:r>
      <w:r w:rsidR="00E66FDC" w:rsidRPr="003C6E6A">
        <w:rPr>
          <w:b/>
          <w:bCs w:val="0"/>
        </w:rPr>
        <w:t xml:space="preserve">en </w:t>
      </w:r>
      <w:r w:rsidRPr="003C6E6A">
        <w:rPr>
          <w:b/>
          <w:bCs w:val="0"/>
        </w:rPr>
        <w:t>KEGG</w:t>
      </w:r>
      <w:bookmarkEnd w:id="99"/>
    </w:p>
    <w:p w14:paraId="1C017EEA" w14:textId="1B591B9B" w:rsidR="00933A9E" w:rsidRPr="003C6E6A" w:rsidRDefault="00AD7BA2" w:rsidP="008749E7">
      <w:pPr>
        <w:spacing w:after="0"/>
        <w:jc w:val="both"/>
        <w:rPr>
          <w:rFonts w:asciiTheme="majorHAnsi" w:eastAsia="SimSun" w:hAnsiTheme="majorHAnsi" w:cstheme="majorHAnsi"/>
          <w:color w:val="000000"/>
          <w:sz w:val="22"/>
          <w:szCs w:val="22"/>
          <w:lang w:eastAsia="zh-CN" w:bidi="ar"/>
        </w:rPr>
      </w:pPr>
      <w:r w:rsidRPr="003C6E6A">
        <w:rPr>
          <w:rFonts w:asciiTheme="majorHAnsi" w:eastAsia="SimSun" w:hAnsiTheme="majorHAnsi" w:cstheme="majorHAnsi"/>
          <w:color w:val="000000"/>
          <w:sz w:val="22"/>
          <w:szCs w:val="22"/>
          <w:lang w:eastAsia="zh-CN" w:bidi="ar"/>
        </w:rPr>
        <w:t>Para visualizar las rutas metabólicas involucradas, se utilizó l</w:t>
      </w:r>
      <w:r w:rsidR="00A05FA0" w:rsidRPr="003C6E6A">
        <w:rPr>
          <w:rFonts w:asciiTheme="majorHAnsi" w:eastAsia="SimSun" w:hAnsiTheme="majorHAnsi" w:cstheme="majorHAnsi"/>
          <w:color w:val="000000"/>
          <w:sz w:val="22"/>
          <w:szCs w:val="22"/>
          <w:lang w:eastAsia="zh-CN" w:bidi="ar"/>
        </w:rPr>
        <w:t>a base de datos KEGG</w:t>
      </w:r>
      <w:r w:rsidR="004F7ED9" w:rsidRPr="003C6E6A">
        <w:rPr>
          <w:rFonts w:asciiTheme="majorHAnsi" w:eastAsia="SimSun" w:hAnsiTheme="majorHAnsi" w:cstheme="majorHAnsi"/>
          <w:color w:val="000000"/>
          <w:sz w:val="22"/>
          <w:szCs w:val="22"/>
          <w:lang w:eastAsia="zh-CN" w:bidi="ar"/>
        </w:rPr>
        <w:t xml:space="preserve"> que permitió obtener información del potencial metabólico de la planta codificado en el genoma. </w:t>
      </w:r>
      <w:r w:rsidR="00A33842" w:rsidRPr="003C6E6A">
        <w:rPr>
          <w:rFonts w:asciiTheme="majorHAnsi" w:eastAsia="SimSun" w:hAnsiTheme="majorHAnsi" w:cstheme="majorHAnsi"/>
          <w:color w:val="000000"/>
          <w:sz w:val="22"/>
          <w:szCs w:val="22"/>
          <w:lang w:eastAsia="zh-CN" w:bidi="ar"/>
        </w:rPr>
        <w:t>El 23</w:t>
      </w:r>
      <w:r w:rsidR="007B699E" w:rsidRPr="003C6E6A">
        <w:rPr>
          <w:rFonts w:asciiTheme="majorHAnsi" w:eastAsia="SimSun" w:hAnsiTheme="majorHAnsi" w:cstheme="majorHAnsi"/>
          <w:color w:val="000000"/>
          <w:sz w:val="22"/>
          <w:szCs w:val="22"/>
          <w:lang w:eastAsia="zh-CN" w:bidi="ar"/>
        </w:rPr>
        <w:t xml:space="preserve">% de las secuencias correspondientes a los genes </w:t>
      </w:r>
      <w:r w:rsidR="00B10103" w:rsidRPr="003C6E6A">
        <w:rPr>
          <w:rFonts w:asciiTheme="majorHAnsi" w:eastAsia="SimSun" w:hAnsiTheme="majorHAnsi" w:cstheme="majorHAnsi"/>
          <w:color w:val="000000"/>
          <w:sz w:val="22"/>
          <w:szCs w:val="22"/>
          <w:lang w:eastAsia="zh-CN" w:bidi="ar"/>
        </w:rPr>
        <w:t>sobreexpresados</w:t>
      </w:r>
      <w:r w:rsidR="007B699E" w:rsidRPr="003C6E6A">
        <w:rPr>
          <w:rFonts w:asciiTheme="majorHAnsi" w:eastAsia="SimSun" w:hAnsiTheme="majorHAnsi" w:cstheme="majorHAnsi"/>
          <w:color w:val="000000"/>
          <w:sz w:val="22"/>
          <w:szCs w:val="22"/>
          <w:lang w:eastAsia="zh-CN" w:bidi="ar"/>
        </w:rPr>
        <w:t xml:space="preserve"> </w:t>
      </w:r>
      <w:r w:rsidR="009C1612" w:rsidRPr="003C6E6A">
        <w:rPr>
          <w:rFonts w:asciiTheme="majorHAnsi" w:eastAsia="SimSun" w:hAnsiTheme="majorHAnsi" w:cstheme="majorHAnsi"/>
          <w:color w:val="000000"/>
          <w:sz w:val="22"/>
          <w:szCs w:val="22"/>
          <w:lang w:eastAsia="zh-CN" w:bidi="ar"/>
        </w:rPr>
        <w:t>en 3mM NH</w:t>
      </w:r>
      <w:r w:rsidR="009C1612" w:rsidRPr="003C6E6A">
        <w:rPr>
          <w:rFonts w:asciiTheme="majorHAnsi" w:eastAsia="SimSun" w:hAnsiTheme="majorHAnsi" w:cstheme="majorHAnsi"/>
          <w:color w:val="000000"/>
          <w:sz w:val="22"/>
          <w:szCs w:val="22"/>
          <w:vertAlign w:val="subscript"/>
          <w:lang w:eastAsia="zh-CN" w:bidi="ar"/>
        </w:rPr>
        <w:t>4</w:t>
      </w:r>
      <w:r w:rsidR="009C1612" w:rsidRPr="003C6E6A">
        <w:rPr>
          <w:rFonts w:asciiTheme="majorHAnsi" w:eastAsia="SimSun" w:hAnsiTheme="majorHAnsi" w:cstheme="majorHAnsi"/>
          <w:color w:val="000000"/>
          <w:sz w:val="22"/>
          <w:szCs w:val="22"/>
          <w:lang w:eastAsia="zh-CN" w:bidi="ar"/>
        </w:rPr>
        <w:t>Cl</w:t>
      </w:r>
      <w:r w:rsidR="00A33842" w:rsidRPr="003C6E6A">
        <w:rPr>
          <w:rFonts w:asciiTheme="majorHAnsi" w:eastAsia="SimSun" w:hAnsiTheme="majorHAnsi" w:cstheme="majorHAnsi"/>
          <w:color w:val="000000"/>
          <w:sz w:val="22"/>
          <w:szCs w:val="22"/>
          <w:lang w:eastAsia="zh-CN" w:bidi="ar"/>
        </w:rPr>
        <w:t xml:space="preserve"> (7.040)</w:t>
      </w:r>
      <w:r w:rsidR="009C1612" w:rsidRPr="003C6E6A">
        <w:rPr>
          <w:rFonts w:asciiTheme="majorHAnsi" w:eastAsia="SimSun" w:hAnsiTheme="majorHAnsi" w:cstheme="majorHAnsi"/>
          <w:color w:val="000000"/>
          <w:sz w:val="22"/>
          <w:szCs w:val="22"/>
          <w:lang w:eastAsia="zh-CN" w:bidi="ar"/>
        </w:rPr>
        <w:t xml:space="preserve">, </w:t>
      </w:r>
      <w:r w:rsidR="007B699E" w:rsidRPr="003C6E6A">
        <w:rPr>
          <w:rFonts w:asciiTheme="majorHAnsi" w:eastAsia="SimSun" w:hAnsiTheme="majorHAnsi" w:cstheme="majorHAnsi"/>
          <w:color w:val="000000"/>
          <w:sz w:val="22"/>
          <w:szCs w:val="22"/>
          <w:lang w:eastAsia="zh-CN" w:bidi="ar"/>
        </w:rPr>
        <w:t xml:space="preserve">obtuvieron </w:t>
      </w:r>
      <w:r w:rsidR="00DC62BF" w:rsidRPr="003C6E6A">
        <w:rPr>
          <w:rFonts w:asciiTheme="majorHAnsi" w:eastAsia="SimSun" w:hAnsiTheme="majorHAnsi" w:cstheme="majorHAnsi"/>
          <w:color w:val="000000"/>
          <w:sz w:val="22"/>
          <w:szCs w:val="22"/>
          <w:lang w:eastAsia="zh-CN" w:bidi="ar"/>
        </w:rPr>
        <w:t xml:space="preserve">significancia en diversas rutas metabólicas. </w:t>
      </w:r>
      <w:r w:rsidR="009454C9" w:rsidRPr="003C6E6A">
        <w:rPr>
          <w:rFonts w:asciiTheme="majorHAnsi" w:eastAsia="SimSun" w:hAnsiTheme="majorHAnsi" w:cstheme="majorHAnsi"/>
          <w:color w:val="000000"/>
          <w:sz w:val="22"/>
          <w:szCs w:val="22"/>
          <w:lang w:eastAsia="zh-CN" w:bidi="ar"/>
        </w:rPr>
        <w:t xml:space="preserve">Las rutas globales con mayor </w:t>
      </w:r>
      <w:r w:rsidR="00352496" w:rsidRPr="003C6E6A">
        <w:rPr>
          <w:rFonts w:asciiTheme="majorHAnsi" w:eastAsia="SimSun" w:hAnsiTheme="majorHAnsi" w:cstheme="majorHAnsi"/>
          <w:color w:val="000000"/>
          <w:sz w:val="22"/>
          <w:szCs w:val="22"/>
          <w:lang w:eastAsia="zh-CN" w:bidi="ar"/>
        </w:rPr>
        <w:t>número</w:t>
      </w:r>
      <w:r w:rsidR="009454C9" w:rsidRPr="003C6E6A">
        <w:rPr>
          <w:rFonts w:asciiTheme="majorHAnsi" w:eastAsia="SimSun" w:hAnsiTheme="majorHAnsi" w:cstheme="majorHAnsi"/>
          <w:color w:val="000000"/>
          <w:sz w:val="22"/>
          <w:szCs w:val="22"/>
          <w:lang w:eastAsia="zh-CN" w:bidi="ar"/>
        </w:rPr>
        <w:t xml:space="preserve"> de genes </w:t>
      </w:r>
      <w:r w:rsidR="00B10103" w:rsidRPr="003C6E6A">
        <w:rPr>
          <w:rFonts w:asciiTheme="majorHAnsi" w:eastAsia="SimSun" w:hAnsiTheme="majorHAnsi" w:cstheme="majorHAnsi"/>
          <w:color w:val="000000"/>
          <w:sz w:val="22"/>
          <w:szCs w:val="22"/>
          <w:lang w:eastAsia="zh-CN" w:bidi="ar"/>
        </w:rPr>
        <w:t>sobreexpresados</w:t>
      </w:r>
      <w:r w:rsidR="00DD5DD5" w:rsidRPr="003C6E6A">
        <w:rPr>
          <w:rFonts w:asciiTheme="majorHAnsi" w:eastAsia="SimSun" w:hAnsiTheme="majorHAnsi" w:cstheme="majorHAnsi"/>
          <w:color w:val="000000"/>
          <w:sz w:val="22"/>
          <w:szCs w:val="22"/>
          <w:lang w:eastAsia="zh-CN" w:bidi="ar"/>
        </w:rPr>
        <w:t xml:space="preserve"> </w:t>
      </w:r>
      <w:r w:rsidR="009454C9" w:rsidRPr="003C6E6A">
        <w:rPr>
          <w:rFonts w:asciiTheme="majorHAnsi" w:eastAsia="SimSun" w:hAnsiTheme="majorHAnsi" w:cstheme="majorHAnsi"/>
          <w:color w:val="000000"/>
          <w:sz w:val="22"/>
          <w:szCs w:val="22"/>
          <w:lang w:eastAsia="zh-CN" w:bidi="ar"/>
        </w:rPr>
        <w:t>fueron biosíntesis de metabolitos secundarios (</w:t>
      </w:r>
      <w:r w:rsidR="00AD4664" w:rsidRPr="003C6E6A">
        <w:rPr>
          <w:rFonts w:asciiTheme="majorHAnsi" w:eastAsia="SimSun" w:hAnsiTheme="majorHAnsi" w:cstheme="majorHAnsi"/>
          <w:color w:val="000000"/>
          <w:sz w:val="22"/>
          <w:szCs w:val="22"/>
          <w:lang w:eastAsia="zh-CN" w:bidi="ar"/>
        </w:rPr>
        <w:t>31.2</w:t>
      </w:r>
      <w:r w:rsidR="00E66FDC" w:rsidRPr="003C6E6A">
        <w:rPr>
          <w:rFonts w:asciiTheme="majorHAnsi" w:eastAsia="SimSun" w:hAnsiTheme="majorHAnsi" w:cstheme="majorHAnsi"/>
          <w:color w:val="000000"/>
          <w:sz w:val="22"/>
          <w:szCs w:val="22"/>
          <w:lang w:eastAsia="zh-CN" w:bidi="ar"/>
        </w:rPr>
        <w:t>%</w:t>
      </w:r>
      <w:r w:rsidR="009454C9" w:rsidRPr="003C6E6A">
        <w:rPr>
          <w:rFonts w:asciiTheme="majorHAnsi" w:eastAsia="SimSun" w:hAnsiTheme="majorHAnsi" w:cstheme="majorHAnsi"/>
          <w:color w:val="000000"/>
          <w:sz w:val="22"/>
          <w:szCs w:val="22"/>
          <w:lang w:eastAsia="zh-CN" w:bidi="ar"/>
        </w:rPr>
        <w:t xml:space="preserve">), </w:t>
      </w:r>
      <w:r w:rsidR="00B829C1" w:rsidRPr="003C6E6A">
        <w:rPr>
          <w:rFonts w:asciiTheme="majorHAnsi" w:eastAsia="SimSun" w:hAnsiTheme="majorHAnsi" w:cstheme="majorHAnsi"/>
          <w:color w:val="000000"/>
          <w:sz w:val="22"/>
          <w:szCs w:val="22"/>
          <w:lang w:eastAsia="zh-CN" w:bidi="ar"/>
        </w:rPr>
        <w:t xml:space="preserve">biosíntesis </w:t>
      </w:r>
      <w:r w:rsidR="00933A9E" w:rsidRPr="003C6E6A">
        <w:rPr>
          <w:rFonts w:asciiTheme="majorHAnsi" w:eastAsia="SimSun" w:hAnsiTheme="majorHAnsi" w:cstheme="majorHAnsi"/>
          <w:color w:val="000000"/>
          <w:sz w:val="22"/>
          <w:szCs w:val="22"/>
          <w:lang w:eastAsia="zh-CN" w:bidi="ar"/>
        </w:rPr>
        <w:t>de aminoácidos</w:t>
      </w:r>
      <w:r w:rsidR="00352496" w:rsidRPr="003C6E6A">
        <w:rPr>
          <w:rFonts w:asciiTheme="majorHAnsi" w:eastAsia="SimSun" w:hAnsiTheme="majorHAnsi" w:cstheme="majorHAnsi"/>
          <w:color w:val="000000"/>
          <w:sz w:val="22"/>
          <w:szCs w:val="22"/>
          <w:lang w:eastAsia="zh-CN" w:bidi="ar"/>
        </w:rPr>
        <w:t xml:space="preserve"> </w:t>
      </w:r>
      <w:r w:rsidR="00122624" w:rsidRPr="003C6E6A">
        <w:rPr>
          <w:rFonts w:asciiTheme="majorHAnsi" w:eastAsia="SimSun" w:hAnsiTheme="majorHAnsi" w:cstheme="majorHAnsi"/>
          <w:color w:val="000000"/>
          <w:sz w:val="22"/>
          <w:szCs w:val="22"/>
          <w:lang w:eastAsia="zh-CN" w:bidi="ar"/>
        </w:rPr>
        <w:t>(</w:t>
      </w:r>
      <w:r w:rsidR="00352496" w:rsidRPr="003C6E6A">
        <w:rPr>
          <w:rFonts w:asciiTheme="majorHAnsi" w:eastAsia="SimSun" w:hAnsiTheme="majorHAnsi" w:cstheme="majorHAnsi"/>
          <w:color w:val="000000"/>
          <w:sz w:val="22"/>
          <w:szCs w:val="22"/>
          <w:lang w:eastAsia="zh-CN" w:bidi="ar"/>
        </w:rPr>
        <w:t>11.4%</w:t>
      </w:r>
      <w:r w:rsidR="00122624" w:rsidRPr="003C6E6A">
        <w:rPr>
          <w:rFonts w:asciiTheme="majorHAnsi" w:eastAsia="SimSun" w:hAnsiTheme="majorHAnsi" w:cstheme="majorHAnsi"/>
          <w:color w:val="000000"/>
          <w:sz w:val="22"/>
          <w:szCs w:val="22"/>
          <w:lang w:eastAsia="zh-CN" w:bidi="ar"/>
        </w:rPr>
        <w:t>)</w:t>
      </w:r>
      <w:r w:rsidR="00933A9E" w:rsidRPr="003C6E6A">
        <w:rPr>
          <w:rFonts w:asciiTheme="majorHAnsi" w:eastAsia="SimSun" w:hAnsiTheme="majorHAnsi" w:cstheme="majorHAnsi"/>
          <w:color w:val="000000"/>
          <w:sz w:val="22"/>
          <w:szCs w:val="22"/>
          <w:lang w:eastAsia="zh-CN" w:bidi="ar"/>
        </w:rPr>
        <w:t xml:space="preserve">, </w:t>
      </w:r>
      <w:r w:rsidR="00B829C1" w:rsidRPr="003C6E6A">
        <w:rPr>
          <w:rFonts w:asciiTheme="majorHAnsi" w:eastAsia="SimSun" w:hAnsiTheme="majorHAnsi" w:cstheme="majorHAnsi"/>
          <w:color w:val="000000"/>
          <w:sz w:val="22"/>
          <w:szCs w:val="22"/>
          <w:lang w:eastAsia="zh-CN" w:bidi="ar"/>
        </w:rPr>
        <w:t>b</w:t>
      </w:r>
      <w:r w:rsidR="00352496" w:rsidRPr="003C6E6A">
        <w:rPr>
          <w:rFonts w:asciiTheme="majorHAnsi" w:eastAsia="SimSun" w:hAnsiTheme="majorHAnsi" w:cstheme="majorHAnsi"/>
          <w:color w:val="000000"/>
          <w:sz w:val="22"/>
          <w:szCs w:val="22"/>
          <w:lang w:eastAsia="zh-CN" w:bidi="ar"/>
        </w:rPr>
        <w:t xml:space="preserve">iosíntesis </w:t>
      </w:r>
      <w:r w:rsidR="00933A9E" w:rsidRPr="003C6E6A">
        <w:rPr>
          <w:rFonts w:asciiTheme="majorHAnsi" w:eastAsia="SimSun" w:hAnsiTheme="majorHAnsi" w:cstheme="majorHAnsi"/>
          <w:color w:val="000000"/>
          <w:sz w:val="22"/>
          <w:szCs w:val="22"/>
          <w:lang w:eastAsia="zh-CN" w:bidi="ar"/>
        </w:rPr>
        <w:t xml:space="preserve">de </w:t>
      </w:r>
      <w:r w:rsidR="00FD2DC8" w:rsidRPr="003C6E6A">
        <w:rPr>
          <w:rFonts w:asciiTheme="majorHAnsi" w:eastAsia="SimSun" w:hAnsiTheme="majorHAnsi" w:cstheme="majorHAnsi"/>
          <w:color w:val="000000"/>
          <w:sz w:val="22"/>
          <w:szCs w:val="22"/>
          <w:lang w:eastAsia="zh-CN" w:bidi="ar"/>
        </w:rPr>
        <w:t>cofactores</w:t>
      </w:r>
      <w:r w:rsidR="00933A9E" w:rsidRPr="003C6E6A">
        <w:rPr>
          <w:rFonts w:asciiTheme="majorHAnsi" w:eastAsia="SimSun" w:hAnsiTheme="majorHAnsi" w:cstheme="majorHAnsi"/>
          <w:color w:val="000000"/>
          <w:sz w:val="22"/>
          <w:szCs w:val="22"/>
          <w:lang w:eastAsia="zh-CN" w:bidi="ar"/>
        </w:rPr>
        <w:t xml:space="preserve"> </w:t>
      </w:r>
      <w:r w:rsidR="00122624" w:rsidRPr="003C6E6A">
        <w:rPr>
          <w:rFonts w:asciiTheme="majorHAnsi" w:eastAsia="SimSun" w:hAnsiTheme="majorHAnsi" w:cstheme="majorHAnsi"/>
          <w:color w:val="000000"/>
          <w:sz w:val="22"/>
          <w:szCs w:val="22"/>
          <w:lang w:eastAsia="zh-CN" w:bidi="ar"/>
        </w:rPr>
        <w:t>(</w:t>
      </w:r>
      <w:r w:rsidR="00933A9E" w:rsidRPr="003C6E6A">
        <w:rPr>
          <w:rFonts w:asciiTheme="majorHAnsi" w:eastAsia="SimSun" w:hAnsiTheme="majorHAnsi" w:cstheme="majorHAnsi"/>
          <w:color w:val="000000"/>
          <w:sz w:val="22"/>
          <w:szCs w:val="22"/>
          <w:lang w:eastAsia="zh-CN" w:bidi="ar"/>
        </w:rPr>
        <w:t>12.5%</w:t>
      </w:r>
      <w:r w:rsidR="00122624" w:rsidRPr="003C6E6A">
        <w:rPr>
          <w:rFonts w:asciiTheme="majorHAnsi" w:eastAsia="SimSun" w:hAnsiTheme="majorHAnsi" w:cstheme="majorHAnsi"/>
          <w:color w:val="000000"/>
          <w:sz w:val="22"/>
          <w:szCs w:val="22"/>
          <w:lang w:eastAsia="zh-CN" w:bidi="ar"/>
        </w:rPr>
        <w:t>)</w:t>
      </w:r>
      <w:r w:rsidR="00352496" w:rsidRPr="003C6E6A">
        <w:rPr>
          <w:rFonts w:asciiTheme="majorHAnsi" w:eastAsia="SimSun" w:hAnsiTheme="majorHAnsi" w:cstheme="majorHAnsi"/>
          <w:color w:val="000000"/>
          <w:sz w:val="22"/>
          <w:szCs w:val="22"/>
          <w:lang w:eastAsia="zh-CN" w:bidi="ar"/>
        </w:rPr>
        <w:t xml:space="preserve">. También las rutas metabólicas de </w:t>
      </w:r>
      <w:r w:rsidR="00D31BE3" w:rsidRPr="003C6E6A">
        <w:rPr>
          <w:rFonts w:asciiTheme="majorHAnsi" w:eastAsia="SimSun" w:hAnsiTheme="majorHAnsi" w:cstheme="majorHAnsi"/>
          <w:color w:val="000000"/>
          <w:sz w:val="22"/>
          <w:szCs w:val="22"/>
          <w:lang w:eastAsia="zh-CN" w:bidi="ar"/>
        </w:rPr>
        <w:t xml:space="preserve">carbohidratos </w:t>
      </w:r>
      <w:r w:rsidR="00122624" w:rsidRPr="003C6E6A">
        <w:rPr>
          <w:rFonts w:asciiTheme="majorHAnsi" w:eastAsia="SimSun" w:hAnsiTheme="majorHAnsi" w:cstheme="majorHAnsi"/>
          <w:color w:val="000000"/>
          <w:sz w:val="22"/>
          <w:szCs w:val="22"/>
          <w:lang w:eastAsia="zh-CN" w:bidi="ar"/>
        </w:rPr>
        <w:t>(</w:t>
      </w:r>
      <w:r w:rsidR="00D31BE3" w:rsidRPr="003C6E6A">
        <w:rPr>
          <w:rFonts w:asciiTheme="majorHAnsi" w:eastAsia="SimSun" w:hAnsiTheme="majorHAnsi" w:cstheme="majorHAnsi"/>
          <w:color w:val="000000"/>
          <w:sz w:val="22"/>
          <w:szCs w:val="22"/>
          <w:lang w:eastAsia="zh-CN" w:bidi="ar"/>
        </w:rPr>
        <w:t>9.7%</w:t>
      </w:r>
      <w:r w:rsidR="00122624" w:rsidRPr="003C6E6A">
        <w:rPr>
          <w:rFonts w:asciiTheme="majorHAnsi" w:eastAsia="SimSun" w:hAnsiTheme="majorHAnsi" w:cstheme="majorHAnsi"/>
          <w:color w:val="000000"/>
          <w:sz w:val="22"/>
          <w:szCs w:val="22"/>
          <w:lang w:eastAsia="zh-CN" w:bidi="ar"/>
        </w:rPr>
        <w:t>)</w:t>
      </w:r>
      <w:r w:rsidR="003B648A" w:rsidRPr="003C6E6A">
        <w:rPr>
          <w:rFonts w:asciiTheme="majorHAnsi" w:eastAsia="SimSun" w:hAnsiTheme="majorHAnsi" w:cstheme="majorHAnsi"/>
          <w:color w:val="000000"/>
          <w:sz w:val="22"/>
          <w:szCs w:val="22"/>
          <w:lang w:eastAsia="zh-CN" w:bidi="ar"/>
        </w:rPr>
        <w:t xml:space="preserve">, </w:t>
      </w:r>
      <w:r w:rsidR="00D31BE3" w:rsidRPr="003C6E6A">
        <w:rPr>
          <w:rFonts w:asciiTheme="majorHAnsi" w:eastAsia="SimSun" w:hAnsiTheme="majorHAnsi" w:cstheme="majorHAnsi"/>
          <w:color w:val="000000"/>
          <w:sz w:val="22"/>
          <w:szCs w:val="22"/>
          <w:lang w:eastAsia="zh-CN" w:bidi="ar"/>
        </w:rPr>
        <w:t xml:space="preserve">metabolismo energético </w:t>
      </w:r>
      <w:r w:rsidR="00122624" w:rsidRPr="003C6E6A">
        <w:rPr>
          <w:rFonts w:asciiTheme="majorHAnsi" w:eastAsia="SimSun" w:hAnsiTheme="majorHAnsi" w:cstheme="majorHAnsi"/>
          <w:color w:val="000000"/>
          <w:sz w:val="22"/>
          <w:szCs w:val="22"/>
          <w:lang w:eastAsia="zh-CN" w:bidi="ar"/>
        </w:rPr>
        <w:t>(</w:t>
      </w:r>
      <w:r w:rsidR="00D31BE3" w:rsidRPr="003C6E6A">
        <w:rPr>
          <w:rFonts w:asciiTheme="majorHAnsi" w:eastAsia="SimSun" w:hAnsiTheme="majorHAnsi" w:cstheme="majorHAnsi"/>
          <w:color w:val="000000"/>
          <w:sz w:val="22"/>
          <w:szCs w:val="22"/>
          <w:lang w:eastAsia="zh-CN" w:bidi="ar"/>
        </w:rPr>
        <w:t>4.8</w:t>
      </w:r>
      <w:r w:rsidR="00B829C1" w:rsidRPr="003C6E6A">
        <w:rPr>
          <w:rFonts w:asciiTheme="majorHAnsi" w:eastAsia="SimSun" w:hAnsiTheme="majorHAnsi" w:cstheme="majorHAnsi"/>
          <w:color w:val="000000"/>
          <w:sz w:val="22"/>
          <w:szCs w:val="22"/>
          <w:lang w:eastAsia="zh-CN" w:bidi="ar"/>
        </w:rPr>
        <w:t>%</w:t>
      </w:r>
      <w:r w:rsidR="00122624" w:rsidRPr="003C6E6A">
        <w:rPr>
          <w:rFonts w:asciiTheme="majorHAnsi" w:eastAsia="SimSun" w:hAnsiTheme="majorHAnsi" w:cstheme="majorHAnsi"/>
          <w:color w:val="000000"/>
          <w:sz w:val="22"/>
          <w:szCs w:val="22"/>
          <w:lang w:eastAsia="zh-CN" w:bidi="ar"/>
        </w:rPr>
        <w:t>)</w:t>
      </w:r>
      <w:r w:rsidR="00B829C1" w:rsidRPr="003C6E6A">
        <w:rPr>
          <w:rFonts w:asciiTheme="majorHAnsi" w:eastAsia="SimSun" w:hAnsiTheme="majorHAnsi" w:cstheme="majorHAnsi"/>
          <w:color w:val="000000"/>
          <w:sz w:val="22"/>
          <w:szCs w:val="22"/>
          <w:lang w:eastAsia="zh-CN" w:bidi="ar"/>
        </w:rPr>
        <w:t xml:space="preserve"> mostraron varios genes </w:t>
      </w:r>
      <w:r w:rsidR="00B10103" w:rsidRPr="003C6E6A">
        <w:rPr>
          <w:rFonts w:asciiTheme="majorHAnsi" w:eastAsia="SimSun" w:hAnsiTheme="majorHAnsi" w:cstheme="majorHAnsi"/>
          <w:color w:val="000000"/>
          <w:sz w:val="22"/>
          <w:szCs w:val="22"/>
          <w:lang w:eastAsia="zh-CN" w:bidi="ar"/>
        </w:rPr>
        <w:t>sobreexpresados</w:t>
      </w:r>
      <w:r w:rsidR="00122624" w:rsidRPr="003C6E6A">
        <w:rPr>
          <w:rFonts w:asciiTheme="majorHAnsi" w:eastAsia="SimSun" w:hAnsiTheme="majorHAnsi" w:cstheme="majorHAnsi"/>
          <w:color w:val="000000"/>
          <w:sz w:val="22"/>
          <w:szCs w:val="22"/>
          <w:lang w:eastAsia="zh-CN" w:bidi="ar"/>
        </w:rPr>
        <w:t>. En la</w:t>
      </w:r>
      <w:r w:rsidR="00257AA1" w:rsidRPr="003C6E6A">
        <w:rPr>
          <w:rFonts w:asciiTheme="majorHAnsi" w:eastAsia="SimSun" w:hAnsiTheme="majorHAnsi" w:cstheme="majorHAnsi"/>
          <w:color w:val="000000"/>
          <w:sz w:val="22"/>
          <w:szCs w:val="22"/>
          <w:lang w:eastAsia="zh-CN" w:bidi="ar"/>
        </w:rPr>
        <w:t xml:space="preserve"> </w:t>
      </w:r>
      <w:r w:rsidR="00DE6E14" w:rsidRPr="003C6E6A">
        <w:rPr>
          <w:rFonts w:asciiTheme="majorHAnsi" w:eastAsia="SimSun" w:hAnsiTheme="majorHAnsi" w:cstheme="majorHAnsi"/>
          <w:color w:val="000000"/>
          <w:sz w:val="22"/>
          <w:szCs w:val="22"/>
          <w:lang w:eastAsia="zh-CN" w:bidi="ar"/>
        </w:rPr>
        <w:t>Tabla</w:t>
      </w:r>
      <w:r w:rsidR="00122624" w:rsidRPr="003C6E6A">
        <w:rPr>
          <w:rFonts w:asciiTheme="majorHAnsi" w:eastAsia="SimSun" w:hAnsiTheme="majorHAnsi" w:cstheme="majorHAnsi"/>
          <w:color w:val="000000"/>
          <w:sz w:val="22"/>
          <w:szCs w:val="22"/>
          <w:lang w:eastAsia="zh-CN" w:bidi="ar"/>
        </w:rPr>
        <w:t xml:space="preserve"> </w:t>
      </w:r>
      <w:r w:rsidR="00C30043" w:rsidRPr="003C6E6A">
        <w:rPr>
          <w:rFonts w:asciiTheme="majorHAnsi" w:eastAsia="SimSun" w:hAnsiTheme="majorHAnsi" w:cstheme="majorHAnsi"/>
          <w:color w:val="000000"/>
          <w:sz w:val="22"/>
          <w:szCs w:val="22"/>
          <w:lang w:eastAsia="zh-CN" w:bidi="ar"/>
        </w:rPr>
        <w:t>5</w:t>
      </w:r>
      <w:r w:rsidR="00135FD7" w:rsidRPr="003C6E6A">
        <w:rPr>
          <w:rFonts w:asciiTheme="majorHAnsi" w:eastAsia="SimSun" w:hAnsiTheme="majorHAnsi" w:cstheme="majorHAnsi"/>
          <w:color w:val="000000"/>
          <w:sz w:val="22"/>
          <w:szCs w:val="22"/>
          <w:lang w:eastAsia="zh-CN" w:bidi="ar"/>
        </w:rPr>
        <w:t xml:space="preserve">.7 </w:t>
      </w:r>
      <w:r w:rsidR="00122624" w:rsidRPr="003C6E6A">
        <w:rPr>
          <w:rFonts w:asciiTheme="majorHAnsi" w:eastAsia="SimSun" w:hAnsiTheme="majorHAnsi" w:cstheme="majorHAnsi"/>
          <w:color w:val="000000"/>
          <w:sz w:val="22"/>
          <w:szCs w:val="22"/>
          <w:lang w:eastAsia="zh-CN" w:bidi="ar"/>
        </w:rPr>
        <w:t>se resume las rutas metabólicas que tuvieron m</w:t>
      </w:r>
      <w:r w:rsidR="00A33842" w:rsidRPr="003C6E6A">
        <w:rPr>
          <w:rFonts w:asciiTheme="majorHAnsi" w:eastAsia="SimSun" w:hAnsiTheme="majorHAnsi" w:cstheme="majorHAnsi"/>
          <w:color w:val="000000"/>
          <w:sz w:val="22"/>
          <w:szCs w:val="22"/>
          <w:lang w:eastAsia="zh-CN" w:bidi="ar"/>
        </w:rPr>
        <w:t xml:space="preserve">ayor número de genes asociados. </w:t>
      </w:r>
    </w:p>
    <w:p w14:paraId="006E9EB8" w14:textId="77777777" w:rsidR="00350339" w:rsidRPr="003C6E6A" w:rsidRDefault="00350339" w:rsidP="008749E7">
      <w:pPr>
        <w:spacing w:after="0"/>
        <w:jc w:val="both"/>
        <w:rPr>
          <w:rFonts w:asciiTheme="majorHAnsi" w:eastAsia="SimSun" w:hAnsiTheme="majorHAnsi" w:cstheme="majorHAnsi"/>
          <w:color w:val="000000"/>
          <w:sz w:val="22"/>
          <w:szCs w:val="22"/>
          <w:lang w:eastAsia="zh-CN" w:bidi="ar"/>
        </w:rPr>
      </w:pPr>
    </w:p>
    <w:p w14:paraId="2ECBA5CD" w14:textId="1B9A6F01" w:rsidR="00135FD7" w:rsidRPr="003C6E6A" w:rsidRDefault="009C1612" w:rsidP="00B10103">
      <w:pPr>
        <w:spacing w:after="0"/>
        <w:jc w:val="both"/>
        <w:rPr>
          <w:rFonts w:asciiTheme="majorHAnsi" w:eastAsia="SimSun" w:hAnsiTheme="majorHAnsi" w:cstheme="majorHAnsi"/>
          <w:color w:val="000000"/>
          <w:sz w:val="22"/>
          <w:szCs w:val="22"/>
          <w:lang w:eastAsia="zh-CN" w:bidi="ar"/>
        </w:rPr>
      </w:pPr>
      <w:r w:rsidRPr="003C6E6A">
        <w:rPr>
          <w:rFonts w:asciiTheme="majorHAnsi" w:eastAsia="SimSun" w:hAnsiTheme="majorHAnsi" w:cstheme="majorHAnsi"/>
          <w:color w:val="000000"/>
          <w:sz w:val="22"/>
          <w:szCs w:val="22"/>
          <w:lang w:eastAsia="zh-CN" w:bidi="ar"/>
        </w:rPr>
        <w:t xml:space="preserve">Los genes </w:t>
      </w:r>
      <w:r w:rsidR="00B10103" w:rsidRPr="003C6E6A">
        <w:rPr>
          <w:rFonts w:asciiTheme="majorHAnsi" w:eastAsia="SimSun" w:hAnsiTheme="majorHAnsi" w:cstheme="majorHAnsi"/>
          <w:color w:val="000000"/>
          <w:sz w:val="22"/>
          <w:szCs w:val="22"/>
          <w:lang w:eastAsia="zh-CN" w:bidi="ar"/>
        </w:rPr>
        <w:t>sobreexpresados</w:t>
      </w:r>
      <w:r w:rsidR="00A33842" w:rsidRPr="003C6E6A">
        <w:rPr>
          <w:rFonts w:asciiTheme="majorHAnsi" w:eastAsia="SimSun" w:hAnsiTheme="majorHAnsi" w:cstheme="majorHAnsi"/>
          <w:color w:val="000000"/>
          <w:sz w:val="22"/>
          <w:szCs w:val="22"/>
          <w:lang w:eastAsia="zh-CN" w:bidi="ar"/>
        </w:rPr>
        <w:t xml:space="preserve"> (2.100)</w:t>
      </w:r>
      <w:r w:rsidRPr="003C6E6A">
        <w:rPr>
          <w:rFonts w:asciiTheme="majorHAnsi" w:eastAsia="SimSun" w:hAnsiTheme="majorHAnsi" w:cstheme="majorHAnsi"/>
          <w:color w:val="000000"/>
          <w:sz w:val="22"/>
          <w:szCs w:val="22"/>
          <w:lang w:eastAsia="zh-CN" w:bidi="ar"/>
        </w:rPr>
        <w:t xml:space="preserve"> en 0 mM NH</w:t>
      </w:r>
      <w:r w:rsidRPr="003C6E6A">
        <w:rPr>
          <w:rFonts w:asciiTheme="majorHAnsi" w:eastAsia="SimSun" w:hAnsiTheme="majorHAnsi" w:cstheme="majorHAnsi"/>
          <w:color w:val="000000"/>
          <w:sz w:val="22"/>
          <w:szCs w:val="22"/>
          <w:vertAlign w:val="subscript"/>
          <w:lang w:eastAsia="zh-CN" w:bidi="ar"/>
        </w:rPr>
        <w:t>4</w:t>
      </w:r>
      <w:r w:rsidR="00A33842" w:rsidRPr="003C6E6A">
        <w:rPr>
          <w:rFonts w:asciiTheme="majorHAnsi" w:eastAsia="SimSun" w:hAnsiTheme="majorHAnsi" w:cstheme="majorHAnsi"/>
          <w:color w:val="000000"/>
          <w:sz w:val="22"/>
          <w:szCs w:val="22"/>
          <w:lang w:eastAsia="zh-CN" w:bidi="ar"/>
        </w:rPr>
        <w:t xml:space="preserve">Cl, el 18.7% están involucrados principalmente en el metabolismo de purinas y tiaminas; y Transducción de señales de hormonas vegetales. </w:t>
      </w:r>
    </w:p>
    <w:p w14:paraId="633A2820" w14:textId="36364DCF" w:rsidR="00B10103" w:rsidRPr="003C6E6A" w:rsidRDefault="00B10103" w:rsidP="00B10103">
      <w:pPr>
        <w:spacing w:after="0"/>
        <w:jc w:val="both"/>
        <w:rPr>
          <w:rFonts w:asciiTheme="majorHAnsi" w:eastAsia="SimSun" w:hAnsiTheme="majorHAnsi" w:cstheme="majorHAnsi"/>
          <w:color w:val="000000"/>
          <w:sz w:val="22"/>
          <w:szCs w:val="22"/>
          <w:lang w:eastAsia="zh-CN" w:bidi="ar"/>
        </w:rPr>
      </w:pPr>
    </w:p>
    <w:p w14:paraId="5C53DFC1" w14:textId="008A88AF" w:rsidR="002B5389" w:rsidRPr="003C6E6A" w:rsidRDefault="002B5389" w:rsidP="00B10103">
      <w:pPr>
        <w:spacing w:after="0"/>
        <w:jc w:val="both"/>
        <w:rPr>
          <w:rFonts w:asciiTheme="majorHAnsi" w:eastAsia="SimSun" w:hAnsiTheme="majorHAnsi" w:cstheme="majorHAnsi"/>
          <w:color w:val="000000"/>
          <w:sz w:val="22"/>
          <w:szCs w:val="22"/>
          <w:lang w:eastAsia="zh-CN" w:bidi="ar"/>
        </w:rPr>
      </w:pPr>
    </w:p>
    <w:p w14:paraId="5DAA5BF1" w14:textId="6B96197F" w:rsidR="002B5389" w:rsidRPr="003C6E6A" w:rsidRDefault="002B5389" w:rsidP="00B10103">
      <w:pPr>
        <w:spacing w:after="0"/>
        <w:jc w:val="both"/>
        <w:rPr>
          <w:rFonts w:asciiTheme="majorHAnsi" w:eastAsia="SimSun" w:hAnsiTheme="majorHAnsi" w:cstheme="majorHAnsi"/>
          <w:color w:val="000000"/>
          <w:sz w:val="22"/>
          <w:szCs w:val="22"/>
          <w:lang w:eastAsia="zh-CN" w:bidi="ar"/>
        </w:rPr>
      </w:pPr>
    </w:p>
    <w:p w14:paraId="785D067C" w14:textId="23CEABE0" w:rsidR="002B5389" w:rsidRPr="003C6E6A" w:rsidRDefault="002B5389" w:rsidP="00B10103">
      <w:pPr>
        <w:spacing w:after="0"/>
        <w:jc w:val="both"/>
        <w:rPr>
          <w:rFonts w:asciiTheme="majorHAnsi" w:eastAsia="SimSun" w:hAnsiTheme="majorHAnsi" w:cstheme="majorHAnsi"/>
          <w:color w:val="000000"/>
          <w:sz w:val="22"/>
          <w:szCs w:val="22"/>
          <w:lang w:eastAsia="zh-CN" w:bidi="ar"/>
        </w:rPr>
      </w:pPr>
    </w:p>
    <w:p w14:paraId="4AA46859" w14:textId="77777777" w:rsidR="002B5389" w:rsidRPr="003C6E6A" w:rsidRDefault="002B5389" w:rsidP="00B10103">
      <w:pPr>
        <w:spacing w:after="0"/>
        <w:jc w:val="both"/>
        <w:rPr>
          <w:rFonts w:asciiTheme="majorHAnsi" w:eastAsia="SimSun" w:hAnsiTheme="majorHAnsi" w:cstheme="majorHAnsi"/>
          <w:color w:val="000000"/>
          <w:sz w:val="22"/>
          <w:szCs w:val="22"/>
          <w:lang w:eastAsia="zh-CN" w:bidi="ar"/>
        </w:rPr>
      </w:pPr>
    </w:p>
    <w:p w14:paraId="568B3BD9" w14:textId="0D1E6D37" w:rsidR="009518AB" w:rsidRPr="003C6E6A" w:rsidRDefault="001C4EB0" w:rsidP="00B10103">
      <w:pPr>
        <w:spacing w:after="0" w:line="240" w:lineRule="auto"/>
        <w:jc w:val="both"/>
        <w:rPr>
          <w:rFonts w:asciiTheme="minorHAnsi" w:eastAsia="SimSun" w:hAnsiTheme="minorHAnsi" w:cstheme="minorHAnsi"/>
          <w:b/>
          <w:sz w:val="20"/>
        </w:rPr>
      </w:pPr>
      <w:r w:rsidRPr="003C6E6A">
        <w:rPr>
          <w:sz w:val="2"/>
          <w:szCs w:val="2"/>
        </w:rPr>
        <w:lastRenderedPageBreak/>
        <w:fldChar w:fldCharType="begin"/>
      </w:r>
      <w:r w:rsidRPr="003C6E6A">
        <w:rPr>
          <w:sz w:val="2"/>
          <w:szCs w:val="2"/>
        </w:rPr>
        <w:instrText xml:space="preserve"> SEQ Tabla \* ARABIC </w:instrText>
      </w:r>
      <w:r w:rsidRPr="003C6E6A">
        <w:rPr>
          <w:sz w:val="2"/>
          <w:szCs w:val="2"/>
        </w:rPr>
        <w:fldChar w:fldCharType="separate"/>
      </w:r>
      <w:bookmarkStart w:id="100" w:name="_Toc79699566"/>
      <w:r w:rsidR="00782830" w:rsidRPr="003C6E6A">
        <w:rPr>
          <w:noProof/>
          <w:sz w:val="2"/>
          <w:szCs w:val="2"/>
        </w:rPr>
        <w:t>9</w:t>
      </w:r>
      <w:r w:rsidRPr="003C6E6A">
        <w:rPr>
          <w:sz w:val="2"/>
          <w:szCs w:val="2"/>
        </w:rPr>
        <w:fldChar w:fldCharType="end"/>
      </w:r>
      <w:r w:rsidRPr="003C6E6A">
        <w:rPr>
          <w:rFonts w:asciiTheme="minorHAnsi" w:hAnsiTheme="minorHAnsi" w:cstheme="minorHAnsi"/>
          <w:w w:val="105"/>
          <w:sz w:val="20"/>
        </w:rPr>
        <w:t>Ta</w:t>
      </w:r>
      <w:r w:rsidR="00873C88" w:rsidRPr="003C6E6A">
        <w:rPr>
          <w:rFonts w:asciiTheme="minorHAnsi" w:hAnsiTheme="minorHAnsi" w:cstheme="minorHAnsi"/>
          <w:sz w:val="20"/>
          <w:lang w:eastAsia="es-CL"/>
        </w:rPr>
        <w:t>bla</w:t>
      </w:r>
      <w:r w:rsidRPr="003C6E6A">
        <w:rPr>
          <w:rFonts w:asciiTheme="minorHAnsi" w:hAnsiTheme="minorHAnsi" w:cstheme="minorHAnsi"/>
          <w:sz w:val="20"/>
          <w:lang w:eastAsia="es-CL"/>
        </w:rPr>
        <w:t xml:space="preserve"> </w:t>
      </w:r>
      <w:r w:rsidR="00C30043" w:rsidRPr="003C6E6A">
        <w:rPr>
          <w:rFonts w:asciiTheme="minorHAnsi" w:hAnsiTheme="minorHAnsi" w:cstheme="minorHAnsi"/>
          <w:sz w:val="20"/>
          <w:lang w:eastAsia="es-CL"/>
        </w:rPr>
        <w:t>5</w:t>
      </w:r>
      <w:r w:rsidRPr="003C6E6A">
        <w:rPr>
          <w:rFonts w:asciiTheme="minorHAnsi" w:hAnsiTheme="minorHAnsi" w:cstheme="minorHAnsi"/>
          <w:sz w:val="20"/>
          <w:lang w:eastAsia="es-CL"/>
        </w:rPr>
        <w:t xml:space="preserve">.7. </w:t>
      </w:r>
      <w:r w:rsidRPr="003C6E6A">
        <w:rPr>
          <w:rFonts w:asciiTheme="minorHAnsi" w:eastAsia="SimSun" w:hAnsiTheme="minorHAnsi" w:cstheme="minorHAnsi"/>
          <w:sz w:val="20"/>
        </w:rPr>
        <w:t>Top diez de rutas con mayor número de transcritos asociados. Resumen de la distribución de las vías encontradas en KEGG.</w:t>
      </w:r>
      <w:bookmarkEnd w:id="100"/>
    </w:p>
    <w:p w14:paraId="40AC49FF" w14:textId="77777777" w:rsidR="00C265A4" w:rsidRPr="003C6E6A" w:rsidRDefault="00C265A4" w:rsidP="00C265A4">
      <w:pPr>
        <w:rPr>
          <w:rFonts w:eastAsia="SimSun"/>
        </w:rPr>
      </w:pPr>
    </w:p>
    <w:p w14:paraId="23377246" w14:textId="1D2CB0E6" w:rsidR="001C4EB0" w:rsidRPr="003C6E6A" w:rsidRDefault="001C4EB0" w:rsidP="00B10103">
      <w:pPr>
        <w:spacing w:after="0" w:line="240" w:lineRule="auto"/>
        <w:jc w:val="both"/>
        <w:rPr>
          <w:rFonts w:asciiTheme="minorHAnsi" w:eastAsia="SimSun" w:hAnsiTheme="minorHAnsi" w:cstheme="minorHAnsi"/>
          <w:b/>
          <w:sz w:val="20"/>
        </w:rPr>
      </w:pPr>
      <w:r w:rsidRPr="003C6E6A">
        <w:rPr>
          <w:rFonts w:asciiTheme="minorHAnsi" w:eastAsia="SimSun" w:hAnsiTheme="minorHAnsi" w:cstheme="minorHAnsi"/>
          <w:sz w:val="20"/>
        </w:rPr>
        <w:t xml:space="preserve"> </w:t>
      </w:r>
    </w:p>
    <w:tbl>
      <w:tblPr>
        <w:tblW w:w="6708" w:type="dxa"/>
        <w:jc w:val="center"/>
        <w:tblLook w:val="04A0" w:firstRow="1" w:lastRow="0" w:firstColumn="1" w:lastColumn="0" w:noHBand="0" w:noVBand="1"/>
      </w:tblPr>
      <w:tblGrid>
        <w:gridCol w:w="4229"/>
        <w:gridCol w:w="1162"/>
        <w:gridCol w:w="1317"/>
      </w:tblGrid>
      <w:tr w:rsidR="00E31BDD" w:rsidRPr="003C6E6A" w14:paraId="7C1129DA" w14:textId="77777777" w:rsidTr="00BA6F2A">
        <w:trPr>
          <w:trHeight w:val="300"/>
          <w:jc w:val="center"/>
        </w:trPr>
        <w:tc>
          <w:tcPr>
            <w:tcW w:w="4229" w:type="dxa"/>
            <w:tcBorders>
              <w:top w:val="single" w:sz="4" w:space="0" w:color="000000"/>
              <w:left w:val="nil"/>
              <w:bottom w:val="single" w:sz="4" w:space="0" w:color="000000"/>
              <w:right w:val="nil"/>
            </w:tcBorders>
            <w:shd w:val="clear" w:color="auto" w:fill="auto"/>
            <w:hideMark/>
          </w:tcPr>
          <w:p w14:paraId="2127A3AD" w14:textId="77777777" w:rsidR="00E31BDD" w:rsidRPr="003C6E6A" w:rsidRDefault="00E31BDD" w:rsidP="007433AC">
            <w:pPr>
              <w:spacing w:after="0" w:line="240" w:lineRule="auto"/>
              <w:jc w:val="center"/>
              <w:rPr>
                <w:rFonts w:asciiTheme="majorHAnsi" w:hAnsiTheme="majorHAnsi" w:cstheme="majorHAnsi"/>
                <w:b/>
                <w:bCs/>
                <w:color w:val="000000"/>
                <w:sz w:val="20"/>
              </w:rPr>
            </w:pPr>
            <w:r w:rsidRPr="003C6E6A">
              <w:rPr>
                <w:rFonts w:asciiTheme="majorHAnsi" w:hAnsiTheme="majorHAnsi" w:cstheme="majorHAnsi"/>
                <w:b/>
                <w:bCs/>
                <w:color w:val="000000"/>
                <w:sz w:val="20"/>
              </w:rPr>
              <w:t xml:space="preserve">Ruta </w:t>
            </w:r>
            <w:r w:rsidR="00BE5ECD" w:rsidRPr="003C6E6A">
              <w:rPr>
                <w:rFonts w:asciiTheme="majorHAnsi" w:hAnsiTheme="majorHAnsi" w:cstheme="majorHAnsi"/>
                <w:b/>
                <w:bCs/>
                <w:color w:val="000000"/>
                <w:sz w:val="20"/>
              </w:rPr>
              <w:t>metabólica</w:t>
            </w:r>
          </w:p>
        </w:tc>
        <w:tc>
          <w:tcPr>
            <w:tcW w:w="1162" w:type="dxa"/>
            <w:tcBorders>
              <w:top w:val="single" w:sz="4" w:space="0" w:color="000000"/>
              <w:left w:val="nil"/>
              <w:bottom w:val="single" w:sz="4" w:space="0" w:color="000000"/>
              <w:right w:val="nil"/>
            </w:tcBorders>
            <w:shd w:val="clear" w:color="auto" w:fill="auto"/>
            <w:hideMark/>
          </w:tcPr>
          <w:p w14:paraId="08BED8D3" w14:textId="77777777" w:rsidR="00E31BDD" w:rsidRPr="003C6E6A" w:rsidRDefault="00E31BDD" w:rsidP="007433AC">
            <w:pPr>
              <w:spacing w:after="0" w:line="240" w:lineRule="auto"/>
              <w:jc w:val="center"/>
              <w:rPr>
                <w:rFonts w:asciiTheme="majorHAnsi" w:hAnsiTheme="majorHAnsi" w:cstheme="majorHAnsi"/>
                <w:b/>
                <w:bCs/>
                <w:color w:val="000000"/>
                <w:sz w:val="20"/>
              </w:rPr>
            </w:pPr>
            <w:r w:rsidRPr="003C6E6A">
              <w:rPr>
                <w:rFonts w:asciiTheme="majorHAnsi" w:hAnsiTheme="majorHAnsi" w:cstheme="majorHAnsi"/>
                <w:b/>
                <w:bCs/>
                <w:color w:val="000000"/>
                <w:sz w:val="20"/>
              </w:rPr>
              <w:t>KEGG Pathway</w:t>
            </w:r>
          </w:p>
        </w:tc>
        <w:tc>
          <w:tcPr>
            <w:tcW w:w="1317" w:type="dxa"/>
            <w:tcBorders>
              <w:top w:val="single" w:sz="4" w:space="0" w:color="000000"/>
              <w:left w:val="nil"/>
              <w:bottom w:val="single" w:sz="4" w:space="0" w:color="000000"/>
              <w:right w:val="nil"/>
            </w:tcBorders>
            <w:shd w:val="clear" w:color="auto" w:fill="auto"/>
            <w:hideMark/>
          </w:tcPr>
          <w:p w14:paraId="1C90DA3D" w14:textId="77777777" w:rsidR="00E31BDD" w:rsidRPr="003C6E6A" w:rsidRDefault="00E31BDD" w:rsidP="007433AC">
            <w:pPr>
              <w:spacing w:after="0" w:line="240" w:lineRule="auto"/>
              <w:jc w:val="center"/>
              <w:rPr>
                <w:rFonts w:asciiTheme="majorHAnsi" w:hAnsiTheme="majorHAnsi" w:cstheme="majorHAnsi"/>
                <w:b/>
                <w:bCs/>
                <w:color w:val="000000"/>
                <w:sz w:val="20"/>
              </w:rPr>
            </w:pPr>
            <w:r w:rsidRPr="003C6E6A">
              <w:rPr>
                <w:rFonts w:asciiTheme="majorHAnsi" w:hAnsiTheme="majorHAnsi" w:cstheme="majorHAnsi"/>
                <w:b/>
                <w:bCs/>
                <w:color w:val="000000"/>
                <w:sz w:val="20"/>
              </w:rPr>
              <w:t>Secuencias asociadas</w:t>
            </w:r>
          </w:p>
        </w:tc>
      </w:tr>
      <w:tr w:rsidR="00E31BDD" w:rsidRPr="003C6E6A" w14:paraId="35278297" w14:textId="77777777" w:rsidTr="00BA6F2A">
        <w:trPr>
          <w:trHeight w:val="300"/>
          <w:jc w:val="center"/>
        </w:trPr>
        <w:tc>
          <w:tcPr>
            <w:tcW w:w="4229" w:type="dxa"/>
            <w:tcBorders>
              <w:top w:val="nil"/>
              <w:left w:val="nil"/>
              <w:bottom w:val="nil"/>
              <w:right w:val="nil"/>
            </w:tcBorders>
            <w:shd w:val="clear" w:color="auto" w:fill="auto"/>
            <w:vAlign w:val="center"/>
            <w:hideMark/>
          </w:tcPr>
          <w:p w14:paraId="397F8C47"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Thiamine metabolism</w:t>
            </w:r>
          </w:p>
        </w:tc>
        <w:tc>
          <w:tcPr>
            <w:tcW w:w="1162" w:type="dxa"/>
            <w:tcBorders>
              <w:top w:val="nil"/>
              <w:left w:val="nil"/>
              <w:bottom w:val="nil"/>
              <w:right w:val="nil"/>
            </w:tcBorders>
            <w:shd w:val="clear" w:color="auto" w:fill="auto"/>
            <w:vAlign w:val="center"/>
            <w:hideMark/>
          </w:tcPr>
          <w:p w14:paraId="6D3551D6"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map00730</w:t>
            </w:r>
          </w:p>
        </w:tc>
        <w:tc>
          <w:tcPr>
            <w:tcW w:w="1317" w:type="dxa"/>
            <w:tcBorders>
              <w:top w:val="nil"/>
              <w:left w:val="nil"/>
              <w:bottom w:val="nil"/>
              <w:right w:val="nil"/>
            </w:tcBorders>
            <w:shd w:val="clear" w:color="auto" w:fill="auto"/>
            <w:vAlign w:val="bottom"/>
          </w:tcPr>
          <w:p w14:paraId="31917AF9" w14:textId="77777777" w:rsidR="00E31BDD" w:rsidRPr="003C6E6A" w:rsidRDefault="006205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171</w:t>
            </w:r>
          </w:p>
        </w:tc>
      </w:tr>
      <w:tr w:rsidR="00E31BDD" w:rsidRPr="003C6E6A" w14:paraId="64DA07BD" w14:textId="77777777" w:rsidTr="00BA6F2A">
        <w:trPr>
          <w:trHeight w:val="300"/>
          <w:jc w:val="center"/>
        </w:trPr>
        <w:tc>
          <w:tcPr>
            <w:tcW w:w="4229" w:type="dxa"/>
            <w:tcBorders>
              <w:top w:val="nil"/>
              <w:left w:val="nil"/>
              <w:bottom w:val="nil"/>
              <w:right w:val="nil"/>
            </w:tcBorders>
            <w:shd w:val="clear" w:color="auto" w:fill="auto"/>
            <w:vAlign w:val="center"/>
            <w:hideMark/>
          </w:tcPr>
          <w:p w14:paraId="47C9B66B"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Purine metabolism</w:t>
            </w:r>
          </w:p>
        </w:tc>
        <w:tc>
          <w:tcPr>
            <w:tcW w:w="1162" w:type="dxa"/>
            <w:tcBorders>
              <w:top w:val="nil"/>
              <w:left w:val="nil"/>
              <w:bottom w:val="nil"/>
              <w:right w:val="nil"/>
            </w:tcBorders>
            <w:shd w:val="clear" w:color="auto" w:fill="auto"/>
            <w:vAlign w:val="center"/>
            <w:hideMark/>
          </w:tcPr>
          <w:p w14:paraId="2067FF5D"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map00230</w:t>
            </w:r>
          </w:p>
        </w:tc>
        <w:tc>
          <w:tcPr>
            <w:tcW w:w="1317" w:type="dxa"/>
            <w:tcBorders>
              <w:top w:val="nil"/>
              <w:left w:val="nil"/>
              <w:bottom w:val="nil"/>
              <w:right w:val="nil"/>
            </w:tcBorders>
            <w:shd w:val="clear" w:color="auto" w:fill="auto"/>
            <w:vAlign w:val="bottom"/>
          </w:tcPr>
          <w:p w14:paraId="50BC5A1E"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175</w:t>
            </w:r>
          </w:p>
        </w:tc>
      </w:tr>
      <w:tr w:rsidR="00E31BDD" w:rsidRPr="003C6E6A" w14:paraId="15A7773E" w14:textId="77777777" w:rsidTr="00BA6F2A">
        <w:trPr>
          <w:trHeight w:val="300"/>
          <w:jc w:val="center"/>
        </w:trPr>
        <w:tc>
          <w:tcPr>
            <w:tcW w:w="4229" w:type="dxa"/>
            <w:tcBorders>
              <w:top w:val="nil"/>
              <w:left w:val="nil"/>
              <w:bottom w:val="nil"/>
              <w:right w:val="nil"/>
            </w:tcBorders>
            <w:shd w:val="clear" w:color="auto" w:fill="auto"/>
            <w:vAlign w:val="center"/>
            <w:hideMark/>
          </w:tcPr>
          <w:p w14:paraId="1B67CB82"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Biosynthesis of antibiotics</w:t>
            </w:r>
          </w:p>
        </w:tc>
        <w:tc>
          <w:tcPr>
            <w:tcW w:w="1162" w:type="dxa"/>
            <w:tcBorders>
              <w:top w:val="nil"/>
              <w:left w:val="nil"/>
              <w:bottom w:val="nil"/>
              <w:right w:val="nil"/>
            </w:tcBorders>
            <w:shd w:val="clear" w:color="auto" w:fill="auto"/>
            <w:vAlign w:val="center"/>
            <w:hideMark/>
          </w:tcPr>
          <w:p w14:paraId="77F6F8A4"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map01130</w:t>
            </w:r>
          </w:p>
        </w:tc>
        <w:tc>
          <w:tcPr>
            <w:tcW w:w="1317" w:type="dxa"/>
            <w:tcBorders>
              <w:top w:val="nil"/>
              <w:left w:val="nil"/>
              <w:bottom w:val="nil"/>
              <w:right w:val="nil"/>
            </w:tcBorders>
            <w:shd w:val="clear" w:color="auto" w:fill="auto"/>
            <w:vAlign w:val="bottom"/>
          </w:tcPr>
          <w:p w14:paraId="58AD912E" w14:textId="77777777" w:rsidR="00E31BDD" w:rsidRPr="003C6E6A" w:rsidRDefault="00403DA2"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114</w:t>
            </w:r>
          </w:p>
        </w:tc>
      </w:tr>
      <w:tr w:rsidR="00E31BDD" w:rsidRPr="003C6E6A" w14:paraId="246C1560" w14:textId="77777777" w:rsidTr="00BA6F2A">
        <w:trPr>
          <w:trHeight w:val="300"/>
          <w:jc w:val="center"/>
        </w:trPr>
        <w:tc>
          <w:tcPr>
            <w:tcW w:w="4229" w:type="dxa"/>
            <w:tcBorders>
              <w:top w:val="nil"/>
              <w:left w:val="nil"/>
              <w:bottom w:val="nil"/>
              <w:right w:val="nil"/>
            </w:tcBorders>
            <w:shd w:val="clear" w:color="auto" w:fill="auto"/>
            <w:vAlign w:val="center"/>
            <w:hideMark/>
          </w:tcPr>
          <w:p w14:paraId="54963DB8"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Starch and sucrose metabolism</w:t>
            </w:r>
          </w:p>
        </w:tc>
        <w:tc>
          <w:tcPr>
            <w:tcW w:w="1162" w:type="dxa"/>
            <w:tcBorders>
              <w:top w:val="nil"/>
              <w:left w:val="nil"/>
              <w:bottom w:val="nil"/>
              <w:right w:val="nil"/>
            </w:tcBorders>
            <w:shd w:val="clear" w:color="auto" w:fill="auto"/>
            <w:vAlign w:val="center"/>
            <w:hideMark/>
          </w:tcPr>
          <w:p w14:paraId="22CA9E87"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map00500</w:t>
            </w:r>
          </w:p>
        </w:tc>
        <w:tc>
          <w:tcPr>
            <w:tcW w:w="1317" w:type="dxa"/>
            <w:tcBorders>
              <w:top w:val="nil"/>
              <w:left w:val="nil"/>
              <w:bottom w:val="nil"/>
              <w:right w:val="nil"/>
            </w:tcBorders>
            <w:shd w:val="clear" w:color="auto" w:fill="auto"/>
            <w:vAlign w:val="bottom"/>
          </w:tcPr>
          <w:p w14:paraId="52305CFC"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70</w:t>
            </w:r>
          </w:p>
        </w:tc>
      </w:tr>
      <w:tr w:rsidR="006724E6" w:rsidRPr="003C6E6A" w14:paraId="1EB56890" w14:textId="77777777" w:rsidTr="00BA6F2A">
        <w:trPr>
          <w:trHeight w:val="300"/>
          <w:jc w:val="center"/>
        </w:trPr>
        <w:tc>
          <w:tcPr>
            <w:tcW w:w="4229" w:type="dxa"/>
            <w:tcBorders>
              <w:top w:val="nil"/>
              <w:left w:val="nil"/>
              <w:bottom w:val="nil"/>
              <w:right w:val="nil"/>
            </w:tcBorders>
            <w:shd w:val="clear" w:color="auto" w:fill="auto"/>
            <w:noWrap/>
            <w:vAlign w:val="center"/>
          </w:tcPr>
          <w:p w14:paraId="617CD7F1" w14:textId="77777777" w:rsidR="006724E6" w:rsidRPr="003C6E6A" w:rsidRDefault="006724E6"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Plant hormone signal transduction</w:t>
            </w:r>
          </w:p>
        </w:tc>
        <w:tc>
          <w:tcPr>
            <w:tcW w:w="1162" w:type="dxa"/>
            <w:tcBorders>
              <w:top w:val="nil"/>
              <w:left w:val="nil"/>
              <w:bottom w:val="nil"/>
              <w:right w:val="nil"/>
            </w:tcBorders>
            <w:shd w:val="clear" w:color="auto" w:fill="auto"/>
            <w:noWrap/>
            <w:vAlign w:val="center"/>
          </w:tcPr>
          <w:p w14:paraId="0D75311D" w14:textId="77777777" w:rsidR="006724E6" w:rsidRPr="003C6E6A" w:rsidRDefault="006724E6"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map04075</w:t>
            </w:r>
          </w:p>
        </w:tc>
        <w:tc>
          <w:tcPr>
            <w:tcW w:w="1317" w:type="dxa"/>
            <w:tcBorders>
              <w:top w:val="nil"/>
              <w:left w:val="nil"/>
              <w:bottom w:val="nil"/>
              <w:right w:val="nil"/>
            </w:tcBorders>
            <w:shd w:val="clear" w:color="auto" w:fill="auto"/>
            <w:noWrap/>
            <w:vAlign w:val="bottom"/>
          </w:tcPr>
          <w:p w14:paraId="63E9E2F9" w14:textId="77777777" w:rsidR="006724E6" w:rsidRPr="003C6E6A" w:rsidRDefault="006724E6"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53</w:t>
            </w:r>
          </w:p>
        </w:tc>
      </w:tr>
      <w:tr w:rsidR="00E31BDD" w:rsidRPr="003C6E6A" w14:paraId="7862D356" w14:textId="77777777" w:rsidTr="00BA6F2A">
        <w:trPr>
          <w:trHeight w:val="300"/>
          <w:jc w:val="center"/>
        </w:trPr>
        <w:tc>
          <w:tcPr>
            <w:tcW w:w="4229" w:type="dxa"/>
            <w:tcBorders>
              <w:top w:val="nil"/>
              <w:left w:val="nil"/>
              <w:bottom w:val="nil"/>
              <w:right w:val="nil"/>
            </w:tcBorders>
            <w:shd w:val="clear" w:color="auto" w:fill="auto"/>
            <w:noWrap/>
            <w:vAlign w:val="center"/>
          </w:tcPr>
          <w:p w14:paraId="30792AB0"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Phenylpropanoid biosynthesis</w:t>
            </w:r>
          </w:p>
        </w:tc>
        <w:tc>
          <w:tcPr>
            <w:tcW w:w="1162" w:type="dxa"/>
            <w:tcBorders>
              <w:top w:val="nil"/>
              <w:left w:val="nil"/>
              <w:bottom w:val="nil"/>
              <w:right w:val="nil"/>
            </w:tcBorders>
            <w:shd w:val="clear" w:color="auto" w:fill="auto"/>
            <w:noWrap/>
            <w:vAlign w:val="center"/>
          </w:tcPr>
          <w:p w14:paraId="33677BA1" w14:textId="77777777" w:rsidR="00E31BDD" w:rsidRPr="003C6E6A" w:rsidRDefault="00E31B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map00940</w:t>
            </w:r>
          </w:p>
        </w:tc>
        <w:tc>
          <w:tcPr>
            <w:tcW w:w="1317" w:type="dxa"/>
            <w:tcBorders>
              <w:top w:val="nil"/>
              <w:left w:val="nil"/>
              <w:bottom w:val="nil"/>
              <w:right w:val="nil"/>
            </w:tcBorders>
            <w:shd w:val="clear" w:color="auto" w:fill="auto"/>
            <w:noWrap/>
            <w:vAlign w:val="bottom"/>
          </w:tcPr>
          <w:p w14:paraId="23FE933A" w14:textId="77777777" w:rsidR="00E31BDD" w:rsidRPr="003C6E6A" w:rsidRDefault="006205DD"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52</w:t>
            </w:r>
          </w:p>
        </w:tc>
      </w:tr>
      <w:tr w:rsidR="00BA6F2A" w:rsidRPr="003C6E6A" w14:paraId="0E463928" w14:textId="77777777" w:rsidTr="00BA6F2A">
        <w:trPr>
          <w:trHeight w:val="300"/>
          <w:jc w:val="center"/>
        </w:trPr>
        <w:tc>
          <w:tcPr>
            <w:tcW w:w="4229" w:type="dxa"/>
            <w:tcBorders>
              <w:top w:val="nil"/>
              <w:left w:val="nil"/>
              <w:bottom w:val="nil"/>
              <w:right w:val="nil"/>
            </w:tcBorders>
            <w:shd w:val="clear" w:color="auto" w:fill="auto"/>
            <w:noWrap/>
            <w:vAlign w:val="center"/>
          </w:tcPr>
          <w:p w14:paraId="02527E16" w14:textId="77777777" w:rsidR="00BA6F2A" w:rsidRPr="003C6E6A" w:rsidRDefault="00BA6F2A"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Drug metabolism - other enzymes</w:t>
            </w:r>
          </w:p>
        </w:tc>
        <w:tc>
          <w:tcPr>
            <w:tcW w:w="1162" w:type="dxa"/>
            <w:tcBorders>
              <w:top w:val="nil"/>
              <w:left w:val="nil"/>
              <w:bottom w:val="nil"/>
              <w:right w:val="nil"/>
            </w:tcBorders>
            <w:shd w:val="clear" w:color="auto" w:fill="auto"/>
            <w:noWrap/>
            <w:vAlign w:val="center"/>
          </w:tcPr>
          <w:p w14:paraId="31BBBE93" w14:textId="77777777" w:rsidR="00BA6F2A" w:rsidRPr="003C6E6A" w:rsidRDefault="00BA6F2A"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map00983</w:t>
            </w:r>
          </w:p>
        </w:tc>
        <w:tc>
          <w:tcPr>
            <w:tcW w:w="1317" w:type="dxa"/>
            <w:tcBorders>
              <w:top w:val="nil"/>
              <w:left w:val="nil"/>
              <w:bottom w:val="nil"/>
              <w:right w:val="nil"/>
            </w:tcBorders>
            <w:shd w:val="clear" w:color="auto" w:fill="auto"/>
            <w:noWrap/>
            <w:vAlign w:val="bottom"/>
          </w:tcPr>
          <w:p w14:paraId="0A8AEA2B" w14:textId="77777777" w:rsidR="00BA6F2A" w:rsidRPr="003C6E6A" w:rsidRDefault="00BA6F2A"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35</w:t>
            </w:r>
          </w:p>
        </w:tc>
      </w:tr>
      <w:tr w:rsidR="00BA6F2A" w:rsidRPr="003C6E6A" w14:paraId="0660090A" w14:textId="77777777" w:rsidTr="00BA6F2A">
        <w:trPr>
          <w:trHeight w:val="300"/>
          <w:jc w:val="center"/>
        </w:trPr>
        <w:tc>
          <w:tcPr>
            <w:tcW w:w="4229" w:type="dxa"/>
            <w:tcBorders>
              <w:top w:val="nil"/>
              <w:left w:val="nil"/>
              <w:bottom w:val="nil"/>
              <w:right w:val="nil"/>
            </w:tcBorders>
            <w:shd w:val="clear" w:color="auto" w:fill="auto"/>
            <w:vAlign w:val="center"/>
          </w:tcPr>
          <w:p w14:paraId="370B7C96" w14:textId="77777777" w:rsidR="00BA6F2A" w:rsidRPr="003C6E6A" w:rsidRDefault="00BA6F2A"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Arginine and proline metabolism</w:t>
            </w:r>
          </w:p>
        </w:tc>
        <w:tc>
          <w:tcPr>
            <w:tcW w:w="1162" w:type="dxa"/>
            <w:tcBorders>
              <w:top w:val="nil"/>
              <w:left w:val="nil"/>
              <w:bottom w:val="nil"/>
              <w:right w:val="nil"/>
            </w:tcBorders>
            <w:shd w:val="clear" w:color="auto" w:fill="auto"/>
            <w:vAlign w:val="center"/>
          </w:tcPr>
          <w:p w14:paraId="4EB76427" w14:textId="77777777" w:rsidR="00BA6F2A" w:rsidRPr="003C6E6A" w:rsidRDefault="00BA6F2A"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map00330</w:t>
            </w:r>
          </w:p>
        </w:tc>
        <w:tc>
          <w:tcPr>
            <w:tcW w:w="1317" w:type="dxa"/>
            <w:tcBorders>
              <w:top w:val="nil"/>
              <w:left w:val="nil"/>
              <w:bottom w:val="nil"/>
              <w:right w:val="nil"/>
            </w:tcBorders>
            <w:shd w:val="clear" w:color="auto" w:fill="auto"/>
            <w:vAlign w:val="bottom"/>
          </w:tcPr>
          <w:p w14:paraId="6C8A07F4" w14:textId="77777777" w:rsidR="00BA6F2A" w:rsidRPr="003C6E6A" w:rsidRDefault="00BA6F2A"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28</w:t>
            </w:r>
          </w:p>
        </w:tc>
      </w:tr>
      <w:tr w:rsidR="00BA6F2A" w:rsidRPr="003C6E6A" w14:paraId="274BC86D" w14:textId="77777777" w:rsidTr="00BA6F2A">
        <w:trPr>
          <w:trHeight w:val="300"/>
          <w:jc w:val="center"/>
        </w:trPr>
        <w:tc>
          <w:tcPr>
            <w:tcW w:w="4229" w:type="dxa"/>
            <w:tcBorders>
              <w:top w:val="nil"/>
              <w:left w:val="nil"/>
              <w:bottom w:val="nil"/>
              <w:right w:val="nil"/>
            </w:tcBorders>
            <w:shd w:val="clear" w:color="auto" w:fill="auto"/>
            <w:vAlign w:val="center"/>
          </w:tcPr>
          <w:p w14:paraId="2D477F9A" w14:textId="77777777" w:rsidR="00BA6F2A" w:rsidRPr="003C6E6A" w:rsidRDefault="00BA6F2A"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Cysteine and methionine metabolism</w:t>
            </w:r>
          </w:p>
        </w:tc>
        <w:tc>
          <w:tcPr>
            <w:tcW w:w="1162" w:type="dxa"/>
            <w:tcBorders>
              <w:top w:val="nil"/>
              <w:left w:val="nil"/>
              <w:bottom w:val="nil"/>
              <w:right w:val="nil"/>
            </w:tcBorders>
            <w:shd w:val="clear" w:color="auto" w:fill="auto"/>
            <w:vAlign w:val="center"/>
          </w:tcPr>
          <w:p w14:paraId="2AF70EEA" w14:textId="77777777" w:rsidR="00BA6F2A" w:rsidRPr="003C6E6A" w:rsidRDefault="00BA6F2A"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map00270</w:t>
            </w:r>
          </w:p>
        </w:tc>
        <w:tc>
          <w:tcPr>
            <w:tcW w:w="1317" w:type="dxa"/>
            <w:tcBorders>
              <w:top w:val="nil"/>
              <w:left w:val="nil"/>
              <w:bottom w:val="nil"/>
              <w:right w:val="nil"/>
            </w:tcBorders>
            <w:shd w:val="clear" w:color="auto" w:fill="auto"/>
            <w:vAlign w:val="bottom"/>
          </w:tcPr>
          <w:p w14:paraId="6303E3EC" w14:textId="77777777" w:rsidR="00BA6F2A" w:rsidRPr="003C6E6A" w:rsidRDefault="00BA6F2A"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32</w:t>
            </w:r>
          </w:p>
        </w:tc>
      </w:tr>
      <w:tr w:rsidR="006724E6" w:rsidRPr="003C6E6A" w14:paraId="7AFD3803" w14:textId="77777777" w:rsidTr="006724E6">
        <w:trPr>
          <w:trHeight w:val="300"/>
          <w:jc w:val="center"/>
        </w:trPr>
        <w:tc>
          <w:tcPr>
            <w:tcW w:w="4229" w:type="dxa"/>
            <w:tcBorders>
              <w:top w:val="nil"/>
              <w:left w:val="nil"/>
              <w:bottom w:val="single" w:sz="4" w:space="0" w:color="auto"/>
              <w:right w:val="nil"/>
            </w:tcBorders>
            <w:shd w:val="clear" w:color="auto" w:fill="auto"/>
            <w:vAlign w:val="center"/>
          </w:tcPr>
          <w:p w14:paraId="2154C275" w14:textId="77777777" w:rsidR="006724E6" w:rsidRPr="003C6E6A" w:rsidRDefault="006724E6"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Nitrogen metabolism</w:t>
            </w:r>
          </w:p>
        </w:tc>
        <w:tc>
          <w:tcPr>
            <w:tcW w:w="1162" w:type="dxa"/>
            <w:tcBorders>
              <w:top w:val="nil"/>
              <w:left w:val="nil"/>
              <w:bottom w:val="single" w:sz="4" w:space="0" w:color="auto"/>
              <w:right w:val="nil"/>
            </w:tcBorders>
            <w:shd w:val="clear" w:color="auto" w:fill="auto"/>
            <w:vAlign w:val="center"/>
          </w:tcPr>
          <w:p w14:paraId="4BB4D992" w14:textId="77777777" w:rsidR="006724E6" w:rsidRPr="003C6E6A" w:rsidRDefault="006724E6"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map00910</w:t>
            </w:r>
          </w:p>
        </w:tc>
        <w:tc>
          <w:tcPr>
            <w:tcW w:w="1317" w:type="dxa"/>
            <w:tcBorders>
              <w:top w:val="nil"/>
              <w:left w:val="nil"/>
              <w:bottom w:val="single" w:sz="4" w:space="0" w:color="auto"/>
              <w:right w:val="nil"/>
            </w:tcBorders>
            <w:shd w:val="clear" w:color="auto" w:fill="auto"/>
            <w:vAlign w:val="bottom"/>
          </w:tcPr>
          <w:p w14:paraId="740B926C" w14:textId="77777777" w:rsidR="006724E6" w:rsidRPr="003C6E6A" w:rsidRDefault="006724E6" w:rsidP="007433AC">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25</w:t>
            </w:r>
          </w:p>
        </w:tc>
      </w:tr>
    </w:tbl>
    <w:p w14:paraId="5F5AB1D1" w14:textId="77777777" w:rsidR="00122624" w:rsidRPr="003C6E6A" w:rsidRDefault="00122624" w:rsidP="008749E7">
      <w:pPr>
        <w:kinsoku w:val="0"/>
        <w:overflowPunct w:val="0"/>
        <w:spacing w:after="0"/>
        <w:ind w:right="101"/>
        <w:jc w:val="both"/>
        <w:rPr>
          <w:rFonts w:asciiTheme="majorHAnsi" w:eastAsia="Calibri" w:hAnsiTheme="majorHAnsi" w:cstheme="majorHAnsi"/>
          <w:color w:val="000000"/>
          <w:sz w:val="22"/>
          <w:szCs w:val="22"/>
        </w:rPr>
      </w:pPr>
    </w:p>
    <w:p w14:paraId="015019D5" w14:textId="77777777" w:rsidR="00C265A4" w:rsidRPr="003C6E6A" w:rsidRDefault="00C265A4" w:rsidP="008749E7">
      <w:pPr>
        <w:kinsoku w:val="0"/>
        <w:overflowPunct w:val="0"/>
        <w:spacing w:after="0"/>
        <w:ind w:right="101"/>
        <w:jc w:val="both"/>
        <w:rPr>
          <w:rFonts w:asciiTheme="majorHAnsi" w:eastAsia="Calibri" w:hAnsiTheme="majorHAnsi" w:cstheme="majorHAnsi"/>
          <w:color w:val="000000"/>
          <w:sz w:val="22"/>
          <w:szCs w:val="22"/>
        </w:rPr>
      </w:pPr>
    </w:p>
    <w:p w14:paraId="356479F7" w14:textId="5705C696" w:rsidR="00FB494E" w:rsidRPr="003C6E6A" w:rsidRDefault="00FB494E" w:rsidP="008749E7">
      <w:pPr>
        <w:kinsoku w:val="0"/>
        <w:overflowPunct w:val="0"/>
        <w:spacing w:after="0"/>
        <w:ind w:right="101"/>
        <w:jc w:val="both"/>
        <w:rPr>
          <w:rFonts w:asciiTheme="majorHAnsi" w:eastAsia="Calibri" w:hAnsiTheme="majorHAnsi" w:cstheme="majorHAnsi"/>
          <w:color w:val="000000"/>
          <w:sz w:val="22"/>
          <w:szCs w:val="22"/>
        </w:rPr>
      </w:pPr>
      <w:r w:rsidRPr="003C6E6A">
        <w:rPr>
          <w:rFonts w:asciiTheme="majorHAnsi" w:eastAsia="Calibri" w:hAnsiTheme="majorHAnsi" w:cstheme="majorHAnsi"/>
          <w:color w:val="000000"/>
          <w:sz w:val="22"/>
          <w:szCs w:val="22"/>
        </w:rPr>
        <w:t>Mediante una búsqueda en la base de datos COG, se identificaron 20.047 (23,3%) secuencias asignadas a 25 grupos funcionales específicos. Los tres grupos más altos fueron "S: Función desconocida" (9.012, 44,9%), "Mecanismos de transducción de señales" (3.031, 15,1%) y "O: Modificación postraduccional, recambio de proteínas, acompañantes" (2948, 14,7%). Además, otros grupos importantes, estrechamente relacionados con la respuesta nutricional del amonio y la respuesta al estrés fueron “E: transporte y metabolismo de aminoácidos” (1391, 6,9%), “Q: Biosíntesis, transporte y catabolismo de metabolitos secundarios” (883, 4,4%), “M: pared celular / membrana / biogénesis de la envoltura” (486), “V: Mecanismos de defensa” (259, 1,2%)</w:t>
      </w:r>
      <w:r w:rsidR="00CB41E3" w:rsidRPr="003C6E6A">
        <w:rPr>
          <w:rFonts w:asciiTheme="majorHAnsi" w:eastAsia="Calibri" w:hAnsiTheme="majorHAnsi" w:cstheme="majorHAnsi"/>
          <w:color w:val="000000"/>
          <w:sz w:val="22"/>
          <w:szCs w:val="22"/>
        </w:rPr>
        <w:t xml:space="preserve"> (</w:t>
      </w:r>
      <w:r w:rsidR="00CC1A96">
        <w:rPr>
          <w:rFonts w:asciiTheme="majorHAnsi" w:eastAsia="Calibri" w:hAnsiTheme="majorHAnsi" w:cstheme="majorHAnsi"/>
          <w:color w:val="000000"/>
          <w:sz w:val="22"/>
          <w:szCs w:val="22"/>
        </w:rPr>
        <w:t>v</w:t>
      </w:r>
      <w:r w:rsidR="00CB41E3" w:rsidRPr="003C6E6A">
        <w:rPr>
          <w:rFonts w:asciiTheme="majorHAnsi" w:eastAsia="Calibri" w:hAnsiTheme="majorHAnsi" w:cstheme="majorHAnsi"/>
          <w:color w:val="000000"/>
          <w:sz w:val="22"/>
          <w:szCs w:val="22"/>
        </w:rPr>
        <w:t xml:space="preserve">er Figura </w:t>
      </w:r>
      <w:r w:rsidR="00D35683" w:rsidRPr="003C6E6A">
        <w:rPr>
          <w:rFonts w:asciiTheme="majorHAnsi" w:eastAsia="Calibri" w:hAnsiTheme="majorHAnsi" w:cstheme="majorHAnsi"/>
          <w:color w:val="000000"/>
          <w:sz w:val="22"/>
          <w:szCs w:val="22"/>
        </w:rPr>
        <w:t>5</w:t>
      </w:r>
      <w:r w:rsidR="00CB41E3" w:rsidRPr="003C6E6A">
        <w:rPr>
          <w:rFonts w:asciiTheme="majorHAnsi" w:eastAsia="Calibri" w:hAnsiTheme="majorHAnsi" w:cstheme="majorHAnsi"/>
          <w:color w:val="000000"/>
          <w:sz w:val="22"/>
          <w:szCs w:val="22"/>
        </w:rPr>
        <w:t>.13)</w:t>
      </w:r>
      <w:r w:rsidRPr="003C6E6A">
        <w:rPr>
          <w:rFonts w:asciiTheme="majorHAnsi" w:eastAsia="Calibri" w:hAnsiTheme="majorHAnsi" w:cstheme="majorHAnsi"/>
          <w:color w:val="000000"/>
          <w:sz w:val="22"/>
          <w:szCs w:val="22"/>
        </w:rPr>
        <w:t>.</w:t>
      </w:r>
    </w:p>
    <w:p w14:paraId="6AA7C6CE" w14:textId="77777777" w:rsidR="00C038A6" w:rsidRPr="003C6E6A" w:rsidRDefault="00C038A6" w:rsidP="00D816F7">
      <w:pPr>
        <w:kinsoku w:val="0"/>
        <w:overflowPunct w:val="0"/>
        <w:ind w:right="101"/>
        <w:jc w:val="both"/>
        <w:rPr>
          <w:rFonts w:asciiTheme="majorHAnsi" w:hAnsiTheme="majorHAnsi" w:cstheme="majorHAnsi"/>
          <w:color w:val="000000"/>
          <w:sz w:val="22"/>
          <w:szCs w:val="22"/>
        </w:rPr>
      </w:pPr>
    </w:p>
    <w:p w14:paraId="39F7FCCD" w14:textId="77777777" w:rsidR="00AC3388" w:rsidRPr="003C6E6A" w:rsidRDefault="00AC3388" w:rsidP="00AC3388">
      <w:pPr>
        <w:kinsoku w:val="0"/>
        <w:overflowPunct w:val="0"/>
        <w:autoSpaceDE w:val="0"/>
        <w:autoSpaceDN w:val="0"/>
        <w:adjustRightInd w:val="0"/>
        <w:spacing w:after="160"/>
        <w:ind w:right="101"/>
        <w:jc w:val="both"/>
        <w:rPr>
          <w:rFonts w:ascii="Calibri" w:eastAsia="Calibri" w:hAnsi="Calibri" w:cs="Calibri"/>
          <w:color w:val="000000"/>
          <w:sz w:val="22"/>
          <w:szCs w:val="19"/>
          <w:lang w:val="en-US"/>
        </w:rPr>
      </w:pPr>
      <w:r w:rsidRPr="003C6E6A">
        <w:rPr>
          <w:rFonts w:ascii="Calibri" w:hAnsi="Calibri" w:cs="Calibri"/>
          <w:noProof/>
          <w:sz w:val="22"/>
          <w:szCs w:val="22"/>
          <w:lang w:val="es-ES"/>
        </w:rPr>
        <w:lastRenderedPageBreak/>
        <w:drawing>
          <wp:inline distT="0" distB="0" distL="0" distR="0" wp14:anchorId="79AA043C" wp14:editId="0A7161BE">
            <wp:extent cx="5613621" cy="3434964"/>
            <wp:effectExtent l="0" t="0" r="25400" b="13335"/>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35AF0D3" w14:textId="74BF84E9" w:rsidR="00AC3388" w:rsidRPr="003C6E6A" w:rsidRDefault="00AC3388" w:rsidP="00CB41E3">
      <w:pPr>
        <w:spacing w:line="240" w:lineRule="auto"/>
        <w:jc w:val="both"/>
        <w:rPr>
          <w:rFonts w:asciiTheme="minorHAnsi" w:eastAsia="Calibri" w:hAnsiTheme="minorHAnsi" w:cstheme="minorHAnsi"/>
          <w:b/>
          <w:color w:val="000000"/>
          <w:sz w:val="20"/>
        </w:rPr>
      </w:pPr>
      <w:r w:rsidRPr="003C6E6A">
        <w:rPr>
          <w:b/>
          <w:color w:val="FFFFFF" w:themeColor="background1"/>
          <w:sz w:val="2"/>
          <w:szCs w:val="2"/>
        </w:rPr>
        <w:fldChar w:fldCharType="begin"/>
      </w:r>
      <w:r w:rsidRPr="003C6E6A">
        <w:rPr>
          <w:color w:val="FFFFFF" w:themeColor="background1"/>
          <w:sz w:val="2"/>
          <w:szCs w:val="2"/>
        </w:rPr>
        <w:instrText xml:space="preserve"> SEQ Figura \* ARABIC </w:instrText>
      </w:r>
      <w:r w:rsidRPr="003C6E6A">
        <w:rPr>
          <w:b/>
          <w:color w:val="FFFFFF" w:themeColor="background1"/>
          <w:sz w:val="2"/>
          <w:szCs w:val="2"/>
        </w:rPr>
        <w:fldChar w:fldCharType="separate"/>
      </w:r>
      <w:bookmarkStart w:id="101" w:name="_Toc79694909"/>
      <w:r w:rsidR="00782830" w:rsidRPr="003C6E6A">
        <w:rPr>
          <w:noProof/>
          <w:color w:val="FFFFFF" w:themeColor="background1"/>
          <w:sz w:val="2"/>
          <w:szCs w:val="2"/>
        </w:rPr>
        <w:t>22</w:t>
      </w:r>
      <w:r w:rsidRPr="003C6E6A">
        <w:rPr>
          <w:b/>
          <w:color w:val="FFFFFF" w:themeColor="background1"/>
          <w:sz w:val="2"/>
          <w:szCs w:val="2"/>
        </w:rPr>
        <w:fldChar w:fldCharType="end"/>
      </w:r>
      <w:r w:rsidR="00CB41E3" w:rsidRPr="003C6E6A">
        <w:rPr>
          <w:rFonts w:asciiTheme="minorHAnsi" w:hAnsiTheme="minorHAnsi" w:cstheme="minorHAnsi"/>
        </w:rPr>
        <w:t xml:space="preserve">Figura </w:t>
      </w:r>
      <w:r w:rsidR="00D35683" w:rsidRPr="003C6E6A">
        <w:rPr>
          <w:rFonts w:asciiTheme="minorHAnsi" w:hAnsiTheme="minorHAnsi" w:cstheme="minorHAnsi"/>
        </w:rPr>
        <w:t>5</w:t>
      </w:r>
      <w:r w:rsidR="00CB41E3" w:rsidRPr="003C6E6A">
        <w:rPr>
          <w:rFonts w:asciiTheme="minorHAnsi" w:hAnsiTheme="minorHAnsi" w:cstheme="minorHAnsi"/>
        </w:rPr>
        <w:t>.13</w:t>
      </w:r>
      <w:r w:rsidR="00CB41E3" w:rsidRPr="003C6E6A">
        <w:rPr>
          <w:rFonts w:asciiTheme="minorHAnsi" w:eastAsia="Calibri" w:hAnsiTheme="minorHAnsi" w:cstheme="minorHAnsi"/>
          <w:color w:val="000000"/>
          <w:sz w:val="20"/>
        </w:rPr>
        <w:t xml:space="preserve"> </w:t>
      </w:r>
      <w:r w:rsidRPr="003C6E6A">
        <w:rPr>
          <w:rFonts w:asciiTheme="minorHAnsi" w:eastAsia="Calibri" w:hAnsiTheme="minorHAnsi" w:cstheme="minorHAnsi"/>
          <w:color w:val="000000"/>
          <w:sz w:val="20"/>
        </w:rPr>
        <w:t>Histograma de la clasificación COG. Se asignó un total de 20.047 Salicornia neei contigs a una o más categorías funcionales del COG. Las letras en el eje x representan diferentes categorías COG. El eje y representa el número de contigs que participan en diferentes categorías de COG.</w:t>
      </w:r>
      <w:bookmarkEnd w:id="101"/>
    </w:p>
    <w:p w14:paraId="4182B104" w14:textId="77777777" w:rsidR="00753A91" w:rsidRPr="003C6E6A" w:rsidRDefault="00753A91" w:rsidP="005B2EED">
      <w:pPr>
        <w:kinsoku w:val="0"/>
        <w:overflowPunct w:val="0"/>
        <w:ind w:right="101"/>
        <w:jc w:val="both"/>
        <w:rPr>
          <w:ins w:id="102" w:author="MONICA" w:date="2021-06-17T11:28:00Z"/>
          <w:rFonts w:asciiTheme="majorHAnsi" w:hAnsiTheme="majorHAnsi" w:cstheme="majorHAnsi"/>
          <w:color w:val="000000"/>
          <w:sz w:val="22"/>
          <w:szCs w:val="22"/>
        </w:rPr>
      </w:pPr>
    </w:p>
    <w:p w14:paraId="1406C071" w14:textId="77777777" w:rsidR="00AD7C38" w:rsidRPr="003C6E6A" w:rsidRDefault="00AD7C38" w:rsidP="005B2EED">
      <w:pPr>
        <w:kinsoku w:val="0"/>
        <w:overflowPunct w:val="0"/>
        <w:ind w:right="101"/>
        <w:jc w:val="both"/>
        <w:rPr>
          <w:rFonts w:asciiTheme="majorHAnsi" w:hAnsiTheme="majorHAnsi" w:cstheme="majorHAnsi"/>
          <w:color w:val="000000"/>
          <w:sz w:val="22"/>
          <w:szCs w:val="22"/>
        </w:rPr>
      </w:pPr>
    </w:p>
    <w:p w14:paraId="4DCDBAAC" w14:textId="77777777" w:rsidR="000D4584" w:rsidRPr="003C6E6A" w:rsidRDefault="000D4584" w:rsidP="001218F1">
      <w:pPr>
        <w:pStyle w:val="Ttulo1"/>
      </w:pPr>
    </w:p>
    <w:p w14:paraId="687F389D" w14:textId="77777777" w:rsidR="002028D8" w:rsidRPr="003C6E6A" w:rsidRDefault="002028D8" w:rsidP="002028D8"/>
    <w:p w14:paraId="73ABE0F5" w14:textId="77777777" w:rsidR="002028D8" w:rsidRPr="003C6E6A" w:rsidRDefault="002028D8" w:rsidP="002028D8"/>
    <w:p w14:paraId="23E215DC" w14:textId="77777777" w:rsidR="002028D8" w:rsidRPr="003C6E6A" w:rsidRDefault="002028D8" w:rsidP="002028D8"/>
    <w:p w14:paraId="336D6054" w14:textId="77777777" w:rsidR="002028D8" w:rsidRPr="003C6E6A" w:rsidRDefault="002028D8" w:rsidP="002028D8"/>
    <w:p w14:paraId="06155454" w14:textId="4765E675" w:rsidR="002028D8" w:rsidRPr="003C6E6A" w:rsidRDefault="002028D8" w:rsidP="002028D8"/>
    <w:p w14:paraId="2B46E136" w14:textId="77777777" w:rsidR="00D67C46" w:rsidRPr="003C6E6A" w:rsidRDefault="00D67C46" w:rsidP="002028D8"/>
    <w:p w14:paraId="62628346" w14:textId="1685963B" w:rsidR="00663E0E" w:rsidRPr="003C6E6A" w:rsidRDefault="0065024B" w:rsidP="00BC2185">
      <w:pPr>
        <w:pStyle w:val="Ttulo1"/>
        <w:spacing w:before="0"/>
        <w:jc w:val="right"/>
      </w:pPr>
      <w:bookmarkStart w:id="103" w:name="_Toc79959342"/>
      <w:r w:rsidRPr="003C6E6A">
        <w:lastRenderedPageBreak/>
        <w:t>CAP</w:t>
      </w:r>
      <w:r w:rsidR="00CC1A96">
        <w:t>Í</w:t>
      </w:r>
      <w:r w:rsidRPr="003C6E6A">
        <w:t xml:space="preserve">TULO </w:t>
      </w:r>
      <w:r w:rsidR="00BC2185" w:rsidRPr="003C6E6A">
        <w:t>6</w:t>
      </w:r>
      <w:bookmarkEnd w:id="103"/>
    </w:p>
    <w:p w14:paraId="7852ED37" w14:textId="3223D597" w:rsidR="00877A56" w:rsidRPr="003C6E6A" w:rsidRDefault="00F95166" w:rsidP="001E27F2">
      <w:pPr>
        <w:pStyle w:val="Ttulo1"/>
        <w:numPr>
          <w:ilvl w:val="0"/>
          <w:numId w:val="9"/>
        </w:numPr>
        <w:spacing w:before="0"/>
      </w:pPr>
      <w:bookmarkStart w:id="104" w:name="_Toc79959343"/>
      <w:r w:rsidRPr="003C6E6A">
        <w:t>DISCUSIÓN</w:t>
      </w:r>
      <w:bookmarkEnd w:id="104"/>
    </w:p>
    <w:p w14:paraId="7563E21D" w14:textId="77777777" w:rsidR="00034291" w:rsidRPr="003C6E6A" w:rsidRDefault="00034291" w:rsidP="00FC5B07">
      <w:pPr>
        <w:rPr>
          <w:rFonts w:asciiTheme="minorHAnsi" w:hAnsiTheme="minorHAnsi" w:cstheme="minorHAnsi"/>
          <w:color w:val="FF0000"/>
          <w:sz w:val="22"/>
        </w:rPr>
      </w:pPr>
    </w:p>
    <w:p w14:paraId="1F7BC795" w14:textId="59418B08" w:rsidR="000C4A01" w:rsidRPr="003C6E6A" w:rsidRDefault="002062CC" w:rsidP="00D67C46">
      <w:pPr>
        <w:jc w:val="both"/>
        <w:rPr>
          <w:rFonts w:asciiTheme="minorHAnsi" w:hAnsiTheme="minorHAnsi" w:cstheme="minorHAnsi"/>
          <w:sz w:val="22"/>
        </w:rPr>
      </w:pPr>
      <w:r w:rsidRPr="003C6E6A">
        <w:rPr>
          <w:rFonts w:asciiTheme="minorHAnsi" w:hAnsiTheme="minorHAnsi" w:cstheme="minorHAnsi"/>
          <w:sz w:val="22"/>
        </w:rPr>
        <w:t>En la</w:t>
      </w:r>
      <w:r w:rsidR="008A3461" w:rsidRPr="003C6E6A">
        <w:rPr>
          <w:rFonts w:asciiTheme="minorHAnsi" w:hAnsiTheme="minorHAnsi" w:cstheme="minorHAnsi"/>
          <w:sz w:val="22"/>
        </w:rPr>
        <w:t xml:space="preserve"> </w:t>
      </w:r>
      <w:r w:rsidR="00EE24D4" w:rsidRPr="003C6E6A">
        <w:rPr>
          <w:rFonts w:asciiTheme="minorHAnsi" w:hAnsiTheme="minorHAnsi" w:cstheme="minorHAnsi"/>
          <w:sz w:val="22"/>
        </w:rPr>
        <w:t xml:space="preserve">primera parte de la </w:t>
      </w:r>
      <w:r w:rsidR="008A3461" w:rsidRPr="003C6E6A">
        <w:rPr>
          <w:rFonts w:asciiTheme="minorHAnsi" w:hAnsiTheme="minorHAnsi" w:cstheme="minorHAnsi"/>
          <w:sz w:val="22"/>
        </w:rPr>
        <w:t>tesis se evaluó</w:t>
      </w:r>
      <w:r w:rsidR="001A7F9D" w:rsidRPr="003C6E6A">
        <w:rPr>
          <w:rFonts w:asciiTheme="minorHAnsi" w:hAnsiTheme="minorHAnsi" w:cstheme="minorHAnsi"/>
          <w:sz w:val="22"/>
        </w:rPr>
        <w:t xml:space="preserve"> el desempeño de</w:t>
      </w:r>
      <w:r w:rsidR="008A3461" w:rsidRPr="003C6E6A">
        <w:rPr>
          <w:rFonts w:asciiTheme="minorHAnsi" w:hAnsiTheme="minorHAnsi" w:cstheme="minorHAnsi"/>
          <w:sz w:val="22"/>
        </w:rPr>
        <w:t xml:space="preserve"> los </w:t>
      </w:r>
      <w:r w:rsidR="0060535A" w:rsidRPr="003C6E6A">
        <w:rPr>
          <w:rFonts w:asciiTheme="minorHAnsi" w:hAnsiTheme="minorHAnsi" w:cstheme="minorHAnsi"/>
          <w:sz w:val="22"/>
        </w:rPr>
        <w:t>HA</w:t>
      </w:r>
      <w:r w:rsidR="008A3461" w:rsidRPr="003C6E6A">
        <w:rPr>
          <w:rFonts w:asciiTheme="minorHAnsi" w:hAnsiTheme="minorHAnsi" w:cstheme="minorHAnsi"/>
          <w:sz w:val="22"/>
        </w:rPr>
        <w:t xml:space="preserve"> plantados con de </w:t>
      </w:r>
      <w:r w:rsidR="008A3461" w:rsidRPr="003C6E6A">
        <w:rPr>
          <w:rFonts w:asciiTheme="minorHAnsi" w:hAnsiTheme="minorHAnsi" w:cstheme="minorHAnsi"/>
          <w:i/>
          <w:sz w:val="22"/>
        </w:rPr>
        <w:t>S. neei</w:t>
      </w:r>
      <w:r w:rsidR="00C13573" w:rsidRPr="003C6E6A">
        <w:rPr>
          <w:rFonts w:asciiTheme="minorHAnsi" w:hAnsiTheme="minorHAnsi" w:cstheme="minorHAnsi"/>
          <w:i/>
          <w:sz w:val="22"/>
        </w:rPr>
        <w:t xml:space="preserve">, </w:t>
      </w:r>
      <w:r w:rsidR="00C13573" w:rsidRPr="003C6E6A">
        <w:rPr>
          <w:rFonts w:asciiTheme="minorHAnsi" w:hAnsiTheme="minorHAnsi" w:cstheme="minorHAnsi"/>
          <w:sz w:val="22"/>
        </w:rPr>
        <w:t>p</w:t>
      </w:r>
      <w:r w:rsidR="001A7F9D" w:rsidRPr="003C6E6A">
        <w:rPr>
          <w:rFonts w:asciiTheme="minorHAnsi" w:hAnsiTheme="minorHAnsi" w:cstheme="minorHAnsi"/>
          <w:sz w:val="22"/>
        </w:rPr>
        <w:t>ara</w:t>
      </w:r>
      <w:r w:rsidR="008A3461" w:rsidRPr="003C6E6A">
        <w:rPr>
          <w:rFonts w:asciiTheme="minorHAnsi" w:hAnsiTheme="minorHAnsi" w:cstheme="minorHAnsi"/>
          <w:sz w:val="22"/>
        </w:rPr>
        <w:t xml:space="preserve"> </w:t>
      </w:r>
      <w:r w:rsidR="008165CC" w:rsidRPr="003C6E6A">
        <w:rPr>
          <w:rFonts w:asciiTheme="minorHAnsi" w:hAnsiTheme="minorHAnsi" w:cstheme="minorHAnsi"/>
          <w:sz w:val="22"/>
        </w:rPr>
        <w:t>utilizarlos,</w:t>
      </w:r>
      <w:r w:rsidR="008A3461" w:rsidRPr="003C6E6A">
        <w:rPr>
          <w:rFonts w:asciiTheme="minorHAnsi" w:hAnsiTheme="minorHAnsi" w:cstheme="minorHAnsi"/>
          <w:sz w:val="22"/>
        </w:rPr>
        <w:t xml:space="preserve"> </w:t>
      </w:r>
      <w:r w:rsidR="00DE71EB" w:rsidRPr="003C6E6A">
        <w:rPr>
          <w:rFonts w:asciiTheme="minorHAnsi" w:hAnsiTheme="minorHAnsi" w:cstheme="minorHAnsi"/>
          <w:sz w:val="22"/>
        </w:rPr>
        <w:t>como sumideros de nitrógeno</w:t>
      </w:r>
      <w:r w:rsidR="000D156A">
        <w:rPr>
          <w:rFonts w:asciiTheme="minorHAnsi" w:hAnsiTheme="minorHAnsi" w:cstheme="minorHAnsi"/>
          <w:sz w:val="22"/>
        </w:rPr>
        <w:t xml:space="preserve"> en </w:t>
      </w:r>
      <w:r w:rsidR="008165CC" w:rsidRPr="003C6E6A">
        <w:rPr>
          <w:rFonts w:asciiTheme="minorHAnsi" w:hAnsiTheme="minorHAnsi" w:cstheme="minorHAnsi"/>
          <w:sz w:val="22"/>
        </w:rPr>
        <w:t xml:space="preserve">el </w:t>
      </w:r>
      <w:r w:rsidR="008A3461" w:rsidRPr="003C6E6A">
        <w:rPr>
          <w:rFonts w:asciiTheme="minorHAnsi" w:hAnsiTheme="minorHAnsi" w:cstheme="minorHAnsi"/>
          <w:sz w:val="22"/>
        </w:rPr>
        <w:t>trata</w:t>
      </w:r>
      <w:r w:rsidR="008165CC" w:rsidRPr="003C6E6A">
        <w:rPr>
          <w:rFonts w:asciiTheme="minorHAnsi" w:hAnsiTheme="minorHAnsi" w:cstheme="minorHAnsi"/>
          <w:sz w:val="22"/>
        </w:rPr>
        <w:t>miento de</w:t>
      </w:r>
      <w:r w:rsidR="008A3461" w:rsidRPr="003C6E6A">
        <w:rPr>
          <w:rFonts w:asciiTheme="minorHAnsi" w:hAnsiTheme="minorHAnsi" w:cstheme="minorHAnsi"/>
          <w:sz w:val="22"/>
        </w:rPr>
        <w:t xml:space="preserve"> ef</w:t>
      </w:r>
      <w:r w:rsidR="00593A51" w:rsidRPr="003C6E6A">
        <w:rPr>
          <w:rFonts w:asciiTheme="minorHAnsi" w:hAnsiTheme="minorHAnsi" w:cstheme="minorHAnsi"/>
          <w:sz w:val="22"/>
        </w:rPr>
        <w:t>luentes</w:t>
      </w:r>
      <w:r w:rsidR="00F03FE6" w:rsidRPr="003C6E6A">
        <w:rPr>
          <w:rFonts w:asciiTheme="minorHAnsi" w:hAnsiTheme="minorHAnsi" w:cstheme="minorHAnsi"/>
          <w:sz w:val="22"/>
        </w:rPr>
        <w:t xml:space="preserve"> salinos contaminados con altas cargas de compuestos nitrogenados</w:t>
      </w:r>
      <w:r w:rsidR="000B67C6" w:rsidRPr="003C6E6A">
        <w:rPr>
          <w:rFonts w:asciiTheme="minorHAnsi" w:hAnsiTheme="minorHAnsi" w:cstheme="minorHAnsi"/>
          <w:sz w:val="22"/>
        </w:rPr>
        <w:t xml:space="preserve"> provenientes de la</w:t>
      </w:r>
      <w:r w:rsidR="00DE71EB" w:rsidRPr="003C6E6A">
        <w:rPr>
          <w:rFonts w:asciiTheme="minorHAnsi" w:hAnsiTheme="minorHAnsi" w:cstheme="minorHAnsi"/>
          <w:sz w:val="22"/>
        </w:rPr>
        <w:t xml:space="preserve"> acuicultura marina en tierra</w:t>
      </w:r>
      <w:r w:rsidR="00AA072C" w:rsidRPr="003C6E6A">
        <w:rPr>
          <w:rFonts w:asciiTheme="minorHAnsi" w:hAnsiTheme="minorHAnsi" w:cstheme="minorHAnsi"/>
          <w:sz w:val="22"/>
        </w:rPr>
        <w:t xml:space="preserve">. Paralelamente, </w:t>
      </w:r>
      <w:r w:rsidRPr="003C6E6A">
        <w:rPr>
          <w:rFonts w:asciiTheme="minorHAnsi" w:hAnsiTheme="minorHAnsi" w:cstheme="minorHAnsi"/>
          <w:sz w:val="22"/>
        </w:rPr>
        <w:t xml:space="preserve">en esta </w:t>
      </w:r>
      <w:r w:rsidR="00C13573" w:rsidRPr="003C6E6A">
        <w:rPr>
          <w:rFonts w:asciiTheme="minorHAnsi" w:hAnsiTheme="minorHAnsi" w:cstheme="minorHAnsi"/>
          <w:sz w:val="22"/>
        </w:rPr>
        <w:t>primera parte se determinó</w:t>
      </w:r>
      <w:r w:rsidR="000B67C6" w:rsidRPr="003C6E6A">
        <w:rPr>
          <w:rFonts w:asciiTheme="minorHAnsi" w:hAnsiTheme="minorHAnsi" w:cstheme="minorHAnsi"/>
          <w:sz w:val="22"/>
        </w:rPr>
        <w:t xml:space="preserve"> la producción de biomasa</w:t>
      </w:r>
      <w:r w:rsidR="008165CC" w:rsidRPr="003C6E6A">
        <w:rPr>
          <w:rFonts w:asciiTheme="minorHAnsi" w:hAnsiTheme="minorHAnsi" w:cstheme="minorHAnsi"/>
          <w:sz w:val="22"/>
        </w:rPr>
        <w:t xml:space="preserve"> cuando </w:t>
      </w:r>
      <w:r w:rsidR="008165CC" w:rsidRPr="003C6E6A">
        <w:rPr>
          <w:rFonts w:asciiTheme="minorHAnsi" w:hAnsiTheme="minorHAnsi" w:cstheme="minorHAnsi"/>
          <w:i/>
          <w:sz w:val="22"/>
        </w:rPr>
        <w:t xml:space="preserve">S. neei </w:t>
      </w:r>
      <w:r w:rsidR="008165CC" w:rsidRPr="003C6E6A">
        <w:rPr>
          <w:rFonts w:asciiTheme="minorHAnsi" w:hAnsiTheme="minorHAnsi" w:cstheme="minorHAnsi"/>
          <w:sz w:val="22"/>
        </w:rPr>
        <w:t>e</w:t>
      </w:r>
      <w:r w:rsidR="001701A1" w:rsidRPr="003C6E6A">
        <w:rPr>
          <w:rFonts w:asciiTheme="minorHAnsi" w:hAnsiTheme="minorHAnsi" w:cstheme="minorHAnsi"/>
          <w:sz w:val="22"/>
        </w:rPr>
        <w:t>s nutrida con una fuente de nitrato</w:t>
      </w:r>
      <w:r w:rsidR="00E03A93" w:rsidRPr="003C6E6A">
        <w:rPr>
          <w:rFonts w:asciiTheme="minorHAnsi" w:hAnsiTheme="minorHAnsi" w:cstheme="minorHAnsi"/>
          <w:sz w:val="22"/>
        </w:rPr>
        <w:t xml:space="preserve"> (Nit)</w:t>
      </w:r>
      <w:r w:rsidR="001701A1" w:rsidRPr="003C6E6A">
        <w:rPr>
          <w:rFonts w:asciiTheme="minorHAnsi" w:hAnsiTheme="minorHAnsi" w:cstheme="minorHAnsi"/>
          <w:sz w:val="22"/>
        </w:rPr>
        <w:t xml:space="preserve"> o nitrato + amonio</w:t>
      </w:r>
      <w:r w:rsidR="00E03A93" w:rsidRPr="003C6E6A">
        <w:rPr>
          <w:rFonts w:asciiTheme="minorHAnsi" w:hAnsiTheme="minorHAnsi" w:cstheme="minorHAnsi"/>
          <w:sz w:val="22"/>
        </w:rPr>
        <w:t xml:space="preserve"> (Nit + Amm)</w:t>
      </w:r>
      <w:r w:rsidR="00DE71EB" w:rsidRPr="003C6E6A">
        <w:rPr>
          <w:rFonts w:asciiTheme="minorHAnsi" w:hAnsiTheme="minorHAnsi" w:cstheme="minorHAnsi"/>
          <w:sz w:val="22"/>
        </w:rPr>
        <w:t>. En la segunda parte de la tes</w:t>
      </w:r>
      <w:r w:rsidR="001701A1" w:rsidRPr="003C6E6A">
        <w:rPr>
          <w:rFonts w:asciiTheme="minorHAnsi" w:hAnsiTheme="minorHAnsi" w:cstheme="minorHAnsi"/>
          <w:sz w:val="22"/>
        </w:rPr>
        <w:t>is, mediante un análisis transcripcional</w:t>
      </w:r>
      <w:r w:rsidR="00C764E0" w:rsidRPr="003C6E6A">
        <w:rPr>
          <w:rFonts w:asciiTheme="minorHAnsi" w:hAnsiTheme="minorHAnsi" w:cstheme="minorHAnsi"/>
          <w:sz w:val="22"/>
        </w:rPr>
        <w:t xml:space="preserve"> y bajo un enfoque de RNA-Seq</w:t>
      </w:r>
      <w:r w:rsidR="000D156A">
        <w:rPr>
          <w:rFonts w:asciiTheme="minorHAnsi" w:hAnsiTheme="minorHAnsi" w:cstheme="minorHAnsi"/>
          <w:sz w:val="22"/>
        </w:rPr>
        <w:t>,</w:t>
      </w:r>
      <w:r w:rsidR="00C764E0" w:rsidRPr="003C6E6A">
        <w:rPr>
          <w:rFonts w:asciiTheme="minorHAnsi" w:hAnsiTheme="minorHAnsi" w:cstheme="minorHAnsi"/>
          <w:sz w:val="22"/>
        </w:rPr>
        <w:t xml:space="preserve"> </w:t>
      </w:r>
      <w:r w:rsidR="002711BB" w:rsidRPr="003C6E6A">
        <w:rPr>
          <w:rFonts w:asciiTheme="minorHAnsi" w:hAnsiTheme="minorHAnsi" w:cstheme="minorHAnsi"/>
          <w:sz w:val="22"/>
        </w:rPr>
        <w:t xml:space="preserve">se realizó un acercamiento para comprender los mecanismos </w:t>
      </w:r>
      <w:r w:rsidR="0095023A" w:rsidRPr="003C6E6A">
        <w:rPr>
          <w:rFonts w:asciiTheme="minorHAnsi" w:hAnsiTheme="minorHAnsi" w:cstheme="minorHAnsi"/>
          <w:sz w:val="22"/>
        </w:rPr>
        <w:t xml:space="preserve">moleculares de </w:t>
      </w:r>
      <w:r w:rsidR="00613C9C" w:rsidRPr="003C6E6A">
        <w:rPr>
          <w:rFonts w:asciiTheme="minorHAnsi" w:hAnsiTheme="minorHAnsi" w:cstheme="minorHAnsi"/>
          <w:i/>
          <w:sz w:val="22"/>
        </w:rPr>
        <w:t xml:space="preserve">S. </w:t>
      </w:r>
      <w:r w:rsidR="0095023A" w:rsidRPr="003C6E6A">
        <w:rPr>
          <w:rFonts w:asciiTheme="minorHAnsi" w:hAnsiTheme="minorHAnsi" w:cstheme="minorHAnsi"/>
          <w:i/>
          <w:sz w:val="22"/>
        </w:rPr>
        <w:t>neei</w:t>
      </w:r>
      <w:r w:rsidR="00226D3B" w:rsidRPr="003C6E6A">
        <w:rPr>
          <w:rFonts w:asciiTheme="minorHAnsi" w:hAnsiTheme="minorHAnsi" w:cstheme="minorHAnsi"/>
          <w:i/>
          <w:sz w:val="22"/>
        </w:rPr>
        <w:t xml:space="preserve"> </w:t>
      </w:r>
      <w:r w:rsidR="008165CC" w:rsidRPr="003C6E6A">
        <w:rPr>
          <w:rFonts w:asciiTheme="minorHAnsi" w:hAnsiTheme="minorHAnsi" w:cstheme="minorHAnsi"/>
          <w:sz w:val="22"/>
        </w:rPr>
        <w:t>de tolerancia</w:t>
      </w:r>
      <w:r w:rsidR="000D156A">
        <w:rPr>
          <w:rFonts w:asciiTheme="minorHAnsi" w:hAnsiTheme="minorHAnsi" w:cstheme="minorHAnsi"/>
          <w:sz w:val="22"/>
        </w:rPr>
        <w:t xml:space="preserve"> que le permiten</w:t>
      </w:r>
      <w:r w:rsidR="0095023A" w:rsidRPr="003C6E6A">
        <w:rPr>
          <w:rFonts w:asciiTheme="minorHAnsi" w:hAnsiTheme="minorHAnsi" w:cstheme="minorHAnsi"/>
          <w:sz w:val="22"/>
        </w:rPr>
        <w:t xml:space="preserve"> sobrevivir en ambientes con</w:t>
      </w:r>
      <w:r w:rsidR="001701A1" w:rsidRPr="003C6E6A">
        <w:rPr>
          <w:rFonts w:asciiTheme="minorHAnsi" w:hAnsiTheme="minorHAnsi" w:cstheme="minorHAnsi"/>
          <w:sz w:val="22"/>
        </w:rPr>
        <w:t xml:space="preserve"> altas </w:t>
      </w:r>
      <w:r w:rsidR="00DE71EB" w:rsidRPr="003C6E6A">
        <w:rPr>
          <w:rFonts w:asciiTheme="minorHAnsi" w:hAnsiTheme="minorHAnsi" w:cstheme="minorHAnsi"/>
          <w:sz w:val="22"/>
        </w:rPr>
        <w:t>concentraciones de salinidad y utilizar amonio como fuente de nutrición</w:t>
      </w:r>
      <w:r w:rsidR="001A7F9D" w:rsidRPr="003C6E6A">
        <w:rPr>
          <w:rFonts w:asciiTheme="minorHAnsi" w:hAnsiTheme="minorHAnsi" w:cstheme="minorHAnsi"/>
          <w:sz w:val="22"/>
        </w:rPr>
        <w:t xml:space="preserve">, dos condiciones consideradas como inductoras de estrés en las plantas. </w:t>
      </w:r>
    </w:p>
    <w:p w14:paraId="6AA4681B" w14:textId="77777777" w:rsidR="00983641" w:rsidRPr="003C6E6A" w:rsidRDefault="00983641" w:rsidP="00D67C46">
      <w:pPr>
        <w:jc w:val="both"/>
        <w:rPr>
          <w:rFonts w:asciiTheme="minorHAnsi" w:hAnsiTheme="minorHAnsi" w:cstheme="minorHAnsi"/>
          <w:sz w:val="22"/>
        </w:rPr>
      </w:pPr>
    </w:p>
    <w:p w14:paraId="403AD0DD" w14:textId="73C12059" w:rsidR="006C770B" w:rsidRPr="003C6E6A" w:rsidRDefault="006C770B" w:rsidP="00D67C46">
      <w:pPr>
        <w:pStyle w:val="Ttulo1"/>
        <w:numPr>
          <w:ilvl w:val="1"/>
          <w:numId w:val="9"/>
        </w:numPr>
        <w:spacing w:before="0" w:after="0"/>
        <w:jc w:val="both"/>
        <w:rPr>
          <w:rFonts w:asciiTheme="minorHAnsi" w:hAnsiTheme="minorHAnsi" w:cstheme="minorHAnsi"/>
          <w:sz w:val="22"/>
          <w:szCs w:val="22"/>
        </w:rPr>
      </w:pPr>
      <w:bookmarkStart w:id="105" w:name="_Toc79959344"/>
      <w:r w:rsidRPr="003C6E6A">
        <w:rPr>
          <w:rFonts w:asciiTheme="minorHAnsi" w:hAnsiTheme="minorHAnsi" w:cstheme="minorHAnsi"/>
          <w:sz w:val="22"/>
          <w:szCs w:val="22"/>
        </w:rPr>
        <w:t>Discusión de objetivos 1 y 2</w:t>
      </w:r>
      <w:bookmarkEnd w:id="105"/>
    </w:p>
    <w:p w14:paraId="2B6B8E32" w14:textId="31A275C0" w:rsidR="00134850" w:rsidRPr="003C6E6A" w:rsidRDefault="00F71D68" w:rsidP="00D67C46">
      <w:pPr>
        <w:jc w:val="both"/>
        <w:rPr>
          <w:rFonts w:asciiTheme="minorHAnsi" w:hAnsiTheme="minorHAnsi" w:cstheme="minorHAnsi"/>
          <w:sz w:val="22"/>
        </w:rPr>
      </w:pPr>
      <w:r w:rsidRPr="003C6E6A">
        <w:rPr>
          <w:rFonts w:asciiTheme="minorHAnsi" w:hAnsiTheme="minorHAnsi" w:cstheme="minorHAnsi"/>
          <w:sz w:val="22"/>
        </w:rPr>
        <w:t>Las tecnologías ecológicas aumenta</w:t>
      </w:r>
      <w:r w:rsidR="008E4469" w:rsidRPr="003C6E6A">
        <w:rPr>
          <w:rFonts w:asciiTheme="minorHAnsi" w:hAnsiTheme="minorHAnsi" w:cstheme="minorHAnsi"/>
          <w:sz w:val="22"/>
        </w:rPr>
        <w:t>n</w:t>
      </w:r>
      <w:r w:rsidRPr="003C6E6A">
        <w:rPr>
          <w:rFonts w:asciiTheme="minorHAnsi" w:hAnsiTheme="minorHAnsi" w:cstheme="minorHAnsi"/>
          <w:sz w:val="22"/>
        </w:rPr>
        <w:t xml:space="preserve"> constantemente</w:t>
      </w:r>
      <w:r w:rsidR="008E4469" w:rsidRPr="003C6E6A">
        <w:rPr>
          <w:rFonts w:asciiTheme="minorHAnsi" w:hAnsiTheme="minorHAnsi" w:cstheme="minorHAnsi"/>
          <w:sz w:val="22"/>
        </w:rPr>
        <w:t xml:space="preserve"> en respuesta a los procesos degenerativos de los ecosistemas. En este sentido, l</w:t>
      </w:r>
      <w:r w:rsidR="00A0205B" w:rsidRPr="003C6E6A">
        <w:rPr>
          <w:rFonts w:asciiTheme="minorHAnsi" w:hAnsiTheme="minorHAnsi" w:cstheme="minorHAnsi"/>
          <w:sz w:val="22"/>
        </w:rPr>
        <w:t xml:space="preserve">a utilización de plantas </w:t>
      </w:r>
      <w:r w:rsidR="003947F1" w:rsidRPr="003C6E6A">
        <w:rPr>
          <w:rFonts w:asciiTheme="minorHAnsi" w:hAnsiTheme="minorHAnsi" w:cstheme="minorHAnsi"/>
          <w:sz w:val="22"/>
        </w:rPr>
        <w:t xml:space="preserve">halófitas como biofiltros </w:t>
      </w:r>
      <w:r w:rsidR="00B46F09" w:rsidRPr="003C6E6A">
        <w:rPr>
          <w:rFonts w:asciiTheme="minorHAnsi" w:hAnsiTheme="minorHAnsi" w:cstheme="minorHAnsi"/>
          <w:sz w:val="22"/>
        </w:rPr>
        <w:t xml:space="preserve">de compuestos nitrogenados acumulados en los efluentes </w:t>
      </w:r>
      <w:r w:rsidR="008E4469" w:rsidRPr="003C6E6A">
        <w:rPr>
          <w:rFonts w:asciiTheme="minorHAnsi" w:hAnsiTheme="minorHAnsi" w:cstheme="minorHAnsi"/>
          <w:sz w:val="22"/>
        </w:rPr>
        <w:t xml:space="preserve">salinos provenientes </w:t>
      </w:r>
      <w:r w:rsidR="00B46F09" w:rsidRPr="003C6E6A">
        <w:rPr>
          <w:rFonts w:asciiTheme="minorHAnsi" w:hAnsiTheme="minorHAnsi" w:cstheme="minorHAnsi"/>
          <w:sz w:val="22"/>
        </w:rPr>
        <w:t>de sistemas de recirculación en la acuicultura marina</w:t>
      </w:r>
      <w:r w:rsidR="00080166" w:rsidRPr="003C6E6A">
        <w:rPr>
          <w:rFonts w:asciiTheme="minorHAnsi" w:hAnsiTheme="minorHAnsi" w:cstheme="minorHAnsi"/>
          <w:sz w:val="22"/>
        </w:rPr>
        <w:t>, h</w:t>
      </w:r>
      <w:r w:rsidR="001701A1" w:rsidRPr="003C6E6A">
        <w:rPr>
          <w:rFonts w:asciiTheme="minorHAnsi" w:hAnsiTheme="minorHAnsi" w:cstheme="minorHAnsi"/>
          <w:sz w:val="22"/>
        </w:rPr>
        <w:t xml:space="preserve">a sido </w:t>
      </w:r>
      <w:r w:rsidR="00B46F09" w:rsidRPr="003C6E6A">
        <w:rPr>
          <w:rFonts w:asciiTheme="minorHAnsi" w:hAnsiTheme="minorHAnsi" w:cstheme="minorHAnsi"/>
          <w:sz w:val="22"/>
        </w:rPr>
        <w:t xml:space="preserve">propuesto como una alternativa adecuada </w:t>
      </w:r>
      <w:r w:rsidR="00AE32C4" w:rsidRPr="003C6E6A">
        <w:rPr>
          <w:rFonts w:asciiTheme="minorHAnsi" w:hAnsiTheme="minorHAnsi" w:cstheme="minorHAnsi"/>
          <w:sz w:val="22"/>
        </w:rPr>
        <w:t>viable para asegurar el desarrollo sostenible de la acuicultura marina en tierra</w:t>
      </w:r>
      <w:r w:rsidR="00C13573" w:rsidRPr="003C6E6A">
        <w:rPr>
          <w:rFonts w:asciiTheme="minorHAnsi" w:hAnsiTheme="minorHAnsi" w:cstheme="minorHAnsi"/>
          <w:sz w:val="22"/>
        </w:rPr>
        <w:t xml:space="preserve"> </w:t>
      </w:r>
      <w:r w:rsidR="00A57D5C" w:rsidRPr="003C6E6A">
        <w:rPr>
          <w:rFonts w:asciiTheme="minorHAnsi" w:hAnsiTheme="minorHAnsi" w:cstheme="minorHAnsi"/>
          <w:sz w:val="22"/>
        </w:rPr>
        <w:t>p</w:t>
      </w:r>
      <w:r w:rsidR="00B0240C" w:rsidRPr="003C6E6A">
        <w:rPr>
          <w:rFonts w:asciiTheme="minorHAnsi" w:hAnsiTheme="minorHAnsi" w:cstheme="minorHAnsi"/>
          <w:sz w:val="22"/>
        </w:rPr>
        <w:t>a</w:t>
      </w:r>
      <w:r w:rsidR="00A57D5C" w:rsidRPr="003C6E6A">
        <w:rPr>
          <w:rFonts w:asciiTheme="minorHAnsi" w:hAnsiTheme="minorHAnsi" w:cstheme="minorHAnsi"/>
          <w:sz w:val="22"/>
        </w:rPr>
        <w:t xml:space="preserve">ra la gestión </w:t>
      </w:r>
      <w:r w:rsidR="00B0240C" w:rsidRPr="003C6E6A">
        <w:rPr>
          <w:rFonts w:asciiTheme="minorHAnsi" w:hAnsiTheme="minorHAnsi" w:cstheme="minorHAnsi"/>
          <w:sz w:val="22"/>
        </w:rPr>
        <w:t xml:space="preserve">de </w:t>
      </w:r>
      <w:r w:rsidR="00A57D5C" w:rsidRPr="003C6E6A">
        <w:rPr>
          <w:rFonts w:asciiTheme="minorHAnsi" w:hAnsiTheme="minorHAnsi" w:cstheme="minorHAnsi"/>
          <w:sz w:val="22"/>
        </w:rPr>
        <w:t xml:space="preserve">las </w:t>
      </w:r>
      <w:r w:rsidR="00B0240C" w:rsidRPr="003C6E6A">
        <w:rPr>
          <w:rFonts w:asciiTheme="minorHAnsi" w:hAnsiTheme="minorHAnsi" w:cstheme="minorHAnsi"/>
          <w:sz w:val="22"/>
        </w:rPr>
        <w:t>aguas residuales</w:t>
      </w:r>
      <w:r w:rsidR="00480DD6" w:rsidRPr="003C6E6A">
        <w:rPr>
          <w:rFonts w:asciiTheme="minorHAnsi" w:hAnsiTheme="minorHAnsi" w:cstheme="minorHAnsi"/>
          <w:sz w:val="22"/>
        </w:rPr>
        <w:fldChar w:fldCharType="begin"/>
      </w:r>
      <w:r w:rsidR="008E55DE" w:rsidRPr="003C6E6A">
        <w:rPr>
          <w:rFonts w:asciiTheme="minorHAnsi" w:hAnsiTheme="minorHAnsi" w:cstheme="minorHAnsi"/>
          <w:sz w:val="22"/>
        </w:rPr>
        <w:instrText xml:space="preserve"> ADDIN EN.CITE &lt;EndNote&gt;&lt;Cite&gt;&lt;Author&gt;Diaz&lt;/Author&gt;&lt;Year&gt;2020&lt;/Year&gt;&lt;IDText&gt;Efficiency of  Salicornia neei  to Treat Aquaculture Effluent from a Hypersaline and Artificial Wetland&lt;/IDText&gt;&lt;DisplayText&gt;&lt;style face="superscript"&gt;163&lt;/style&gt;&lt;/DisplayText&gt;&lt;record&gt;&lt;titles&gt;&lt;title&gt;&lt;style font="default" size="100%"&gt;Efficiency of  S&lt;/style&gt;&lt;style face="italic" font="default" size="100%"&gt;alicornia neei &lt;/style&gt;&lt;style font="default" size="100%"&gt; to Treat Aquaculture Effluent from a Hypersaline and Artificial Wetland&lt;/style&gt;&lt;/title&gt;&lt;/titles&gt;&lt;titles&gt;&lt;secondary-title&gt;&lt;style face="italic" font="default" size="100%"&gt;Agriculture&lt;/style&gt;&lt;/secondary-title&gt;&lt;/titles&gt;&lt;pages&gt;621   &lt;/pages&gt;&lt;contributors&gt;&lt;authors&gt;&lt;author&gt;Diaz, Mónica&lt;/author&gt;&lt;author&gt;Javier, Araneda&lt;/author&gt;&lt;author&gt;Andrea, Osses&lt;/author&gt;&lt;author&gt;Jaime, Orellana&lt;/author&gt;&lt;author&gt;Jose, Gallardo&lt;/author&gt;&lt;/authors&gt;&lt;/contributors&gt;&lt;added-date format="utc"&gt;1607999635&lt;/added-date&gt;&lt;ref-type name="Journal Article"&gt;17&lt;/ref-type&gt;&lt;dates&gt;&lt;year&gt;2020&lt;/year&gt;&lt;/dates&gt;&lt;rec-number&gt;400&lt;/rec-number&gt;&lt;last-updated-date format="utc"&gt;1608000485&lt;/last-updated-date&gt;&lt;num-vols&gt;10&lt;/num-vols&gt;&lt;/record&gt;&lt;/Cite&gt;&lt;/EndNote&gt;</w:instrText>
      </w:r>
      <w:r w:rsidR="00480DD6" w:rsidRPr="003C6E6A">
        <w:rPr>
          <w:rFonts w:asciiTheme="minorHAnsi" w:hAnsiTheme="minorHAnsi" w:cstheme="minorHAnsi"/>
          <w:sz w:val="22"/>
        </w:rPr>
        <w:fldChar w:fldCharType="separate"/>
      </w:r>
      <w:r w:rsidR="008E55DE" w:rsidRPr="003C6E6A">
        <w:rPr>
          <w:rFonts w:asciiTheme="minorHAnsi" w:hAnsiTheme="minorHAnsi" w:cstheme="minorHAnsi"/>
          <w:noProof/>
          <w:sz w:val="22"/>
          <w:vertAlign w:val="superscript"/>
        </w:rPr>
        <w:t>163</w:t>
      </w:r>
      <w:r w:rsidR="00480DD6" w:rsidRPr="003C6E6A">
        <w:rPr>
          <w:rFonts w:asciiTheme="minorHAnsi" w:hAnsiTheme="minorHAnsi" w:cstheme="minorHAnsi"/>
          <w:sz w:val="22"/>
        </w:rPr>
        <w:fldChar w:fldCharType="end"/>
      </w:r>
      <w:r w:rsidR="00B46F09" w:rsidRPr="003C6E6A">
        <w:rPr>
          <w:rFonts w:asciiTheme="minorHAnsi" w:hAnsiTheme="minorHAnsi" w:cstheme="minorHAnsi"/>
          <w:sz w:val="22"/>
        </w:rPr>
        <w:t xml:space="preserve">. </w:t>
      </w:r>
      <w:r w:rsidR="00AF1003" w:rsidRPr="003C6E6A">
        <w:rPr>
          <w:rFonts w:asciiTheme="minorHAnsi" w:hAnsiTheme="minorHAnsi" w:cstheme="minorHAnsi"/>
          <w:sz w:val="22"/>
        </w:rPr>
        <w:t xml:space="preserve">Estudios han señalado que especialmente plantas del </w:t>
      </w:r>
      <w:r w:rsidR="003479E2" w:rsidRPr="003C6E6A">
        <w:rPr>
          <w:rFonts w:asciiTheme="minorHAnsi" w:hAnsiTheme="minorHAnsi" w:cstheme="minorHAnsi"/>
          <w:sz w:val="22"/>
        </w:rPr>
        <w:t>género</w:t>
      </w:r>
      <w:r w:rsidR="00AF1003" w:rsidRPr="003C6E6A">
        <w:rPr>
          <w:rFonts w:asciiTheme="minorHAnsi" w:hAnsiTheme="minorHAnsi" w:cstheme="minorHAnsi"/>
          <w:sz w:val="22"/>
        </w:rPr>
        <w:t xml:space="preserve"> </w:t>
      </w:r>
      <w:r w:rsidR="00AF1003" w:rsidRPr="003C6E6A">
        <w:rPr>
          <w:rFonts w:asciiTheme="minorHAnsi" w:hAnsiTheme="minorHAnsi" w:cstheme="minorHAnsi"/>
          <w:i/>
          <w:sz w:val="22"/>
        </w:rPr>
        <w:t>Salicornia y Sarcocornia</w:t>
      </w:r>
      <w:r w:rsidR="000D156A">
        <w:rPr>
          <w:rFonts w:asciiTheme="minorHAnsi" w:hAnsiTheme="minorHAnsi" w:cstheme="minorHAnsi"/>
          <w:iCs/>
          <w:sz w:val="22"/>
        </w:rPr>
        <w:t>,</w:t>
      </w:r>
      <w:r w:rsidR="00090A02" w:rsidRPr="003C6E6A">
        <w:rPr>
          <w:rFonts w:asciiTheme="minorHAnsi" w:hAnsiTheme="minorHAnsi" w:cstheme="minorHAnsi"/>
          <w:sz w:val="22"/>
        </w:rPr>
        <w:t xml:space="preserve"> funcionan como biofiltros eficientes para la eliminación de nutrientes de los </w:t>
      </w:r>
      <w:r w:rsidR="006E68AB" w:rsidRPr="003C6E6A">
        <w:rPr>
          <w:rFonts w:asciiTheme="minorHAnsi" w:hAnsiTheme="minorHAnsi" w:cstheme="minorHAnsi"/>
          <w:sz w:val="22"/>
        </w:rPr>
        <w:t>efluentes de la a</w:t>
      </w:r>
      <w:r w:rsidR="00090A02" w:rsidRPr="003C6E6A">
        <w:rPr>
          <w:rFonts w:asciiTheme="minorHAnsi" w:hAnsiTheme="minorHAnsi" w:cstheme="minorHAnsi"/>
          <w:sz w:val="22"/>
        </w:rPr>
        <w:t>cuicultura marina</w:t>
      </w:r>
      <w:r w:rsidR="006E68AB" w:rsidRPr="003C6E6A">
        <w:rPr>
          <w:rFonts w:asciiTheme="minorHAnsi" w:hAnsiTheme="minorHAnsi" w:cstheme="minorHAnsi"/>
          <w:sz w:val="22"/>
        </w:rPr>
        <w:t xml:space="preserve"> en tierra. Además</w:t>
      </w:r>
      <w:r w:rsidR="00684E77" w:rsidRPr="003C6E6A">
        <w:rPr>
          <w:rFonts w:asciiTheme="minorHAnsi" w:hAnsiTheme="minorHAnsi" w:cstheme="minorHAnsi"/>
          <w:sz w:val="22"/>
        </w:rPr>
        <w:t>,</w:t>
      </w:r>
      <w:r w:rsidR="003479E2" w:rsidRPr="003C6E6A">
        <w:rPr>
          <w:rFonts w:asciiTheme="minorHAnsi" w:hAnsiTheme="minorHAnsi" w:cstheme="minorHAnsi"/>
          <w:sz w:val="22"/>
        </w:rPr>
        <w:t xml:space="preserve"> estas plantas cuentan con un gran</w:t>
      </w:r>
      <w:r w:rsidR="006E68AB" w:rsidRPr="003C6E6A">
        <w:rPr>
          <w:rFonts w:asciiTheme="minorHAnsi" w:hAnsiTheme="minorHAnsi" w:cstheme="minorHAnsi"/>
          <w:sz w:val="22"/>
        </w:rPr>
        <w:t xml:space="preserve"> valor económico porque </w:t>
      </w:r>
      <w:r w:rsidR="00090A02" w:rsidRPr="003C6E6A">
        <w:rPr>
          <w:rFonts w:asciiTheme="minorHAnsi" w:hAnsiTheme="minorHAnsi" w:cstheme="minorHAnsi"/>
          <w:sz w:val="22"/>
        </w:rPr>
        <w:t>producen altos rendimie</w:t>
      </w:r>
      <w:r w:rsidR="00684E77" w:rsidRPr="003C6E6A">
        <w:rPr>
          <w:rFonts w:asciiTheme="minorHAnsi" w:hAnsiTheme="minorHAnsi" w:cstheme="minorHAnsi"/>
          <w:sz w:val="22"/>
        </w:rPr>
        <w:t>ntos de valiosos subproductos</w:t>
      </w:r>
      <w:r w:rsidR="00090A02" w:rsidRPr="003C6E6A">
        <w:rPr>
          <w:rFonts w:asciiTheme="minorHAnsi" w:hAnsiTheme="minorHAnsi" w:cstheme="minorHAnsi"/>
          <w:sz w:val="22"/>
        </w:rPr>
        <w:t xml:space="preserve"> vegetales, semillas oleagino</w:t>
      </w:r>
      <w:r w:rsidR="00684E77" w:rsidRPr="003C6E6A">
        <w:rPr>
          <w:rFonts w:asciiTheme="minorHAnsi" w:hAnsiTheme="minorHAnsi" w:cstheme="minorHAnsi"/>
          <w:sz w:val="22"/>
        </w:rPr>
        <w:t>sas y variedad de</w:t>
      </w:r>
      <w:r w:rsidR="00090A02" w:rsidRPr="003C6E6A">
        <w:rPr>
          <w:rFonts w:asciiTheme="minorHAnsi" w:hAnsiTheme="minorHAnsi" w:cstheme="minorHAnsi"/>
          <w:sz w:val="22"/>
        </w:rPr>
        <w:t xml:space="preserve"> materias primas para la industria farmacéutica</w:t>
      </w:r>
      <w:r w:rsidR="009B6882" w:rsidRPr="003C6E6A">
        <w:rPr>
          <w:rFonts w:asciiTheme="minorHAnsi" w:hAnsiTheme="minorHAnsi" w:cstheme="minorHAnsi"/>
          <w:sz w:val="22"/>
        </w:rPr>
        <w:fldChar w:fldCharType="begin"/>
      </w:r>
      <w:r w:rsidR="00DA383F" w:rsidRPr="003C6E6A">
        <w:rPr>
          <w:rFonts w:asciiTheme="minorHAnsi" w:hAnsiTheme="minorHAnsi" w:cstheme="minorHAnsi"/>
          <w:sz w:val="22"/>
        </w:rPr>
        <w:instrText xml:space="preserve"> ADDIN EN.CITE &lt;EndNote&gt;&lt;Cite&gt;&lt;Author&gt;Shpigel&lt;/Author&gt;&lt;Year&gt;2013&lt;/Year&gt;&lt;IDText&gt;Constructed wetland with Salicornia as a biofilter for mariculture effluents&lt;/IDText&gt;&lt;DisplayText&gt;&lt;style face="superscript"&gt;7&lt;/style&gt;&lt;/DisplayText&gt;&lt;record&gt;&lt;dates&gt;&lt;pub-dates&gt;&lt;date&gt;Nov 1&lt;/date&gt;&lt;/pub-dates&gt;&lt;year&gt;2013&lt;/year&gt;&lt;/dates&gt;&lt;urls&gt;&lt;related-urls&gt;&lt;url&gt;&amp;lt;Go to ISI&amp;gt;://WOS:000326163000008&lt;/url&gt;&lt;/related-urls&gt;&lt;/urls&gt;&lt;isbn&gt;0044-8486&lt;/isbn&gt;&lt;titles&gt;&lt;title&gt;Constructed wetland with Salicornia as a biofilter for mariculture effluents&lt;/title&gt;&lt;secondary-title&gt;Aquaculture&lt;/secondary-title&gt;&lt;/titles&gt;&lt;pages&gt;52-63&lt;/pages&gt;&lt;contributors&gt;&lt;authors&gt;&lt;author&gt;Shpigel, M.&lt;/author&gt;&lt;author&gt;Ben-Ezra, D.&lt;/author&gt;&lt;author&gt;Shauli, L.&lt;/author&gt;&lt;author&gt;Sagi, M.&lt;/author&gt;&lt;author&gt;Ventura, Y.&lt;/author&gt;&lt;author&gt;Samocha, T.&lt;/author&gt;&lt;author&gt;Lee, J. J.&lt;/author&gt;&lt;/authors&gt;&lt;/contributors&gt;&lt;added-date format="utc"&gt;1622131750&lt;/added-date&gt;&lt;ref-type name="Journal Article"&gt;17&lt;/ref-type&gt;&lt;rec-number&gt;512&lt;/rec-number&gt;&lt;last-updated-date format="utc"&gt;1622131750&lt;/last-updated-date&gt;&lt;accession-num&gt;WOS:000326163000008&lt;/accession-num&gt;&lt;electronic-resource-num&gt;10.1016/j.aquaculture.2013.06.038&lt;/electronic-resource-num&gt;&lt;volume&gt;412&lt;/volume&gt;&lt;/record&gt;&lt;/Cite&gt;&lt;/EndNote&gt;</w:instrText>
      </w:r>
      <w:r w:rsidR="009B6882" w:rsidRPr="003C6E6A">
        <w:rPr>
          <w:rFonts w:asciiTheme="minorHAnsi" w:hAnsiTheme="minorHAnsi" w:cstheme="minorHAnsi"/>
          <w:sz w:val="22"/>
        </w:rPr>
        <w:fldChar w:fldCharType="separate"/>
      </w:r>
      <w:r w:rsidR="00DA383F" w:rsidRPr="003C6E6A">
        <w:rPr>
          <w:rFonts w:asciiTheme="minorHAnsi" w:hAnsiTheme="minorHAnsi" w:cstheme="minorHAnsi"/>
          <w:noProof/>
          <w:sz w:val="22"/>
          <w:vertAlign w:val="superscript"/>
        </w:rPr>
        <w:t>7</w:t>
      </w:r>
      <w:r w:rsidR="009B6882" w:rsidRPr="003C6E6A">
        <w:rPr>
          <w:rFonts w:asciiTheme="minorHAnsi" w:hAnsiTheme="minorHAnsi" w:cstheme="minorHAnsi"/>
          <w:sz w:val="22"/>
        </w:rPr>
        <w:fldChar w:fldCharType="end"/>
      </w:r>
      <w:r w:rsidR="009B6882" w:rsidRPr="003C6E6A">
        <w:rPr>
          <w:rFonts w:asciiTheme="minorHAnsi" w:hAnsiTheme="minorHAnsi" w:cstheme="minorHAnsi"/>
          <w:sz w:val="22"/>
        </w:rPr>
        <w:t>.</w:t>
      </w:r>
      <w:r w:rsidR="006E68AB" w:rsidRPr="003C6E6A">
        <w:rPr>
          <w:rFonts w:asciiTheme="minorHAnsi" w:hAnsiTheme="minorHAnsi" w:cstheme="minorHAnsi"/>
          <w:sz w:val="22"/>
        </w:rPr>
        <w:t xml:space="preserve"> </w:t>
      </w:r>
      <w:r w:rsidR="00134850" w:rsidRPr="003C6E6A">
        <w:rPr>
          <w:rFonts w:asciiTheme="minorHAnsi" w:hAnsiTheme="minorHAnsi" w:cstheme="minorHAnsi"/>
          <w:sz w:val="22"/>
        </w:rPr>
        <w:t xml:space="preserve">Recientemente, se demostró experimentalmente que algunas halófitas incluyendo </w:t>
      </w:r>
      <w:r w:rsidR="00134850" w:rsidRPr="003C6E6A">
        <w:rPr>
          <w:rFonts w:asciiTheme="minorHAnsi" w:hAnsiTheme="minorHAnsi" w:cstheme="minorHAnsi"/>
          <w:i/>
          <w:sz w:val="22"/>
        </w:rPr>
        <w:t>S.neei</w:t>
      </w:r>
      <w:r w:rsidR="00C90CD8" w:rsidRPr="003C6E6A">
        <w:rPr>
          <w:rFonts w:asciiTheme="minorHAnsi" w:hAnsiTheme="minorHAnsi" w:cstheme="minorHAnsi"/>
          <w:sz w:val="22"/>
        </w:rPr>
        <w:t>,</w:t>
      </w:r>
      <w:r w:rsidR="00134850" w:rsidRPr="003C6E6A">
        <w:rPr>
          <w:rFonts w:asciiTheme="minorHAnsi" w:hAnsiTheme="minorHAnsi" w:cstheme="minorHAnsi"/>
          <w:sz w:val="22"/>
        </w:rPr>
        <w:t xml:space="preserve"> tienen el potencial para extraer contaminantes inorgánicos de las aguas residuales salinas, como nitratos y fosfatos</w:t>
      </w:r>
      <w:r w:rsidR="004B5D04" w:rsidRPr="003C6E6A">
        <w:rPr>
          <w:rFonts w:asciiTheme="minorHAnsi" w:hAnsiTheme="minorHAnsi" w:cstheme="minorHAnsi"/>
          <w:sz w:val="22"/>
        </w:rPr>
        <w:t xml:space="preserve"> </w:t>
      </w:r>
      <w:r w:rsidR="00134850" w:rsidRPr="003C6E6A">
        <w:rPr>
          <w:rFonts w:asciiTheme="minorHAnsi" w:hAnsiTheme="minorHAnsi" w:cstheme="minorHAnsi"/>
          <w:sz w:val="22"/>
        </w:rPr>
        <w:fldChar w:fldCharType="begin">
          <w:fldData xml:space="preserve">PEVuZE5vdGU+PENpdGU+PEF1dGhvcj5CdWhtYW5uPC9BdXRob3I+PFllYXI+MjAxMzwvWWVhcj48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</w:fldData>
        </w:fldChar>
      </w:r>
      <w:r w:rsidR="008E55DE" w:rsidRPr="003C6E6A">
        <w:rPr>
          <w:rFonts w:asciiTheme="minorHAnsi" w:hAnsiTheme="minorHAnsi" w:cstheme="minorHAnsi"/>
          <w:sz w:val="22"/>
        </w:rPr>
        <w:instrText xml:space="preserve"> ADDIN EN.CITE </w:instrText>
      </w:r>
      <w:r w:rsidR="008E55DE" w:rsidRPr="003C6E6A">
        <w:rPr>
          <w:rFonts w:asciiTheme="minorHAnsi" w:hAnsiTheme="minorHAnsi" w:cstheme="minorHAnsi"/>
          <w:sz w:val="22"/>
        </w:rPr>
        <w:fldChar w:fldCharType="begin">
          <w:fldData xml:space="preserve">PEVuZE5vdGU+PENpdGU+PEF1dGhvcj5CdWhtYW5uPC9BdXRob3I+PFllYXI+MjAxMzwvWWVhcj48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</w:fldData>
        </w:fldChar>
      </w:r>
      <w:r w:rsidR="008E55DE" w:rsidRPr="003C6E6A">
        <w:rPr>
          <w:rFonts w:asciiTheme="minorHAnsi" w:hAnsiTheme="minorHAnsi" w:cstheme="minorHAnsi"/>
          <w:sz w:val="22"/>
        </w:rPr>
        <w:instrText xml:space="preserve"> ADDIN EN.CITE.DATA </w:instrText>
      </w:r>
      <w:r w:rsidR="008E55DE" w:rsidRPr="003C6E6A">
        <w:rPr>
          <w:rFonts w:asciiTheme="minorHAnsi" w:hAnsiTheme="minorHAnsi" w:cstheme="minorHAnsi"/>
          <w:sz w:val="22"/>
        </w:rPr>
      </w:r>
      <w:r w:rsidR="008E55DE" w:rsidRPr="003C6E6A">
        <w:rPr>
          <w:rFonts w:asciiTheme="minorHAnsi" w:hAnsiTheme="minorHAnsi" w:cstheme="minorHAnsi"/>
          <w:sz w:val="22"/>
        </w:rPr>
        <w:fldChar w:fldCharType="end"/>
      </w:r>
      <w:r w:rsidR="00134850" w:rsidRPr="003C6E6A">
        <w:rPr>
          <w:rFonts w:asciiTheme="minorHAnsi" w:hAnsiTheme="minorHAnsi" w:cstheme="minorHAnsi"/>
          <w:sz w:val="22"/>
        </w:rPr>
      </w:r>
      <w:r w:rsidR="00134850" w:rsidRPr="003C6E6A">
        <w:rPr>
          <w:rFonts w:asciiTheme="minorHAnsi" w:hAnsiTheme="minorHAnsi" w:cstheme="minorHAnsi"/>
          <w:sz w:val="22"/>
        </w:rPr>
        <w:fldChar w:fldCharType="separate"/>
      </w:r>
      <w:r w:rsidR="008E55DE" w:rsidRPr="003C6E6A">
        <w:rPr>
          <w:rFonts w:asciiTheme="minorHAnsi" w:hAnsiTheme="minorHAnsi" w:cstheme="minorHAnsi"/>
          <w:noProof/>
          <w:sz w:val="22"/>
          <w:vertAlign w:val="superscript"/>
        </w:rPr>
        <w:t>33, 163</w:t>
      </w:r>
      <w:r w:rsidR="00134850" w:rsidRPr="003C6E6A">
        <w:rPr>
          <w:rFonts w:asciiTheme="minorHAnsi" w:hAnsiTheme="minorHAnsi" w:cstheme="minorHAnsi"/>
          <w:sz w:val="22"/>
        </w:rPr>
        <w:fldChar w:fldCharType="end"/>
      </w:r>
      <w:r w:rsidR="00134850" w:rsidRPr="003C6E6A">
        <w:rPr>
          <w:rFonts w:asciiTheme="minorHAnsi" w:hAnsiTheme="minorHAnsi" w:cstheme="minorHAnsi"/>
          <w:sz w:val="22"/>
        </w:rPr>
        <w:t xml:space="preserve"> y en el caso de </w:t>
      </w:r>
      <w:r w:rsidR="00134850" w:rsidRPr="003C6E6A">
        <w:rPr>
          <w:rFonts w:asciiTheme="minorHAnsi" w:hAnsiTheme="minorHAnsi" w:cstheme="minorHAnsi"/>
          <w:i/>
          <w:sz w:val="22"/>
        </w:rPr>
        <w:t>S. neei</w:t>
      </w:r>
      <w:r w:rsidR="000D156A">
        <w:rPr>
          <w:rFonts w:asciiTheme="minorHAnsi" w:hAnsiTheme="minorHAnsi" w:cstheme="minorHAnsi"/>
          <w:i/>
          <w:sz w:val="22"/>
        </w:rPr>
        <w:t>,</w:t>
      </w:r>
      <w:r w:rsidR="00134850" w:rsidRPr="003C6E6A">
        <w:rPr>
          <w:rFonts w:asciiTheme="minorHAnsi" w:hAnsiTheme="minorHAnsi" w:cstheme="minorHAnsi"/>
          <w:sz w:val="22"/>
        </w:rPr>
        <w:t xml:space="preserve"> podría ser eficientemente utilizada para el tratamiento de efluentes desechados de la acuicultura marina en tierra</w:t>
      </w:r>
      <w:r w:rsidR="00FB6677" w:rsidRPr="003C6E6A">
        <w:rPr>
          <w:rFonts w:asciiTheme="minorHAnsi" w:hAnsiTheme="minorHAnsi" w:cstheme="minorHAnsi"/>
          <w:sz w:val="22"/>
        </w:rPr>
        <w:t xml:space="preserve"> en </w:t>
      </w:r>
      <w:r w:rsidR="00C30C69" w:rsidRPr="003C6E6A">
        <w:rPr>
          <w:rFonts w:asciiTheme="minorHAnsi" w:hAnsiTheme="minorHAnsi" w:cstheme="minorHAnsi"/>
          <w:sz w:val="22"/>
        </w:rPr>
        <w:t>Suramérica</w:t>
      </w:r>
      <w:r w:rsidR="00C90CD8" w:rsidRPr="003C6E6A">
        <w:rPr>
          <w:rFonts w:asciiTheme="minorHAnsi" w:hAnsiTheme="minorHAnsi" w:cstheme="minorHAnsi"/>
          <w:sz w:val="22"/>
        </w:rPr>
        <w:fldChar w:fldCharType="begin"/>
      </w:r>
      <w:r w:rsidR="008E55DE" w:rsidRPr="003C6E6A">
        <w:rPr>
          <w:rFonts w:asciiTheme="minorHAnsi" w:hAnsiTheme="minorHAnsi" w:cstheme="minorHAnsi"/>
          <w:sz w:val="22"/>
        </w:rPr>
        <w:instrText xml:space="preserve"> ADDIN EN.CITE &lt;EndNote&gt;&lt;Cite&gt;&lt;Author&gt;Diaz&lt;/Author&gt;&lt;Year&gt;2020&lt;/Year&gt;&lt;IDText&gt;Efficiency of  Salicornia neei  to Treat Aquaculture Effluent from a Hypersaline and Artificial Wetland&lt;/IDText&gt;&lt;DisplayText&gt;&lt;style face="superscript"&gt;163&lt;/style&gt;&lt;/DisplayText&gt;&lt;record&gt;&lt;titles&gt;&lt;title&gt;&lt;style font="default" size="100%"&gt;Efficiency of  S&lt;/style&gt;&lt;style face="italic" font="default" size="100%"&gt;alicornia neei &lt;/style&gt;&lt;style font="default" size="100%"&gt; to Treat Aquaculture Effluent from a Hypersaline and Artificial Wetland&lt;/style&gt;&lt;/title&gt;&lt;/titles&gt;&lt;titles&gt;&lt;secondary-title&gt;&lt;style face="italic" font="default" size="100%"&gt;Agriculture&lt;/style&gt;&lt;/secondary-title&gt;&lt;/titles&gt;&lt;pages&gt;621   &lt;/pages&gt;&lt;contributors&gt;&lt;authors&gt;&lt;author&gt;Diaz, Mónica&lt;/author&gt;&lt;author&gt;Javier, Araneda&lt;/author&gt;&lt;author&gt;Andrea, Osses&lt;/author&gt;&lt;author&gt;Jaime, Orellana&lt;/author&gt;&lt;author&gt;Jose, Gallardo&lt;/author&gt;&lt;/authors&gt;&lt;/contributors&gt;&lt;added-date format="utc"&gt;1607999635&lt;/added-date&gt;&lt;ref-type name="Journal Article"&gt;17&lt;/ref-type&gt;&lt;dates&gt;&lt;year&gt;2020&lt;/year&gt;&lt;/dates&gt;&lt;rec-number&gt;400&lt;/rec-number&gt;&lt;last-updated-date format="utc"&gt;1608000485&lt;/last-updated-date&gt;&lt;num-vols&gt;10&lt;/num-vols&gt;&lt;/record&gt;&lt;/Cite&gt;&lt;/EndNote&gt;</w:instrText>
      </w:r>
      <w:r w:rsidR="00C90CD8" w:rsidRPr="003C6E6A">
        <w:rPr>
          <w:rFonts w:asciiTheme="minorHAnsi" w:hAnsiTheme="minorHAnsi" w:cstheme="minorHAnsi"/>
          <w:sz w:val="22"/>
        </w:rPr>
        <w:fldChar w:fldCharType="separate"/>
      </w:r>
      <w:r w:rsidR="008E55DE" w:rsidRPr="003C6E6A">
        <w:rPr>
          <w:rFonts w:asciiTheme="minorHAnsi" w:hAnsiTheme="minorHAnsi" w:cstheme="minorHAnsi"/>
          <w:noProof/>
          <w:sz w:val="22"/>
          <w:vertAlign w:val="superscript"/>
        </w:rPr>
        <w:t>163</w:t>
      </w:r>
      <w:r w:rsidR="00C90CD8" w:rsidRPr="003C6E6A">
        <w:rPr>
          <w:rFonts w:asciiTheme="minorHAnsi" w:hAnsiTheme="minorHAnsi" w:cstheme="minorHAnsi"/>
          <w:sz w:val="22"/>
        </w:rPr>
        <w:fldChar w:fldCharType="end"/>
      </w:r>
      <w:r w:rsidR="00D97437" w:rsidRPr="003C6E6A">
        <w:rPr>
          <w:rFonts w:asciiTheme="minorHAnsi" w:hAnsiTheme="minorHAnsi" w:cstheme="minorHAnsi"/>
          <w:sz w:val="22"/>
        </w:rPr>
        <w:t xml:space="preserve">. </w:t>
      </w:r>
    </w:p>
    <w:p w14:paraId="583ADAD2" w14:textId="77777777" w:rsidR="008E0B43" w:rsidRPr="003C6E6A" w:rsidRDefault="008E0B43" w:rsidP="00D67C46">
      <w:pPr>
        <w:jc w:val="both"/>
        <w:rPr>
          <w:rFonts w:asciiTheme="minorHAnsi" w:hAnsiTheme="minorHAnsi" w:cstheme="minorHAnsi"/>
          <w:sz w:val="22"/>
        </w:rPr>
      </w:pPr>
    </w:p>
    <w:p w14:paraId="6F2544A6" w14:textId="77777777" w:rsidR="00886911" w:rsidRPr="003C6E6A" w:rsidRDefault="000C4A01" w:rsidP="00D67C46">
      <w:pPr>
        <w:ind w:left="708"/>
        <w:jc w:val="both"/>
        <w:rPr>
          <w:b/>
          <w:sz w:val="22"/>
        </w:rPr>
      </w:pPr>
      <w:r w:rsidRPr="003C6E6A">
        <w:rPr>
          <w:rFonts w:asciiTheme="minorHAnsi" w:hAnsiTheme="minorHAnsi" w:cstheme="minorHAnsi"/>
          <w:b/>
          <w:sz w:val="22"/>
        </w:rPr>
        <w:lastRenderedPageBreak/>
        <w:t>Parámetros</w:t>
      </w:r>
      <w:r w:rsidR="00490B1C" w:rsidRPr="003C6E6A">
        <w:rPr>
          <w:rFonts w:asciiTheme="minorHAnsi" w:hAnsiTheme="minorHAnsi" w:cstheme="minorHAnsi"/>
          <w:b/>
          <w:sz w:val="22"/>
        </w:rPr>
        <w:t xml:space="preserve"> fisicoquímicos </w:t>
      </w:r>
      <w:r w:rsidR="00886911" w:rsidRPr="003C6E6A">
        <w:rPr>
          <w:rFonts w:asciiTheme="minorHAnsi" w:hAnsiTheme="minorHAnsi" w:cstheme="minorHAnsi"/>
          <w:b/>
          <w:sz w:val="22"/>
        </w:rPr>
        <w:t>del efluente</w:t>
      </w:r>
    </w:p>
    <w:p w14:paraId="03C775B7" w14:textId="77341463" w:rsidR="00871E4F" w:rsidRPr="003C6E6A" w:rsidRDefault="00B723A8" w:rsidP="00D67C46">
      <w:pPr>
        <w:jc w:val="both"/>
        <w:rPr>
          <w:rFonts w:asciiTheme="minorHAnsi" w:hAnsiTheme="minorHAnsi" w:cstheme="minorHAnsi"/>
          <w:sz w:val="22"/>
        </w:rPr>
      </w:pPr>
      <w:r w:rsidRPr="003C6E6A">
        <w:rPr>
          <w:rFonts w:asciiTheme="minorHAnsi" w:hAnsiTheme="minorHAnsi" w:cstheme="minorHAnsi"/>
          <w:sz w:val="22"/>
        </w:rPr>
        <w:t xml:space="preserve">Los </w:t>
      </w:r>
      <w:r w:rsidR="0060535A" w:rsidRPr="003C6E6A">
        <w:rPr>
          <w:rFonts w:asciiTheme="minorHAnsi" w:hAnsiTheme="minorHAnsi" w:cstheme="minorHAnsi"/>
          <w:sz w:val="22"/>
        </w:rPr>
        <w:t>HA</w:t>
      </w:r>
      <w:r w:rsidRPr="003C6E6A">
        <w:rPr>
          <w:rFonts w:asciiTheme="minorHAnsi" w:hAnsiTheme="minorHAnsi" w:cstheme="minorHAnsi"/>
          <w:sz w:val="22"/>
        </w:rPr>
        <w:t xml:space="preserve"> se encuentran influenciados por el clima, lo que provoca patrones recurrentes en la evapotranspiración, la fotosín</w:t>
      </w:r>
      <w:r w:rsidR="00BD688C" w:rsidRPr="003C6E6A">
        <w:rPr>
          <w:rFonts w:asciiTheme="minorHAnsi" w:hAnsiTheme="minorHAnsi" w:cstheme="minorHAnsi"/>
          <w:sz w:val="22"/>
        </w:rPr>
        <w:t>tesis y la actividad microbiana</w:t>
      </w:r>
      <w:r w:rsidRPr="003C6E6A">
        <w:rPr>
          <w:rFonts w:asciiTheme="minorHAnsi" w:hAnsiTheme="minorHAnsi" w:cstheme="minorHAnsi"/>
          <w:sz w:val="22"/>
        </w:rPr>
        <w:fldChar w:fldCharType="begin"/>
      </w:r>
      <w:r w:rsidR="008E55DE" w:rsidRPr="003C6E6A">
        <w:rPr>
          <w:rFonts w:asciiTheme="minorHAnsi" w:hAnsiTheme="minorHAnsi" w:cstheme="minorHAnsi"/>
          <w:sz w:val="22"/>
        </w:rPr>
        <w:instrText xml:space="preserve"> ADDIN EN.CITE &lt;EndNote&gt;&lt;Cite&gt;&lt;Author&gt;Kadlec&lt;/Author&gt;&lt;Year&gt;2001&lt;/Year&gt;&lt;IDText&gt;Temperature effects in treatment wetlands&lt;/IDText&gt;&lt;DisplayText&gt;&lt;style face="superscript"&gt;164&lt;/style&gt;&lt;/DisplayText&gt;&lt;record&gt;&lt;dates&gt;&lt;pub-dates&gt;&lt;date&gt;Sep-Oct&lt;/date&gt;&lt;/pub-dates&gt;&lt;year&gt;2001&lt;/year&gt;&lt;/dates&gt;&lt;urls&gt;&lt;related-urls&gt;&lt;url&gt;&amp;lt;Go to ISI&amp;gt;://WOS:000172529100005&lt;/url&gt;&lt;/related-urls&gt;&lt;/urls&gt;&lt;isbn&gt;1061-4303&lt;/isbn&gt;&lt;titles&gt;&lt;title&gt;Temperature effects in treatment wetlands&lt;/title&gt;&lt;secondary-title&gt;Water Environment Research&lt;/secondary-title&gt;&lt;/titles&gt;&lt;pages&gt;543-557&lt;/pages&gt;&lt;number&gt;5&lt;/number&gt;&lt;contributors&gt;&lt;authors&gt;&lt;author&gt;Kadlec, R. H.&lt;/author&gt;&lt;author&gt;Reddy, K. R.&lt;/author&gt;&lt;/authors&gt;&lt;/contributors&gt;&lt;added-date format="utc"&gt;1619401656&lt;/added-date&gt;&lt;ref-type name="Journal Article"&gt;17&lt;/ref-type&gt;&lt;rec-number&gt;476&lt;/rec-number&gt;&lt;last-updated-date format="utc"&gt;1619401656&lt;/last-updated-date&gt;&lt;accession-num&gt;WOS:000172529100005&lt;/accession-num&gt;&lt;electronic-resource-num&gt;10.2175/106143001x139614&lt;/electronic-resource-num&gt;&lt;volume&gt;73&lt;/volume&gt;&lt;/record&gt;&lt;/Cite&gt;&lt;/EndNote&gt;</w:instrText>
      </w:r>
      <w:r w:rsidRPr="003C6E6A">
        <w:rPr>
          <w:rFonts w:asciiTheme="minorHAnsi" w:hAnsiTheme="minorHAnsi" w:cstheme="minorHAnsi"/>
          <w:sz w:val="22"/>
        </w:rPr>
        <w:fldChar w:fldCharType="separate"/>
      </w:r>
      <w:r w:rsidR="008E55DE" w:rsidRPr="003C6E6A">
        <w:rPr>
          <w:rFonts w:asciiTheme="minorHAnsi" w:hAnsiTheme="minorHAnsi" w:cstheme="minorHAnsi"/>
          <w:noProof/>
          <w:sz w:val="22"/>
          <w:vertAlign w:val="superscript"/>
        </w:rPr>
        <w:t>164</w:t>
      </w:r>
      <w:r w:rsidRPr="003C6E6A">
        <w:rPr>
          <w:rFonts w:asciiTheme="minorHAnsi" w:hAnsiTheme="minorHAnsi" w:cstheme="minorHAnsi"/>
          <w:sz w:val="22"/>
        </w:rPr>
        <w:fldChar w:fldCharType="end"/>
      </w:r>
      <w:r w:rsidRPr="003C6E6A">
        <w:rPr>
          <w:rFonts w:asciiTheme="minorHAnsi" w:hAnsiTheme="minorHAnsi" w:cstheme="minorHAnsi"/>
          <w:sz w:val="22"/>
        </w:rPr>
        <w:t>. En estos sistemas l</w:t>
      </w:r>
      <w:r w:rsidR="00886911" w:rsidRPr="003C6E6A">
        <w:rPr>
          <w:rFonts w:asciiTheme="minorHAnsi" w:hAnsiTheme="minorHAnsi" w:cstheme="minorHAnsi"/>
          <w:sz w:val="22"/>
        </w:rPr>
        <w:t>os parámetros fisicoquímicos del</w:t>
      </w:r>
      <w:r w:rsidR="000440C2" w:rsidRPr="003C6E6A">
        <w:rPr>
          <w:rFonts w:asciiTheme="minorHAnsi" w:hAnsiTheme="minorHAnsi" w:cstheme="minorHAnsi"/>
          <w:sz w:val="22"/>
        </w:rPr>
        <w:t xml:space="preserve"> efluente, como la temperatura, el pH y la salinidad</w:t>
      </w:r>
      <w:r w:rsidR="00886911" w:rsidRPr="003C6E6A">
        <w:rPr>
          <w:rFonts w:asciiTheme="minorHAnsi" w:hAnsiTheme="minorHAnsi" w:cstheme="minorHAnsi"/>
          <w:sz w:val="22"/>
        </w:rPr>
        <w:t xml:space="preserve"> son especialmente importantes en el tratamiento de aguas r</w:t>
      </w:r>
      <w:r w:rsidR="005B1672" w:rsidRPr="003C6E6A">
        <w:rPr>
          <w:rFonts w:asciiTheme="minorHAnsi" w:hAnsiTheme="minorHAnsi" w:cstheme="minorHAnsi"/>
          <w:sz w:val="22"/>
        </w:rPr>
        <w:t>esiduales salinas porque afectan</w:t>
      </w:r>
      <w:r w:rsidR="00886911" w:rsidRPr="003C6E6A">
        <w:rPr>
          <w:rFonts w:asciiTheme="minorHAnsi" w:hAnsiTheme="minorHAnsi" w:cstheme="minorHAnsi"/>
          <w:sz w:val="22"/>
        </w:rPr>
        <w:t xml:space="preserve"> los procesos determinantes en la remoción de compuestos nitrogenados</w:t>
      </w:r>
      <w:r w:rsidR="00C2265A" w:rsidRPr="003C6E6A">
        <w:rPr>
          <w:rFonts w:asciiTheme="minorHAnsi" w:hAnsiTheme="minorHAnsi" w:cstheme="minorHAnsi"/>
          <w:sz w:val="22"/>
        </w:rPr>
        <w:fldChar w:fldCharType="begin"/>
      </w:r>
      <w:r w:rsidR="008E55DE" w:rsidRPr="003C6E6A">
        <w:rPr>
          <w:rFonts w:asciiTheme="minorHAnsi" w:hAnsiTheme="minorHAnsi" w:cstheme="minorHAnsi"/>
          <w:sz w:val="22"/>
        </w:rPr>
        <w:instrText xml:space="preserve"> ADDIN EN.CITE &lt;EndNote&gt;&lt;Cite&gt;&lt;Author&gt;Tanner&lt;/Author&gt;&lt;Year&gt;2002&lt;/Year&gt;&lt;IDText&gt;Nitrogen processing gradients in subsurface-flow treatment wetlands - influence of wastewater characteristics&lt;/IDText&gt;&lt;DisplayText&gt;&lt;style face="superscript"&gt;165&lt;/style&gt;&lt;/DisplayText&gt;&lt;record&gt;&lt;dates&gt;&lt;pub-dates&gt;&lt;date&gt;Mar&lt;/date&gt;&lt;/pub-dates&gt;&lt;year&gt;2002&lt;/year&gt;&lt;/dates&gt;&lt;urls&gt;&lt;related-urls&gt;&lt;url&gt;&amp;lt;Go to ISI&amp;gt;://WOS:000175810500009&lt;/url&gt;&lt;/related-urls&gt;&lt;/urls&gt;&lt;isbn&gt;0925-8574&lt;/isbn&gt;&lt;titles&gt;&lt;title&gt;Nitrogen processing gradients in subsurface-flow treatment wetlands - influence of wastewater characteristics&lt;/title&gt;&lt;secondary-title&gt;Ecological Engineering&lt;/secondary-title&gt;&lt;/titles&gt;&lt;pages&gt;499-520&lt;/pages&gt;&lt;number&gt;4&lt;/number&gt;&lt;contributors&gt;&lt;authors&gt;&lt;author&gt;Tanner, C. C.&lt;/author&gt;&lt;author&gt;Kadlec, R. H.&lt;/author&gt;&lt;author&gt;Gibbs, M. M.&lt;/author&gt;&lt;author&gt;Sukias, J. P. S.&lt;/author&gt;&lt;author&gt;Nguyen, M. L.&lt;/author&gt;&lt;/authors&gt;&lt;/contributors&gt;&lt;custom7&gt;Pii s0925-8574(02)00011-3&lt;/custom7&gt;&lt;added-date format="utc"&gt;1499928824&lt;/added-date&gt;&lt;ref-type name="Journal Article"&gt;17&lt;/ref-type&gt;&lt;rec-number&gt;206&lt;/rec-number&gt;&lt;last-updated-date format="utc"&gt;1499928824&lt;/last-updated-date&gt;&lt;accession-num&gt;WOS:000175810500009&lt;/accession-num&gt;&lt;electronic-resource-num&gt;10.1016/s0925-8574(02)00011-3&lt;/electronic-resource-num&gt;&lt;volume&gt;18&lt;/volume&gt;&lt;/record&gt;&lt;/Cite&gt;&lt;/EndNote&gt;</w:instrText>
      </w:r>
      <w:r w:rsidR="00C2265A" w:rsidRPr="003C6E6A">
        <w:rPr>
          <w:rFonts w:asciiTheme="minorHAnsi" w:hAnsiTheme="minorHAnsi" w:cstheme="minorHAnsi"/>
          <w:sz w:val="22"/>
        </w:rPr>
        <w:fldChar w:fldCharType="separate"/>
      </w:r>
      <w:r w:rsidR="008E55DE" w:rsidRPr="003C6E6A">
        <w:rPr>
          <w:rFonts w:asciiTheme="minorHAnsi" w:hAnsiTheme="minorHAnsi" w:cstheme="minorHAnsi"/>
          <w:noProof/>
          <w:sz w:val="22"/>
          <w:vertAlign w:val="superscript"/>
        </w:rPr>
        <w:t>165</w:t>
      </w:r>
      <w:r w:rsidR="00C2265A" w:rsidRPr="003C6E6A">
        <w:rPr>
          <w:rFonts w:asciiTheme="minorHAnsi" w:hAnsiTheme="minorHAnsi" w:cstheme="minorHAnsi"/>
          <w:sz w:val="22"/>
        </w:rPr>
        <w:fldChar w:fldCharType="end"/>
      </w:r>
      <w:r w:rsidR="00886911" w:rsidRPr="003C6E6A">
        <w:rPr>
          <w:rFonts w:asciiTheme="minorHAnsi" w:hAnsiTheme="minorHAnsi" w:cstheme="minorHAnsi"/>
          <w:sz w:val="22"/>
        </w:rPr>
        <w:t>.</w:t>
      </w:r>
    </w:p>
    <w:p w14:paraId="721E1FE1" w14:textId="438E737E" w:rsidR="00FB6B20" w:rsidRPr="003C6E6A" w:rsidRDefault="00215EC5" w:rsidP="00D67C46">
      <w:pPr>
        <w:jc w:val="both"/>
        <w:rPr>
          <w:rFonts w:asciiTheme="minorHAnsi" w:hAnsiTheme="minorHAnsi" w:cstheme="minorHAnsi"/>
          <w:sz w:val="22"/>
        </w:rPr>
      </w:pPr>
      <w:r w:rsidRPr="003C6E6A">
        <w:rPr>
          <w:rFonts w:asciiTheme="minorHAnsi" w:hAnsiTheme="minorHAnsi" w:cstheme="minorHAnsi"/>
          <w:sz w:val="22"/>
        </w:rPr>
        <w:t xml:space="preserve">El efecto de la temperatura se refleja principalmente en el </w:t>
      </w:r>
      <w:r w:rsidR="005C6CC3" w:rsidRPr="003C6E6A">
        <w:rPr>
          <w:rFonts w:asciiTheme="minorHAnsi" w:hAnsiTheme="minorHAnsi" w:cstheme="minorHAnsi"/>
          <w:sz w:val="22"/>
        </w:rPr>
        <w:t xml:space="preserve">confort </w:t>
      </w:r>
      <w:r w:rsidRPr="003C6E6A">
        <w:rPr>
          <w:rFonts w:asciiTheme="minorHAnsi" w:hAnsiTheme="minorHAnsi" w:cstheme="minorHAnsi"/>
          <w:sz w:val="22"/>
        </w:rPr>
        <w:t xml:space="preserve">de </w:t>
      </w:r>
      <w:r w:rsidR="005C6CC3" w:rsidRPr="003C6E6A">
        <w:rPr>
          <w:rFonts w:asciiTheme="minorHAnsi" w:hAnsiTheme="minorHAnsi" w:cstheme="minorHAnsi"/>
          <w:sz w:val="22"/>
        </w:rPr>
        <w:t xml:space="preserve">los </w:t>
      </w:r>
      <w:r w:rsidRPr="003C6E6A">
        <w:rPr>
          <w:rFonts w:asciiTheme="minorHAnsi" w:hAnsiTheme="minorHAnsi" w:cstheme="minorHAnsi"/>
          <w:sz w:val="22"/>
        </w:rPr>
        <w:t xml:space="preserve">macrófitos (plantas) y en la población microbiana que realizan los procesos de eliminación de nutrientes. </w:t>
      </w:r>
      <w:r w:rsidR="00B860F3" w:rsidRPr="003C6E6A">
        <w:rPr>
          <w:rFonts w:asciiTheme="minorHAnsi" w:hAnsiTheme="minorHAnsi" w:cstheme="minorHAnsi"/>
          <w:sz w:val="22"/>
        </w:rPr>
        <w:t xml:space="preserve">Akpor </w:t>
      </w:r>
      <w:r w:rsidR="005E101C" w:rsidRPr="003C6E6A">
        <w:rPr>
          <w:rFonts w:asciiTheme="minorHAnsi" w:hAnsiTheme="minorHAnsi" w:cstheme="minorHAnsi"/>
          <w:sz w:val="22"/>
        </w:rPr>
        <w:t>et al.</w:t>
      </w:r>
      <w:r w:rsidR="00BD1674" w:rsidRPr="003C6E6A">
        <w:rPr>
          <w:rFonts w:asciiTheme="minorHAnsi" w:hAnsiTheme="minorHAnsi" w:cstheme="minorHAnsi"/>
          <w:sz w:val="22"/>
        </w:rPr>
        <w:fldChar w:fldCharType="begin"/>
      </w:r>
      <w:r w:rsidR="008E55DE" w:rsidRPr="003C6E6A">
        <w:rPr>
          <w:rFonts w:asciiTheme="minorHAnsi" w:hAnsiTheme="minorHAnsi" w:cstheme="minorHAnsi"/>
          <w:sz w:val="22"/>
        </w:rPr>
        <w:instrText xml:space="preserve"> ADDIN EN.CITE &lt;EndNote&gt;&lt;Cite&gt;&lt;Author&gt;Akpor&lt;/Author&gt;&lt;Year&gt;2013&lt;/Year&gt;&lt;IDText&gt;The effect of temperature on nutrient removal from wastewater by selected fungal species&lt;/IDText&gt;&lt;DisplayText&gt;&lt;style face="superscript"&gt;166&lt;/style&gt;&lt;/DisplayText&gt;&lt;record&gt;&lt;titles&gt;&lt;title&gt;The effect of temperature on nutrient removal from wastewater by selected fungal species&lt;/title&gt;&lt;secondary-title&gt;International Journal of Current Microbiology and Applied Sciences&lt;/secondary-title&gt;&lt;/titles&gt;&lt;pages&gt;328 - 340&lt;/pages&gt;&lt;contributors&gt;&lt;authors&gt;&lt;author&gt;Akpor,     OB&lt;/author&gt;&lt;author&gt;Adelani-Akande,   TA&lt;/author&gt;&lt;author&gt;Aderiye,   BI&lt;/author&gt;&lt;/authors&gt;&lt;/contributors&gt;&lt;added-date format="utc"&gt;1619403429&lt;/added-date&gt;&lt;ref-type name="Journal Article"&gt;17&lt;/ref-type&gt;&lt;dates&gt;&lt;year&gt;2013&lt;/year&gt;&lt;/dates&gt;&lt;rec-number&gt;477&lt;/rec-number&gt;&lt;last-updated-date format="utc"&gt;1619403707&lt;/last-updated-date&gt;&lt;volume&gt;2&lt;/volume&gt;&lt;/record&gt;&lt;/Cite&gt;&lt;/EndNote&gt;</w:instrText>
      </w:r>
      <w:r w:rsidR="00BD1674" w:rsidRPr="003C6E6A">
        <w:rPr>
          <w:rFonts w:asciiTheme="minorHAnsi" w:hAnsiTheme="minorHAnsi" w:cstheme="minorHAnsi"/>
          <w:sz w:val="22"/>
        </w:rPr>
        <w:fldChar w:fldCharType="separate"/>
      </w:r>
      <w:r w:rsidR="008E55DE" w:rsidRPr="003C6E6A">
        <w:rPr>
          <w:rFonts w:asciiTheme="minorHAnsi" w:hAnsiTheme="minorHAnsi" w:cstheme="minorHAnsi"/>
          <w:noProof/>
          <w:sz w:val="22"/>
          <w:vertAlign w:val="superscript"/>
        </w:rPr>
        <w:t>166</w:t>
      </w:r>
      <w:r w:rsidR="00BD1674" w:rsidRPr="003C6E6A">
        <w:rPr>
          <w:rFonts w:asciiTheme="minorHAnsi" w:hAnsiTheme="minorHAnsi" w:cstheme="minorHAnsi"/>
          <w:sz w:val="22"/>
        </w:rPr>
        <w:fldChar w:fldCharType="end"/>
      </w:r>
      <w:r w:rsidR="005E101C" w:rsidRPr="003C6E6A">
        <w:rPr>
          <w:rFonts w:asciiTheme="minorHAnsi" w:hAnsiTheme="minorHAnsi" w:cstheme="minorHAnsi"/>
          <w:sz w:val="22"/>
        </w:rPr>
        <w:t>,</w:t>
      </w:r>
      <w:r w:rsidR="00DE17B9" w:rsidRPr="003C6E6A">
        <w:rPr>
          <w:rFonts w:asciiTheme="minorHAnsi" w:hAnsiTheme="minorHAnsi" w:cstheme="minorHAnsi"/>
          <w:sz w:val="22"/>
        </w:rPr>
        <w:t xml:space="preserve"> </w:t>
      </w:r>
      <w:r w:rsidR="00B860F3" w:rsidRPr="003C6E6A">
        <w:rPr>
          <w:rFonts w:asciiTheme="minorHAnsi" w:hAnsiTheme="minorHAnsi" w:cstheme="minorHAnsi"/>
          <w:sz w:val="22"/>
        </w:rPr>
        <w:t xml:space="preserve">informaron que la eliminación de nutrientes se produce a una temperatura óptima de 30 ° C. Mientras que Song </w:t>
      </w:r>
      <w:r w:rsidR="005E101C" w:rsidRPr="003C6E6A">
        <w:rPr>
          <w:rFonts w:asciiTheme="minorHAnsi" w:hAnsiTheme="minorHAnsi" w:cstheme="minorHAnsi"/>
          <w:sz w:val="22"/>
        </w:rPr>
        <w:t>et al.</w:t>
      </w:r>
      <w:r w:rsidR="00BD1674" w:rsidRPr="003C6E6A">
        <w:rPr>
          <w:rFonts w:asciiTheme="minorHAnsi" w:hAnsiTheme="minorHAnsi" w:cstheme="minorHAnsi"/>
          <w:sz w:val="22"/>
        </w:rPr>
        <w:fldChar w:fldCharType="begin"/>
      </w:r>
      <w:r w:rsidR="008E55DE" w:rsidRPr="003C6E6A">
        <w:rPr>
          <w:rFonts w:asciiTheme="minorHAnsi" w:hAnsiTheme="minorHAnsi" w:cstheme="minorHAnsi"/>
          <w:sz w:val="22"/>
        </w:rPr>
        <w:instrText xml:space="preserve"> ADDIN EN.CITE &lt;EndNote&gt;&lt;Cite&gt;&lt;Author&gt;Song&lt;/Author&gt;&lt;Year&gt;2009&lt;/Year&gt;&lt;IDText&gt;Investigation of microcystin removal from eutrophic surface water by aquatic vegetable bed&lt;/IDText&gt;&lt;DisplayText&gt;&lt;style face="superscript"&gt;167&lt;/style&gt;&lt;/DisplayText&gt;&lt;record&gt;&lt;dates&gt;&lt;pub-dates&gt;&lt;date&gt;Nov&lt;/date&gt;&lt;/pub-dates&gt;&lt;year&gt;2009&lt;/year&gt;&lt;/dates&gt;&lt;urls&gt;&lt;related-urls&gt;&lt;url&gt;&amp;lt;Go to ISI&amp;gt;://WOS:000271700000004&lt;/url&gt;&lt;/related-urls&gt;&lt;/urls&gt;&lt;isbn&gt;0925-8574&lt;/isbn&gt;&lt;titles&gt;&lt;title&gt;Investigation of microcystin removal from eutrophic surface water by aquatic vegetable bed&lt;/title&gt;&lt;secondary-title&gt;Ecological Engineering&lt;/secondary-title&gt;&lt;/titles&gt;&lt;pages&gt;1589-1598&lt;/pages&gt;&lt;number&gt;11&lt;/number&gt;&lt;contributors&gt;&lt;authors&gt;&lt;author&gt;Song, H. L.&lt;/author&gt;&lt;author&gt;Li, X. N.&lt;/author&gt;&lt;author&gt;Lu, X. W.&lt;/author&gt;&lt;author&gt;Inamori, Y.&lt;/author&gt;&lt;/authors&gt;&lt;/contributors&gt;&lt;added-date format="utc"&gt;1619404117&lt;/added-date&gt;&lt;ref-type name="Journal Article"&gt;17&lt;/ref-type&gt;&lt;rec-number&gt;478&lt;/rec-number&gt;&lt;last-updated-date format="utc"&gt;1619404117&lt;/last-updated-date&gt;&lt;accession-num&gt;WOS:000271700000004&lt;/accession-num&gt;&lt;electronic-resource-num&gt;10.1016/j.ecoleng.2008.04.005&lt;/electronic-resource-num&gt;&lt;volume&gt;35&lt;/volume&gt;&lt;/record&gt;&lt;/Cite&gt;&lt;/EndNote&gt;</w:instrText>
      </w:r>
      <w:r w:rsidR="00BD1674" w:rsidRPr="003C6E6A">
        <w:rPr>
          <w:rFonts w:asciiTheme="minorHAnsi" w:hAnsiTheme="minorHAnsi" w:cstheme="minorHAnsi"/>
          <w:sz w:val="22"/>
        </w:rPr>
        <w:fldChar w:fldCharType="separate"/>
      </w:r>
      <w:r w:rsidR="008E55DE" w:rsidRPr="003C6E6A">
        <w:rPr>
          <w:rFonts w:asciiTheme="minorHAnsi" w:hAnsiTheme="minorHAnsi" w:cstheme="minorHAnsi"/>
          <w:noProof/>
          <w:sz w:val="22"/>
          <w:vertAlign w:val="superscript"/>
        </w:rPr>
        <w:t>167</w:t>
      </w:r>
      <w:r w:rsidR="00BD1674" w:rsidRPr="003C6E6A">
        <w:rPr>
          <w:rFonts w:asciiTheme="minorHAnsi" w:hAnsiTheme="minorHAnsi" w:cstheme="minorHAnsi"/>
          <w:sz w:val="22"/>
        </w:rPr>
        <w:fldChar w:fldCharType="end"/>
      </w:r>
      <w:r w:rsidR="005E101C" w:rsidRPr="003C6E6A">
        <w:rPr>
          <w:rFonts w:asciiTheme="minorHAnsi" w:hAnsiTheme="minorHAnsi" w:cstheme="minorHAnsi"/>
          <w:sz w:val="22"/>
        </w:rPr>
        <w:t>,</w:t>
      </w:r>
      <w:r w:rsidR="00226D3B" w:rsidRPr="003C6E6A">
        <w:rPr>
          <w:rFonts w:asciiTheme="minorHAnsi" w:hAnsiTheme="minorHAnsi" w:cstheme="minorHAnsi"/>
          <w:sz w:val="22"/>
        </w:rPr>
        <w:t xml:space="preserve"> </w:t>
      </w:r>
      <w:r w:rsidR="00B860F3" w:rsidRPr="003C6E6A">
        <w:rPr>
          <w:rFonts w:asciiTheme="minorHAnsi" w:hAnsiTheme="minorHAnsi" w:cstheme="minorHAnsi"/>
          <w:sz w:val="22"/>
        </w:rPr>
        <w:t>observaron que la eficiencia de remoción de</w:t>
      </w:r>
      <w:r w:rsidR="00991C13" w:rsidRPr="003C6E6A">
        <w:rPr>
          <w:rFonts w:asciiTheme="minorHAnsi" w:hAnsiTheme="minorHAnsi" w:cstheme="minorHAnsi"/>
          <w:sz w:val="22"/>
        </w:rPr>
        <w:t xml:space="preserve"> nutrientes </w:t>
      </w:r>
      <w:r w:rsidR="00B860F3" w:rsidRPr="003C6E6A">
        <w:rPr>
          <w:rFonts w:asciiTheme="minorHAnsi" w:hAnsiTheme="minorHAnsi" w:cstheme="minorHAnsi"/>
          <w:sz w:val="22"/>
        </w:rPr>
        <w:t>fue mayor en las temporadas de verano y primavera (66.3 y 65.4%, respectivamente) en comparación con las temporadas de invierno y otoño (59.4 y 61.1% respectivamente</w:t>
      </w:r>
      <w:r w:rsidR="00991C13" w:rsidRPr="003C6E6A">
        <w:rPr>
          <w:rFonts w:asciiTheme="minorHAnsi" w:hAnsiTheme="minorHAnsi" w:cstheme="minorHAnsi"/>
          <w:sz w:val="22"/>
        </w:rPr>
        <w:t>)</w:t>
      </w:r>
      <w:r w:rsidR="00B860F3" w:rsidRPr="003C6E6A">
        <w:rPr>
          <w:rFonts w:asciiTheme="minorHAnsi" w:hAnsiTheme="minorHAnsi" w:cstheme="minorHAnsi"/>
          <w:sz w:val="22"/>
        </w:rPr>
        <w:t xml:space="preserve">. </w:t>
      </w:r>
      <w:r w:rsidR="00FB6B20" w:rsidRPr="003C6E6A">
        <w:rPr>
          <w:rFonts w:asciiTheme="minorHAnsi" w:hAnsiTheme="minorHAnsi" w:cstheme="minorHAnsi"/>
          <w:sz w:val="22"/>
        </w:rPr>
        <w:t xml:space="preserve">De la misma forma, </w:t>
      </w:r>
      <w:r w:rsidR="00FB6B20" w:rsidRPr="003C6E6A">
        <w:rPr>
          <w:rFonts w:asciiTheme="minorHAnsi" w:hAnsiTheme="minorHAnsi" w:cstheme="minorHAnsi"/>
          <w:sz w:val="22"/>
          <w:lang w:val="es-CO"/>
        </w:rPr>
        <w:t xml:space="preserve">Lee </w:t>
      </w:r>
      <w:r w:rsidR="005E101C" w:rsidRPr="003C6E6A">
        <w:rPr>
          <w:rFonts w:asciiTheme="minorHAnsi" w:hAnsiTheme="minorHAnsi" w:cstheme="minorHAnsi"/>
          <w:sz w:val="22"/>
          <w:lang w:val="es-CO"/>
        </w:rPr>
        <w:t>et al.</w:t>
      </w:r>
      <w:r w:rsidR="00BD1674" w:rsidRPr="003C6E6A">
        <w:rPr>
          <w:rFonts w:asciiTheme="minorHAnsi" w:hAnsiTheme="minorHAnsi" w:cstheme="minorHAnsi"/>
          <w:sz w:val="22"/>
          <w:lang w:val="es-CO"/>
        </w:rPr>
        <w:fldChar w:fldCharType="begin"/>
      </w:r>
      <w:r w:rsidR="008E55DE" w:rsidRPr="003C6E6A">
        <w:rPr>
          <w:rFonts w:asciiTheme="minorHAnsi" w:hAnsiTheme="minorHAnsi" w:cstheme="minorHAnsi"/>
          <w:sz w:val="22"/>
          <w:lang w:val="es-CO"/>
        </w:rPr>
        <w:instrText xml:space="preserve"> ADDIN EN.CITE &lt;EndNote&gt;&lt;Cite&gt;&lt;Author&gt;Lee&lt;/Author&gt;&lt;Year&gt;2009&lt;/Year&gt;&lt;IDText&gt;Nitrogen removal in constructed wetland systems&lt;/IDText&gt;&lt;DisplayText&gt;&lt;style face="superscript"&gt;168&lt;/style&gt;&lt;/DisplayText&gt;&lt;record&gt;&lt;dates&gt;&lt;pub-dates&gt;&lt;date&gt;Feb&lt;/date&gt;&lt;/pub-dates&gt;&lt;year&gt;2009&lt;/year&gt;&lt;/dates&gt;&lt;urls&gt;&lt;related-urls&gt;&lt;url&gt;&amp;lt;Go to ISI&amp;gt;://WOS:000264009300002&lt;/url&gt;&lt;/related-urls&gt;&lt;/urls&gt;&lt;isbn&gt;1618-0240&lt;/isbn&gt;&lt;titles&gt;&lt;title&gt;Nitrogen removal in constructed wetland systems&lt;/title&gt;&lt;secondary-title&gt;Engineering in Life Sciences&lt;/secondary-title&gt;&lt;/titles&gt;&lt;pages&gt;11-22&lt;/pages&gt;&lt;number&gt;1&lt;/number&gt;&lt;contributors&gt;&lt;authors&gt;&lt;author&gt;Lee, C. G.&lt;/author&gt;&lt;author&gt;Fletcher, T. D.&lt;/author&gt;&lt;author&gt;Sun, G. Z.&lt;/author&gt;&lt;/authors&gt;&lt;/contributors&gt;&lt;added-date format="utc"&gt;1499718508&lt;/added-date&gt;&lt;ref-type name="Journal Article"&gt;17&lt;/ref-type&gt;&lt;rec-number&gt;198&lt;/rec-number&gt;&lt;last-updated-date format="utc"&gt;1499718508&lt;/last-updated-date&gt;&lt;accession-num&gt;WOS:000264009300002&lt;/accession-num&gt;&lt;electronic-resource-num&gt;10.1002/elsc.200800049&lt;/electronic-resource-num&gt;&lt;volume&gt;9&lt;/volume&gt;&lt;/record&gt;&lt;/Cite&gt;&lt;/EndNote&gt;</w:instrText>
      </w:r>
      <w:r w:rsidR="00BD1674" w:rsidRPr="003C6E6A">
        <w:rPr>
          <w:rFonts w:asciiTheme="minorHAnsi" w:hAnsiTheme="minorHAnsi" w:cstheme="minorHAnsi"/>
          <w:sz w:val="22"/>
          <w:lang w:val="es-CO"/>
        </w:rPr>
        <w:fldChar w:fldCharType="separate"/>
      </w:r>
      <w:r w:rsidR="008E55DE" w:rsidRPr="003C6E6A">
        <w:rPr>
          <w:rFonts w:asciiTheme="minorHAnsi" w:hAnsiTheme="minorHAnsi" w:cstheme="minorHAnsi"/>
          <w:noProof/>
          <w:sz w:val="22"/>
          <w:vertAlign w:val="superscript"/>
          <w:lang w:val="es-CO"/>
        </w:rPr>
        <w:t>168</w:t>
      </w:r>
      <w:r w:rsidR="00BD1674" w:rsidRPr="003C6E6A">
        <w:rPr>
          <w:rFonts w:asciiTheme="minorHAnsi" w:hAnsiTheme="minorHAnsi" w:cstheme="minorHAnsi"/>
          <w:sz w:val="22"/>
          <w:lang w:val="es-CO"/>
        </w:rPr>
        <w:fldChar w:fldCharType="end"/>
      </w:r>
      <w:r w:rsidR="005E101C" w:rsidRPr="003C6E6A">
        <w:rPr>
          <w:rFonts w:asciiTheme="minorHAnsi" w:hAnsiTheme="minorHAnsi" w:cstheme="minorHAnsi"/>
          <w:sz w:val="22"/>
          <w:lang w:val="es-CO"/>
        </w:rPr>
        <w:t>,</w:t>
      </w:r>
      <w:r w:rsidR="00FB6B20" w:rsidRPr="003C6E6A">
        <w:rPr>
          <w:rFonts w:asciiTheme="minorHAnsi" w:hAnsiTheme="minorHAnsi" w:cstheme="minorHAnsi"/>
          <w:sz w:val="22"/>
          <w:lang w:val="es-CO"/>
        </w:rPr>
        <w:t xml:space="preserve"> informó que los procesos de desnitrificación en sistemas de humedales, la temperatura óptima oscila entre 20 y 40°C, </w:t>
      </w:r>
      <w:r w:rsidR="00A37363" w:rsidRPr="003C6E6A">
        <w:rPr>
          <w:rFonts w:asciiTheme="minorHAnsi" w:hAnsiTheme="minorHAnsi" w:cstheme="minorHAnsi"/>
          <w:sz w:val="22"/>
          <w:lang w:val="es-CO"/>
        </w:rPr>
        <w:t>y según Phipps et al.</w:t>
      </w:r>
      <w:r w:rsidR="00A37363" w:rsidRPr="003C6E6A">
        <w:rPr>
          <w:rFonts w:asciiTheme="minorHAnsi" w:hAnsiTheme="minorHAnsi" w:cstheme="minorHAnsi"/>
          <w:sz w:val="22"/>
          <w:lang w:val="es-CO"/>
        </w:rPr>
        <w:fldChar w:fldCharType="begin"/>
      </w:r>
      <w:r w:rsidR="008E55DE" w:rsidRPr="003C6E6A">
        <w:rPr>
          <w:rFonts w:asciiTheme="minorHAnsi" w:hAnsiTheme="minorHAnsi" w:cstheme="minorHAnsi"/>
          <w:sz w:val="22"/>
          <w:lang w:val="es-CO"/>
        </w:rPr>
        <w:instrText xml:space="preserve"> ADDIN EN.CITE &lt;EndNote&gt;&lt;Cite&gt;&lt;Author&gt;Phipps&lt;/Author&gt;&lt;Year&gt;1994&lt;/Year&gt;&lt;IDText&gt;FACTORS AFFECTING NITROGEN LOSS IN EXPERIMENTAL WETLANDS WITH DIFFERENT HYDROLOGIC LOADS&lt;/IDText&gt;&lt;DisplayText&gt;&lt;style face="superscript"&gt;169&lt;/style&gt;&lt;/DisplayText&gt;&lt;record&gt;&lt;dates&gt;&lt;pub-dates&gt;&lt;date&gt;Dec&lt;/date&gt;&lt;/pub-dates&gt;&lt;year&gt;1994&lt;/year&gt;&lt;/dates&gt;&lt;urls&gt;&lt;related-urls&gt;&lt;url&gt;&amp;lt;Go to ISI&amp;gt;://WOS:A1994PX22200005&lt;/url&gt;&lt;/related-urls&gt;&lt;/urls&gt;&lt;isbn&gt;0925-8574&lt;/isbn&gt;&lt;titles&gt;&lt;title&gt;FACTORS AFFECTING NITROGEN LOSS IN EXPERIMENTAL WETLANDS WITH DIFFERENT HYDROLOGIC LOADS&lt;/title&gt;&lt;secondary-title&gt;Ecological Engineering&lt;/secondary-title&gt;&lt;/titles&gt;&lt;pages&gt;399-408&lt;/pages&gt;&lt;number&gt;4&lt;/number&gt;&lt;contributors&gt;&lt;authors&gt;&lt;author&gt;Phipps, R. G.&lt;/author&gt;&lt;author&gt;Crumpton, W. G.&lt;/author&gt;&lt;/authors&gt;&lt;/contributors&gt;&lt;added-date format="utc"&gt;1615911410&lt;/added-date&gt;&lt;ref-type name="Journal Article"&gt;17&lt;/ref-type&gt;&lt;rec-number&gt;464&lt;/rec-number&gt;&lt;last-updated-date format="utc"&gt;1615911410&lt;/last-updated-date&gt;&lt;accession-num&gt;WOS:A1994PX22200005&lt;/accession-num&gt;&lt;electronic-resource-num&gt;10.1016/0925-8574(94)00009-3&lt;/electronic-resource-num&gt;&lt;volume&gt;3&lt;/volume&gt;&lt;/record&gt;&lt;/Cite&gt;&lt;/EndNote&gt;</w:instrText>
      </w:r>
      <w:r w:rsidR="00A37363" w:rsidRPr="003C6E6A">
        <w:rPr>
          <w:rFonts w:asciiTheme="minorHAnsi" w:hAnsiTheme="minorHAnsi" w:cstheme="minorHAnsi"/>
          <w:sz w:val="22"/>
          <w:lang w:val="es-CO"/>
        </w:rPr>
        <w:fldChar w:fldCharType="separate"/>
      </w:r>
      <w:r w:rsidR="008E55DE" w:rsidRPr="003C6E6A">
        <w:rPr>
          <w:rFonts w:asciiTheme="minorHAnsi" w:hAnsiTheme="minorHAnsi" w:cstheme="minorHAnsi"/>
          <w:noProof/>
          <w:sz w:val="22"/>
          <w:vertAlign w:val="superscript"/>
          <w:lang w:val="es-CO"/>
        </w:rPr>
        <w:t>169</w:t>
      </w:r>
      <w:r w:rsidR="00A37363" w:rsidRPr="003C6E6A">
        <w:rPr>
          <w:rFonts w:asciiTheme="minorHAnsi" w:hAnsiTheme="minorHAnsi" w:cstheme="minorHAnsi"/>
          <w:sz w:val="22"/>
          <w:lang w:val="es-CO"/>
        </w:rPr>
        <w:fldChar w:fldCharType="end"/>
      </w:r>
      <w:r w:rsidR="00A37363" w:rsidRPr="003C6E6A">
        <w:rPr>
          <w:rFonts w:asciiTheme="minorHAnsi" w:hAnsiTheme="minorHAnsi" w:cstheme="minorHAnsi"/>
          <w:sz w:val="22"/>
          <w:lang w:val="es-CO"/>
        </w:rPr>
        <w:t>, e</w:t>
      </w:r>
      <w:r w:rsidR="00FB6B20" w:rsidRPr="003C6E6A">
        <w:rPr>
          <w:rFonts w:asciiTheme="minorHAnsi" w:hAnsiTheme="minorHAnsi" w:cstheme="minorHAnsi"/>
          <w:sz w:val="22"/>
          <w:lang w:val="es-CO"/>
        </w:rPr>
        <w:t xml:space="preserve">specíficamente entre 20 y 25°C. </w:t>
      </w:r>
      <w:r w:rsidR="00FB6B20" w:rsidRPr="003C6E6A">
        <w:rPr>
          <w:rFonts w:asciiTheme="minorHAnsi" w:hAnsiTheme="minorHAnsi" w:cstheme="minorHAnsi"/>
          <w:sz w:val="22"/>
        </w:rPr>
        <w:t xml:space="preserve">Estos estudios sugieren que existe una relación directa entre la temperatura y la actividad planta/microbios y el consiguiente impacto en la eficiencia de eliminación de contaminantes. </w:t>
      </w:r>
      <w:r w:rsidR="00FB6B20" w:rsidRPr="003C6E6A">
        <w:rPr>
          <w:rFonts w:asciiTheme="minorHAnsi" w:hAnsiTheme="minorHAnsi" w:cstheme="minorHAnsi"/>
          <w:sz w:val="22"/>
          <w:lang w:val="es-CO"/>
        </w:rPr>
        <w:t xml:space="preserve">En este </w:t>
      </w:r>
      <w:r w:rsidR="00E00DA2" w:rsidRPr="003C6E6A">
        <w:rPr>
          <w:rFonts w:asciiTheme="minorHAnsi" w:hAnsiTheme="minorHAnsi" w:cstheme="minorHAnsi"/>
          <w:sz w:val="22"/>
          <w:lang w:val="es-CO"/>
        </w:rPr>
        <w:t>estudio, la temperatura se mantuvo</w:t>
      </w:r>
      <w:r w:rsidR="00FB6B20" w:rsidRPr="003C6E6A">
        <w:rPr>
          <w:rFonts w:asciiTheme="minorHAnsi" w:hAnsiTheme="minorHAnsi" w:cstheme="minorHAnsi"/>
          <w:sz w:val="22"/>
          <w:lang w:val="es-CO"/>
        </w:rPr>
        <w:t xml:space="preserve"> dentro de los rangos óptimos (20–21°C) y por lo tanto no afectaron los procesos de remoción de nutrientes (Tabla 4.1).</w:t>
      </w:r>
      <w:r w:rsidR="004B5D04" w:rsidRPr="003C6E6A">
        <w:rPr>
          <w:rFonts w:asciiTheme="minorHAnsi" w:hAnsiTheme="minorHAnsi" w:cstheme="minorHAnsi"/>
          <w:sz w:val="22"/>
          <w:lang w:val="es-CO"/>
        </w:rPr>
        <w:t xml:space="preserve"> </w:t>
      </w:r>
      <w:r w:rsidR="00971C9E" w:rsidRPr="003C6E6A">
        <w:rPr>
          <w:rFonts w:asciiTheme="minorHAnsi" w:hAnsiTheme="minorHAnsi" w:cstheme="minorHAnsi"/>
          <w:sz w:val="22"/>
          <w:lang w:val="es-CO"/>
        </w:rPr>
        <w:t xml:space="preserve">De acuerdo a estos resultados, se estima que los valores de </w:t>
      </w:r>
      <w:r w:rsidR="00971C9E" w:rsidRPr="003C6E6A">
        <w:rPr>
          <w:rFonts w:asciiTheme="minorHAnsi" w:hAnsiTheme="minorHAnsi" w:cstheme="minorHAnsi"/>
          <w:sz w:val="22"/>
        </w:rPr>
        <w:t>eliminación de contaminantes</w:t>
      </w:r>
      <w:r w:rsidR="00971C9E" w:rsidRPr="003C6E6A">
        <w:rPr>
          <w:rFonts w:asciiTheme="minorHAnsi" w:hAnsiTheme="minorHAnsi" w:cstheme="minorHAnsi"/>
          <w:sz w:val="22"/>
          <w:lang w:val="es-CO"/>
        </w:rPr>
        <w:t xml:space="preserve"> se encuentran entre los más altos posibles para este tipo de sistema y región, dado que este experimento se llevó principalmente en la época más cálida del año.</w:t>
      </w:r>
    </w:p>
    <w:p w14:paraId="7AF25F1B" w14:textId="77777777" w:rsidR="004B5D04" w:rsidRPr="003C6E6A" w:rsidRDefault="004B5D04" w:rsidP="00D67C46">
      <w:pPr>
        <w:jc w:val="both"/>
        <w:rPr>
          <w:rFonts w:asciiTheme="minorHAnsi" w:hAnsiTheme="minorHAnsi" w:cstheme="minorHAnsi"/>
          <w:sz w:val="22"/>
        </w:rPr>
      </w:pPr>
    </w:p>
    <w:p w14:paraId="48716902" w14:textId="11791114" w:rsidR="00AD55CC" w:rsidRPr="003C6E6A" w:rsidRDefault="000440C2" w:rsidP="00D67C46">
      <w:pPr>
        <w:jc w:val="both"/>
        <w:rPr>
          <w:rFonts w:asciiTheme="minorHAnsi" w:hAnsiTheme="minorHAnsi" w:cstheme="minorHAnsi"/>
          <w:sz w:val="22"/>
        </w:rPr>
      </w:pPr>
      <w:r w:rsidRPr="003C6E6A">
        <w:rPr>
          <w:rFonts w:asciiTheme="minorHAnsi" w:hAnsiTheme="minorHAnsi" w:cstheme="minorHAnsi"/>
          <w:sz w:val="22"/>
        </w:rPr>
        <w:t>E</w:t>
      </w:r>
      <w:r w:rsidR="00215EC5" w:rsidRPr="003C6E6A">
        <w:rPr>
          <w:rFonts w:asciiTheme="minorHAnsi" w:hAnsiTheme="minorHAnsi" w:cstheme="minorHAnsi"/>
          <w:sz w:val="22"/>
        </w:rPr>
        <w:t xml:space="preserve">l pH de las aguas residuales </w:t>
      </w:r>
      <w:r w:rsidRPr="003C6E6A">
        <w:rPr>
          <w:rFonts w:asciiTheme="minorHAnsi" w:hAnsiTheme="minorHAnsi" w:cstheme="minorHAnsi"/>
          <w:sz w:val="22"/>
        </w:rPr>
        <w:t>también es un</w:t>
      </w:r>
      <w:r w:rsidR="00215EC5" w:rsidRPr="003C6E6A">
        <w:rPr>
          <w:rFonts w:asciiTheme="minorHAnsi" w:hAnsiTheme="minorHAnsi" w:cstheme="minorHAnsi"/>
          <w:sz w:val="22"/>
        </w:rPr>
        <w:t xml:space="preserve"> aspecto vital que afecta la eficiencia de los de los </w:t>
      </w:r>
      <w:r w:rsidR="0060535A" w:rsidRPr="003C6E6A">
        <w:rPr>
          <w:rFonts w:asciiTheme="minorHAnsi" w:hAnsiTheme="minorHAnsi" w:cstheme="minorHAnsi"/>
          <w:sz w:val="22"/>
        </w:rPr>
        <w:t>HA</w:t>
      </w:r>
      <w:r w:rsidR="00880CFA" w:rsidRPr="003C6E6A">
        <w:rPr>
          <w:rFonts w:asciiTheme="minorHAnsi" w:hAnsiTheme="minorHAnsi" w:cstheme="minorHAnsi"/>
          <w:sz w:val="22"/>
        </w:rPr>
        <w:t xml:space="preserve"> principalmente en relación con la remoción d</w:t>
      </w:r>
      <w:r w:rsidR="006D488D" w:rsidRPr="003C6E6A">
        <w:rPr>
          <w:rFonts w:asciiTheme="minorHAnsi" w:hAnsiTheme="minorHAnsi" w:cstheme="minorHAnsi"/>
          <w:sz w:val="22"/>
        </w:rPr>
        <w:t xml:space="preserve">e nitrógeno y materia orgánica. </w:t>
      </w:r>
      <w:r w:rsidR="0072203A" w:rsidRPr="003C6E6A">
        <w:rPr>
          <w:rFonts w:asciiTheme="minorHAnsi" w:hAnsiTheme="minorHAnsi" w:cstheme="minorHAnsi"/>
          <w:sz w:val="22"/>
        </w:rPr>
        <w:t xml:space="preserve">Se sabe que las bacterias desnitrificantes sobreviven a valores </w:t>
      </w:r>
      <w:r w:rsidR="006F1847" w:rsidRPr="003C6E6A">
        <w:rPr>
          <w:rFonts w:asciiTheme="minorHAnsi" w:hAnsiTheme="minorHAnsi" w:cstheme="minorHAnsi"/>
          <w:sz w:val="22"/>
        </w:rPr>
        <w:t>de pH en el rango de 6,5 a 8.0</w:t>
      </w:r>
      <w:r w:rsidR="0072203A" w:rsidRPr="003C6E6A">
        <w:rPr>
          <w:rFonts w:asciiTheme="minorHAnsi" w:hAnsiTheme="minorHAnsi" w:cstheme="minorHAnsi"/>
          <w:sz w:val="22"/>
        </w:rPr>
        <w:t xml:space="preserve">, </w:t>
      </w:r>
      <w:r w:rsidR="00F8684A" w:rsidRPr="003C6E6A">
        <w:rPr>
          <w:rFonts w:asciiTheme="minorHAnsi" w:hAnsiTheme="minorHAnsi" w:cstheme="minorHAnsi"/>
          <w:sz w:val="22"/>
        </w:rPr>
        <w:t>a estos valores se mantiene</w:t>
      </w:r>
      <w:r w:rsidR="00B818A7" w:rsidRPr="003C6E6A">
        <w:rPr>
          <w:rFonts w:asciiTheme="minorHAnsi" w:hAnsiTheme="minorHAnsi" w:cstheme="minorHAnsi"/>
          <w:sz w:val="22"/>
        </w:rPr>
        <w:t>n</w:t>
      </w:r>
      <w:r w:rsidR="00F8684A" w:rsidRPr="003C6E6A">
        <w:rPr>
          <w:rFonts w:asciiTheme="minorHAnsi" w:hAnsiTheme="minorHAnsi" w:cstheme="minorHAnsi"/>
          <w:sz w:val="22"/>
        </w:rPr>
        <w:t xml:space="preserve"> estable</w:t>
      </w:r>
      <w:r w:rsidR="00B818A7" w:rsidRPr="003C6E6A">
        <w:rPr>
          <w:rFonts w:asciiTheme="minorHAnsi" w:hAnsiTheme="minorHAnsi" w:cstheme="minorHAnsi"/>
          <w:sz w:val="22"/>
        </w:rPr>
        <w:t>s los procesos de eliminación de NH</w:t>
      </w:r>
      <w:r w:rsidR="00B818A7" w:rsidRPr="003C6E6A">
        <w:rPr>
          <w:rFonts w:asciiTheme="minorHAnsi" w:hAnsiTheme="minorHAnsi" w:cstheme="minorHAnsi"/>
          <w:sz w:val="22"/>
          <w:vertAlign w:val="subscript"/>
        </w:rPr>
        <w:t>4</w:t>
      </w:r>
      <w:r w:rsidR="00B818A7" w:rsidRPr="003C6E6A">
        <w:rPr>
          <w:rFonts w:asciiTheme="minorHAnsi" w:hAnsiTheme="minorHAnsi" w:cstheme="minorHAnsi"/>
          <w:sz w:val="22"/>
        </w:rPr>
        <w:t>-N en el humedal artificial</w:t>
      </w:r>
      <w:r w:rsidR="00E00DA2" w:rsidRPr="003C6E6A">
        <w:rPr>
          <w:rFonts w:asciiTheme="minorHAnsi" w:hAnsiTheme="minorHAnsi" w:cstheme="minorHAnsi"/>
          <w:sz w:val="22"/>
        </w:rPr>
        <w:fldChar w:fldCharType="begin"/>
      </w:r>
      <w:r w:rsidR="00047F75" w:rsidRPr="003C6E6A">
        <w:rPr>
          <w:rFonts w:asciiTheme="minorHAnsi" w:hAnsiTheme="minorHAnsi" w:cstheme="minorHAnsi"/>
          <w:sz w:val="22"/>
        </w:rPr>
        <w:instrText xml:space="preserve"> ADDIN EN.CITE &lt;EndNote&gt;&lt;Cite&gt;&lt;Author&gt;Vymazal&lt;/Author&gt;&lt;Year&gt;2007&lt;/Year&gt;&lt;IDText&gt;Removal of nutrients in various types of constructed wetlands&lt;/IDText&gt;&lt;DisplayText&gt;&lt;style face="superscript"&gt;34&lt;/style&gt;&lt;/DisplayText&gt;&lt;record&gt;&lt;dates&gt;&lt;pub-dates&gt;&lt;date&gt;Jul&lt;/date&gt;&lt;/pub-dates&gt;&lt;year&gt;2007&lt;/year&gt;&lt;/dates&gt;&lt;keywords&gt;&lt;keyword&gt;constructed wetlands&lt;/keyword&gt;&lt;keyword&gt;nitrogen&lt;/keyword&gt;&lt;keyword&gt;phosphorus&lt;/keyword&gt;&lt;keyword&gt;standing stock&lt;/keyword&gt;&lt;keyword&gt;wastewater&lt;/keyword&gt;&lt;keyword&gt;anaerobic ammonium oxidation&lt;/keyword&gt;&lt;keyword&gt;horizontal subsurface flow&lt;/keyword&gt;&lt;keyword&gt;fresh-water&lt;/keyword&gt;&lt;keyword&gt;wetlands&lt;/keyword&gt;&lt;keyword&gt;waste-water&lt;/keyword&gt;&lt;keyword&gt;flooded soils&lt;/keyword&gt;&lt;keyword&gt;nitrogen transformations&lt;/keyword&gt;&lt;keyword&gt;&lt;/keyword&gt;&lt;keyword&gt;phosphorus retention&lt;/keyword&gt;&lt;keyword&gt;treatment system&lt;/keyword&gt;&lt;keyword&gt;sediments&lt;/keyword&gt;&lt;keyword&gt;denitrification&lt;/keyword&gt;&lt;keyword&gt;Environmental Sciences &amp;amp; Ecology&lt;/keyword&gt;&lt;/keywords&gt;&lt;urls&gt;&lt;related-urls&gt;&lt;url&gt;&amp;lt;Go to ISI&amp;gt;://WOS:000247737700007&lt;/url&gt;&lt;/related-urls&gt;&lt;/urls&gt;&lt;isbn&gt;0048-9697&lt;/isbn&gt;&lt;work-type&gt;Article&lt;/work-type&gt;&lt;titles&gt;&lt;title&gt;Removal of nutrients in various types of constructed wetlands&lt;/title&gt;&lt;secondary-title&gt;Science of the Total Environment&lt;/secondary-title&gt;&lt;alt-title&gt;Sci. Total Environ.&lt;/alt-title&gt;&lt;/titles&gt;&lt;pages&gt;48-65&lt;/pages&gt;&lt;number&gt;1-3&lt;/number&gt;&lt;contributors&gt;&lt;authors&gt;&lt;author&gt;Vymazal, J.&lt;/author&gt;&lt;/authors&gt;&lt;/contributors&gt;&lt;language&gt;English&lt;/language&gt;&lt;added-date format="utc"&gt;1619441013&lt;/added-date&gt;&lt;ref-type name="Journal Article"&gt;17&lt;/ref-type&gt;&lt;auth-address&gt;ENKI Ops, Prague 16900 6, Czech Republic. Duke Univ, Wetland Ctr, Nicholas Sch Environm &amp;amp; Earth Sci, Durham, NC 27708 USA.&amp;#xD;Vymazal, J (corresponding author), ENKI Ops, Ricanova 40, Prague 16900 6, Czech Republic.&amp;#xD;vymazal@yahoo.com&lt;/auth-address&gt;&lt;rec-number&gt;479&lt;/rec-number&gt;&lt;last-updated-date format="utc"&gt;1619441013&lt;/last-updated-date&gt;&lt;accession-num&gt;WOS:000247737700007&lt;/accession-num&gt;&lt;electronic-resource-num&gt;10.1016/j.scitotenv.2006.09.014&lt;/electronic-resource-num&gt;&lt;volume&gt;380&lt;/volume&gt;&lt;/record&gt;&lt;/Cite&gt;&lt;/EndNote&gt;</w:instrText>
      </w:r>
      <w:r w:rsidR="00E00DA2" w:rsidRPr="003C6E6A">
        <w:rPr>
          <w:rFonts w:asciiTheme="minorHAnsi" w:hAnsiTheme="minorHAnsi" w:cstheme="minorHAnsi"/>
          <w:sz w:val="22"/>
        </w:rPr>
        <w:fldChar w:fldCharType="separate"/>
      </w:r>
      <w:r w:rsidR="00047F75" w:rsidRPr="003C6E6A">
        <w:rPr>
          <w:rFonts w:asciiTheme="minorHAnsi" w:hAnsiTheme="minorHAnsi" w:cstheme="minorHAnsi"/>
          <w:noProof/>
          <w:sz w:val="22"/>
          <w:vertAlign w:val="superscript"/>
        </w:rPr>
        <w:t>34</w:t>
      </w:r>
      <w:r w:rsidR="00E00DA2" w:rsidRPr="003C6E6A">
        <w:rPr>
          <w:rFonts w:asciiTheme="minorHAnsi" w:hAnsiTheme="minorHAnsi" w:cstheme="minorHAnsi"/>
          <w:sz w:val="22"/>
        </w:rPr>
        <w:fldChar w:fldCharType="end"/>
      </w:r>
      <w:r w:rsidR="00F8684A" w:rsidRPr="003C6E6A">
        <w:rPr>
          <w:rFonts w:asciiTheme="minorHAnsi" w:hAnsiTheme="minorHAnsi" w:cstheme="minorHAnsi"/>
          <w:sz w:val="22"/>
        </w:rPr>
        <w:t xml:space="preserve">. </w:t>
      </w:r>
      <w:r w:rsidR="00BD688C" w:rsidRPr="003C6E6A">
        <w:rPr>
          <w:rFonts w:asciiTheme="minorHAnsi" w:hAnsiTheme="minorHAnsi" w:cstheme="minorHAnsi"/>
          <w:sz w:val="22"/>
        </w:rPr>
        <w:t xml:space="preserve">Similarmente Seo </w:t>
      </w:r>
      <w:r w:rsidR="005E101C" w:rsidRPr="003C6E6A">
        <w:rPr>
          <w:rFonts w:asciiTheme="minorHAnsi" w:hAnsiTheme="minorHAnsi" w:cstheme="minorHAnsi"/>
          <w:sz w:val="22"/>
        </w:rPr>
        <w:t>et al.</w:t>
      </w:r>
      <w:r w:rsidR="000E4D2D" w:rsidRPr="003C6E6A">
        <w:rPr>
          <w:rFonts w:asciiTheme="minorHAnsi" w:hAnsiTheme="minorHAnsi" w:cstheme="minorHAnsi"/>
          <w:sz w:val="22"/>
        </w:rPr>
        <w:fldChar w:fldCharType="begin"/>
      </w:r>
      <w:r w:rsidR="008E55DE" w:rsidRPr="003C6E6A">
        <w:rPr>
          <w:rFonts w:asciiTheme="minorHAnsi" w:hAnsiTheme="minorHAnsi" w:cstheme="minorHAnsi"/>
          <w:sz w:val="22"/>
        </w:rPr>
        <w:instrText xml:space="preserve"> ADDIN EN.CITE &lt;EndNote&gt;&lt;Cite&gt;&lt;Author&gt;Seo&lt;/Author&gt;&lt;Year&gt;2008&lt;/Year&gt;&lt;IDText&gt;Evaluation of 2-and 3-stage combinations of vertical and horizontal flow constructed wetlands for treating greenhouse wastewater&lt;/IDText&gt;&lt;DisplayText&gt;&lt;style face="superscript"&gt;170&lt;/style&gt;&lt;/DisplayText&gt;&lt;record&gt;&lt;dates&gt;&lt;pub-dates&gt;&lt;date&gt;Feb&lt;/date&gt;&lt;/pub-dates&gt;&lt;year&gt;2008&lt;/year&gt;&lt;/dates&gt;&lt;urls&gt;&lt;related-urls&gt;&lt;url&gt;&amp;lt;Go to ISI&amp;gt;://WOS:000253574800003&lt;/url&gt;&lt;/related-urls&gt;&lt;/urls&gt;&lt;isbn&gt;0925-8574&lt;/isbn&gt;&lt;titles&gt;&lt;title&gt;Evaluation of 2-and 3-stage combinations of vertical and horizontal flow constructed wetlands for treating greenhouse wastewater&lt;/title&gt;&lt;secondary-title&gt;Ecological Engineering&lt;/secondary-title&gt;&lt;/titles&gt;&lt;pages&gt;121-132&lt;/pages&gt;&lt;number&gt;2&lt;/number&gt;&lt;contributors&gt;&lt;authors&gt;&lt;author&gt;Seo, D. C.&lt;/author&gt;&lt;author&gt;Hwang, S. H.&lt;/author&gt;&lt;author&gt;Kim, H. J.&lt;/author&gt;&lt;author&gt;Cho, J. S.&lt;/author&gt;&lt;author&gt;Lee, H. J.&lt;/author&gt;&lt;author&gt;DeLaune, R. D.&lt;/author&gt;&lt;author&gt;Jugsujinda, A.&lt;/author&gt;&lt;author&gt;Lee, S. T.&lt;/author&gt;&lt;author&gt;Seo, J. Y.&lt;/author&gt;&lt;author&gt;Heo, J. S.&lt;/author&gt;&lt;/authors&gt;&lt;/contributors&gt;&lt;added-date format="utc"&gt;1619454088&lt;/added-date&gt;&lt;ref-type name="Journal Article"&gt;17&lt;/ref-type&gt;&lt;rec-number&gt;481&lt;/rec-number&gt;&lt;last-updated-date format="utc"&gt;1619454088&lt;/last-updated-date&gt;&lt;accession-num&gt;WOS:000253574800003&lt;/accession-num&gt;&lt;electronic-resource-num&gt;10.1016/j.ecoleng.2007.10.007&lt;/electronic-resource-num&gt;&lt;volume&gt;32&lt;/volume&gt;&lt;/record&gt;&lt;/Cite&gt;&lt;/EndNote&gt;</w:instrText>
      </w:r>
      <w:r w:rsidR="000E4D2D" w:rsidRPr="003C6E6A">
        <w:rPr>
          <w:rFonts w:asciiTheme="minorHAnsi" w:hAnsiTheme="minorHAnsi" w:cstheme="minorHAnsi"/>
          <w:sz w:val="22"/>
        </w:rPr>
        <w:fldChar w:fldCharType="separate"/>
      </w:r>
      <w:r w:rsidR="008E55DE" w:rsidRPr="003C6E6A">
        <w:rPr>
          <w:rFonts w:asciiTheme="minorHAnsi" w:hAnsiTheme="minorHAnsi" w:cstheme="minorHAnsi"/>
          <w:noProof/>
          <w:sz w:val="22"/>
          <w:vertAlign w:val="superscript"/>
        </w:rPr>
        <w:t>170</w:t>
      </w:r>
      <w:r w:rsidR="000E4D2D" w:rsidRPr="003C6E6A">
        <w:rPr>
          <w:rFonts w:asciiTheme="minorHAnsi" w:hAnsiTheme="minorHAnsi" w:cstheme="minorHAnsi"/>
          <w:sz w:val="22"/>
        </w:rPr>
        <w:fldChar w:fldCharType="end"/>
      </w:r>
      <w:r w:rsidR="005E101C" w:rsidRPr="003C6E6A">
        <w:rPr>
          <w:rFonts w:asciiTheme="minorHAnsi" w:hAnsiTheme="minorHAnsi" w:cstheme="minorHAnsi"/>
          <w:sz w:val="22"/>
        </w:rPr>
        <w:t>,</w:t>
      </w:r>
      <w:r w:rsidR="00E00DA2" w:rsidRPr="003C6E6A">
        <w:rPr>
          <w:rFonts w:asciiTheme="minorHAnsi" w:hAnsiTheme="minorHAnsi" w:cstheme="minorHAnsi"/>
          <w:sz w:val="22"/>
        </w:rPr>
        <w:t xml:space="preserve"> observaron en </w:t>
      </w:r>
      <w:r w:rsidR="0060535A" w:rsidRPr="003C6E6A">
        <w:rPr>
          <w:rFonts w:asciiTheme="minorHAnsi" w:hAnsiTheme="minorHAnsi" w:cstheme="minorHAnsi"/>
          <w:sz w:val="22"/>
        </w:rPr>
        <w:t>HA</w:t>
      </w:r>
      <w:r w:rsidR="00E00DA2" w:rsidRPr="003C6E6A">
        <w:rPr>
          <w:rFonts w:asciiTheme="minorHAnsi" w:hAnsiTheme="minorHAnsi" w:cstheme="minorHAnsi"/>
          <w:sz w:val="22"/>
        </w:rPr>
        <w:t xml:space="preserve"> la adsorción máxima de NH</w:t>
      </w:r>
      <w:r w:rsidR="00E00DA2" w:rsidRPr="003C6E6A">
        <w:rPr>
          <w:rFonts w:asciiTheme="minorHAnsi" w:hAnsiTheme="minorHAnsi" w:cstheme="minorHAnsi"/>
          <w:sz w:val="22"/>
          <w:vertAlign w:val="subscript"/>
        </w:rPr>
        <w:t>4</w:t>
      </w:r>
      <w:r w:rsidR="00E00DA2" w:rsidRPr="003C6E6A">
        <w:rPr>
          <w:rFonts w:asciiTheme="minorHAnsi" w:hAnsiTheme="minorHAnsi" w:cstheme="minorHAnsi"/>
          <w:sz w:val="22"/>
        </w:rPr>
        <w:t xml:space="preserve">-N tuvo lugar a pH neutro. </w:t>
      </w:r>
      <w:r w:rsidR="00B818A7" w:rsidRPr="003C6E6A">
        <w:rPr>
          <w:rFonts w:asciiTheme="minorHAnsi" w:hAnsiTheme="minorHAnsi" w:cstheme="minorHAnsi"/>
          <w:sz w:val="22"/>
        </w:rPr>
        <w:t>Estudios indican que en</w:t>
      </w:r>
      <w:r w:rsidR="00F8684A" w:rsidRPr="003C6E6A">
        <w:rPr>
          <w:rFonts w:asciiTheme="minorHAnsi" w:hAnsiTheme="minorHAnsi" w:cstheme="minorHAnsi"/>
          <w:sz w:val="22"/>
        </w:rPr>
        <w:t xml:space="preserve"> pH inferiores a 5.0 </w:t>
      </w:r>
      <w:r w:rsidR="00B818A7" w:rsidRPr="003C6E6A">
        <w:rPr>
          <w:rFonts w:asciiTheme="minorHAnsi" w:hAnsiTheme="minorHAnsi" w:cstheme="minorHAnsi"/>
          <w:sz w:val="22"/>
        </w:rPr>
        <w:t xml:space="preserve">en los </w:t>
      </w:r>
      <w:r w:rsidR="0060535A" w:rsidRPr="003C6E6A">
        <w:rPr>
          <w:rFonts w:asciiTheme="minorHAnsi" w:hAnsiTheme="minorHAnsi" w:cstheme="minorHAnsi"/>
          <w:sz w:val="22"/>
        </w:rPr>
        <w:t>HA</w:t>
      </w:r>
      <w:r w:rsidR="00B818A7" w:rsidRPr="003C6E6A">
        <w:rPr>
          <w:rFonts w:asciiTheme="minorHAnsi" w:hAnsiTheme="minorHAnsi" w:cstheme="minorHAnsi"/>
          <w:sz w:val="22"/>
        </w:rPr>
        <w:t xml:space="preserve">, </w:t>
      </w:r>
      <w:r w:rsidR="00F8684A" w:rsidRPr="003C6E6A">
        <w:rPr>
          <w:rFonts w:asciiTheme="minorHAnsi" w:hAnsiTheme="minorHAnsi" w:cstheme="minorHAnsi"/>
          <w:sz w:val="22"/>
        </w:rPr>
        <w:t xml:space="preserve">los procesos </w:t>
      </w:r>
      <w:r w:rsidR="00AE1B7D" w:rsidRPr="003C6E6A">
        <w:rPr>
          <w:rFonts w:asciiTheme="minorHAnsi" w:hAnsiTheme="minorHAnsi" w:cstheme="minorHAnsi"/>
          <w:sz w:val="22"/>
        </w:rPr>
        <w:t>degradación anaeróbica quedan incompletos, dando lugar a la producción de ácidos grasos volátiles y su acumulación en el sistema</w:t>
      </w:r>
      <w:r w:rsidR="001E159E" w:rsidRPr="003C6E6A">
        <w:rPr>
          <w:rFonts w:asciiTheme="minorHAnsi" w:hAnsiTheme="minorHAnsi" w:cstheme="minorHAnsi"/>
          <w:sz w:val="22"/>
        </w:rPr>
        <w:t>,</w:t>
      </w:r>
      <w:r w:rsidR="005F324B" w:rsidRPr="003C6E6A">
        <w:rPr>
          <w:rFonts w:asciiTheme="minorHAnsi" w:hAnsiTheme="minorHAnsi" w:cstheme="minorHAnsi"/>
          <w:sz w:val="22"/>
        </w:rPr>
        <w:t xml:space="preserve"> </w:t>
      </w:r>
      <w:r w:rsidR="00B818A7" w:rsidRPr="003C6E6A">
        <w:rPr>
          <w:rFonts w:asciiTheme="minorHAnsi" w:hAnsiTheme="minorHAnsi" w:cstheme="minorHAnsi"/>
          <w:sz w:val="22"/>
        </w:rPr>
        <w:t xml:space="preserve">lo que </w:t>
      </w:r>
      <w:r w:rsidR="001E159E" w:rsidRPr="003C6E6A">
        <w:rPr>
          <w:rFonts w:asciiTheme="minorHAnsi" w:hAnsiTheme="minorHAnsi" w:cstheme="minorHAnsi"/>
          <w:sz w:val="22"/>
        </w:rPr>
        <w:t>p</w:t>
      </w:r>
      <w:r w:rsidR="00B818A7" w:rsidRPr="003C6E6A">
        <w:rPr>
          <w:rFonts w:asciiTheme="minorHAnsi" w:hAnsiTheme="minorHAnsi" w:cstheme="minorHAnsi"/>
          <w:sz w:val="22"/>
        </w:rPr>
        <w:t xml:space="preserve">rovoca </w:t>
      </w:r>
      <w:r w:rsidR="007241E1" w:rsidRPr="003C6E6A">
        <w:rPr>
          <w:rFonts w:asciiTheme="minorHAnsi" w:hAnsiTheme="minorHAnsi" w:cstheme="minorHAnsi"/>
          <w:sz w:val="22"/>
        </w:rPr>
        <w:t>una caída mayor</w:t>
      </w:r>
      <w:r w:rsidR="001E159E" w:rsidRPr="003C6E6A">
        <w:rPr>
          <w:rFonts w:asciiTheme="minorHAnsi" w:hAnsiTheme="minorHAnsi" w:cstheme="minorHAnsi"/>
          <w:sz w:val="22"/>
        </w:rPr>
        <w:t xml:space="preserve"> del pH</w:t>
      </w:r>
      <w:r w:rsidR="00885001" w:rsidRPr="003C6E6A">
        <w:rPr>
          <w:rFonts w:asciiTheme="minorHAnsi" w:hAnsiTheme="minorHAnsi" w:cstheme="minorHAnsi"/>
          <w:sz w:val="22"/>
        </w:rPr>
        <w:fldChar w:fldCharType="begin"/>
      </w:r>
      <w:r w:rsidR="00885001" w:rsidRPr="003C6E6A">
        <w:rPr>
          <w:rFonts w:asciiTheme="minorHAnsi" w:hAnsiTheme="minorHAnsi" w:cstheme="minorHAnsi"/>
          <w:sz w:val="22"/>
        </w:rPr>
        <w:instrText xml:space="preserve"> ADDIN EN.CITE &lt;EndNote&gt;&lt;Cite&gt;&lt;Author&gt;Cooper&lt;/Author&gt;&lt;Year&gt;2001&lt;/Year&gt;&lt;IDText&gt;Constructed wetlands and reed-beds: Mature technology for the treatment of wastewater from small populations&lt;/IDText&gt;&lt;DisplayText&gt;&lt;style face="superscript"&gt;171&lt;/style&gt;&lt;/DisplayText&gt;&lt;record&gt;&lt;dates&gt;&lt;pub-dates&gt;&lt;date&gt;May&lt;/date&gt;&lt;/pub-dates&gt;&lt;year&gt;2001&lt;/year&gt;&lt;/dates&gt;&lt;keywords&gt;&lt;keyword&gt;BOD removal&lt;/keyword&gt;&lt;keyword&gt;constructed wetlands&lt;/keyword&gt;&lt;keyword&gt;nitrification&lt;/keyword&gt;&lt;keyword&gt;reed-beds&lt;/keyword&gt;&lt;keyword&gt;tertiary&lt;/keyword&gt;&lt;keyword&gt;treatment&lt;/keyword&gt;&lt;keyword&gt;sludge-drying reed-bed&lt;/keyword&gt;&lt;keyword&gt;vertical-flow&lt;/keyword&gt;&lt;keyword&gt;design&lt;/keyword&gt;&lt;keyword&gt;performance&lt;/keyword&gt;&lt;keyword&gt;Environmental Sciences &amp;amp; Ecology&lt;/keyword&gt;&lt;keyword&gt;Marine &amp;amp; Freshwater Biology&lt;/keyword&gt;&lt;keyword&gt;Water&lt;/keyword&gt;&lt;keyword&gt;Resources&lt;/keyword&gt;&lt;/keywords&gt;&lt;urls&gt;&lt;related-urls&gt;&lt;url&gt;&amp;lt;Go to ISI&amp;gt;://WOS:000168828000001&lt;/url&gt;&lt;/related-urls&gt;&lt;/urls&gt;&lt;isbn&gt;0951-7359&lt;/isbn&gt;&lt;work-type&gt;Article; Proceedings Paper&lt;/work-type&gt;&lt;titles&gt;&lt;title&gt;Constructed wetlands and reed-beds: Mature technology for the treatment of wastewater from small populations&lt;/title&gt;&lt;secondary-title&gt;Journal of the Chartered Institution of Water and Environmental Management&lt;/secondary-title&gt;&lt;alt-title&gt;J. Chart. Inst. Water. Environ. Manage.&lt;/alt-title&gt;&lt;/titles&gt;&lt;pages&gt;79-85&lt;/pages&gt;&lt;number&gt;2&lt;/number&gt;&lt;contributors&gt;&lt;authors&gt;&lt;author&gt;Cooper, P.&lt;/author&gt;&lt;/authors&gt;&lt;/contributors&gt;&lt;language&gt;English&lt;/language&gt;&lt;added-date format="utc"&gt;1619445025&lt;/added-date&gt;&lt;ref-type name="Journal Article"&gt;17&lt;/ref-type&gt;&lt;auth-address&gt;Water Res Ctr, Swindon, Wilts, England.&amp;#xD;Cooper, P (corresponding author), Water Res Ctr, Swindon, Wilts, England.&lt;/auth-address&gt;&lt;rec-number&gt;480&lt;/rec-number&gt;&lt;last-updated-date format="utc"&gt;1619445025&lt;/last-updated-date&gt;&lt;accession-num&gt;WOS:000168828000001&lt;/accession-num&gt;&lt;volume&gt;15&lt;/volume&gt;&lt;/record&gt;&lt;/Cite&gt;&lt;/EndNote&gt;</w:instrText>
      </w:r>
      <w:r w:rsidR="00885001" w:rsidRPr="003C6E6A">
        <w:rPr>
          <w:rFonts w:asciiTheme="minorHAnsi" w:hAnsiTheme="minorHAnsi" w:cstheme="minorHAnsi"/>
          <w:sz w:val="22"/>
        </w:rPr>
        <w:fldChar w:fldCharType="separate"/>
      </w:r>
      <w:r w:rsidR="00885001" w:rsidRPr="003C6E6A">
        <w:rPr>
          <w:rFonts w:asciiTheme="minorHAnsi" w:hAnsiTheme="minorHAnsi" w:cstheme="minorHAnsi"/>
          <w:noProof/>
          <w:sz w:val="22"/>
          <w:vertAlign w:val="superscript"/>
        </w:rPr>
        <w:t>171</w:t>
      </w:r>
      <w:r w:rsidR="00885001" w:rsidRPr="003C6E6A">
        <w:rPr>
          <w:rFonts w:asciiTheme="minorHAnsi" w:hAnsiTheme="minorHAnsi" w:cstheme="minorHAnsi"/>
          <w:sz w:val="22"/>
        </w:rPr>
        <w:fldChar w:fldCharType="end"/>
      </w:r>
      <w:r w:rsidR="006F1847" w:rsidRPr="003C6E6A">
        <w:rPr>
          <w:rFonts w:asciiTheme="minorHAnsi" w:hAnsiTheme="minorHAnsi" w:cstheme="minorHAnsi"/>
          <w:sz w:val="22"/>
        </w:rPr>
        <w:t xml:space="preserve">. </w:t>
      </w:r>
      <w:r w:rsidR="00B818A7" w:rsidRPr="003C6E6A">
        <w:rPr>
          <w:rFonts w:asciiTheme="minorHAnsi" w:hAnsiTheme="minorHAnsi" w:cstheme="minorHAnsi"/>
          <w:sz w:val="22"/>
        </w:rPr>
        <w:t xml:space="preserve">Mientras que en pH superiores a 9.5 </w:t>
      </w:r>
      <w:r w:rsidR="006F1847" w:rsidRPr="003C6E6A">
        <w:rPr>
          <w:rFonts w:asciiTheme="minorHAnsi" w:hAnsiTheme="minorHAnsi" w:cstheme="minorHAnsi"/>
          <w:sz w:val="22"/>
        </w:rPr>
        <w:t>e</w:t>
      </w:r>
      <w:r w:rsidR="005F324B" w:rsidRPr="003C6E6A">
        <w:rPr>
          <w:rFonts w:asciiTheme="minorHAnsi" w:hAnsiTheme="minorHAnsi" w:cstheme="minorHAnsi"/>
          <w:sz w:val="22"/>
        </w:rPr>
        <w:t xml:space="preserve">l porcentaje de </w:t>
      </w:r>
      <w:r w:rsidR="00B818A7" w:rsidRPr="003C6E6A">
        <w:rPr>
          <w:rFonts w:asciiTheme="minorHAnsi" w:hAnsiTheme="minorHAnsi" w:cstheme="minorHAnsi"/>
          <w:sz w:val="22"/>
        </w:rPr>
        <w:t>NH</w:t>
      </w:r>
      <w:r w:rsidR="00B818A7" w:rsidRPr="003C6E6A">
        <w:rPr>
          <w:rFonts w:asciiTheme="minorHAnsi" w:hAnsiTheme="minorHAnsi" w:cstheme="minorHAnsi"/>
          <w:sz w:val="22"/>
          <w:vertAlign w:val="subscript"/>
        </w:rPr>
        <w:t>3</w:t>
      </w:r>
      <w:r w:rsidR="00B818A7" w:rsidRPr="003C6E6A">
        <w:rPr>
          <w:rFonts w:asciiTheme="minorHAnsi" w:hAnsiTheme="minorHAnsi" w:cstheme="minorHAnsi"/>
          <w:sz w:val="22"/>
        </w:rPr>
        <w:t>-N (</w:t>
      </w:r>
      <w:r w:rsidR="005F324B" w:rsidRPr="003C6E6A">
        <w:rPr>
          <w:rFonts w:asciiTheme="minorHAnsi" w:hAnsiTheme="minorHAnsi" w:cstheme="minorHAnsi"/>
          <w:sz w:val="22"/>
        </w:rPr>
        <w:t>amon</w:t>
      </w:r>
      <w:r w:rsidR="000158C8" w:rsidRPr="003C6E6A">
        <w:rPr>
          <w:rFonts w:asciiTheme="minorHAnsi" w:hAnsiTheme="minorHAnsi" w:cstheme="minorHAnsi"/>
          <w:sz w:val="22"/>
        </w:rPr>
        <w:t>io</w:t>
      </w:r>
      <w:r w:rsidR="005F324B" w:rsidRPr="003C6E6A">
        <w:rPr>
          <w:rFonts w:asciiTheme="minorHAnsi" w:hAnsiTheme="minorHAnsi" w:cstheme="minorHAnsi"/>
          <w:sz w:val="22"/>
        </w:rPr>
        <w:t xml:space="preserve"> no ionizado</w:t>
      </w:r>
      <w:r w:rsidR="00B818A7" w:rsidRPr="003C6E6A">
        <w:rPr>
          <w:rFonts w:asciiTheme="minorHAnsi" w:hAnsiTheme="minorHAnsi" w:cstheme="minorHAnsi"/>
          <w:sz w:val="22"/>
        </w:rPr>
        <w:t xml:space="preserve">) se </w:t>
      </w:r>
      <w:r w:rsidR="000158C8" w:rsidRPr="003C6E6A">
        <w:rPr>
          <w:rFonts w:asciiTheme="minorHAnsi" w:hAnsiTheme="minorHAnsi" w:cstheme="minorHAnsi"/>
          <w:sz w:val="22"/>
        </w:rPr>
        <w:t>increment</w:t>
      </w:r>
      <w:r w:rsidR="00B818A7" w:rsidRPr="003C6E6A">
        <w:rPr>
          <w:rFonts w:asciiTheme="minorHAnsi" w:hAnsiTheme="minorHAnsi" w:cstheme="minorHAnsi"/>
          <w:sz w:val="22"/>
        </w:rPr>
        <w:t>a</w:t>
      </w:r>
      <w:r w:rsidR="00183F46" w:rsidRPr="003C6E6A">
        <w:rPr>
          <w:rFonts w:asciiTheme="minorHAnsi" w:hAnsiTheme="minorHAnsi" w:cstheme="minorHAnsi"/>
          <w:sz w:val="22"/>
        </w:rPr>
        <w:t xml:space="preserve">, </w:t>
      </w:r>
      <w:r w:rsidR="00C152F7" w:rsidRPr="003C6E6A">
        <w:rPr>
          <w:rFonts w:asciiTheme="minorHAnsi" w:hAnsiTheme="minorHAnsi" w:cstheme="minorHAnsi"/>
          <w:sz w:val="22"/>
        </w:rPr>
        <w:t xml:space="preserve">influyendo negativamente en la disponibilidad de nutrientes </w:t>
      </w:r>
      <w:r w:rsidR="000158C8" w:rsidRPr="003C6E6A">
        <w:rPr>
          <w:rFonts w:asciiTheme="minorHAnsi" w:hAnsiTheme="minorHAnsi" w:cstheme="minorHAnsi"/>
          <w:sz w:val="22"/>
        </w:rPr>
        <w:t>y por tanto en la remoción de N y</w:t>
      </w:r>
      <w:r w:rsidR="00C152F7" w:rsidRPr="003C6E6A">
        <w:rPr>
          <w:rFonts w:asciiTheme="minorHAnsi" w:hAnsiTheme="minorHAnsi" w:cstheme="minorHAnsi"/>
          <w:sz w:val="22"/>
        </w:rPr>
        <w:t xml:space="preserve"> </w:t>
      </w:r>
      <w:r w:rsidR="00C152F7" w:rsidRPr="003C6E6A">
        <w:rPr>
          <w:rFonts w:asciiTheme="minorHAnsi" w:hAnsiTheme="minorHAnsi" w:cstheme="minorHAnsi"/>
          <w:sz w:val="22"/>
        </w:rPr>
        <w:lastRenderedPageBreak/>
        <w:t>crecimiento de las plantas del humedal</w:t>
      </w:r>
      <w:r w:rsidR="00E07530" w:rsidRPr="003C6E6A">
        <w:rPr>
          <w:rFonts w:asciiTheme="minorHAnsi" w:hAnsiTheme="minorHAnsi" w:cstheme="minorHAnsi"/>
          <w:sz w:val="22"/>
        </w:rPr>
        <w:t xml:space="preserve"> </w:t>
      </w:r>
      <w:r w:rsidR="00E07530" w:rsidRPr="003C6E6A">
        <w:rPr>
          <w:rFonts w:asciiTheme="minorHAnsi" w:hAnsiTheme="minorHAnsi" w:cstheme="minorHAnsi"/>
          <w:sz w:val="22"/>
        </w:rPr>
        <w:fldChar w:fldCharType="begin"/>
      </w:r>
      <w:r w:rsidR="00E07530" w:rsidRPr="003C6E6A">
        <w:rPr>
          <w:rFonts w:asciiTheme="minorHAnsi" w:hAnsiTheme="minorHAnsi" w:cstheme="minorHAnsi"/>
          <w:sz w:val="22"/>
        </w:rPr>
        <w:instrText xml:space="preserve"> ADDIN EN.CITE &lt;EndNote&gt;&lt;Cite&gt;&lt;Author&gt;Kadlec&lt;/Author&gt;&lt;Year&gt;2001&lt;/Year&gt;&lt;IDText&gt;Temperature effects in treatment wetlands&lt;/IDText&gt;&lt;DisplayText&gt;&lt;style face="superscript"&gt;164&lt;/style&gt;&lt;/DisplayText&gt;&lt;record&gt;&lt;dates&gt;&lt;pub-dates&gt;&lt;date&gt;Sep-Oct&lt;/date&gt;&lt;/pub-dates&gt;&lt;year&gt;2001&lt;/year&gt;&lt;/dates&gt;&lt;urls&gt;&lt;related-urls&gt;&lt;url&gt;&amp;lt;Go to ISI&amp;gt;://WOS:000172529100005&lt;/url&gt;&lt;/related-urls&gt;&lt;/urls&gt;&lt;isbn&gt;1061-4303&lt;/isbn&gt;&lt;titles&gt;&lt;title&gt;Temperature effects in treatment wetlands&lt;/title&gt;&lt;secondary-title&gt;Water Environment Research&lt;/secondary-title&gt;&lt;/titles&gt;&lt;pages&gt;543-557&lt;/pages&gt;&lt;number&gt;5&lt;/number&gt;&lt;contributors&gt;&lt;authors&gt;&lt;author&gt;Kadlec, R. H.&lt;/author&gt;&lt;author&gt;Reddy, K. R.&lt;/author&gt;&lt;/authors&gt;&lt;/contributors&gt;&lt;added-date format="utc"&gt;1619401656&lt;/added-date&gt;&lt;ref-type name="Journal Article"&gt;17&lt;/ref-type&gt;&lt;rec-number&gt;476&lt;/rec-number&gt;&lt;last-updated-date format="utc"&gt;1619401656&lt;/last-updated-date&gt;&lt;accession-num&gt;WOS:000172529100005&lt;/accession-num&gt;&lt;electronic-resource-num&gt;10.2175/106143001x139614&lt;/electronic-resource-num&gt;&lt;volume&gt;73&lt;/volume&gt;&lt;/record&gt;&lt;/Cite&gt;&lt;/EndNote&gt;</w:instrText>
      </w:r>
      <w:r w:rsidR="00E07530" w:rsidRPr="003C6E6A">
        <w:rPr>
          <w:rFonts w:asciiTheme="minorHAnsi" w:hAnsiTheme="minorHAnsi" w:cstheme="minorHAnsi"/>
          <w:sz w:val="22"/>
        </w:rPr>
        <w:fldChar w:fldCharType="separate"/>
      </w:r>
      <w:r w:rsidR="00E07530" w:rsidRPr="003C6E6A">
        <w:rPr>
          <w:rFonts w:asciiTheme="minorHAnsi" w:hAnsiTheme="minorHAnsi" w:cstheme="minorHAnsi"/>
          <w:noProof/>
          <w:sz w:val="22"/>
          <w:vertAlign w:val="superscript"/>
        </w:rPr>
        <w:t>164</w:t>
      </w:r>
      <w:r w:rsidR="00E07530" w:rsidRPr="003C6E6A">
        <w:rPr>
          <w:rFonts w:asciiTheme="minorHAnsi" w:hAnsiTheme="minorHAnsi" w:cstheme="minorHAnsi"/>
          <w:sz w:val="22"/>
        </w:rPr>
        <w:fldChar w:fldCharType="end"/>
      </w:r>
      <w:r w:rsidR="00E07530" w:rsidRPr="003C6E6A">
        <w:rPr>
          <w:rFonts w:asciiTheme="minorHAnsi" w:hAnsiTheme="minorHAnsi" w:cstheme="minorHAnsi"/>
          <w:sz w:val="22"/>
        </w:rPr>
        <w:t>.</w:t>
      </w:r>
    </w:p>
    <w:p w14:paraId="600B163F" w14:textId="766A8489" w:rsidR="00690782" w:rsidRPr="003C6E6A" w:rsidRDefault="00A6221A" w:rsidP="00D67C46">
      <w:pPr>
        <w:jc w:val="both"/>
        <w:rPr>
          <w:rFonts w:asciiTheme="minorHAnsi" w:hAnsiTheme="minorHAnsi" w:cstheme="minorHAnsi"/>
          <w:sz w:val="22"/>
        </w:rPr>
      </w:pPr>
      <w:r w:rsidRPr="003C6E6A">
        <w:rPr>
          <w:rFonts w:asciiTheme="minorHAnsi" w:hAnsiTheme="minorHAnsi" w:cstheme="minorHAnsi"/>
          <w:sz w:val="22"/>
        </w:rPr>
        <w:t xml:space="preserve">Las mediciones de pH en este estudio no mostraron diferencias significativas entre tratamientos ni entre los periodos </w:t>
      </w:r>
      <w:r w:rsidR="00A94ECF" w:rsidRPr="003C6E6A">
        <w:rPr>
          <w:rFonts w:asciiTheme="minorHAnsi" w:hAnsiTheme="minorHAnsi" w:cstheme="minorHAnsi"/>
          <w:sz w:val="22"/>
        </w:rPr>
        <w:t>e</w:t>
      </w:r>
      <w:r w:rsidR="007C3B5D" w:rsidRPr="003C6E6A">
        <w:rPr>
          <w:rFonts w:asciiTheme="minorHAnsi" w:hAnsiTheme="minorHAnsi" w:cstheme="minorHAnsi"/>
          <w:sz w:val="22"/>
        </w:rPr>
        <w:t>valua</w:t>
      </w:r>
      <w:r w:rsidR="009C0775" w:rsidRPr="003C6E6A">
        <w:rPr>
          <w:rFonts w:asciiTheme="minorHAnsi" w:hAnsiTheme="minorHAnsi" w:cstheme="minorHAnsi"/>
          <w:sz w:val="22"/>
        </w:rPr>
        <w:t xml:space="preserve">dos. </w:t>
      </w:r>
      <w:r w:rsidR="000440C2" w:rsidRPr="003C6E6A">
        <w:rPr>
          <w:rFonts w:asciiTheme="minorHAnsi" w:hAnsiTheme="minorHAnsi" w:cstheme="minorHAnsi"/>
          <w:sz w:val="22"/>
        </w:rPr>
        <w:t>L</w:t>
      </w:r>
      <w:r w:rsidR="00690782" w:rsidRPr="003C6E6A">
        <w:rPr>
          <w:rFonts w:asciiTheme="minorHAnsi" w:hAnsiTheme="minorHAnsi" w:cstheme="minorHAnsi"/>
          <w:sz w:val="22"/>
        </w:rPr>
        <w:t xml:space="preserve">os valores del </w:t>
      </w:r>
      <w:r w:rsidR="000440C2" w:rsidRPr="003C6E6A">
        <w:rPr>
          <w:rFonts w:asciiTheme="minorHAnsi" w:hAnsiTheme="minorHAnsi" w:cstheme="minorHAnsi"/>
          <w:sz w:val="22"/>
        </w:rPr>
        <w:t xml:space="preserve">pH durante el estudio alcanzaron </w:t>
      </w:r>
      <w:r w:rsidR="00FC7432" w:rsidRPr="003C6E6A">
        <w:rPr>
          <w:rFonts w:asciiTheme="minorHAnsi" w:hAnsiTheme="minorHAnsi" w:cstheme="minorHAnsi"/>
          <w:sz w:val="22"/>
        </w:rPr>
        <w:t xml:space="preserve">el </w:t>
      </w:r>
      <w:r w:rsidR="00CE757B" w:rsidRPr="003C6E6A">
        <w:rPr>
          <w:rFonts w:asciiTheme="minorHAnsi" w:hAnsiTheme="minorHAnsi" w:cstheme="minorHAnsi"/>
          <w:sz w:val="22"/>
        </w:rPr>
        <w:t xml:space="preserve">límite máximo considerado como </w:t>
      </w:r>
      <w:r w:rsidR="00FC7B2C" w:rsidRPr="003C6E6A">
        <w:rPr>
          <w:rFonts w:asciiTheme="minorHAnsi" w:hAnsiTheme="minorHAnsi" w:cstheme="minorHAnsi"/>
          <w:sz w:val="22"/>
        </w:rPr>
        <w:t>óptimo</w:t>
      </w:r>
      <w:r w:rsidR="00690782" w:rsidRPr="003C6E6A">
        <w:rPr>
          <w:rFonts w:asciiTheme="minorHAnsi" w:hAnsiTheme="minorHAnsi" w:cstheme="minorHAnsi"/>
          <w:sz w:val="22"/>
        </w:rPr>
        <w:t xml:space="preserve"> para la operación del humedal artificial</w:t>
      </w:r>
      <w:r w:rsidR="00224C90" w:rsidRPr="003C6E6A">
        <w:rPr>
          <w:rFonts w:asciiTheme="minorHAnsi" w:hAnsiTheme="minorHAnsi" w:cstheme="minorHAnsi"/>
          <w:sz w:val="22"/>
        </w:rPr>
        <w:t xml:space="preserve"> (Tabla </w:t>
      </w:r>
      <w:r w:rsidR="00C30043" w:rsidRPr="003C6E6A">
        <w:rPr>
          <w:rFonts w:asciiTheme="minorHAnsi" w:hAnsiTheme="minorHAnsi" w:cstheme="minorHAnsi"/>
          <w:sz w:val="22"/>
        </w:rPr>
        <w:t>5</w:t>
      </w:r>
      <w:r w:rsidR="00224C90" w:rsidRPr="003C6E6A">
        <w:rPr>
          <w:rFonts w:asciiTheme="minorHAnsi" w:hAnsiTheme="minorHAnsi" w:cstheme="minorHAnsi"/>
          <w:sz w:val="22"/>
        </w:rPr>
        <w:t>.1).</w:t>
      </w:r>
      <w:r w:rsidR="00690782" w:rsidRPr="003C6E6A">
        <w:rPr>
          <w:rFonts w:asciiTheme="minorHAnsi" w:hAnsiTheme="minorHAnsi" w:cstheme="minorHAnsi"/>
          <w:sz w:val="22"/>
        </w:rPr>
        <w:t xml:space="preserve"> No obstante, </w:t>
      </w:r>
      <w:r w:rsidR="00DA3E35" w:rsidRPr="003C6E6A">
        <w:rPr>
          <w:rFonts w:asciiTheme="minorHAnsi" w:hAnsiTheme="minorHAnsi" w:cstheme="minorHAnsi"/>
          <w:sz w:val="22"/>
        </w:rPr>
        <w:t>se concluyó</w:t>
      </w:r>
      <w:r w:rsidR="0061358D" w:rsidRPr="003C6E6A">
        <w:rPr>
          <w:rFonts w:asciiTheme="minorHAnsi" w:hAnsiTheme="minorHAnsi" w:cstheme="minorHAnsi"/>
          <w:sz w:val="22"/>
        </w:rPr>
        <w:t xml:space="preserve"> </w:t>
      </w:r>
      <w:r w:rsidR="00FC7B2C" w:rsidRPr="003C6E6A">
        <w:rPr>
          <w:rFonts w:asciiTheme="minorHAnsi" w:hAnsiTheme="minorHAnsi" w:cstheme="minorHAnsi"/>
          <w:sz w:val="22"/>
        </w:rPr>
        <w:t>que</w:t>
      </w:r>
      <w:r w:rsidR="00690782" w:rsidRPr="003C6E6A">
        <w:rPr>
          <w:rFonts w:asciiTheme="minorHAnsi" w:hAnsiTheme="minorHAnsi" w:cstheme="minorHAnsi"/>
          <w:sz w:val="22"/>
        </w:rPr>
        <w:t xml:space="preserve"> estos altos valores no influyeron en la disponibilidad de nutrientes </w:t>
      </w:r>
      <w:r w:rsidR="00224C90" w:rsidRPr="003C6E6A">
        <w:rPr>
          <w:rFonts w:asciiTheme="minorHAnsi" w:hAnsiTheme="minorHAnsi" w:cstheme="minorHAnsi"/>
          <w:sz w:val="22"/>
        </w:rPr>
        <w:t>para las plantas. Considerando que las plantas no desarrollaron características de estrés por falta de nutrientes a excepción de las plantas del con</w:t>
      </w:r>
      <w:r w:rsidR="000440C2" w:rsidRPr="003C6E6A">
        <w:rPr>
          <w:rFonts w:asciiTheme="minorHAnsi" w:hAnsiTheme="minorHAnsi" w:cstheme="minorHAnsi"/>
          <w:sz w:val="22"/>
        </w:rPr>
        <w:t>trol que no fueron fertilizadas y presentaron coloraciones de color rojo.</w:t>
      </w:r>
      <w:r w:rsidR="00224C90" w:rsidRPr="003C6E6A">
        <w:rPr>
          <w:rFonts w:asciiTheme="minorHAnsi" w:hAnsiTheme="minorHAnsi" w:cstheme="minorHAnsi"/>
          <w:sz w:val="22"/>
        </w:rPr>
        <w:t xml:space="preserve"> </w:t>
      </w:r>
    </w:p>
    <w:p w14:paraId="24615EAF" w14:textId="77777777" w:rsidR="005025B3" w:rsidRPr="003C6E6A" w:rsidRDefault="005025B3" w:rsidP="002C784F">
      <w:pPr>
        <w:spacing w:after="0"/>
        <w:jc w:val="both"/>
        <w:rPr>
          <w:rFonts w:asciiTheme="minorHAnsi" w:hAnsiTheme="minorHAnsi" w:cstheme="minorHAnsi"/>
          <w:sz w:val="22"/>
          <w:szCs w:val="22"/>
        </w:rPr>
      </w:pPr>
    </w:p>
    <w:p w14:paraId="467A1359" w14:textId="08E0967B" w:rsidR="00D36F40" w:rsidRPr="003C6E6A" w:rsidRDefault="008D0DFE" w:rsidP="002C784F">
      <w:pPr>
        <w:spacing w:after="0"/>
        <w:jc w:val="both"/>
        <w:rPr>
          <w:rFonts w:asciiTheme="minorHAnsi" w:hAnsiTheme="minorHAnsi" w:cstheme="minorHAnsi"/>
          <w:sz w:val="22"/>
          <w:szCs w:val="22"/>
        </w:rPr>
      </w:pPr>
      <w:r w:rsidRPr="003C6E6A">
        <w:rPr>
          <w:rFonts w:asciiTheme="minorHAnsi" w:hAnsiTheme="minorHAnsi" w:cstheme="minorHAnsi"/>
          <w:sz w:val="22"/>
          <w:szCs w:val="22"/>
        </w:rPr>
        <w:t>En relación</w:t>
      </w:r>
      <w:r w:rsidR="000145D8" w:rsidRPr="003C6E6A">
        <w:rPr>
          <w:rFonts w:asciiTheme="minorHAnsi" w:hAnsiTheme="minorHAnsi" w:cstheme="minorHAnsi"/>
          <w:sz w:val="22"/>
          <w:szCs w:val="22"/>
        </w:rPr>
        <w:t xml:space="preserve"> a los niveles de salinidad en los efluentes, </w:t>
      </w:r>
      <w:r w:rsidR="00B474D4" w:rsidRPr="003C6E6A">
        <w:rPr>
          <w:rFonts w:asciiTheme="minorHAnsi" w:hAnsiTheme="minorHAnsi" w:cstheme="minorHAnsi"/>
          <w:sz w:val="22"/>
          <w:szCs w:val="22"/>
        </w:rPr>
        <w:t xml:space="preserve">investigadores han informado que la </w:t>
      </w:r>
      <w:r w:rsidR="00DE2320" w:rsidRPr="003C6E6A">
        <w:rPr>
          <w:rFonts w:asciiTheme="minorHAnsi" w:hAnsiTheme="minorHAnsi" w:cstheme="minorHAnsi"/>
          <w:sz w:val="22"/>
          <w:szCs w:val="22"/>
        </w:rPr>
        <w:t xml:space="preserve">alta </w:t>
      </w:r>
      <w:r w:rsidR="00B474D4" w:rsidRPr="003C6E6A">
        <w:rPr>
          <w:rFonts w:asciiTheme="minorHAnsi" w:hAnsiTheme="minorHAnsi" w:cstheme="minorHAnsi"/>
          <w:sz w:val="22"/>
          <w:szCs w:val="22"/>
        </w:rPr>
        <w:t xml:space="preserve">salinidad puede afectar negativamente las plantas y los microorganimos en los </w:t>
      </w:r>
      <w:r w:rsidR="0060535A" w:rsidRPr="003C6E6A">
        <w:rPr>
          <w:rFonts w:asciiTheme="minorHAnsi" w:hAnsiTheme="minorHAnsi" w:cstheme="minorHAnsi"/>
          <w:sz w:val="22"/>
          <w:szCs w:val="22"/>
        </w:rPr>
        <w:t>HA</w:t>
      </w:r>
      <w:r w:rsidR="00147DCC" w:rsidRPr="003C6E6A">
        <w:rPr>
          <w:rFonts w:asciiTheme="minorHAnsi" w:hAnsiTheme="minorHAnsi" w:cstheme="minorHAnsi"/>
          <w:sz w:val="22"/>
          <w:szCs w:val="22"/>
        </w:rPr>
        <w:t xml:space="preserve">. Por ejemplo, Klomjek y Nitisoravut encontraron que algunas especies de plantas utilizadas en los </w:t>
      </w:r>
      <w:r w:rsidR="0060535A" w:rsidRPr="003C6E6A">
        <w:rPr>
          <w:rFonts w:asciiTheme="minorHAnsi" w:hAnsiTheme="minorHAnsi" w:cstheme="minorHAnsi"/>
          <w:sz w:val="22"/>
          <w:szCs w:val="22"/>
        </w:rPr>
        <w:t>HA</w:t>
      </w:r>
      <w:r w:rsidR="00147DCC" w:rsidRPr="003C6E6A">
        <w:rPr>
          <w:rFonts w:asciiTheme="minorHAnsi" w:hAnsiTheme="minorHAnsi" w:cstheme="minorHAnsi"/>
          <w:sz w:val="22"/>
          <w:szCs w:val="22"/>
        </w:rPr>
        <w:t xml:space="preserve"> se vieron afectadas negativamente por la alta salinidad en las aguas residuales</w:t>
      </w:r>
      <w:r w:rsidR="00BD688C" w:rsidRPr="003C6E6A">
        <w:rPr>
          <w:rFonts w:asciiTheme="minorHAnsi" w:hAnsiTheme="minorHAnsi" w:cstheme="minorHAnsi"/>
          <w:sz w:val="22"/>
          <w:szCs w:val="22"/>
        </w:rPr>
        <w:fldChar w:fldCharType="begin"/>
      </w:r>
      <w:r w:rsidR="00047F75" w:rsidRPr="003C6E6A">
        <w:rPr>
          <w:rFonts w:asciiTheme="minorHAnsi" w:hAnsiTheme="minorHAnsi" w:cstheme="minorHAnsi"/>
          <w:sz w:val="22"/>
          <w:szCs w:val="22"/>
        </w:rPr>
        <w:instrText xml:space="preserve"> ADDIN EN.CITE &lt;EndNote&gt;&lt;Cite&gt;&lt;Author&gt;Klomjek&lt;/Author&gt;&lt;Year&gt;2005&lt;/Year&gt;&lt;IDText&gt;Constructed treatment wetland: a study of eight plant species under saline conditions&lt;/IDText&gt;&lt;DisplayText&gt;&lt;style face="superscript"&gt;87&lt;/style&gt;&lt;/DisplayText&gt;&lt;record&gt;&lt;dates&gt;&lt;pub-dates&gt;&lt;date&gt;Feb&lt;/date&gt;&lt;/pub-dates&gt;&lt;year&gt;2005&lt;/year&gt;&lt;/dates&gt;&lt;urls&gt;&lt;related-urls&gt;&lt;url&gt;&amp;lt;Go to ISI&amp;gt;://WOS:000226476500007&lt;/url&gt;&lt;/related-urls&gt;&lt;/urls&gt;&lt;isbn&gt;0045-6535&lt;/isbn&gt;&lt;titles&gt;&lt;title&gt;Constructed treatment wetland: a study of eight plant species under saline conditions&lt;/title&gt;&lt;secondary-title&gt;Chemosphere&lt;/secondary-title&gt;&lt;/titles&gt;&lt;pages&gt;585-593&lt;/pages&gt;&lt;number&gt;5&lt;/number&gt;&lt;contributors&gt;&lt;authors&gt;&lt;author&gt;Klomjek, P.&lt;/author&gt;&lt;author&gt;Nitisoravut, S.&lt;/author&gt;&lt;/authors&gt;&lt;/contributors&gt;&lt;added-date format="utc"&gt;1499653628&lt;/added-date&gt;&lt;ref-type name="Journal Article"&gt;17&lt;/ref-type&gt;&lt;rec-number&gt;196&lt;/rec-number&gt;&lt;last-updated-date format="utc"&gt;1499653628&lt;/last-updated-date&gt;&lt;accession-num&gt;WOS:000226476500007&lt;/accession-num&gt;&lt;electronic-resource-num&gt;10.1016/j.chemosphere.2004.08.073&lt;/electronic-resource-num&gt;&lt;volume&gt;58&lt;/volume&gt;&lt;/record&gt;&lt;/Cite&gt;&lt;/EndNote&gt;</w:instrText>
      </w:r>
      <w:r w:rsidR="00BD688C" w:rsidRPr="003C6E6A">
        <w:rPr>
          <w:rFonts w:asciiTheme="minorHAnsi" w:hAnsiTheme="minorHAnsi" w:cstheme="minorHAnsi"/>
          <w:sz w:val="22"/>
          <w:szCs w:val="22"/>
        </w:rPr>
        <w:fldChar w:fldCharType="separate"/>
      </w:r>
      <w:r w:rsidR="00047F75" w:rsidRPr="003C6E6A">
        <w:rPr>
          <w:rFonts w:asciiTheme="minorHAnsi" w:hAnsiTheme="minorHAnsi" w:cstheme="minorHAnsi"/>
          <w:noProof/>
          <w:sz w:val="22"/>
          <w:szCs w:val="22"/>
          <w:vertAlign w:val="superscript"/>
        </w:rPr>
        <w:t>87</w:t>
      </w:r>
      <w:r w:rsidR="00BD688C" w:rsidRPr="003C6E6A">
        <w:rPr>
          <w:rFonts w:asciiTheme="minorHAnsi" w:hAnsiTheme="minorHAnsi" w:cstheme="minorHAnsi"/>
          <w:sz w:val="22"/>
          <w:szCs w:val="22"/>
        </w:rPr>
        <w:fldChar w:fldCharType="end"/>
      </w:r>
      <w:r w:rsidR="00BD688C" w:rsidRPr="003C6E6A">
        <w:rPr>
          <w:rFonts w:asciiTheme="minorHAnsi" w:hAnsiTheme="minorHAnsi" w:cstheme="minorHAnsi"/>
          <w:sz w:val="22"/>
          <w:szCs w:val="22"/>
        </w:rPr>
        <w:t xml:space="preserve">. Similarmente Gao </w:t>
      </w:r>
      <w:r w:rsidR="005E101C" w:rsidRPr="003C6E6A">
        <w:rPr>
          <w:rFonts w:asciiTheme="minorHAnsi" w:hAnsiTheme="minorHAnsi" w:cstheme="minorHAnsi"/>
          <w:sz w:val="22"/>
          <w:szCs w:val="22"/>
        </w:rPr>
        <w:t>et al.</w:t>
      </w:r>
      <w:r w:rsidR="000E4D2D" w:rsidRPr="003C6E6A">
        <w:rPr>
          <w:rFonts w:asciiTheme="minorHAnsi" w:hAnsiTheme="minorHAnsi" w:cstheme="minorHAnsi"/>
          <w:sz w:val="22"/>
          <w:szCs w:val="22"/>
        </w:rPr>
        <w:fldChar w:fldCharType="begin"/>
      </w:r>
      <w:r w:rsidR="00885001" w:rsidRPr="003C6E6A">
        <w:rPr>
          <w:rFonts w:asciiTheme="minorHAnsi" w:hAnsiTheme="minorHAnsi" w:cstheme="minorHAnsi"/>
          <w:sz w:val="22"/>
          <w:szCs w:val="22"/>
        </w:rPr>
        <w:instrText xml:space="preserve"> ADDIN EN.CITE &lt;EndNote&gt;&lt;Cite&gt;&lt;Author&gt;Gao&lt;/Author&gt;&lt;Year&gt;2015&lt;/Year&gt;&lt;IDText&gt;Saline domestic sewage treatment in constructed wetlands: study of plant selection and treatment characteristics&lt;/IDText&gt;&lt;DisplayText&gt;&lt;style face="superscript"&gt;172&lt;/style&gt;&lt;/DisplayText&gt;&lt;record&gt;&lt;dates&gt;&lt;pub-dates&gt;&lt;date&gt;Jan&lt;/date&gt;&lt;/pub-dates&gt;&lt;year&gt;2015&lt;/year&gt;&lt;/dates&gt;&lt;urls&gt;&lt;related-urls&gt;&lt;url&gt;&amp;lt;Go to ISI&amp;gt;://WOS:000347688000004&lt;/url&gt;&lt;/related-urls&gt;&lt;/urls&gt;&lt;isbn&gt;1944-3994&lt;/isbn&gt;&lt;titles&gt;&lt;title&gt;Saline domestic sewage treatment in constructed wetlands: study of plant selection and treatment characteristics&lt;/title&gt;&lt;secondary-title&gt;Desalination and Water Treatment&lt;/secondary-title&gt;&lt;/titles&gt;&lt;pages&gt;593-602&lt;/pages&gt;&lt;number&gt;3&lt;/number&gt;&lt;contributors&gt;&lt;authors&gt;&lt;author&gt;Gao, F.&lt;/author&gt;&lt;author&gt;Yang, Z. H.&lt;/author&gt;&lt;author&gt;Li, C.&lt;/author&gt;&lt;author&gt;Jin, W. H.&lt;/author&gt;&lt;/authors&gt;&lt;/contributors&gt;&lt;added-date format="utc"&gt;1619492979&lt;/added-date&gt;&lt;ref-type name="Journal Article"&gt;17&lt;/ref-type&gt;&lt;rec-number&gt;483&lt;/rec-number&gt;&lt;last-updated-date format="utc"&gt;1619492979&lt;/last-updated-date&gt;&lt;accession-num&gt;WOS:000347688000004&lt;/accession-num&gt;&lt;electronic-resource-num&gt;10.1080/19443994.2013.848673&lt;/electronic-resource-num&gt;&lt;volume&gt;53&lt;/volume&gt;&lt;/record&gt;&lt;/Cite&gt;&lt;/EndNote&gt;</w:instrText>
      </w:r>
      <w:r w:rsidR="000E4D2D" w:rsidRPr="003C6E6A">
        <w:rPr>
          <w:rFonts w:asciiTheme="minorHAnsi" w:hAnsiTheme="minorHAnsi" w:cstheme="minorHAnsi"/>
          <w:sz w:val="22"/>
          <w:szCs w:val="22"/>
        </w:rPr>
        <w:fldChar w:fldCharType="separate"/>
      </w:r>
      <w:r w:rsidR="00885001" w:rsidRPr="003C6E6A">
        <w:rPr>
          <w:rFonts w:asciiTheme="minorHAnsi" w:hAnsiTheme="minorHAnsi" w:cstheme="minorHAnsi"/>
          <w:noProof/>
          <w:sz w:val="22"/>
          <w:szCs w:val="22"/>
          <w:vertAlign w:val="superscript"/>
        </w:rPr>
        <w:t>172</w:t>
      </w:r>
      <w:r w:rsidR="000E4D2D" w:rsidRPr="003C6E6A">
        <w:rPr>
          <w:rFonts w:asciiTheme="minorHAnsi" w:hAnsiTheme="minorHAnsi" w:cstheme="minorHAnsi"/>
          <w:sz w:val="22"/>
          <w:szCs w:val="22"/>
        </w:rPr>
        <w:fldChar w:fldCharType="end"/>
      </w:r>
      <w:r w:rsidR="005E101C" w:rsidRPr="003C6E6A">
        <w:rPr>
          <w:rFonts w:asciiTheme="minorHAnsi" w:hAnsiTheme="minorHAnsi" w:cstheme="minorHAnsi"/>
          <w:sz w:val="22"/>
          <w:szCs w:val="22"/>
        </w:rPr>
        <w:t>,</w:t>
      </w:r>
      <w:r w:rsidR="00BD688C" w:rsidRPr="003C6E6A">
        <w:rPr>
          <w:rFonts w:asciiTheme="minorHAnsi" w:hAnsiTheme="minorHAnsi" w:cstheme="minorHAnsi"/>
          <w:sz w:val="22"/>
          <w:szCs w:val="22"/>
        </w:rPr>
        <w:t xml:space="preserve"> </w:t>
      </w:r>
      <w:r w:rsidR="00147DCC" w:rsidRPr="003C6E6A">
        <w:rPr>
          <w:rFonts w:asciiTheme="minorHAnsi" w:hAnsiTheme="minorHAnsi" w:cstheme="minorHAnsi"/>
          <w:sz w:val="22"/>
          <w:szCs w:val="22"/>
        </w:rPr>
        <w:t xml:space="preserve">encontraron que luego de un aumento </w:t>
      </w:r>
      <w:r w:rsidR="00023DA3" w:rsidRPr="003C6E6A">
        <w:rPr>
          <w:rFonts w:asciiTheme="minorHAnsi" w:hAnsiTheme="minorHAnsi" w:cstheme="minorHAnsi"/>
          <w:sz w:val="22"/>
          <w:szCs w:val="22"/>
        </w:rPr>
        <w:t>en el nivel de salinidad, la eficiencia del tratamiento comenzó a disminuir</w:t>
      </w:r>
      <w:r w:rsidR="00785020" w:rsidRPr="003C6E6A">
        <w:rPr>
          <w:rFonts w:asciiTheme="minorHAnsi" w:hAnsiTheme="minorHAnsi" w:cstheme="minorHAnsi"/>
          <w:sz w:val="22"/>
          <w:szCs w:val="22"/>
        </w:rPr>
        <w:t xml:space="preserve"> y las plantas mostraron signos de estrés típicos de altas salinidades</w:t>
      </w:r>
      <w:r w:rsidR="00023DA3" w:rsidRPr="003C6E6A">
        <w:rPr>
          <w:rFonts w:asciiTheme="minorHAnsi" w:hAnsiTheme="minorHAnsi" w:cstheme="minorHAnsi"/>
          <w:sz w:val="22"/>
          <w:szCs w:val="22"/>
        </w:rPr>
        <w:t>.</w:t>
      </w:r>
      <w:r w:rsidR="00785020" w:rsidRPr="003C6E6A">
        <w:rPr>
          <w:rFonts w:asciiTheme="minorHAnsi" w:hAnsiTheme="minorHAnsi" w:cstheme="minorHAnsi"/>
          <w:sz w:val="22"/>
          <w:szCs w:val="22"/>
        </w:rPr>
        <w:t xml:space="preserve"> C</w:t>
      </w:r>
      <w:r w:rsidRPr="003C6E6A">
        <w:rPr>
          <w:rFonts w:asciiTheme="minorHAnsi" w:hAnsiTheme="minorHAnsi" w:cstheme="minorHAnsi"/>
          <w:sz w:val="22"/>
          <w:szCs w:val="22"/>
        </w:rPr>
        <w:t xml:space="preserve">on respecto </w:t>
      </w:r>
      <w:r w:rsidR="00D0292D" w:rsidRPr="003C6E6A">
        <w:rPr>
          <w:rFonts w:asciiTheme="minorHAnsi" w:hAnsiTheme="minorHAnsi" w:cstheme="minorHAnsi"/>
          <w:sz w:val="22"/>
          <w:szCs w:val="22"/>
        </w:rPr>
        <w:t xml:space="preserve">a la población microbiana, </w:t>
      </w:r>
      <w:r w:rsidR="00D36F40" w:rsidRPr="003C6E6A">
        <w:rPr>
          <w:rFonts w:asciiTheme="minorHAnsi" w:hAnsiTheme="minorHAnsi" w:cstheme="minorHAnsi"/>
          <w:sz w:val="22"/>
          <w:szCs w:val="22"/>
        </w:rPr>
        <w:t xml:space="preserve">varios investigadores han reportado </w:t>
      </w:r>
      <w:r w:rsidR="00D0292D" w:rsidRPr="003C6E6A">
        <w:rPr>
          <w:rFonts w:asciiTheme="minorHAnsi" w:hAnsiTheme="minorHAnsi" w:cstheme="minorHAnsi"/>
          <w:sz w:val="22"/>
          <w:szCs w:val="22"/>
        </w:rPr>
        <w:t xml:space="preserve">que </w:t>
      </w:r>
      <w:r w:rsidR="00D36F40" w:rsidRPr="003C6E6A">
        <w:rPr>
          <w:rFonts w:asciiTheme="minorHAnsi" w:hAnsiTheme="minorHAnsi" w:cstheme="minorHAnsi"/>
          <w:sz w:val="22"/>
          <w:szCs w:val="22"/>
        </w:rPr>
        <w:t xml:space="preserve">las </w:t>
      </w:r>
      <w:r w:rsidR="006A7413" w:rsidRPr="003C6E6A">
        <w:rPr>
          <w:rFonts w:asciiTheme="minorHAnsi" w:hAnsiTheme="minorHAnsi" w:cstheme="minorHAnsi"/>
          <w:sz w:val="22"/>
          <w:szCs w:val="22"/>
        </w:rPr>
        <w:t>altas concentraciones de sales</w:t>
      </w:r>
      <w:r w:rsidR="00D36F40" w:rsidRPr="003C6E6A">
        <w:rPr>
          <w:rFonts w:asciiTheme="minorHAnsi" w:hAnsiTheme="minorHAnsi" w:cstheme="minorHAnsi"/>
          <w:sz w:val="22"/>
          <w:szCs w:val="22"/>
        </w:rPr>
        <w:t xml:space="preserve"> pueden causar una alta presión osmótica, que tiene un efecto tóxico sobre los microorganismos, provocando deshidrat</w:t>
      </w:r>
      <w:r w:rsidR="00BD688C" w:rsidRPr="003C6E6A">
        <w:rPr>
          <w:rFonts w:asciiTheme="minorHAnsi" w:hAnsiTheme="minorHAnsi" w:cstheme="minorHAnsi"/>
          <w:sz w:val="22"/>
          <w:szCs w:val="22"/>
        </w:rPr>
        <w:t>ación y desactivación celular</w:t>
      </w:r>
      <w:r w:rsidR="00D36F40" w:rsidRPr="003C6E6A">
        <w:rPr>
          <w:rFonts w:asciiTheme="minorHAnsi" w:hAnsiTheme="minorHAnsi" w:cstheme="minorHAnsi"/>
          <w:sz w:val="22"/>
          <w:szCs w:val="22"/>
        </w:rPr>
        <w:fldChar w:fldCharType="begin"/>
      </w:r>
      <w:r w:rsidR="00885001" w:rsidRPr="003C6E6A">
        <w:rPr>
          <w:rFonts w:asciiTheme="minorHAnsi" w:hAnsiTheme="minorHAnsi" w:cstheme="minorHAnsi"/>
          <w:sz w:val="22"/>
          <w:szCs w:val="22"/>
        </w:rPr>
        <w:instrText xml:space="preserve"> ADDIN EN.CITE &lt;EndNote&gt;&lt;Cite&gt;&lt;Author&gt;Wang&lt;/Author&gt;&lt;Year&gt;2015&lt;/Year&gt;&lt;IDText&gt;Effects of salinity on performance, extracellular polymeric substances and microbial community of an aerobic granular sequencing batch reactor&lt;/IDText&gt;&lt;DisplayText&gt;&lt;style face="superscript"&gt;173&lt;/style&gt;&lt;/DisplayText&gt;&lt;record&gt;&lt;dates&gt;&lt;pub-dates&gt;&lt;date&gt;Apr&lt;/date&gt;&lt;/pub-dates&gt;&lt;year&gt;2015&lt;/year&gt;&lt;/dates&gt;&lt;urls&gt;&lt;related-urls&gt;&lt;url&gt;&amp;lt;Go to ISI&amp;gt;://WOS:000352664300028&lt;/url&gt;&lt;/related-urls&gt;&lt;/urls&gt;&lt;isbn&gt;1383-5866&lt;/isbn&gt;&lt;titles&gt;&lt;title&gt;Effects of salinity on performance, extracellular polymeric substances and microbial community of an aerobic granular sequencing batch reactor&lt;/title&gt;&lt;secondary-title&gt;Separation and Purification Technology&lt;/secondary-title&gt;&lt;/titles&gt;&lt;pages&gt;223-231&lt;/pages&gt;&lt;contributors&gt;&lt;authors&gt;&lt;author&gt;Wang, Z. C.&lt;/author&gt;&lt;author&gt;Gao, M. C.&lt;/author&gt;&lt;author&gt;She, Z. L.&lt;/author&gt;&lt;author&gt;Wang, S.&lt;/author&gt;&lt;author&gt;Jin, C. J.&lt;/author&gt;&lt;author&gt;Zhao, Y. G.&lt;/author&gt;&lt;author&gt;Yang, S. Y.&lt;/author&gt;&lt;author&gt;Guo, L.&lt;/author&gt;&lt;/authors&gt;&lt;/contributors&gt;&lt;added-date format="utc"&gt;1619639448&lt;/added-date&gt;&lt;ref-type name="Journal Article"&gt;17&lt;/ref-type&gt;&lt;rec-number&gt;489&lt;/rec-number&gt;&lt;last-updated-date format="utc"&gt;1619639448&lt;/last-updated-date&gt;&lt;accession-num&gt;WOS:000352664300028&lt;/accession-num&gt;&lt;electronic-resource-num&gt;10.1016/j.seppur.2015.02.042&lt;/electronic-resource-num&gt;&lt;volume&gt;144&lt;/volume&gt;&lt;/record&gt;&lt;/Cite&gt;&lt;/EndNote&gt;</w:instrText>
      </w:r>
      <w:r w:rsidR="00D36F40" w:rsidRPr="003C6E6A">
        <w:rPr>
          <w:rFonts w:asciiTheme="minorHAnsi" w:hAnsiTheme="minorHAnsi" w:cstheme="minorHAnsi"/>
          <w:sz w:val="22"/>
          <w:szCs w:val="22"/>
        </w:rPr>
        <w:fldChar w:fldCharType="separate"/>
      </w:r>
      <w:r w:rsidR="00885001" w:rsidRPr="003C6E6A">
        <w:rPr>
          <w:rFonts w:asciiTheme="minorHAnsi" w:hAnsiTheme="minorHAnsi" w:cstheme="minorHAnsi"/>
          <w:noProof/>
          <w:sz w:val="22"/>
          <w:szCs w:val="22"/>
          <w:vertAlign w:val="superscript"/>
        </w:rPr>
        <w:t>173</w:t>
      </w:r>
      <w:r w:rsidR="00D36F40" w:rsidRPr="003C6E6A">
        <w:rPr>
          <w:rFonts w:asciiTheme="minorHAnsi" w:hAnsiTheme="minorHAnsi" w:cstheme="minorHAnsi"/>
          <w:sz w:val="22"/>
          <w:szCs w:val="22"/>
        </w:rPr>
        <w:fldChar w:fldCharType="end"/>
      </w:r>
      <w:r w:rsidR="00D36F40" w:rsidRPr="003C6E6A">
        <w:rPr>
          <w:rFonts w:asciiTheme="minorHAnsi" w:hAnsiTheme="minorHAnsi" w:cstheme="minorHAnsi"/>
          <w:sz w:val="22"/>
          <w:szCs w:val="22"/>
        </w:rPr>
        <w:t>. Por lo tanto</w:t>
      </w:r>
      <w:r w:rsidR="00EB2F67" w:rsidRPr="003C6E6A">
        <w:rPr>
          <w:rFonts w:asciiTheme="minorHAnsi" w:hAnsiTheme="minorHAnsi" w:cstheme="minorHAnsi"/>
          <w:sz w:val="22"/>
          <w:szCs w:val="22"/>
        </w:rPr>
        <w:t>,</w:t>
      </w:r>
      <w:r w:rsidR="00D36F40" w:rsidRPr="003C6E6A">
        <w:rPr>
          <w:rFonts w:asciiTheme="minorHAnsi" w:hAnsiTheme="minorHAnsi" w:cstheme="minorHAnsi"/>
          <w:sz w:val="22"/>
          <w:szCs w:val="22"/>
        </w:rPr>
        <w:t xml:space="preserve"> se reduce la concentración de microorganismos en el sustrato, conduciendo a la inhibición o disminución de los procesos de degradación microbiana en los sistemas de tratamiento de aguas residuales</w:t>
      </w:r>
      <w:r w:rsidR="00D36F40" w:rsidRPr="003C6E6A">
        <w:rPr>
          <w:rFonts w:asciiTheme="minorHAnsi" w:hAnsiTheme="minorHAnsi" w:cstheme="minorHAnsi"/>
          <w:sz w:val="22"/>
          <w:szCs w:val="22"/>
        </w:rPr>
        <w:fldChar w:fldCharType="begin">
          <w:fldData xml:space="preserve">PEVuZE5vdGU+PENpdGU+PEF1dGhvcj5MaW48L0F1dGhvcj48WWVhcj4yMDA4PC9ZZWFyPjxJRFRl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</w:fldData>
        </w:fldChar>
      </w:r>
      <w:r w:rsidR="00885001" w:rsidRPr="003C6E6A">
        <w:rPr>
          <w:rFonts w:asciiTheme="minorHAnsi" w:hAnsiTheme="minorHAnsi" w:cstheme="minorHAnsi"/>
          <w:sz w:val="22"/>
          <w:szCs w:val="22"/>
        </w:rPr>
        <w:instrText xml:space="preserve"> ADDIN EN.CITE </w:instrText>
      </w:r>
      <w:r w:rsidR="00885001" w:rsidRPr="003C6E6A">
        <w:rPr>
          <w:rFonts w:asciiTheme="minorHAnsi" w:hAnsiTheme="minorHAnsi" w:cstheme="minorHAnsi"/>
          <w:sz w:val="22"/>
          <w:szCs w:val="22"/>
        </w:rPr>
        <w:fldChar w:fldCharType="begin">
          <w:fldData xml:space="preserve">PEVuZE5vdGU+PENpdGU+PEF1dGhvcj5MaW48L0F1dGhvcj48WWVhcj4yMDA4PC9ZZWFyPjxJRFRl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</w:fldData>
        </w:fldChar>
      </w:r>
      <w:r w:rsidR="00885001" w:rsidRPr="003C6E6A">
        <w:rPr>
          <w:rFonts w:asciiTheme="minorHAnsi" w:hAnsiTheme="minorHAnsi" w:cstheme="minorHAnsi"/>
          <w:sz w:val="22"/>
          <w:szCs w:val="22"/>
        </w:rPr>
        <w:instrText xml:space="preserve"> ADDIN EN.CITE.DATA </w:instrText>
      </w:r>
      <w:r w:rsidR="00885001" w:rsidRPr="003C6E6A">
        <w:rPr>
          <w:rFonts w:asciiTheme="minorHAnsi" w:hAnsiTheme="minorHAnsi" w:cstheme="minorHAnsi"/>
          <w:sz w:val="22"/>
          <w:szCs w:val="22"/>
        </w:rPr>
      </w:r>
      <w:r w:rsidR="00885001" w:rsidRPr="003C6E6A">
        <w:rPr>
          <w:rFonts w:asciiTheme="minorHAnsi" w:hAnsiTheme="minorHAnsi" w:cstheme="minorHAnsi"/>
          <w:sz w:val="22"/>
          <w:szCs w:val="22"/>
        </w:rPr>
        <w:fldChar w:fldCharType="end"/>
      </w:r>
      <w:r w:rsidR="00D36F40" w:rsidRPr="003C6E6A">
        <w:rPr>
          <w:rFonts w:asciiTheme="minorHAnsi" w:hAnsiTheme="minorHAnsi" w:cstheme="minorHAnsi"/>
          <w:sz w:val="22"/>
          <w:szCs w:val="22"/>
        </w:rPr>
      </w:r>
      <w:r w:rsidR="00D36F40" w:rsidRPr="003C6E6A">
        <w:rPr>
          <w:rFonts w:asciiTheme="minorHAnsi" w:hAnsiTheme="minorHAnsi" w:cstheme="minorHAnsi"/>
          <w:sz w:val="22"/>
          <w:szCs w:val="22"/>
        </w:rPr>
        <w:fldChar w:fldCharType="separate"/>
      </w:r>
      <w:r w:rsidR="00885001" w:rsidRPr="003C6E6A">
        <w:rPr>
          <w:rFonts w:asciiTheme="minorHAnsi" w:hAnsiTheme="minorHAnsi" w:cstheme="minorHAnsi"/>
          <w:noProof/>
          <w:sz w:val="22"/>
          <w:szCs w:val="22"/>
          <w:vertAlign w:val="superscript"/>
        </w:rPr>
        <w:t>174, 175</w:t>
      </w:r>
      <w:r w:rsidR="00D36F40" w:rsidRPr="003C6E6A">
        <w:rPr>
          <w:rFonts w:asciiTheme="minorHAnsi" w:hAnsiTheme="minorHAnsi" w:cstheme="minorHAnsi"/>
          <w:sz w:val="22"/>
          <w:szCs w:val="22"/>
        </w:rPr>
        <w:fldChar w:fldCharType="end"/>
      </w:r>
      <w:r w:rsidR="00D36F40" w:rsidRPr="003C6E6A">
        <w:rPr>
          <w:rFonts w:asciiTheme="minorHAnsi" w:hAnsiTheme="minorHAnsi" w:cstheme="minorHAnsi"/>
          <w:sz w:val="22"/>
          <w:szCs w:val="22"/>
        </w:rPr>
        <w:t xml:space="preserve">. </w:t>
      </w:r>
    </w:p>
    <w:p w14:paraId="283D32E1" w14:textId="77777777" w:rsidR="004B5D04" w:rsidRPr="003C6E6A" w:rsidRDefault="004B5D04" w:rsidP="00983641">
      <w:pPr>
        <w:spacing w:after="0"/>
        <w:jc w:val="both"/>
        <w:rPr>
          <w:rFonts w:asciiTheme="minorHAnsi" w:hAnsiTheme="minorHAnsi" w:cstheme="minorHAnsi"/>
          <w:sz w:val="22"/>
          <w:szCs w:val="22"/>
        </w:rPr>
      </w:pPr>
    </w:p>
    <w:p w14:paraId="7C8AC2A4" w14:textId="408C15A6" w:rsidR="00983641" w:rsidRPr="003C6E6A" w:rsidRDefault="005468DC" w:rsidP="00983641">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En </w:t>
      </w:r>
      <w:r w:rsidR="00EC14FB" w:rsidRPr="003C6E6A">
        <w:rPr>
          <w:rFonts w:asciiTheme="minorHAnsi" w:hAnsiTheme="minorHAnsi" w:cstheme="minorHAnsi"/>
          <w:sz w:val="22"/>
          <w:szCs w:val="22"/>
        </w:rPr>
        <w:t>el presen</w:t>
      </w:r>
      <w:r w:rsidRPr="003C6E6A">
        <w:rPr>
          <w:rFonts w:asciiTheme="minorHAnsi" w:hAnsiTheme="minorHAnsi" w:cstheme="minorHAnsi"/>
          <w:sz w:val="22"/>
          <w:szCs w:val="22"/>
        </w:rPr>
        <w:t xml:space="preserve">te estudio se </w:t>
      </w:r>
      <w:r w:rsidR="00075804" w:rsidRPr="003C6E6A">
        <w:rPr>
          <w:rFonts w:asciiTheme="minorHAnsi" w:hAnsiTheme="minorHAnsi" w:cstheme="minorHAnsi"/>
          <w:sz w:val="22"/>
          <w:szCs w:val="22"/>
        </w:rPr>
        <w:t>observó</w:t>
      </w:r>
      <w:r w:rsidRPr="003C6E6A">
        <w:rPr>
          <w:rFonts w:asciiTheme="minorHAnsi" w:hAnsiTheme="minorHAnsi" w:cstheme="minorHAnsi"/>
          <w:sz w:val="22"/>
          <w:szCs w:val="22"/>
        </w:rPr>
        <w:t xml:space="preserve"> un drástico aumento en la concentración de la salinidad desde el principio (hasta 50 gL</w:t>
      </w:r>
      <w:r w:rsidRPr="003C6E6A">
        <w:rPr>
          <w:rFonts w:asciiTheme="minorHAnsi" w:hAnsiTheme="minorHAnsi" w:cstheme="minorHAnsi"/>
          <w:sz w:val="22"/>
          <w:szCs w:val="22"/>
          <w:vertAlign w:val="superscript"/>
        </w:rPr>
        <w:t>-1</w:t>
      </w:r>
      <w:r w:rsidRPr="003C6E6A">
        <w:rPr>
          <w:rFonts w:asciiTheme="minorHAnsi" w:hAnsiTheme="minorHAnsi" w:cstheme="minorHAnsi"/>
          <w:sz w:val="22"/>
          <w:szCs w:val="22"/>
        </w:rPr>
        <w:t>)</w:t>
      </w:r>
      <w:r w:rsidR="005B1CAC" w:rsidRPr="003C6E6A">
        <w:rPr>
          <w:rFonts w:asciiTheme="minorHAnsi" w:hAnsiTheme="minorHAnsi" w:cstheme="minorHAnsi"/>
          <w:sz w:val="22"/>
          <w:szCs w:val="22"/>
        </w:rPr>
        <w:t xml:space="preserve"> </w:t>
      </w:r>
      <w:r w:rsidR="005B1CAC" w:rsidRPr="003C6E6A">
        <w:rPr>
          <w:rFonts w:asciiTheme="minorHAnsi" w:hAnsiTheme="minorHAnsi" w:cstheme="minorHAnsi"/>
          <w:sz w:val="22"/>
        </w:rPr>
        <w:t>(Tabla 5.1)</w:t>
      </w:r>
      <w:r w:rsidRPr="003C6E6A">
        <w:rPr>
          <w:rFonts w:asciiTheme="minorHAnsi" w:hAnsiTheme="minorHAnsi" w:cstheme="minorHAnsi"/>
          <w:sz w:val="22"/>
          <w:szCs w:val="22"/>
        </w:rPr>
        <w:t xml:space="preserve">. Estos </w:t>
      </w:r>
      <w:r w:rsidR="006112E0" w:rsidRPr="003C6E6A">
        <w:rPr>
          <w:rFonts w:asciiTheme="minorHAnsi" w:hAnsiTheme="minorHAnsi" w:cstheme="minorHAnsi"/>
          <w:sz w:val="22"/>
          <w:szCs w:val="22"/>
        </w:rPr>
        <w:t>resultados se explicaron</w:t>
      </w:r>
      <w:r w:rsidRPr="003C6E6A">
        <w:rPr>
          <w:rFonts w:asciiTheme="minorHAnsi" w:hAnsiTheme="minorHAnsi" w:cstheme="minorHAnsi"/>
          <w:sz w:val="22"/>
          <w:szCs w:val="22"/>
        </w:rPr>
        <w:t xml:space="preserve"> principalmente con las condiciones ambientales de evapotranspiració</w:t>
      </w:r>
      <w:r w:rsidR="006112E0" w:rsidRPr="003C6E6A">
        <w:rPr>
          <w:rFonts w:asciiTheme="minorHAnsi" w:hAnsiTheme="minorHAnsi" w:cstheme="minorHAnsi"/>
          <w:sz w:val="22"/>
          <w:szCs w:val="22"/>
        </w:rPr>
        <w:t>n del sistema</w:t>
      </w:r>
      <w:r w:rsidR="009E566F" w:rsidRPr="003C6E6A">
        <w:rPr>
          <w:rFonts w:asciiTheme="minorHAnsi" w:hAnsiTheme="minorHAnsi" w:cstheme="minorHAnsi"/>
          <w:sz w:val="22"/>
          <w:szCs w:val="22"/>
        </w:rPr>
        <w:t xml:space="preserve">, en concordancia con </w:t>
      </w:r>
      <w:r w:rsidRPr="003C6E6A">
        <w:rPr>
          <w:rFonts w:asciiTheme="minorHAnsi" w:hAnsiTheme="minorHAnsi" w:cstheme="minorHAnsi"/>
          <w:sz w:val="22"/>
          <w:szCs w:val="22"/>
        </w:rPr>
        <w:t xml:space="preserve">Freedman </w:t>
      </w:r>
      <w:r w:rsidR="005E101C" w:rsidRPr="003C6E6A">
        <w:rPr>
          <w:rFonts w:asciiTheme="minorHAnsi" w:hAnsiTheme="minorHAnsi" w:cstheme="minorHAnsi"/>
          <w:sz w:val="22"/>
          <w:szCs w:val="22"/>
        </w:rPr>
        <w:t>et al.</w:t>
      </w:r>
      <w:r w:rsidR="000E4D2D" w:rsidRPr="003C6E6A">
        <w:rPr>
          <w:rFonts w:asciiTheme="minorHAnsi" w:hAnsiTheme="minorHAnsi" w:cstheme="minorHAnsi"/>
          <w:sz w:val="22"/>
          <w:szCs w:val="22"/>
        </w:rPr>
        <w:fldChar w:fldCharType="begin"/>
      </w:r>
      <w:r w:rsidR="00885001" w:rsidRPr="003C6E6A">
        <w:rPr>
          <w:rFonts w:asciiTheme="minorHAnsi" w:hAnsiTheme="minorHAnsi" w:cstheme="minorHAnsi"/>
          <w:sz w:val="22"/>
          <w:szCs w:val="22"/>
        </w:rPr>
        <w:instrText xml:space="preserve"> ADDIN EN.CITE &lt;EndNote&gt;&lt;Cite&gt;&lt;Author&gt;Freedman&lt;/Author&gt;&lt;Year&gt;2014&lt;/Year&gt;&lt;IDText&gt;Salt uptake and evapotranspiration under arid conditions in horizontal subsurface flow constructed wetland planted with halophytes&lt;/IDText&gt;&lt;DisplayText&gt;&lt;style face="superscript"&gt;176&lt;/style&gt;&lt;/DisplayText&gt;&lt;record&gt;&lt;dates&gt;&lt;pub-dates&gt;&lt;date&gt;Sep&lt;/date&gt;&lt;/pub-dates&gt;&lt;year&gt;2014&lt;/year&gt;&lt;/dates&gt;&lt;urls&gt;&lt;related-urls&gt;&lt;url&gt;&amp;lt;Go to ISI&amp;gt;://WOS:000340652100035&lt;/url&gt;&lt;/related-urls&gt;&lt;/urls&gt;&lt;isbn&gt;0925-8574&lt;/isbn&gt;&lt;titles&gt;&lt;title&gt;Salt uptake and evapotranspiration under arid conditions in horizontal subsurface flow constructed wetland planted with halophytes&lt;/title&gt;&lt;secondary-title&gt;Ecological Engineering&lt;/secondary-title&gt;&lt;/titles&gt;&lt;pages&gt;282-286&lt;/pages&gt;&lt;contributors&gt;&lt;authors&gt;&lt;author&gt;Freedman, A.&lt;/author&gt;&lt;author&gt;Gross, A.&lt;/author&gt;&lt;author&gt;Shelef, O.&lt;/author&gt;&lt;author&gt;Rachmilevitch, S.&lt;/author&gt;&lt;author&gt;Arnon, S.&lt;/author&gt;&lt;/authors&gt;&lt;/contributors&gt;&lt;added-date format="utc"&gt;1499737553&lt;/added-date&gt;&lt;ref-type name="Journal Article"&gt;17&lt;/ref-type&gt;&lt;rec-number&gt;202&lt;/rec-number&gt;&lt;last-updated-date format="utc"&gt;1499737553&lt;/last-updated-date&gt;&lt;accession-num&gt;WOS:000340652100035&lt;/accession-num&gt;&lt;electronic-resource-num&gt;10.1016/j.ecoleng.2014.06.012&lt;/electronic-resource-num&gt;&lt;volume&gt;70&lt;/volume&gt;&lt;/record&gt;&lt;/Cite&gt;&lt;/EndNote&gt;</w:instrText>
      </w:r>
      <w:r w:rsidR="000E4D2D" w:rsidRPr="003C6E6A">
        <w:rPr>
          <w:rFonts w:asciiTheme="minorHAnsi" w:hAnsiTheme="minorHAnsi" w:cstheme="minorHAnsi"/>
          <w:sz w:val="22"/>
          <w:szCs w:val="22"/>
        </w:rPr>
        <w:fldChar w:fldCharType="separate"/>
      </w:r>
      <w:r w:rsidR="00885001" w:rsidRPr="003C6E6A">
        <w:rPr>
          <w:rFonts w:asciiTheme="minorHAnsi" w:hAnsiTheme="minorHAnsi" w:cstheme="minorHAnsi"/>
          <w:noProof/>
          <w:sz w:val="22"/>
          <w:szCs w:val="22"/>
          <w:vertAlign w:val="superscript"/>
        </w:rPr>
        <w:t>176</w:t>
      </w:r>
      <w:r w:rsidR="000E4D2D" w:rsidRPr="003C6E6A">
        <w:rPr>
          <w:rFonts w:asciiTheme="minorHAnsi" w:hAnsiTheme="minorHAnsi" w:cstheme="minorHAnsi"/>
          <w:sz w:val="22"/>
          <w:szCs w:val="22"/>
        </w:rPr>
        <w:fldChar w:fldCharType="end"/>
      </w:r>
      <w:r w:rsidR="005E101C" w:rsidRPr="003C6E6A">
        <w:rPr>
          <w:rFonts w:asciiTheme="minorHAnsi" w:hAnsiTheme="minorHAnsi" w:cstheme="minorHAnsi"/>
          <w:sz w:val="22"/>
          <w:szCs w:val="22"/>
        </w:rPr>
        <w:t>,</w:t>
      </w:r>
      <w:r w:rsidRPr="003C6E6A">
        <w:rPr>
          <w:rFonts w:asciiTheme="minorHAnsi" w:hAnsiTheme="minorHAnsi" w:cstheme="minorHAnsi"/>
          <w:sz w:val="22"/>
          <w:szCs w:val="22"/>
        </w:rPr>
        <w:t xml:space="preserve"> </w:t>
      </w:r>
      <w:r w:rsidR="009E566F" w:rsidRPr="003C6E6A">
        <w:rPr>
          <w:rFonts w:asciiTheme="minorHAnsi" w:hAnsiTheme="minorHAnsi" w:cstheme="minorHAnsi"/>
          <w:sz w:val="22"/>
          <w:szCs w:val="22"/>
        </w:rPr>
        <w:t>que indica</w:t>
      </w:r>
      <w:r w:rsidR="000D156A">
        <w:rPr>
          <w:rFonts w:asciiTheme="minorHAnsi" w:hAnsiTheme="minorHAnsi" w:cstheme="minorHAnsi"/>
          <w:sz w:val="22"/>
          <w:szCs w:val="22"/>
        </w:rPr>
        <w:t>,</w:t>
      </w:r>
      <w:r w:rsidR="009E566F" w:rsidRPr="003C6E6A">
        <w:rPr>
          <w:rFonts w:asciiTheme="minorHAnsi" w:hAnsiTheme="minorHAnsi" w:cstheme="minorHAnsi"/>
          <w:sz w:val="22"/>
          <w:szCs w:val="22"/>
        </w:rPr>
        <w:t xml:space="preserve"> a pesar de la absorción de sal por las plantas, el </w:t>
      </w:r>
      <w:r w:rsidR="00E569FA" w:rsidRPr="003C6E6A">
        <w:rPr>
          <w:rFonts w:asciiTheme="minorHAnsi" w:hAnsiTheme="minorHAnsi" w:cstheme="minorHAnsi"/>
          <w:sz w:val="22"/>
          <w:szCs w:val="22"/>
        </w:rPr>
        <w:t xml:space="preserve">aumento </w:t>
      </w:r>
      <w:r w:rsidR="009E566F" w:rsidRPr="003C6E6A">
        <w:rPr>
          <w:rFonts w:asciiTheme="minorHAnsi" w:hAnsiTheme="minorHAnsi" w:cstheme="minorHAnsi"/>
          <w:sz w:val="22"/>
          <w:szCs w:val="22"/>
        </w:rPr>
        <w:t>de</w:t>
      </w:r>
      <w:r w:rsidR="00E569FA" w:rsidRPr="003C6E6A">
        <w:rPr>
          <w:rFonts w:asciiTheme="minorHAnsi" w:hAnsiTheme="minorHAnsi" w:cstheme="minorHAnsi"/>
          <w:sz w:val="22"/>
          <w:szCs w:val="22"/>
        </w:rPr>
        <w:t xml:space="preserve"> la </w:t>
      </w:r>
      <w:r w:rsidRPr="003C6E6A">
        <w:rPr>
          <w:rFonts w:asciiTheme="minorHAnsi" w:hAnsiTheme="minorHAnsi" w:cstheme="minorHAnsi"/>
          <w:sz w:val="22"/>
          <w:szCs w:val="22"/>
        </w:rPr>
        <w:t>salinidad de agua</w:t>
      </w:r>
      <w:r w:rsidR="00E569FA" w:rsidRPr="003C6E6A">
        <w:rPr>
          <w:rFonts w:asciiTheme="minorHAnsi" w:hAnsiTheme="minorHAnsi" w:cstheme="minorHAnsi"/>
          <w:sz w:val="22"/>
          <w:szCs w:val="22"/>
        </w:rPr>
        <w:t>s</w:t>
      </w:r>
      <w:r w:rsidRPr="003C6E6A">
        <w:rPr>
          <w:rFonts w:asciiTheme="minorHAnsi" w:hAnsiTheme="minorHAnsi" w:cstheme="minorHAnsi"/>
          <w:sz w:val="22"/>
          <w:szCs w:val="22"/>
        </w:rPr>
        <w:t xml:space="preserve"> tratada</w:t>
      </w:r>
      <w:r w:rsidR="00E569FA" w:rsidRPr="003C6E6A">
        <w:rPr>
          <w:rFonts w:asciiTheme="minorHAnsi" w:hAnsiTheme="minorHAnsi" w:cstheme="minorHAnsi"/>
          <w:sz w:val="22"/>
          <w:szCs w:val="22"/>
        </w:rPr>
        <w:t>s con</w:t>
      </w:r>
      <w:r w:rsidRPr="003C6E6A">
        <w:rPr>
          <w:rFonts w:asciiTheme="minorHAnsi" w:hAnsiTheme="minorHAnsi" w:cstheme="minorHAnsi"/>
          <w:sz w:val="22"/>
          <w:szCs w:val="22"/>
        </w:rPr>
        <w:t xml:space="preserve"> </w:t>
      </w:r>
      <w:r w:rsidR="0060535A" w:rsidRPr="003C6E6A">
        <w:rPr>
          <w:rFonts w:asciiTheme="minorHAnsi" w:hAnsiTheme="minorHAnsi" w:cstheme="minorHAnsi"/>
          <w:sz w:val="22"/>
          <w:szCs w:val="22"/>
        </w:rPr>
        <w:t>HA</w:t>
      </w:r>
      <w:r w:rsidRPr="003C6E6A">
        <w:rPr>
          <w:rFonts w:asciiTheme="minorHAnsi" w:hAnsiTheme="minorHAnsi" w:cstheme="minorHAnsi"/>
          <w:sz w:val="22"/>
          <w:szCs w:val="22"/>
        </w:rPr>
        <w:t xml:space="preserve"> </w:t>
      </w:r>
      <w:r w:rsidR="00E569FA" w:rsidRPr="003C6E6A">
        <w:rPr>
          <w:rFonts w:asciiTheme="minorHAnsi" w:hAnsiTheme="minorHAnsi" w:cstheme="minorHAnsi"/>
          <w:sz w:val="22"/>
          <w:szCs w:val="22"/>
        </w:rPr>
        <w:t xml:space="preserve">corresponde </w:t>
      </w:r>
      <w:r w:rsidR="009E566F" w:rsidRPr="003C6E6A">
        <w:rPr>
          <w:rFonts w:asciiTheme="minorHAnsi" w:hAnsiTheme="minorHAnsi" w:cstheme="minorHAnsi"/>
          <w:sz w:val="22"/>
          <w:szCs w:val="22"/>
        </w:rPr>
        <w:t xml:space="preserve">a los procesos de evaporación del suelo y la transpiración de las plantas. </w:t>
      </w:r>
      <w:r w:rsidR="00E569FA" w:rsidRPr="003C6E6A">
        <w:rPr>
          <w:rFonts w:asciiTheme="minorHAnsi" w:hAnsiTheme="minorHAnsi" w:cstheme="minorHAnsi"/>
          <w:sz w:val="22"/>
          <w:szCs w:val="22"/>
        </w:rPr>
        <w:t xml:space="preserve">De acuerdo con </w:t>
      </w:r>
      <w:r w:rsidR="000F5172" w:rsidRPr="003C6E6A">
        <w:rPr>
          <w:rFonts w:asciiTheme="minorHAnsi" w:hAnsiTheme="minorHAnsi" w:cstheme="minorHAnsi"/>
          <w:sz w:val="22"/>
          <w:szCs w:val="22"/>
        </w:rPr>
        <w:t xml:space="preserve">los resultados del desempeño de humedal y las características </w:t>
      </w:r>
      <w:r w:rsidR="000440C2" w:rsidRPr="003C6E6A">
        <w:rPr>
          <w:rFonts w:asciiTheme="minorHAnsi" w:hAnsiTheme="minorHAnsi" w:cstheme="minorHAnsi"/>
          <w:sz w:val="22"/>
          <w:szCs w:val="22"/>
        </w:rPr>
        <w:t xml:space="preserve">saludables </w:t>
      </w:r>
      <w:r w:rsidR="000F5172" w:rsidRPr="003C6E6A">
        <w:rPr>
          <w:rFonts w:asciiTheme="minorHAnsi" w:hAnsiTheme="minorHAnsi" w:cstheme="minorHAnsi"/>
          <w:sz w:val="22"/>
          <w:szCs w:val="22"/>
        </w:rPr>
        <w:t xml:space="preserve">de las plantas luego de los tratamientos. </w:t>
      </w:r>
      <w:r w:rsidR="009E566F" w:rsidRPr="003C6E6A">
        <w:rPr>
          <w:rFonts w:asciiTheme="minorHAnsi" w:hAnsiTheme="minorHAnsi" w:cstheme="minorHAnsi"/>
          <w:sz w:val="22"/>
          <w:szCs w:val="22"/>
        </w:rPr>
        <w:t xml:space="preserve">Se </w:t>
      </w:r>
      <w:r w:rsidR="00DD49BD" w:rsidRPr="003C6E6A">
        <w:rPr>
          <w:rFonts w:asciiTheme="minorHAnsi" w:hAnsiTheme="minorHAnsi" w:cstheme="minorHAnsi"/>
          <w:sz w:val="22"/>
          <w:szCs w:val="22"/>
        </w:rPr>
        <w:t>determinó</w:t>
      </w:r>
      <w:r w:rsidR="00ED5635" w:rsidRPr="003C6E6A">
        <w:rPr>
          <w:rStyle w:val="TextonotapieCar"/>
          <w:rFonts w:eastAsiaTheme="minorHAnsi"/>
          <w:lang w:eastAsia="en-US"/>
        </w:rPr>
        <w:t xml:space="preserve"> </w:t>
      </w:r>
      <w:r w:rsidR="00ED5635" w:rsidRPr="003C6E6A">
        <w:rPr>
          <w:rFonts w:asciiTheme="minorHAnsi" w:hAnsiTheme="minorHAnsi" w:cstheme="minorHAnsi"/>
          <w:sz w:val="22"/>
          <w:szCs w:val="22"/>
        </w:rPr>
        <w:t>que la salinidad no afectó</w:t>
      </w:r>
      <w:r w:rsidR="009E566F" w:rsidRPr="003C6E6A">
        <w:rPr>
          <w:rFonts w:asciiTheme="minorHAnsi" w:hAnsiTheme="minorHAnsi" w:cstheme="minorHAnsi"/>
          <w:sz w:val="22"/>
          <w:szCs w:val="22"/>
        </w:rPr>
        <w:t xml:space="preserve"> los procesos de remoción</w:t>
      </w:r>
      <w:r w:rsidR="00DE17B9" w:rsidRPr="003C6E6A">
        <w:rPr>
          <w:rFonts w:asciiTheme="minorHAnsi" w:hAnsiTheme="minorHAnsi" w:cstheme="minorHAnsi"/>
          <w:sz w:val="22"/>
          <w:szCs w:val="22"/>
        </w:rPr>
        <w:t xml:space="preserve"> </w:t>
      </w:r>
      <w:r w:rsidR="006D2D94" w:rsidRPr="003C6E6A">
        <w:rPr>
          <w:rFonts w:asciiTheme="minorHAnsi" w:hAnsiTheme="minorHAnsi" w:cstheme="minorHAnsi"/>
          <w:sz w:val="22"/>
          <w:szCs w:val="22"/>
        </w:rPr>
        <w:t xml:space="preserve">propios de </w:t>
      </w:r>
      <w:r w:rsidR="009E566F" w:rsidRPr="003C6E6A">
        <w:rPr>
          <w:rFonts w:asciiTheme="minorHAnsi" w:hAnsiTheme="minorHAnsi" w:cstheme="minorHAnsi"/>
          <w:sz w:val="22"/>
          <w:szCs w:val="22"/>
        </w:rPr>
        <w:t>las plantas</w:t>
      </w:r>
      <w:r w:rsidR="00BC1F6C" w:rsidRPr="003C6E6A">
        <w:rPr>
          <w:rFonts w:asciiTheme="minorHAnsi" w:hAnsiTheme="minorHAnsi" w:cstheme="minorHAnsi"/>
          <w:sz w:val="22"/>
          <w:szCs w:val="22"/>
        </w:rPr>
        <w:t xml:space="preserve">. </w:t>
      </w:r>
      <w:r w:rsidR="009E566F" w:rsidRPr="003C6E6A">
        <w:rPr>
          <w:rFonts w:asciiTheme="minorHAnsi" w:hAnsiTheme="minorHAnsi" w:cstheme="minorHAnsi"/>
          <w:sz w:val="22"/>
        </w:rPr>
        <w:t xml:space="preserve">Esta característica inherente de las halófitas resalta los poderosos mecanismos de respuesta al estrés abiótico desencadenado por </w:t>
      </w:r>
      <w:r w:rsidR="009E566F" w:rsidRPr="003C6E6A">
        <w:rPr>
          <w:rFonts w:asciiTheme="minorHAnsi" w:hAnsiTheme="minorHAnsi" w:cstheme="minorHAnsi"/>
          <w:i/>
          <w:sz w:val="22"/>
        </w:rPr>
        <w:t>S. neei</w:t>
      </w:r>
      <w:r w:rsidR="009E566F" w:rsidRPr="003C6E6A">
        <w:rPr>
          <w:rFonts w:asciiTheme="minorHAnsi" w:hAnsiTheme="minorHAnsi" w:cstheme="minorHAnsi"/>
          <w:sz w:val="22"/>
        </w:rPr>
        <w:t xml:space="preserve">, reforzando la viabilidad de incluir esta planta para el tratamiento de efluentes acuícolas. </w:t>
      </w:r>
    </w:p>
    <w:p w14:paraId="23CC2FBE" w14:textId="77777777" w:rsidR="00EA2E5F" w:rsidRPr="003C6E6A" w:rsidRDefault="0091052A" w:rsidP="00EA2E5F">
      <w:pPr>
        <w:spacing w:after="0"/>
        <w:ind w:left="708"/>
        <w:jc w:val="both"/>
        <w:rPr>
          <w:rFonts w:asciiTheme="minorHAnsi" w:hAnsiTheme="minorHAnsi" w:cstheme="minorHAnsi"/>
          <w:b/>
          <w:sz w:val="22"/>
          <w:szCs w:val="22"/>
          <w:lang w:eastAsia="es-CL"/>
        </w:rPr>
      </w:pPr>
      <w:r w:rsidRPr="003C6E6A">
        <w:rPr>
          <w:rFonts w:asciiTheme="minorHAnsi" w:hAnsiTheme="minorHAnsi" w:cstheme="minorHAnsi"/>
          <w:b/>
          <w:sz w:val="22"/>
          <w:szCs w:val="22"/>
          <w:lang w:eastAsia="es-CL"/>
        </w:rPr>
        <w:lastRenderedPageBreak/>
        <w:t>Formación de biomasa</w:t>
      </w:r>
    </w:p>
    <w:p w14:paraId="6B505501" w14:textId="7CFF510F" w:rsidR="0091052A" w:rsidRPr="003C6E6A" w:rsidRDefault="0091052A" w:rsidP="00EA2E5F">
      <w:pPr>
        <w:spacing w:after="0"/>
        <w:jc w:val="both"/>
        <w:rPr>
          <w:rFonts w:asciiTheme="minorHAnsi" w:hAnsiTheme="minorHAnsi" w:cstheme="minorHAnsi"/>
          <w:sz w:val="22"/>
        </w:rPr>
      </w:pPr>
      <w:r w:rsidRPr="003C6E6A">
        <w:rPr>
          <w:rFonts w:asciiTheme="minorHAnsi" w:hAnsiTheme="minorHAnsi" w:cstheme="minorHAnsi"/>
          <w:sz w:val="22"/>
        </w:rPr>
        <w:t xml:space="preserve">La formación de biomasa de </w:t>
      </w:r>
      <w:r w:rsidRPr="003C6E6A">
        <w:rPr>
          <w:rFonts w:asciiTheme="minorHAnsi" w:hAnsiTheme="minorHAnsi" w:cstheme="minorHAnsi"/>
          <w:i/>
          <w:sz w:val="22"/>
        </w:rPr>
        <w:t>S. neei</w:t>
      </w:r>
      <w:r w:rsidRPr="003C6E6A">
        <w:rPr>
          <w:rFonts w:asciiTheme="minorHAnsi" w:hAnsiTheme="minorHAnsi" w:cstheme="minorHAnsi"/>
          <w:sz w:val="22"/>
        </w:rPr>
        <w:t xml:space="preserve"> durante el período de evaluación alcanzó un peso neto total de 7-8 kg m</w:t>
      </w:r>
      <w:r w:rsidRPr="003C6E6A">
        <w:rPr>
          <w:rFonts w:asciiTheme="minorHAnsi" w:hAnsiTheme="minorHAnsi" w:cstheme="minorHAnsi"/>
          <w:sz w:val="22"/>
          <w:vertAlign w:val="superscript"/>
        </w:rPr>
        <w:t>- 2</w:t>
      </w:r>
      <w:r w:rsidRPr="003C6E6A">
        <w:rPr>
          <w:rFonts w:asciiTheme="minorHAnsi" w:hAnsiTheme="minorHAnsi" w:cstheme="minorHAnsi"/>
          <w:sz w:val="22"/>
        </w:rPr>
        <w:t xml:space="preserve"> durante un período de once semanas en los tratamientos con riego Nit y Nit + Amm respectivamente. Estos altos rendimientos en la producción de biomasa son comparables a los obtenidos por Ventura </w:t>
      </w:r>
      <w:r w:rsidR="005E101C" w:rsidRPr="003C6E6A">
        <w:rPr>
          <w:rFonts w:asciiTheme="minorHAnsi" w:hAnsiTheme="minorHAnsi" w:cstheme="minorHAnsi"/>
          <w:sz w:val="22"/>
        </w:rPr>
        <w:t>et al.</w:t>
      </w:r>
      <w:r w:rsidR="002E70C5" w:rsidRPr="003C6E6A">
        <w:rPr>
          <w:rFonts w:asciiTheme="minorHAnsi" w:hAnsiTheme="minorHAnsi" w:cstheme="minorHAnsi"/>
          <w:sz w:val="22"/>
        </w:rPr>
        <w:fldChar w:fldCharType="begin"/>
      </w:r>
      <w:r w:rsidR="00885001" w:rsidRPr="003C6E6A">
        <w:rPr>
          <w:rFonts w:asciiTheme="minorHAnsi" w:hAnsiTheme="minorHAnsi" w:cstheme="minorHAnsi"/>
          <w:sz w:val="22"/>
        </w:rPr>
        <w:instrText xml:space="preserve"> ADDIN EN.CITE &lt;EndNote&gt;&lt;Cite&gt;&lt;Author&gt;Ventura&lt;/Author&gt;&lt;Year&gt;2011&lt;/Year&gt;&lt;IDText&gt;Effect of seawater concentration on the productivity and nutritional value of annual Salicornia and perennial Sarcocomia halophytes as leafy vegetable crops&lt;/IDText&gt;&lt;DisplayText&gt;&lt;style face="superscript"&gt;177&lt;/style&gt;&lt;/DisplayText&gt;&lt;record&gt;&lt;dates&gt;&lt;pub-dates&gt;&lt;date&gt;Apr&lt;/date&gt;&lt;/pub-dates&gt;&lt;year&gt;2011&lt;/year&gt;&lt;/dates&gt;&lt;urls&gt;&lt;related-urls&gt;&lt;url&gt;&amp;lt;Go to ISI&amp;gt;://WOS:000289592400005&lt;/url&gt;&lt;/related-urls&gt;&lt;/urls&gt;&lt;isbn&gt;0304-4238&lt;/isbn&gt;&lt;titles&gt;&lt;title&gt;Effect of seawater concentration on the productivity and nutritional value of annual Salicornia and perennial Sarcocomia halophytes as leafy vegetable crops&lt;/title&gt;&lt;secondary-title&gt;Scientia Horticulturae&lt;/secondary-title&gt;&lt;/titles&gt;&lt;pages&gt;189-196&lt;/pages&gt;&lt;number&gt;3&lt;/number&gt;&lt;contributors&gt;&lt;authors&gt;&lt;author&gt;Ventura, Y.&lt;/author&gt;&lt;author&gt;Wuddineh, W. A.&lt;/author&gt;&lt;author&gt;Myrzabayeva, M.&lt;/author&gt;&lt;author&gt;Alikulov, Z.&lt;/author&gt;&lt;author&gt;Khozin-Goldberg, I.&lt;/author&gt;&lt;author&gt;Shpigel, M.&lt;/author&gt;&lt;author&gt;Samocha, T. M.&lt;/author&gt;&lt;author&gt;Sagi, M.&lt;/author&gt;&lt;/authors&gt;&lt;/contributors&gt;&lt;added-date format="utc"&gt;1561409468&lt;/added-date&gt;&lt;ref-type name="Journal Article"&gt;17&lt;/ref-type&gt;&lt;rec-number&gt;224&lt;/rec-number&gt;&lt;last-updated-date format="utc"&gt;1561409468&lt;/last-updated-date&gt;&lt;accession-num&gt;WOS:000289592400005&lt;/accession-num&gt;&lt;electronic-resource-num&gt;10.1016/j.scienta.2011.02.001&lt;/electronic-resource-num&gt;&lt;volume&gt;128&lt;/volume&gt;&lt;/record&gt;&lt;/Cite&gt;&lt;/EndNote&gt;</w:instrText>
      </w:r>
      <w:r w:rsidR="002E70C5" w:rsidRPr="003C6E6A">
        <w:rPr>
          <w:rFonts w:asciiTheme="minorHAnsi" w:hAnsiTheme="minorHAnsi" w:cstheme="minorHAnsi"/>
          <w:sz w:val="22"/>
        </w:rPr>
        <w:fldChar w:fldCharType="separate"/>
      </w:r>
      <w:r w:rsidR="00885001" w:rsidRPr="003C6E6A">
        <w:rPr>
          <w:rFonts w:asciiTheme="minorHAnsi" w:hAnsiTheme="minorHAnsi" w:cstheme="minorHAnsi"/>
          <w:noProof/>
          <w:sz w:val="22"/>
          <w:vertAlign w:val="superscript"/>
        </w:rPr>
        <w:t>177</w:t>
      </w:r>
      <w:r w:rsidR="002E70C5" w:rsidRPr="003C6E6A">
        <w:rPr>
          <w:rFonts w:asciiTheme="minorHAnsi" w:hAnsiTheme="minorHAnsi" w:cstheme="minorHAnsi"/>
          <w:sz w:val="22"/>
        </w:rPr>
        <w:fldChar w:fldCharType="end"/>
      </w:r>
      <w:r w:rsidR="005E101C" w:rsidRPr="003C6E6A">
        <w:rPr>
          <w:rFonts w:asciiTheme="minorHAnsi" w:hAnsiTheme="minorHAnsi" w:cstheme="minorHAnsi"/>
          <w:sz w:val="22"/>
        </w:rPr>
        <w:t>,</w:t>
      </w:r>
      <w:r w:rsidRPr="003C6E6A">
        <w:rPr>
          <w:rFonts w:asciiTheme="minorHAnsi" w:hAnsiTheme="minorHAnsi" w:cstheme="minorHAnsi"/>
          <w:sz w:val="22"/>
        </w:rPr>
        <w:t xml:space="preserve"> cuyos rendimientos de </w:t>
      </w:r>
      <w:r w:rsidRPr="003C6E6A">
        <w:rPr>
          <w:rFonts w:asciiTheme="minorHAnsi" w:hAnsiTheme="minorHAnsi" w:cstheme="minorHAnsi"/>
          <w:i/>
          <w:sz w:val="22"/>
        </w:rPr>
        <w:t>Salicornia persica</w:t>
      </w:r>
      <w:r w:rsidRPr="003C6E6A">
        <w:rPr>
          <w:rFonts w:asciiTheme="minorHAnsi" w:hAnsiTheme="minorHAnsi" w:cstheme="minorHAnsi"/>
          <w:sz w:val="22"/>
        </w:rPr>
        <w:t xml:space="preserve"> alcanzaron 16 kg m</w:t>
      </w:r>
      <w:r w:rsidRPr="003C6E6A">
        <w:rPr>
          <w:rFonts w:asciiTheme="minorHAnsi" w:hAnsiTheme="minorHAnsi" w:cstheme="minorHAnsi"/>
          <w:sz w:val="22"/>
          <w:vertAlign w:val="superscript"/>
        </w:rPr>
        <w:t>- 2</w:t>
      </w:r>
      <w:r w:rsidRPr="003C6E6A">
        <w:rPr>
          <w:rFonts w:asciiTheme="minorHAnsi" w:hAnsiTheme="minorHAnsi" w:cstheme="minorHAnsi"/>
          <w:sz w:val="22"/>
        </w:rPr>
        <w:t xml:space="preserve"> en un lapso de 24 semanas y con los obten</w:t>
      </w:r>
      <w:r w:rsidR="000A2557" w:rsidRPr="003C6E6A">
        <w:rPr>
          <w:rFonts w:asciiTheme="minorHAnsi" w:hAnsiTheme="minorHAnsi" w:cstheme="minorHAnsi"/>
          <w:sz w:val="22"/>
        </w:rPr>
        <w:t>idos por Ventura y Sagi</w:t>
      </w:r>
      <w:r w:rsidRPr="003C6E6A">
        <w:rPr>
          <w:rFonts w:asciiTheme="minorHAnsi" w:hAnsiTheme="minorHAnsi" w:cstheme="minorHAnsi"/>
          <w:sz w:val="22"/>
        </w:rPr>
        <w:t xml:space="preserve"> que encontraron que plantas del </w:t>
      </w:r>
      <w:r w:rsidR="001513B1" w:rsidRPr="003C6E6A">
        <w:rPr>
          <w:rFonts w:asciiTheme="minorHAnsi" w:hAnsiTheme="minorHAnsi" w:cstheme="minorHAnsi"/>
          <w:sz w:val="22"/>
        </w:rPr>
        <w:t>género</w:t>
      </w:r>
      <w:r w:rsidRPr="003C6E6A">
        <w:rPr>
          <w:rFonts w:asciiTheme="minorHAnsi" w:hAnsiTheme="minorHAnsi" w:cstheme="minorHAnsi"/>
          <w:sz w:val="22"/>
        </w:rPr>
        <w:t xml:space="preserve"> </w:t>
      </w:r>
      <w:r w:rsidRPr="003C6E6A">
        <w:rPr>
          <w:rFonts w:asciiTheme="minorHAnsi" w:hAnsiTheme="minorHAnsi" w:cstheme="minorHAnsi"/>
          <w:i/>
          <w:sz w:val="22"/>
        </w:rPr>
        <w:t>Salicornia</w:t>
      </w:r>
      <w:r w:rsidRPr="003C6E6A">
        <w:rPr>
          <w:rFonts w:asciiTheme="minorHAnsi" w:hAnsiTheme="minorHAnsi" w:cstheme="minorHAnsi"/>
          <w:sz w:val="22"/>
        </w:rPr>
        <w:t xml:space="preserve"> alcanzaron rendimientos promedios de 18,6 ± 0,9 kg m</w:t>
      </w:r>
      <w:r w:rsidRPr="003C6E6A">
        <w:rPr>
          <w:rFonts w:asciiTheme="minorHAnsi" w:hAnsiTheme="minorHAnsi" w:cstheme="minorHAnsi"/>
          <w:sz w:val="22"/>
          <w:vertAlign w:val="superscript"/>
        </w:rPr>
        <w:t>− 2</w:t>
      </w:r>
      <w:r w:rsidRPr="003C6E6A">
        <w:rPr>
          <w:rFonts w:asciiTheme="minorHAnsi" w:hAnsiTheme="minorHAnsi" w:cstheme="minorHAnsi"/>
          <w:sz w:val="22"/>
        </w:rPr>
        <w:t xml:space="preserve"> de biomasa fresca durante cinco meses de cultivo</w:t>
      </w:r>
      <w:r w:rsidR="000A2557" w:rsidRPr="003C6E6A">
        <w:rPr>
          <w:rFonts w:asciiTheme="minorHAnsi" w:hAnsiTheme="minorHAnsi" w:cstheme="minorHAnsi"/>
          <w:sz w:val="22"/>
        </w:rPr>
        <w:fldChar w:fldCharType="begin"/>
      </w:r>
      <w:r w:rsidR="00885001" w:rsidRPr="003C6E6A">
        <w:rPr>
          <w:rFonts w:asciiTheme="minorHAnsi" w:hAnsiTheme="minorHAnsi" w:cstheme="minorHAnsi"/>
          <w:sz w:val="22"/>
        </w:rPr>
        <w:instrText xml:space="preserve"> ADDIN EN.CITE &lt;EndNote&gt;&lt;Cite&gt;&lt;Author&gt;Ventura&lt;/Author&gt;&lt;Year&gt;2013&lt;/Year&gt;&lt;IDText&gt;Halophyte crop cultivation: The case for Salicornia and Sarcocornia&lt;/IDText&gt;&lt;DisplayText&gt;&lt;style face="superscript"&gt;178&lt;/style&gt;&lt;/DisplayText&gt;&lt;record&gt;&lt;dates&gt;&lt;pub-dates&gt;&lt;date&gt;Aug&lt;/date&gt;&lt;/pub-dates&gt;&lt;year&gt;2013&lt;/year&gt;&lt;/dates&gt;&lt;urls&gt;&lt;related-urls&gt;&lt;url&gt;&amp;lt;Go to ISI&amp;gt;://WOS:000320678600014&lt;/url&gt;&lt;/related-urls&gt;&lt;/urls&gt;&lt;isbn&gt;0098-8472&lt;/isbn&gt;&lt;titles&gt;&lt;title&gt;Halophyte crop cultivation: The case for Salicornia and Sarcocornia&lt;/title&gt;&lt;secondary-title&gt;Environmental and Experimental Botany&lt;/secondary-title&gt;&lt;/titles&gt;&lt;pages&gt;144-153&lt;/pages&gt;&lt;contributors&gt;&lt;authors&gt;&lt;author&gt;Ventura, Yvonne&lt;/author&gt;&lt;author&gt;Sagi, Moshe&lt;/author&gt;&lt;/authors&gt;&lt;/contributors&gt;&lt;added-date format="utc"&gt;1448911057&lt;/added-date&gt;&lt;ref-type name="Journal Article"&gt;17&lt;/ref-type&gt;&lt;rec-number&gt;92&lt;/rec-number&gt;&lt;last-updated-date format="utc"&gt;1448911057&lt;/last-updated-date&gt;&lt;accession-num&gt;WOS:000320678600014&lt;/accession-num&gt;&lt;electronic-resource-num&gt;10.1016/j.envexpbot.2012.07.010&lt;/electronic-resource-num&gt;&lt;volume&gt;92&lt;/volume&gt;&lt;/record&gt;&lt;/Cite&gt;&lt;/EndNote&gt;</w:instrText>
      </w:r>
      <w:r w:rsidR="000A2557" w:rsidRPr="003C6E6A">
        <w:rPr>
          <w:rFonts w:asciiTheme="minorHAnsi" w:hAnsiTheme="minorHAnsi" w:cstheme="minorHAnsi"/>
          <w:sz w:val="22"/>
        </w:rPr>
        <w:fldChar w:fldCharType="separate"/>
      </w:r>
      <w:r w:rsidR="00885001" w:rsidRPr="003C6E6A">
        <w:rPr>
          <w:rFonts w:asciiTheme="minorHAnsi" w:hAnsiTheme="minorHAnsi" w:cstheme="minorHAnsi"/>
          <w:noProof/>
          <w:sz w:val="22"/>
          <w:vertAlign w:val="superscript"/>
        </w:rPr>
        <w:t>178</w:t>
      </w:r>
      <w:r w:rsidR="000A2557" w:rsidRPr="003C6E6A">
        <w:rPr>
          <w:rFonts w:asciiTheme="minorHAnsi" w:hAnsiTheme="minorHAnsi" w:cstheme="minorHAnsi"/>
          <w:sz w:val="22"/>
        </w:rPr>
        <w:fldChar w:fldCharType="end"/>
      </w:r>
      <w:r w:rsidRPr="003C6E6A">
        <w:rPr>
          <w:rFonts w:asciiTheme="minorHAnsi" w:hAnsiTheme="minorHAnsi" w:cstheme="minorHAnsi"/>
          <w:sz w:val="22"/>
        </w:rPr>
        <w:t>. Teniendo en cuenta los valores de crecimiento y formación de biomas</w:t>
      </w:r>
      <w:r w:rsidR="00ED5635" w:rsidRPr="003C6E6A">
        <w:rPr>
          <w:rFonts w:asciiTheme="minorHAnsi" w:hAnsiTheme="minorHAnsi" w:cstheme="minorHAnsi"/>
          <w:sz w:val="22"/>
        </w:rPr>
        <w:t>a</w:t>
      </w:r>
      <w:r w:rsidRPr="003C6E6A">
        <w:rPr>
          <w:rFonts w:asciiTheme="minorHAnsi" w:hAnsiTheme="minorHAnsi" w:cstheme="minorHAnsi"/>
          <w:sz w:val="22"/>
        </w:rPr>
        <w:t xml:space="preserve"> alcanzado en el presente estudio, se espera que las plantas de </w:t>
      </w:r>
      <w:r w:rsidRPr="003C6E6A">
        <w:rPr>
          <w:rFonts w:asciiTheme="minorHAnsi" w:hAnsiTheme="minorHAnsi" w:cstheme="minorHAnsi"/>
          <w:i/>
          <w:sz w:val="22"/>
        </w:rPr>
        <w:t>S. neei</w:t>
      </w:r>
      <w:r w:rsidRPr="003C6E6A">
        <w:rPr>
          <w:rFonts w:asciiTheme="minorHAnsi" w:hAnsiTheme="minorHAnsi" w:cstheme="minorHAnsi"/>
          <w:sz w:val="22"/>
        </w:rPr>
        <w:t xml:space="preserve"> alcance</w:t>
      </w:r>
      <w:r w:rsidR="00ED5635" w:rsidRPr="003C6E6A">
        <w:rPr>
          <w:rFonts w:asciiTheme="minorHAnsi" w:hAnsiTheme="minorHAnsi" w:cstheme="minorHAnsi"/>
          <w:sz w:val="22"/>
        </w:rPr>
        <w:t>n</w:t>
      </w:r>
      <w:r w:rsidRPr="003C6E6A">
        <w:rPr>
          <w:rFonts w:asciiTheme="minorHAnsi" w:hAnsiTheme="minorHAnsi" w:cstheme="minorHAnsi"/>
          <w:sz w:val="22"/>
        </w:rPr>
        <w:t xml:space="preserve"> una alta producción con consecuente remoción de N de sistemas con efluentes con concentraciones altas de N, mientras se genera un coproducto de alto valor económico.</w:t>
      </w:r>
    </w:p>
    <w:p w14:paraId="03D9F510" w14:textId="77777777" w:rsidR="0091052A" w:rsidRPr="003C6E6A" w:rsidRDefault="0091052A" w:rsidP="00983641">
      <w:pPr>
        <w:spacing w:after="0"/>
        <w:jc w:val="both"/>
        <w:rPr>
          <w:rFonts w:asciiTheme="minorHAnsi" w:hAnsiTheme="minorHAnsi" w:cstheme="minorHAnsi"/>
          <w:b/>
          <w:sz w:val="22"/>
          <w:szCs w:val="22"/>
        </w:rPr>
      </w:pPr>
    </w:p>
    <w:p w14:paraId="5B9B174A" w14:textId="77777777" w:rsidR="006F49D7" w:rsidRPr="003C6E6A" w:rsidRDefault="006F49D7" w:rsidP="002C784F">
      <w:pPr>
        <w:spacing w:after="0"/>
        <w:ind w:left="708"/>
        <w:jc w:val="both"/>
        <w:rPr>
          <w:rFonts w:asciiTheme="minorHAnsi" w:hAnsiTheme="minorHAnsi" w:cstheme="minorHAnsi"/>
          <w:b/>
          <w:sz w:val="22"/>
          <w:szCs w:val="22"/>
        </w:rPr>
      </w:pPr>
      <w:r w:rsidRPr="003C6E6A">
        <w:rPr>
          <w:rFonts w:asciiTheme="minorHAnsi" w:hAnsiTheme="minorHAnsi" w:cstheme="minorHAnsi"/>
          <w:b/>
          <w:sz w:val="22"/>
          <w:szCs w:val="22"/>
        </w:rPr>
        <w:t>Remoción de compuestos nitrogenados del efluente</w:t>
      </w:r>
    </w:p>
    <w:p w14:paraId="33159D9B" w14:textId="13C6BBB5" w:rsidR="00804A16" w:rsidRPr="003C6E6A" w:rsidRDefault="00FC5B07" w:rsidP="00983641">
      <w:pPr>
        <w:spacing w:after="0"/>
        <w:jc w:val="both"/>
        <w:rPr>
          <w:rFonts w:asciiTheme="minorHAnsi" w:hAnsiTheme="minorHAnsi" w:cstheme="minorHAnsi"/>
          <w:sz w:val="22"/>
          <w:szCs w:val="22"/>
        </w:rPr>
      </w:pPr>
      <w:r w:rsidRPr="003C6E6A">
        <w:rPr>
          <w:rFonts w:asciiTheme="minorHAnsi" w:hAnsiTheme="minorHAnsi" w:cstheme="minorHAnsi"/>
          <w:sz w:val="22"/>
          <w:szCs w:val="22"/>
        </w:rPr>
        <w:t xml:space="preserve">Varios investigadores </w:t>
      </w:r>
      <w:r w:rsidR="006F49D7" w:rsidRPr="003C6E6A">
        <w:rPr>
          <w:rFonts w:asciiTheme="minorHAnsi" w:hAnsiTheme="minorHAnsi" w:cstheme="minorHAnsi"/>
          <w:sz w:val="22"/>
          <w:szCs w:val="22"/>
        </w:rPr>
        <w:t xml:space="preserve">han estudiado </w:t>
      </w:r>
      <w:r w:rsidR="00883E28" w:rsidRPr="003C6E6A">
        <w:rPr>
          <w:rFonts w:asciiTheme="minorHAnsi" w:hAnsiTheme="minorHAnsi" w:cstheme="minorHAnsi"/>
          <w:sz w:val="22"/>
          <w:szCs w:val="22"/>
        </w:rPr>
        <w:t>la</w:t>
      </w:r>
      <w:r w:rsidR="00D96E52" w:rsidRPr="003C6E6A">
        <w:rPr>
          <w:rFonts w:asciiTheme="minorHAnsi" w:hAnsiTheme="minorHAnsi" w:cstheme="minorHAnsi"/>
          <w:sz w:val="22"/>
          <w:szCs w:val="22"/>
        </w:rPr>
        <w:t xml:space="preserve"> tasa de remoción de</w:t>
      </w:r>
      <w:r w:rsidRPr="003C6E6A">
        <w:rPr>
          <w:rFonts w:asciiTheme="minorHAnsi" w:hAnsiTheme="minorHAnsi" w:cstheme="minorHAnsi"/>
          <w:sz w:val="22"/>
          <w:szCs w:val="22"/>
        </w:rPr>
        <w:t xml:space="preserve"> </w:t>
      </w:r>
      <w:r w:rsidR="0088586F" w:rsidRPr="003C6E6A">
        <w:rPr>
          <w:rFonts w:asciiTheme="minorHAnsi" w:hAnsiTheme="minorHAnsi" w:cstheme="minorHAnsi"/>
          <w:sz w:val="22"/>
          <w:szCs w:val="22"/>
        </w:rPr>
        <w:t xml:space="preserve">diferentes </w:t>
      </w:r>
      <w:r w:rsidRPr="003C6E6A">
        <w:rPr>
          <w:rFonts w:asciiTheme="minorHAnsi" w:hAnsiTheme="minorHAnsi" w:cstheme="minorHAnsi"/>
          <w:sz w:val="22"/>
          <w:szCs w:val="22"/>
        </w:rPr>
        <w:t>compuestos nitrogenados</w:t>
      </w:r>
      <w:r w:rsidR="00EF09A7" w:rsidRPr="003C6E6A">
        <w:rPr>
          <w:rFonts w:asciiTheme="minorHAnsi" w:hAnsiTheme="minorHAnsi" w:cstheme="minorHAnsi"/>
          <w:sz w:val="22"/>
          <w:szCs w:val="22"/>
        </w:rPr>
        <w:t xml:space="preserve"> </w:t>
      </w:r>
      <w:r w:rsidR="002F3230" w:rsidRPr="003C6E6A">
        <w:rPr>
          <w:rFonts w:asciiTheme="minorHAnsi" w:hAnsiTheme="minorHAnsi" w:cstheme="minorHAnsi"/>
          <w:sz w:val="22"/>
          <w:szCs w:val="22"/>
        </w:rPr>
        <w:t>a través de diversos sistema</w:t>
      </w:r>
      <w:r w:rsidR="00C05C2C" w:rsidRPr="003C6E6A">
        <w:rPr>
          <w:rFonts w:asciiTheme="minorHAnsi" w:hAnsiTheme="minorHAnsi" w:cstheme="minorHAnsi"/>
          <w:sz w:val="22"/>
          <w:szCs w:val="22"/>
        </w:rPr>
        <w:t xml:space="preserve">s de </w:t>
      </w:r>
      <w:r w:rsidR="0060535A" w:rsidRPr="003C6E6A">
        <w:rPr>
          <w:rFonts w:asciiTheme="minorHAnsi" w:hAnsiTheme="minorHAnsi" w:cstheme="minorHAnsi"/>
          <w:sz w:val="22"/>
          <w:szCs w:val="22"/>
        </w:rPr>
        <w:t>HA</w:t>
      </w:r>
      <w:r w:rsidR="00C05C2C" w:rsidRPr="003C6E6A">
        <w:rPr>
          <w:rFonts w:asciiTheme="minorHAnsi" w:hAnsiTheme="minorHAnsi" w:cstheme="minorHAnsi"/>
          <w:sz w:val="22"/>
          <w:szCs w:val="22"/>
        </w:rPr>
        <w:t xml:space="preserve"> </w:t>
      </w:r>
      <w:r w:rsidR="005C3F94" w:rsidRPr="003C6E6A">
        <w:rPr>
          <w:rFonts w:asciiTheme="minorHAnsi" w:hAnsiTheme="minorHAnsi" w:cstheme="minorHAnsi"/>
          <w:sz w:val="22"/>
          <w:szCs w:val="22"/>
        </w:rPr>
        <w:t>asociados a</w:t>
      </w:r>
      <w:r w:rsidR="00EF09A7" w:rsidRPr="003C6E6A">
        <w:rPr>
          <w:rFonts w:asciiTheme="minorHAnsi" w:hAnsiTheme="minorHAnsi" w:cstheme="minorHAnsi"/>
          <w:sz w:val="22"/>
          <w:szCs w:val="22"/>
        </w:rPr>
        <w:t xml:space="preserve"> plantas</w:t>
      </w:r>
      <w:r w:rsidR="005C3F94" w:rsidRPr="003C6E6A">
        <w:rPr>
          <w:rFonts w:asciiTheme="minorHAnsi" w:hAnsiTheme="minorHAnsi" w:cstheme="minorHAnsi"/>
          <w:sz w:val="22"/>
          <w:szCs w:val="22"/>
        </w:rPr>
        <w:t xml:space="preserve"> </w:t>
      </w:r>
      <w:r w:rsidR="00EF6419" w:rsidRPr="003C6E6A">
        <w:rPr>
          <w:rFonts w:asciiTheme="minorHAnsi" w:hAnsiTheme="minorHAnsi" w:cstheme="minorHAnsi"/>
          <w:sz w:val="22"/>
          <w:szCs w:val="22"/>
        </w:rPr>
        <w:t>halófitas</w:t>
      </w:r>
      <w:r w:rsidR="00883E28" w:rsidRPr="003C6E6A">
        <w:rPr>
          <w:rFonts w:asciiTheme="minorHAnsi" w:hAnsiTheme="minorHAnsi" w:cstheme="minorHAnsi"/>
          <w:sz w:val="22"/>
          <w:szCs w:val="22"/>
        </w:rPr>
        <w:t xml:space="preserve"> o </w:t>
      </w:r>
      <w:r w:rsidR="005C3F94" w:rsidRPr="003C6E6A">
        <w:rPr>
          <w:rFonts w:asciiTheme="minorHAnsi" w:hAnsiTheme="minorHAnsi" w:cstheme="minorHAnsi"/>
          <w:sz w:val="22"/>
          <w:szCs w:val="22"/>
        </w:rPr>
        <w:t xml:space="preserve">a </w:t>
      </w:r>
      <w:r w:rsidR="00883E28" w:rsidRPr="003C6E6A">
        <w:rPr>
          <w:rFonts w:asciiTheme="minorHAnsi" w:hAnsiTheme="minorHAnsi" w:cstheme="minorHAnsi"/>
          <w:sz w:val="22"/>
          <w:szCs w:val="22"/>
        </w:rPr>
        <w:t>algas</w:t>
      </w:r>
      <w:r w:rsidRPr="003C6E6A">
        <w:rPr>
          <w:rFonts w:asciiTheme="minorHAnsi" w:hAnsiTheme="minorHAnsi" w:cstheme="minorHAnsi"/>
          <w:sz w:val="22"/>
          <w:szCs w:val="22"/>
        </w:rPr>
        <w:t>.</w:t>
      </w:r>
      <w:r w:rsidR="00226D3B" w:rsidRPr="003C6E6A">
        <w:rPr>
          <w:rFonts w:asciiTheme="minorHAnsi" w:hAnsiTheme="minorHAnsi" w:cstheme="minorHAnsi"/>
          <w:sz w:val="22"/>
          <w:szCs w:val="22"/>
        </w:rPr>
        <w:t xml:space="preserve"> </w:t>
      </w:r>
      <w:r w:rsidR="0088586F" w:rsidRPr="003C6E6A">
        <w:rPr>
          <w:rFonts w:asciiTheme="minorHAnsi" w:hAnsiTheme="minorHAnsi" w:cstheme="minorHAnsi"/>
          <w:sz w:val="22"/>
          <w:szCs w:val="22"/>
        </w:rPr>
        <w:t xml:space="preserve">Al considerar las fuentes de </w:t>
      </w:r>
      <w:r w:rsidR="0088586F" w:rsidRPr="003C6E6A">
        <w:rPr>
          <w:rFonts w:asciiTheme="minorHAnsi" w:hAnsiTheme="minorHAnsi" w:cstheme="minorHAnsi"/>
          <w:sz w:val="22"/>
        </w:rPr>
        <w:t xml:space="preserve">nutrición amonio-nitrato y la nutrición solo nitrato, se encontró que existía una mejor remoción del N en el tratamiento amonio/nitrato en comparación con el tratamiento solo nitrato suministrado como fuente de nutrición. </w:t>
      </w:r>
      <w:r w:rsidR="00AD741B" w:rsidRPr="003C6E6A">
        <w:rPr>
          <w:rFonts w:asciiTheme="minorHAnsi" w:hAnsiTheme="minorHAnsi" w:cstheme="minorHAnsi"/>
          <w:sz w:val="22"/>
        </w:rPr>
        <w:t xml:space="preserve">Esta interacción positiva </w:t>
      </w:r>
      <w:r w:rsidR="000F7862" w:rsidRPr="003C6E6A">
        <w:rPr>
          <w:rFonts w:asciiTheme="minorHAnsi" w:hAnsiTheme="minorHAnsi" w:cstheme="minorHAnsi"/>
          <w:sz w:val="22"/>
        </w:rPr>
        <w:t xml:space="preserve">se debió </w:t>
      </w:r>
      <w:r w:rsidR="0088586F" w:rsidRPr="003C6E6A">
        <w:rPr>
          <w:rFonts w:asciiTheme="minorHAnsi" w:hAnsiTheme="minorHAnsi" w:cstheme="minorHAnsi"/>
          <w:sz w:val="22"/>
        </w:rPr>
        <w:t xml:space="preserve">a la contribución del ion nitrato que </w:t>
      </w:r>
      <w:r w:rsidR="00FD38E2" w:rsidRPr="003C6E6A">
        <w:rPr>
          <w:rFonts w:asciiTheme="minorHAnsi" w:hAnsiTheme="minorHAnsi" w:cstheme="minorHAnsi"/>
          <w:sz w:val="22"/>
        </w:rPr>
        <w:t xml:space="preserve">como señala </w:t>
      </w:r>
      <w:r w:rsidR="00C32DB6" w:rsidRPr="003C6E6A">
        <w:rPr>
          <w:rFonts w:asciiTheme="minorHAnsi" w:hAnsiTheme="minorHAnsi" w:cstheme="minorHAnsi"/>
          <w:sz w:val="22"/>
        </w:rPr>
        <w:t>Raab y Terry</w:t>
      </w:r>
      <w:r w:rsidR="003B2D2F" w:rsidRPr="003C6E6A">
        <w:rPr>
          <w:rFonts w:asciiTheme="minorHAnsi" w:hAnsiTheme="minorHAnsi" w:cstheme="minorHAnsi"/>
          <w:sz w:val="22"/>
        </w:rPr>
        <w:t xml:space="preserve"> </w:t>
      </w:r>
      <w:r w:rsidR="003B2D2F" w:rsidRPr="003C6E6A">
        <w:rPr>
          <w:rFonts w:asciiTheme="minorHAnsi" w:hAnsiTheme="minorHAnsi" w:cstheme="minorHAnsi"/>
          <w:sz w:val="22"/>
        </w:rPr>
        <w:fldChar w:fldCharType="begin"/>
      </w:r>
      <w:r w:rsidR="00885001" w:rsidRPr="003C6E6A">
        <w:rPr>
          <w:rFonts w:asciiTheme="minorHAnsi" w:hAnsiTheme="minorHAnsi" w:cstheme="minorHAnsi"/>
          <w:sz w:val="22"/>
        </w:rPr>
        <w:instrText xml:space="preserve"> ADDIN EN.CITE &lt;EndNote&gt;&lt;Cite&gt;&lt;Author&gt;Raab&lt;/Author&gt;&lt;Year&gt;1994&lt;/Year&gt;&lt;IDText&gt;Nitrogen source regulation of growth&lt;/IDText&gt;&lt;DisplayText&gt;&lt;style face="superscript"&gt;179&lt;/style&gt;&lt;/DisplayText&gt;&lt;record&gt;&lt;titles&gt;&lt;title&gt;Nitrogen source regulation of growth&amp;#xA;and photosynthese in Beta vulgaris L&lt;/title&gt;&lt;secondary-title&gt;Plant Physiol&lt;/secondary-title&gt;&lt;/titles&gt;&lt;pages&gt;1159–1166 &lt;/pages&gt;&lt;contributors&gt;&lt;authors&gt;&lt;author&gt;Raab, TK&lt;/author&gt;&lt;author&gt;Terry, N&lt;/author&gt;&lt;/authors&gt;&lt;/contributors&gt;&lt;added-date format="utc"&gt;1499851407&lt;/added-date&gt;&lt;ref-type name="Journal Article"&gt;17&lt;/ref-type&gt;&lt;dates&gt;&lt;year&gt;1994&lt;/year&gt;&lt;/dates&gt;&lt;rec-number&gt;204&lt;/rec-number&gt;&lt;last-updated-date format="utc"&gt;1499851499&lt;/last-updated-date&gt;&lt;volume&gt;10&lt;/volume&gt;&lt;/record&gt;&lt;/Cite&gt;&lt;/EndNote&gt;</w:instrText>
      </w:r>
      <w:r w:rsidR="003B2D2F" w:rsidRPr="003C6E6A">
        <w:rPr>
          <w:rFonts w:asciiTheme="minorHAnsi" w:hAnsiTheme="minorHAnsi" w:cstheme="minorHAnsi"/>
          <w:sz w:val="22"/>
        </w:rPr>
        <w:fldChar w:fldCharType="separate"/>
      </w:r>
      <w:r w:rsidR="00885001" w:rsidRPr="003C6E6A">
        <w:rPr>
          <w:rFonts w:asciiTheme="minorHAnsi" w:hAnsiTheme="minorHAnsi" w:cstheme="minorHAnsi"/>
          <w:noProof/>
          <w:sz w:val="22"/>
          <w:vertAlign w:val="superscript"/>
        </w:rPr>
        <w:t>179</w:t>
      </w:r>
      <w:r w:rsidR="003B2D2F" w:rsidRPr="003C6E6A">
        <w:rPr>
          <w:rFonts w:asciiTheme="minorHAnsi" w:hAnsiTheme="minorHAnsi" w:cstheme="minorHAnsi"/>
          <w:sz w:val="22"/>
        </w:rPr>
        <w:fldChar w:fldCharType="end"/>
      </w:r>
      <w:r w:rsidR="00452419" w:rsidRPr="003C6E6A">
        <w:rPr>
          <w:rFonts w:asciiTheme="minorHAnsi" w:hAnsiTheme="minorHAnsi" w:cstheme="minorHAnsi"/>
          <w:sz w:val="22"/>
        </w:rPr>
        <w:t xml:space="preserve">, el ion nitrato actúa como un anión osmótico importante para la expansión de las células foliares </w:t>
      </w:r>
      <w:r w:rsidR="000A574E" w:rsidRPr="003C6E6A">
        <w:rPr>
          <w:rFonts w:asciiTheme="minorHAnsi" w:hAnsiTheme="minorHAnsi" w:cstheme="minorHAnsi"/>
          <w:sz w:val="22"/>
        </w:rPr>
        <w:t>facilitando ma</w:t>
      </w:r>
      <w:r w:rsidR="00452419" w:rsidRPr="003C6E6A">
        <w:rPr>
          <w:rFonts w:asciiTheme="minorHAnsi" w:hAnsiTheme="minorHAnsi" w:cstheme="minorHAnsi"/>
          <w:sz w:val="22"/>
        </w:rPr>
        <w:t xml:space="preserve">yor consumo de nitrógeno. Similarmente, </w:t>
      </w:r>
      <w:r w:rsidR="00452419" w:rsidRPr="003C6E6A">
        <w:rPr>
          <w:rFonts w:asciiTheme="minorHAnsi" w:hAnsiTheme="minorHAnsi" w:cstheme="minorHAnsi"/>
          <w:sz w:val="22"/>
          <w:szCs w:val="22"/>
        </w:rPr>
        <w:t xml:space="preserve">Britto y Kronzucker </w:t>
      </w:r>
      <w:r w:rsidR="00452419" w:rsidRPr="003C6E6A">
        <w:rPr>
          <w:rFonts w:asciiTheme="minorHAnsi" w:hAnsiTheme="minorHAnsi" w:cstheme="minorHAnsi"/>
          <w:sz w:val="22"/>
          <w:szCs w:val="22"/>
        </w:rPr>
        <w:fldChar w:fldCharType="begin"/>
      </w:r>
      <w:r w:rsidR="00452419" w:rsidRPr="003C6E6A">
        <w:rPr>
          <w:rFonts w:asciiTheme="minorHAnsi" w:hAnsiTheme="minorHAnsi" w:cstheme="minorHAnsi"/>
          <w:sz w:val="22"/>
          <w:szCs w:val="22"/>
        </w:rPr>
        <w:instrText xml:space="preserve"> ADDIN EN.CITE &lt;EndNote&gt;&lt;Cite&gt;&lt;Author&gt;Britto&lt;/Author&gt;&lt;Year&gt;2002&lt;/Year&gt;&lt;IDText&gt;NH4+ toxicity in higher plants: a critical review&lt;/IDText&gt;&lt;DisplayText&gt;&lt;style face="superscript"&gt;78&lt;/style&gt;&lt;/DisplayText&gt;&lt;record&gt;&lt;dates&gt;&lt;pub-dates&gt;&lt;date&gt;Jun&lt;/date&gt;&lt;/pub-dates&gt;&lt;year&gt;2002&lt;/year&gt;&lt;/dates&gt;&lt;urls&gt;&lt;related-urls&gt;&lt;url&gt;&amp;lt;Go to ISI&amp;gt;://WOS:000176687800001&lt;/url&gt;&lt;/related-urls&gt;&lt;/urls&gt;&lt;isbn&gt;0176-1617&lt;/isbn&gt;&lt;titles&gt;&lt;title&gt;NH4+ toxicity in higher plants: a critical review&lt;/title&gt;&lt;secondary-title&gt;Journal of Plant Physiology&lt;/secondary-title&gt;&lt;/titles&gt;&lt;pages&gt;567-584&lt;/pages&gt;&lt;number&gt;6&lt;/number&gt;&lt;contributors&gt;&lt;authors&gt;&lt;author&gt;Britto, D. T.&lt;/author&gt;&lt;author&gt;Kronzucker, H. J.&lt;/author&gt;&lt;/authors&gt;&lt;/contributors&gt;&lt;added-date format="utc"&gt;1448762680&lt;/added-date&gt;&lt;ref-type name="Journal Article"&gt;17&lt;/ref-type&gt;&lt;rec-number&gt;5&lt;/rec-number&gt;&lt;last-updated-date format="utc"&gt;1448762680&lt;/last-updated-date&gt;&lt;accession-num&gt;WOS:000176687800001&lt;/accession-num&gt;&lt;electronic-resource-num&gt;10.1078/0176-1617-0774&lt;/electronic-resource-num&gt;&lt;volume&gt;159&lt;/volume&gt;&lt;/record&gt;&lt;/Cite&gt;&lt;/EndNote&gt;</w:instrText>
      </w:r>
      <w:r w:rsidR="00452419" w:rsidRPr="003C6E6A">
        <w:rPr>
          <w:rFonts w:asciiTheme="minorHAnsi" w:hAnsiTheme="minorHAnsi" w:cstheme="minorHAnsi"/>
          <w:sz w:val="22"/>
          <w:szCs w:val="22"/>
        </w:rPr>
        <w:fldChar w:fldCharType="separate"/>
      </w:r>
      <w:r w:rsidR="00452419" w:rsidRPr="003C6E6A">
        <w:rPr>
          <w:rFonts w:asciiTheme="minorHAnsi" w:hAnsiTheme="minorHAnsi" w:cstheme="minorHAnsi"/>
          <w:noProof/>
          <w:sz w:val="22"/>
          <w:szCs w:val="22"/>
          <w:vertAlign w:val="superscript"/>
        </w:rPr>
        <w:t>78</w:t>
      </w:r>
      <w:r w:rsidR="00452419" w:rsidRPr="003C6E6A">
        <w:rPr>
          <w:rFonts w:asciiTheme="minorHAnsi" w:hAnsiTheme="minorHAnsi" w:cstheme="minorHAnsi"/>
          <w:sz w:val="22"/>
          <w:szCs w:val="22"/>
        </w:rPr>
        <w:fldChar w:fldCharType="end"/>
      </w:r>
      <w:r w:rsidR="003B2D2F" w:rsidRPr="003C6E6A">
        <w:rPr>
          <w:rFonts w:asciiTheme="minorHAnsi" w:hAnsiTheme="minorHAnsi" w:cstheme="minorHAnsi"/>
          <w:sz w:val="22"/>
          <w:szCs w:val="22"/>
        </w:rPr>
        <w:t xml:space="preserve"> señalan que </w:t>
      </w:r>
      <w:r w:rsidR="007C0516" w:rsidRPr="003C6E6A">
        <w:rPr>
          <w:rFonts w:asciiTheme="minorHAnsi" w:hAnsiTheme="minorHAnsi" w:cstheme="minorHAnsi"/>
          <w:sz w:val="22"/>
          <w:szCs w:val="22"/>
        </w:rPr>
        <w:t>el  suministro conjunto de nitrato y amonio estimula el crecimiento de las plantas más allá del observado con cualquier fuente de N suministrada sola</w:t>
      </w:r>
      <w:r w:rsidR="003B2D2F" w:rsidRPr="003C6E6A">
        <w:rPr>
          <w:rFonts w:asciiTheme="minorHAnsi" w:hAnsiTheme="minorHAnsi" w:cstheme="minorHAnsi"/>
          <w:sz w:val="22"/>
          <w:szCs w:val="22"/>
        </w:rPr>
        <w:t>.</w:t>
      </w:r>
    </w:p>
    <w:p w14:paraId="4652C5F3" w14:textId="77777777" w:rsidR="000A574E" w:rsidRPr="003C6E6A" w:rsidRDefault="000A574E" w:rsidP="00983641">
      <w:pPr>
        <w:spacing w:after="0"/>
        <w:jc w:val="both"/>
        <w:rPr>
          <w:rFonts w:asciiTheme="minorHAnsi" w:hAnsiTheme="minorHAnsi" w:cstheme="minorHAnsi"/>
          <w:sz w:val="22"/>
          <w:szCs w:val="22"/>
        </w:rPr>
      </w:pPr>
    </w:p>
    <w:p w14:paraId="6BD006EF" w14:textId="1E3BC27F" w:rsidR="008C0FF4" w:rsidRPr="003C6E6A" w:rsidRDefault="00AD741B" w:rsidP="00D67C46">
      <w:pPr>
        <w:spacing w:after="0"/>
        <w:jc w:val="both"/>
        <w:rPr>
          <w:rFonts w:asciiTheme="minorHAnsi" w:hAnsiTheme="minorHAnsi" w:cstheme="minorHAnsi"/>
          <w:sz w:val="22"/>
          <w:szCs w:val="22"/>
          <w:lang w:eastAsia="es-CL"/>
        </w:rPr>
      </w:pPr>
      <w:r w:rsidRPr="003C6E6A">
        <w:rPr>
          <w:rFonts w:asciiTheme="minorHAnsi" w:hAnsiTheme="minorHAnsi" w:cstheme="minorHAnsi"/>
          <w:sz w:val="22"/>
          <w:szCs w:val="22"/>
        </w:rPr>
        <w:t xml:space="preserve">Al analizar la </w:t>
      </w:r>
      <w:r w:rsidR="00FC5B07" w:rsidRPr="003C6E6A">
        <w:rPr>
          <w:rFonts w:asciiTheme="minorHAnsi" w:hAnsiTheme="minorHAnsi" w:cstheme="minorHAnsi"/>
          <w:sz w:val="22"/>
          <w:szCs w:val="22"/>
        </w:rPr>
        <w:t xml:space="preserve">capacidad de eliminación de N a través del paso de las aguas por </w:t>
      </w:r>
      <w:r w:rsidR="0060535A" w:rsidRPr="003C6E6A">
        <w:rPr>
          <w:rFonts w:asciiTheme="minorHAnsi" w:hAnsiTheme="minorHAnsi" w:cstheme="minorHAnsi"/>
          <w:sz w:val="22"/>
          <w:szCs w:val="22"/>
        </w:rPr>
        <w:t>HA</w:t>
      </w:r>
      <w:r w:rsidR="00EF09A7" w:rsidRPr="003C6E6A">
        <w:rPr>
          <w:rFonts w:asciiTheme="minorHAnsi" w:hAnsiTheme="minorHAnsi" w:cstheme="minorHAnsi"/>
          <w:sz w:val="22"/>
          <w:szCs w:val="22"/>
        </w:rPr>
        <w:t xml:space="preserve"> plantados con </w:t>
      </w:r>
      <w:r w:rsidR="00EF09A7" w:rsidRPr="003C6E6A">
        <w:rPr>
          <w:rFonts w:asciiTheme="minorHAnsi" w:hAnsiTheme="minorHAnsi" w:cstheme="minorHAnsi"/>
          <w:i/>
          <w:sz w:val="22"/>
          <w:szCs w:val="22"/>
        </w:rPr>
        <w:t>S.neei</w:t>
      </w:r>
      <w:r w:rsidR="00883E28" w:rsidRPr="003C6E6A">
        <w:rPr>
          <w:rFonts w:asciiTheme="minorHAnsi" w:hAnsiTheme="minorHAnsi" w:cstheme="minorHAnsi"/>
          <w:sz w:val="22"/>
          <w:szCs w:val="22"/>
        </w:rPr>
        <w:t xml:space="preserve">. </w:t>
      </w:r>
      <w:r w:rsidRPr="003C6E6A">
        <w:rPr>
          <w:rFonts w:asciiTheme="minorHAnsi" w:hAnsiTheme="minorHAnsi" w:cstheme="minorHAnsi"/>
          <w:sz w:val="22"/>
          <w:szCs w:val="22"/>
        </w:rPr>
        <w:t>Se encontró</w:t>
      </w:r>
      <w:r w:rsidR="00097842" w:rsidRPr="003C6E6A">
        <w:rPr>
          <w:rFonts w:asciiTheme="minorHAnsi" w:hAnsiTheme="minorHAnsi" w:cstheme="minorHAnsi"/>
          <w:sz w:val="22"/>
          <w:szCs w:val="22"/>
        </w:rPr>
        <w:t xml:space="preserve"> que los humedales plantados con </w:t>
      </w:r>
      <w:r w:rsidR="00097842" w:rsidRPr="003C6E6A">
        <w:rPr>
          <w:rFonts w:asciiTheme="minorHAnsi" w:hAnsiTheme="minorHAnsi" w:cstheme="minorHAnsi"/>
          <w:i/>
          <w:sz w:val="22"/>
          <w:szCs w:val="22"/>
        </w:rPr>
        <w:t>S. neei</w:t>
      </w:r>
      <w:r w:rsidR="005015EA" w:rsidRPr="003C6E6A">
        <w:rPr>
          <w:rFonts w:asciiTheme="minorHAnsi" w:hAnsiTheme="minorHAnsi" w:cstheme="minorHAnsi"/>
          <w:sz w:val="22"/>
          <w:szCs w:val="22"/>
        </w:rPr>
        <w:t>,</w:t>
      </w:r>
      <w:r w:rsidR="00E90C29" w:rsidRPr="003C6E6A">
        <w:rPr>
          <w:rFonts w:asciiTheme="minorHAnsi" w:hAnsiTheme="minorHAnsi" w:cstheme="minorHAnsi"/>
          <w:sz w:val="22"/>
          <w:szCs w:val="22"/>
        </w:rPr>
        <w:t xml:space="preserve"> pueden remover una media diaria</w:t>
      </w:r>
      <w:r w:rsidR="00097842" w:rsidRPr="003C6E6A">
        <w:rPr>
          <w:rFonts w:asciiTheme="minorHAnsi" w:hAnsiTheme="minorHAnsi" w:cstheme="minorHAnsi"/>
          <w:sz w:val="22"/>
          <w:szCs w:val="22"/>
        </w:rPr>
        <w:t xml:space="preserve"> de </w:t>
      </w:r>
      <w:r w:rsidR="00E90C29" w:rsidRPr="003C6E6A">
        <w:rPr>
          <w:rFonts w:asciiTheme="minorHAnsi" w:hAnsiTheme="minorHAnsi" w:cstheme="minorHAnsi"/>
          <w:sz w:val="22"/>
          <w:szCs w:val="22"/>
          <w:lang w:eastAsia="es-CL"/>
        </w:rPr>
        <w:t>2.3</w:t>
      </w:r>
      <w:r w:rsidR="00E90C29" w:rsidRPr="003C6E6A">
        <w:rPr>
          <w:rFonts w:asciiTheme="minorHAnsi" w:hAnsiTheme="minorHAnsi" w:cstheme="minorHAnsi"/>
          <w:sz w:val="22"/>
          <w:szCs w:val="22"/>
        </w:rPr>
        <w:t>±</w:t>
      </w:r>
      <w:r w:rsidR="00E90C29" w:rsidRPr="003C6E6A">
        <w:rPr>
          <w:rFonts w:asciiTheme="minorHAnsi" w:hAnsiTheme="minorHAnsi" w:cstheme="minorHAnsi"/>
          <w:sz w:val="22"/>
          <w:szCs w:val="22"/>
          <w:lang w:eastAsia="es-CL"/>
        </w:rPr>
        <w:t>0.4 y 2.9</w:t>
      </w:r>
      <w:r w:rsidR="00E90C29" w:rsidRPr="003C6E6A">
        <w:rPr>
          <w:rFonts w:asciiTheme="minorHAnsi" w:hAnsiTheme="minorHAnsi" w:cstheme="minorHAnsi"/>
          <w:sz w:val="22"/>
          <w:szCs w:val="22"/>
        </w:rPr>
        <w:t>±</w:t>
      </w:r>
      <w:r w:rsidR="00E90C29" w:rsidRPr="003C6E6A">
        <w:rPr>
          <w:rFonts w:asciiTheme="minorHAnsi" w:hAnsiTheme="minorHAnsi" w:cstheme="minorHAnsi"/>
          <w:sz w:val="22"/>
          <w:szCs w:val="22"/>
          <w:lang w:eastAsia="es-CL"/>
        </w:rPr>
        <w:t>0.5 mgL</w:t>
      </w:r>
      <w:r w:rsidR="00E90C29" w:rsidRPr="003C6E6A">
        <w:rPr>
          <w:rFonts w:asciiTheme="minorHAnsi" w:hAnsiTheme="minorHAnsi" w:cstheme="minorHAnsi"/>
          <w:sz w:val="22"/>
          <w:szCs w:val="22"/>
          <w:vertAlign w:val="superscript"/>
          <w:lang w:eastAsia="es-CL"/>
        </w:rPr>
        <w:t>-1</w:t>
      </w:r>
      <w:r w:rsidR="00E90C29" w:rsidRPr="003C6E6A">
        <w:rPr>
          <w:rFonts w:asciiTheme="minorHAnsi" w:hAnsiTheme="minorHAnsi" w:cstheme="minorHAnsi"/>
          <w:sz w:val="22"/>
          <w:szCs w:val="22"/>
          <w:lang w:eastAsia="es-CL"/>
        </w:rPr>
        <w:t>d</w:t>
      </w:r>
      <w:r w:rsidR="00E90C29" w:rsidRPr="003C6E6A">
        <w:rPr>
          <w:rFonts w:asciiTheme="minorHAnsi" w:hAnsiTheme="minorHAnsi" w:cstheme="minorHAnsi"/>
          <w:sz w:val="22"/>
          <w:szCs w:val="22"/>
          <w:vertAlign w:val="superscript"/>
          <w:lang w:eastAsia="es-CL"/>
        </w:rPr>
        <w:t>-1</w:t>
      </w:r>
      <w:r w:rsidR="00E90C29" w:rsidRPr="003C6E6A">
        <w:rPr>
          <w:rFonts w:asciiTheme="minorHAnsi" w:hAnsiTheme="minorHAnsi" w:cstheme="minorHAnsi"/>
          <w:sz w:val="22"/>
          <w:szCs w:val="22"/>
          <w:lang w:eastAsia="es-CL"/>
        </w:rPr>
        <w:t>, dependiendo de la fuente de los compuestos nitrogenados y de</w:t>
      </w:r>
      <w:r w:rsidR="005015EA" w:rsidRPr="003C6E6A">
        <w:rPr>
          <w:rFonts w:asciiTheme="minorHAnsi" w:hAnsiTheme="minorHAnsi" w:cstheme="minorHAnsi"/>
          <w:sz w:val="22"/>
          <w:szCs w:val="22"/>
          <w:lang w:eastAsia="es-CL"/>
        </w:rPr>
        <w:t xml:space="preserve"> </w:t>
      </w:r>
      <w:r w:rsidR="00D80E79" w:rsidRPr="003C6E6A">
        <w:rPr>
          <w:rFonts w:asciiTheme="minorHAnsi" w:hAnsiTheme="minorHAnsi" w:cstheme="minorHAnsi"/>
          <w:sz w:val="22"/>
          <w:szCs w:val="22"/>
          <w:lang w:eastAsia="es-CL"/>
        </w:rPr>
        <w:t>l</w:t>
      </w:r>
      <w:r w:rsidR="005015EA" w:rsidRPr="003C6E6A">
        <w:rPr>
          <w:rFonts w:asciiTheme="minorHAnsi" w:hAnsiTheme="minorHAnsi" w:cstheme="minorHAnsi"/>
          <w:sz w:val="22"/>
          <w:szCs w:val="22"/>
          <w:lang w:eastAsia="es-CL"/>
        </w:rPr>
        <w:t>a</w:t>
      </w:r>
      <w:r w:rsidR="00D80E79" w:rsidRPr="003C6E6A">
        <w:rPr>
          <w:rFonts w:asciiTheme="minorHAnsi" w:hAnsiTheme="minorHAnsi" w:cstheme="minorHAnsi"/>
          <w:sz w:val="22"/>
          <w:szCs w:val="22"/>
          <w:lang w:eastAsia="es-CL"/>
        </w:rPr>
        <w:t xml:space="preserve"> </w:t>
      </w:r>
      <w:r w:rsidR="005C3F94" w:rsidRPr="003C6E6A">
        <w:rPr>
          <w:rFonts w:asciiTheme="minorHAnsi" w:hAnsiTheme="minorHAnsi" w:cstheme="minorHAnsi"/>
          <w:sz w:val="22"/>
          <w:szCs w:val="22"/>
          <w:lang w:eastAsia="es-CL"/>
        </w:rPr>
        <w:t>cantidad suministrada</w:t>
      </w:r>
      <w:r w:rsidR="00E90C29" w:rsidRPr="003C6E6A">
        <w:rPr>
          <w:rFonts w:asciiTheme="minorHAnsi" w:hAnsiTheme="minorHAnsi" w:cstheme="minorHAnsi"/>
          <w:sz w:val="22"/>
          <w:szCs w:val="22"/>
          <w:lang w:eastAsia="es-CL"/>
        </w:rPr>
        <w:t xml:space="preserve"> (Tabla </w:t>
      </w:r>
      <w:r w:rsidR="005B1CAC" w:rsidRPr="003C6E6A">
        <w:rPr>
          <w:rFonts w:asciiTheme="minorHAnsi" w:hAnsiTheme="minorHAnsi" w:cstheme="minorHAnsi"/>
          <w:sz w:val="22"/>
          <w:szCs w:val="22"/>
          <w:lang w:eastAsia="es-CL"/>
        </w:rPr>
        <w:t>5</w:t>
      </w:r>
      <w:r w:rsidR="00E90C29" w:rsidRPr="003C6E6A">
        <w:rPr>
          <w:rFonts w:asciiTheme="minorHAnsi" w:hAnsiTheme="minorHAnsi" w:cstheme="minorHAnsi"/>
          <w:sz w:val="22"/>
          <w:szCs w:val="22"/>
          <w:lang w:eastAsia="es-CL"/>
        </w:rPr>
        <w:t>.2)</w:t>
      </w:r>
      <w:r w:rsidR="00C07884" w:rsidRPr="003C6E6A">
        <w:rPr>
          <w:rFonts w:asciiTheme="minorHAnsi" w:hAnsiTheme="minorHAnsi" w:cstheme="minorHAnsi"/>
          <w:sz w:val="22"/>
          <w:szCs w:val="22"/>
          <w:lang w:eastAsia="es-CL"/>
        </w:rPr>
        <w:t xml:space="preserve">. </w:t>
      </w:r>
      <w:r w:rsidR="00C05C2C" w:rsidRPr="003C6E6A">
        <w:rPr>
          <w:rFonts w:asciiTheme="minorHAnsi" w:hAnsiTheme="minorHAnsi" w:cstheme="minorHAnsi"/>
          <w:sz w:val="22"/>
          <w:szCs w:val="22"/>
          <w:lang w:eastAsia="es-CL"/>
        </w:rPr>
        <w:t xml:space="preserve">Además, </w:t>
      </w:r>
      <w:r w:rsidRPr="003C6E6A">
        <w:rPr>
          <w:rFonts w:asciiTheme="minorHAnsi" w:hAnsiTheme="minorHAnsi" w:cstheme="minorHAnsi"/>
          <w:sz w:val="22"/>
          <w:szCs w:val="22"/>
          <w:lang w:eastAsia="es-CL"/>
        </w:rPr>
        <w:t xml:space="preserve">se observó que </w:t>
      </w:r>
      <w:r w:rsidR="00C05C2C" w:rsidRPr="003C6E6A">
        <w:rPr>
          <w:rFonts w:asciiTheme="minorHAnsi" w:hAnsiTheme="minorHAnsi" w:cstheme="minorHAnsi"/>
          <w:sz w:val="22"/>
          <w:szCs w:val="22"/>
          <w:lang w:eastAsia="es-CL"/>
        </w:rPr>
        <w:t xml:space="preserve">el </w:t>
      </w:r>
      <w:r w:rsidR="003A1BEA" w:rsidRPr="003C6E6A">
        <w:rPr>
          <w:rFonts w:asciiTheme="minorHAnsi" w:hAnsiTheme="minorHAnsi" w:cstheme="minorHAnsi"/>
          <w:sz w:val="22"/>
          <w:szCs w:val="22"/>
          <w:lang w:eastAsia="es-CL"/>
        </w:rPr>
        <w:t>may</w:t>
      </w:r>
      <w:r w:rsidR="00670EDA" w:rsidRPr="003C6E6A">
        <w:rPr>
          <w:rFonts w:asciiTheme="minorHAnsi" w:hAnsiTheme="minorHAnsi" w:cstheme="minorHAnsi"/>
          <w:sz w:val="22"/>
          <w:szCs w:val="22"/>
          <w:lang w:eastAsia="es-CL"/>
        </w:rPr>
        <w:t xml:space="preserve">or porcentaje de eliminación se da </w:t>
      </w:r>
      <w:r w:rsidR="003A1BEA" w:rsidRPr="003C6E6A">
        <w:rPr>
          <w:rFonts w:asciiTheme="minorHAnsi" w:hAnsiTheme="minorHAnsi" w:cstheme="minorHAnsi"/>
          <w:sz w:val="22"/>
          <w:szCs w:val="22"/>
          <w:lang w:eastAsia="es-CL"/>
        </w:rPr>
        <w:t xml:space="preserve">durante los primeros 5 </w:t>
      </w:r>
      <w:r w:rsidR="006E598A" w:rsidRPr="003C6E6A">
        <w:rPr>
          <w:rFonts w:asciiTheme="minorHAnsi" w:hAnsiTheme="minorHAnsi" w:cstheme="minorHAnsi"/>
          <w:sz w:val="22"/>
          <w:szCs w:val="22"/>
          <w:lang w:eastAsia="es-CL"/>
        </w:rPr>
        <w:t>días de cada re-fertilizció</w:t>
      </w:r>
      <w:r w:rsidR="003A1BEA" w:rsidRPr="003C6E6A">
        <w:rPr>
          <w:rFonts w:asciiTheme="minorHAnsi" w:hAnsiTheme="minorHAnsi" w:cstheme="minorHAnsi"/>
          <w:sz w:val="22"/>
          <w:szCs w:val="22"/>
          <w:lang w:eastAsia="es-CL"/>
        </w:rPr>
        <w:t>n (Input)</w:t>
      </w:r>
      <w:r w:rsidR="006E598A" w:rsidRPr="003C6E6A">
        <w:rPr>
          <w:rFonts w:asciiTheme="minorHAnsi" w:hAnsiTheme="minorHAnsi" w:cstheme="minorHAnsi"/>
          <w:sz w:val="22"/>
          <w:szCs w:val="22"/>
          <w:lang w:eastAsia="es-CL"/>
        </w:rPr>
        <w:t xml:space="preserve">, donde los valores de desaparición de los compuestos nitrogenados añadidos fueron de aproximadamente el 90%. </w:t>
      </w:r>
      <w:r w:rsidRPr="003C6E6A">
        <w:rPr>
          <w:rFonts w:asciiTheme="minorHAnsi" w:hAnsiTheme="minorHAnsi" w:cstheme="minorHAnsi"/>
          <w:sz w:val="22"/>
          <w:szCs w:val="22"/>
          <w:lang w:eastAsia="es-CL"/>
        </w:rPr>
        <w:t>Esta capacidad de remoción y su particularidad al inicio de cada tratamiento</w:t>
      </w:r>
      <w:r w:rsidR="00670EDA" w:rsidRPr="003C6E6A">
        <w:rPr>
          <w:rFonts w:asciiTheme="minorHAnsi" w:hAnsiTheme="minorHAnsi" w:cstheme="minorHAnsi"/>
          <w:sz w:val="22"/>
          <w:szCs w:val="22"/>
          <w:lang w:eastAsia="es-CL"/>
        </w:rPr>
        <w:t xml:space="preserve"> </w:t>
      </w:r>
      <w:r w:rsidR="00AA350A" w:rsidRPr="003C6E6A">
        <w:rPr>
          <w:rFonts w:asciiTheme="minorHAnsi" w:hAnsiTheme="minorHAnsi" w:cstheme="minorHAnsi"/>
          <w:sz w:val="22"/>
          <w:szCs w:val="22"/>
          <w:lang w:eastAsia="es-CL"/>
        </w:rPr>
        <w:t>dependió</w:t>
      </w:r>
      <w:r w:rsidR="00C07884" w:rsidRPr="003C6E6A">
        <w:rPr>
          <w:rFonts w:asciiTheme="minorHAnsi" w:hAnsiTheme="minorHAnsi" w:cstheme="minorHAnsi"/>
          <w:sz w:val="22"/>
          <w:szCs w:val="22"/>
          <w:lang w:eastAsia="es-CL"/>
        </w:rPr>
        <w:t xml:space="preserve"> de la cantidad de biomasa </w:t>
      </w:r>
      <w:r w:rsidR="00D80E79" w:rsidRPr="003C6E6A">
        <w:rPr>
          <w:rFonts w:asciiTheme="minorHAnsi" w:hAnsiTheme="minorHAnsi" w:cstheme="minorHAnsi"/>
          <w:sz w:val="22"/>
          <w:szCs w:val="22"/>
          <w:lang w:eastAsia="es-CL"/>
        </w:rPr>
        <w:t xml:space="preserve">sembrada y de la disponibilidad </w:t>
      </w:r>
      <w:r w:rsidR="005C3F94" w:rsidRPr="003C6E6A">
        <w:rPr>
          <w:rFonts w:asciiTheme="minorHAnsi" w:hAnsiTheme="minorHAnsi" w:cstheme="minorHAnsi"/>
          <w:sz w:val="22"/>
          <w:szCs w:val="22"/>
          <w:lang w:eastAsia="es-CL"/>
        </w:rPr>
        <w:t xml:space="preserve">del </w:t>
      </w:r>
      <w:r w:rsidR="005C3F94" w:rsidRPr="003C6E6A">
        <w:rPr>
          <w:rFonts w:asciiTheme="minorHAnsi" w:hAnsiTheme="minorHAnsi" w:cstheme="minorHAnsi"/>
          <w:sz w:val="22"/>
          <w:szCs w:val="22"/>
          <w:lang w:eastAsia="es-CL"/>
        </w:rPr>
        <w:lastRenderedPageBreak/>
        <w:t xml:space="preserve">nutriente </w:t>
      </w:r>
      <w:r w:rsidR="00D80E79" w:rsidRPr="003C6E6A">
        <w:rPr>
          <w:rFonts w:asciiTheme="minorHAnsi" w:hAnsiTheme="minorHAnsi" w:cstheme="minorHAnsi"/>
          <w:sz w:val="22"/>
          <w:szCs w:val="22"/>
          <w:lang w:eastAsia="es-CL"/>
        </w:rPr>
        <w:t xml:space="preserve">en </w:t>
      </w:r>
      <w:r w:rsidR="00CE7A7B" w:rsidRPr="003C6E6A">
        <w:rPr>
          <w:rFonts w:asciiTheme="minorHAnsi" w:hAnsiTheme="minorHAnsi" w:cstheme="minorHAnsi"/>
          <w:sz w:val="22"/>
          <w:szCs w:val="22"/>
          <w:lang w:eastAsia="es-CL"/>
        </w:rPr>
        <w:t>el agua. Estudios reci</w:t>
      </w:r>
      <w:r w:rsidR="002E70C5" w:rsidRPr="003C6E6A">
        <w:rPr>
          <w:rFonts w:asciiTheme="minorHAnsi" w:hAnsiTheme="minorHAnsi" w:cstheme="minorHAnsi"/>
          <w:sz w:val="22"/>
          <w:szCs w:val="22"/>
          <w:lang w:eastAsia="es-CL"/>
        </w:rPr>
        <w:t>entes realizados por Wang et al.</w:t>
      </w:r>
      <w:r w:rsidR="00CE7A7B" w:rsidRPr="003C6E6A">
        <w:rPr>
          <w:rFonts w:asciiTheme="minorHAnsi" w:hAnsiTheme="minorHAnsi" w:cstheme="minorHAnsi"/>
          <w:sz w:val="22"/>
          <w:szCs w:val="22"/>
          <w:lang w:eastAsia="es-CL"/>
        </w:rPr>
        <w:fldChar w:fldCharType="begin"/>
      </w:r>
      <w:r w:rsidR="00885001" w:rsidRPr="003C6E6A">
        <w:rPr>
          <w:rFonts w:asciiTheme="minorHAnsi" w:hAnsiTheme="minorHAnsi" w:cstheme="minorHAnsi"/>
          <w:sz w:val="22"/>
          <w:szCs w:val="22"/>
          <w:lang w:eastAsia="es-CL"/>
        </w:rPr>
        <w:instrText xml:space="preserve"> ADDIN EN.CITE &lt;EndNote&gt;&lt;Cite&gt;&lt;Author&gt;Wang&lt;/Author&gt;&lt;Year&gt;2020&lt;/Year&gt;&lt;IDText&gt;Bioaugmented constructed wetlands for denitrification of saline wastewater: A boost for both microorganisms and plants&lt;/IDText&gt;&lt;DisplayText&gt;&lt;style face="superscript"&gt;180&lt;/style&gt;&lt;/DisplayText&gt;&lt;record&gt;&lt;dates&gt;&lt;pub-dates&gt;&lt;date&gt;May&lt;/date&gt;&lt;/pub-dates&gt;&lt;year&gt;2020&lt;/year&gt;&lt;/dates&gt;&lt;urls&gt;&lt;related-urls&gt;&lt;url&gt;&amp;lt;Go to ISI&amp;gt;://WOS:000522749900018&lt;/url&gt;&lt;/related-urls&gt;&lt;/urls&gt;&lt;isbn&gt;0160-4120&lt;/isbn&gt;&lt;titles&gt;&lt;title&gt;Bioaugmented constructed wetlands for denitrification of saline wastewater: A boost for both microorganisms and plants&lt;/title&gt;&lt;secondary-title&gt;Environment International&lt;/secondary-title&gt;&lt;/titles&gt;&lt;contributors&gt;&lt;authors&gt;&lt;author&gt;Wang, X. Y.&lt;/author&gt;&lt;author&gt;Zhu, H.&lt;/author&gt;&lt;author&gt;Yan, B. X.&lt;/author&gt;&lt;author&gt;Shutes, B.&lt;/author&gt;&lt;author&gt;Banuelos, G.&lt;/author&gt;&lt;author&gt;Wen, H. Y.&lt;/author&gt;&lt;/authors&gt;&lt;/contributors&gt;&lt;custom7&gt;105628&lt;/custom7&gt;&lt;added-date format="utc"&gt;1615914362&lt;/added-date&gt;&lt;ref-type name="Journal Article"&gt;17&lt;/ref-type&gt;&lt;rec-number&gt;465&lt;/rec-number&gt;&lt;last-updated-date format="utc"&gt;1615914362&lt;/last-updated-date&gt;&lt;accession-num&gt;WOS:000522749900018&lt;/accession-num&gt;&lt;electronic-resource-num&gt;10.1016/j.envint.2020.105628&lt;/electronic-resource-num&gt;&lt;volume&gt;138&lt;/volume&gt;&lt;/record&gt;&lt;/Cite&gt;&lt;/EndNote&gt;</w:instrText>
      </w:r>
      <w:r w:rsidR="00CE7A7B" w:rsidRPr="003C6E6A">
        <w:rPr>
          <w:rFonts w:asciiTheme="minorHAnsi" w:hAnsiTheme="minorHAnsi" w:cstheme="minorHAnsi"/>
          <w:sz w:val="22"/>
          <w:szCs w:val="22"/>
          <w:lang w:eastAsia="es-CL"/>
        </w:rPr>
        <w:fldChar w:fldCharType="separate"/>
      </w:r>
      <w:r w:rsidR="00885001" w:rsidRPr="003C6E6A">
        <w:rPr>
          <w:rFonts w:asciiTheme="minorHAnsi" w:hAnsiTheme="minorHAnsi" w:cstheme="minorHAnsi"/>
          <w:noProof/>
          <w:sz w:val="22"/>
          <w:szCs w:val="22"/>
          <w:vertAlign w:val="superscript"/>
          <w:lang w:eastAsia="es-CL"/>
        </w:rPr>
        <w:t>180</w:t>
      </w:r>
      <w:r w:rsidR="00CE7A7B" w:rsidRPr="003C6E6A">
        <w:rPr>
          <w:rFonts w:asciiTheme="minorHAnsi" w:hAnsiTheme="minorHAnsi" w:cstheme="minorHAnsi"/>
          <w:sz w:val="22"/>
          <w:szCs w:val="22"/>
          <w:lang w:eastAsia="es-CL"/>
        </w:rPr>
        <w:fldChar w:fldCharType="end"/>
      </w:r>
      <w:r w:rsidR="002E70C5" w:rsidRPr="003C6E6A">
        <w:rPr>
          <w:rFonts w:asciiTheme="minorHAnsi" w:hAnsiTheme="minorHAnsi" w:cstheme="minorHAnsi"/>
          <w:sz w:val="22"/>
          <w:szCs w:val="22"/>
          <w:lang w:eastAsia="es-CL"/>
        </w:rPr>
        <w:t>,</w:t>
      </w:r>
      <w:r w:rsidR="00CE7A7B" w:rsidRPr="003C6E6A">
        <w:rPr>
          <w:rFonts w:asciiTheme="minorHAnsi" w:hAnsiTheme="minorHAnsi" w:cstheme="minorHAnsi"/>
          <w:sz w:val="22"/>
          <w:szCs w:val="22"/>
          <w:lang w:eastAsia="es-CL"/>
        </w:rPr>
        <w:t xml:space="preserve"> </w:t>
      </w:r>
      <w:r w:rsidR="007A5C36" w:rsidRPr="003C6E6A">
        <w:rPr>
          <w:rFonts w:asciiTheme="minorHAnsi" w:hAnsiTheme="minorHAnsi" w:cstheme="minorHAnsi"/>
          <w:sz w:val="22"/>
          <w:szCs w:val="22"/>
          <w:lang w:eastAsia="es-CL"/>
        </w:rPr>
        <w:t xml:space="preserve">encuentran </w:t>
      </w:r>
      <w:r w:rsidR="00782473" w:rsidRPr="003C6E6A">
        <w:rPr>
          <w:rFonts w:asciiTheme="minorHAnsi" w:hAnsiTheme="minorHAnsi" w:cstheme="minorHAnsi"/>
          <w:sz w:val="22"/>
          <w:szCs w:val="22"/>
          <w:lang w:eastAsia="es-CL"/>
        </w:rPr>
        <w:t xml:space="preserve">similares resultados </w:t>
      </w:r>
      <w:r w:rsidR="00CE7A7B" w:rsidRPr="003C6E6A">
        <w:rPr>
          <w:rFonts w:asciiTheme="minorHAnsi" w:hAnsiTheme="minorHAnsi" w:cstheme="minorHAnsi"/>
          <w:sz w:val="22"/>
          <w:szCs w:val="22"/>
          <w:lang w:eastAsia="es-CL"/>
        </w:rPr>
        <w:t xml:space="preserve">utilizando sistemas de </w:t>
      </w:r>
      <w:r w:rsidR="0060535A" w:rsidRPr="003C6E6A">
        <w:rPr>
          <w:rFonts w:asciiTheme="minorHAnsi" w:hAnsiTheme="minorHAnsi" w:cstheme="minorHAnsi"/>
          <w:sz w:val="22"/>
          <w:szCs w:val="22"/>
          <w:lang w:eastAsia="es-CL"/>
        </w:rPr>
        <w:t>HA</w:t>
      </w:r>
      <w:r w:rsidR="00670EDA" w:rsidRPr="003C6E6A">
        <w:rPr>
          <w:rFonts w:asciiTheme="minorHAnsi" w:hAnsiTheme="minorHAnsi" w:cstheme="minorHAnsi"/>
          <w:sz w:val="22"/>
          <w:szCs w:val="22"/>
          <w:lang w:eastAsia="es-CL"/>
        </w:rPr>
        <w:t xml:space="preserve"> (98% de remoción)</w:t>
      </w:r>
      <w:r w:rsidR="00CE7A7B" w:rsidRPr="003C6E6A">
        <w:rPr>
          <w:rFonts w:asciiTheme="minorHAnsi" w:hAnsiTheme="minorHAnsi" w:cstheme="minorHAnsi"/>
          <w:sz w:val="22"/>
          <w:szCs w:val="22"/>
          <w:lang w:eastAsia="es-CL"/>
        </w:rPr>
        <w:t xml:space="preserve">, </w:t>
      </w:r>
      <w:r w:rsidR="000D7104" w:rsidRPr="003C6E6A">
        <w:rPr>
          <w:rFonts w:asciiTheme="minorHAnsi" w:hAnsiTheme="minorHAnsi" w:cstheme="minorHAnsi"/>
          <w:sz w:val="22"/>
          <w:szCs w:val="22"/>
          <w:lang w:eastAsia="es-CL"/>
        </w:rPr>
        <w:t xml:space="preserve">sin embargo, </w:t>
      </w:r>
      <w:r w:rsidR="00C05C2C" w:rsidRPr="003C6E6A">
        <w:rPr>
          <w:rFonts w:asciiTheme="minorHAnsi" w:hAnsiTheme="minorHAnsi" w:cstheme="minorHAnsi"/>
          <w:sz w:val="22"/>
          <w:szCs w:val="22"/>
          <w:lang w:eastAsia="es-CL"/>
        </w:rPr>
        <w:t xml:space="preserve">los investigadores </w:t>
      </w:r>
      <w:r w:rsidR="006E3371" w:rsidRPr="003C6E6A">
        <w:rPr>
          <w:rFonts w:asciiTheme="minorHAnsi" w:hAnsiTheme="minorHAnsi" w:cstheme="minorHAnsi"/>
          <w:sz w:val="22"/>
          <w:szCs w:val="22"/>
          <w:lang w:eastAsia="es-CL"/>
        </w:rPr>
        <w:t xml:space="preserve">mejoran el desempeño </w:t>
      </w:r>
      <w:r w:rsidR="00D647B3" w:rsidRPr="003C6E6A">
        <w:rPr>
          <w:rFonts w:asciiTheme="minorHAnsi" w:hAnsiTheme="minorHAnsi" w:cstheme="minorHAnsi"/>
          <w:sz w:val="22"/>
          <w:szCs w:val="22"/>
          <w:lang w:eastAsia="es-CL"/>
        </w:rPr>
        <w:t>d</w:t>
      </w:r>
      <w:r w:rsidR="00C05C2C" w:rsidRPr="003C6E6A">
        <w:rPr>
          <w:rFonts w:asciiTheme="minorHAnsi" w:hAnsiTheme="minorHAnsi" w:cstheme="minorHAnsi"/>
          <w:sz w:val="22"/>
          <w:szCs w:val="22"/>
          <w:lang w:eastAsia="es-CL"/>
        </w:rPr>
        <w:t xml:space="preserve">el humedal a través de la inoculación con </w:t>
      </w:r>
      <w:r w:rsidR="00782473" w:rsidRPr="003C6E6A">
        <w:rPr>
          <w:rFonts w:asciiTheme="minorHAnsi" w:hAnsiTheme="minorHAnsi" w:cstheme="minorHAnsi"/>
          <w:sz w:val="22"/>
          <w:szCs w:val="22"/>
          <w:lang w:eastAsia="es-CL"/>
        </w:rPr>
        <w:t>bacteria</w:t>
      </w:r>
      <w:r w:rsidR="00670EDA" w:rsidRPr="003C6E6A">
        <w:rPr>
          <w:rFonts w:asciiTheme="minorHAnsi" w:hAnsiTheme="minorHAnsi" w:cstheme="minorHAnsi"/>
          <w:sz w:val="22"/>
          <w:szCs w:val="22"/>
          <w:lang w:eastAsia="es-CL"/>
        </w:rPr>
        <w:t>s</w:t>
      </w:r>
      <w:r w:rsidR="000D7104" w:rsidRPr="003C6E6A">
        <w:rPr>
          <w:rFonts w:asciiTheme="minorHAnsi" w:hAnsiTheme="minorHAnsi" w:cstheme="minorHAnsi"/>
          <w:sz w:val="22"/>
          <w:szCs w:val="22"/>
          <w:lang w:eastAsia="es-CL"/>
        </w:rPr>
        <w:t xml:space="preserve"> halófitas nitrificantes</w:t>
      </w:r>
      <w:r w:rsidR="006E3371" w:rsidRPr="003C6E6A">
        <w:rPr>
          <w:rFonts w:asciiTheme="minorHAnsi" w:hAnsiTheme="minorHAnsi" w:cstheme="minorHAnsi"/>
          <w:sz w:val="22"/>
          <w:szCs w:val="22"/>
          <w:lang w:eastAsia="es-CL"/>
        </w:rPr>
        <w:t xml:space="preserve"> (bioaumentación)</w:t>
      </w:r>
      <w:r w:rsidR="000D7104" w:rsidRPr="003C6E6A">
        <w:rPr>
          <w:rFonts w:asciiTheme="minorHAnsi" w:hAnsiTheme="minorHAnsi" w:cstheme="minorHAnsi"/>
          <w:sz w:val="22"/>
          <w:szCs w:val="22"/>
          <w:lang w:eastAsia="es-CL"/>
        </w:rPr>
        <w:t xml:space="preserve"> </w:t>
      </w:r>
      <w:r w:rsidR="00670EDA" w:rsidRPr="003C6E6A">
        <w:rPr>
          <w:rFonts w:asciiTheme="minorHAnsi" w:hAnsiTheme="minorHAnsi" w:cstheme="minorHAnsi"/>
          <w:sz w:val="22"/>
          <w:szCs w:val="22"/>
          <w:lang w:eastAsia="es-CL"/>
        </w:rPr>
        <w:t>en</w:t>
      </w:r>
      <w:r w:rsidR="00782473" w:rsidRPr="003C6E6A">
        <w:rPr>
          <w:rFonts w:asciiTheme="minorHAnsi" w:hAnsiTheme="minorHAnsi" w:cstheme="minorHAnsi"/>
          <w:sz w:val="22"/>
          <w:szCs w:val="22"/>
          <w:lang w:eastAsia="es-CL"/>
        </w:rPr>
        <w:t xml:space="preserve"> los sistemas de humedales.</w:t>
      </w:r>
      <w:r w:rsidR="00AA350A" w:rsidRPr="003C6E6A">
        <w:rPr>
          <w:rFonts w:asciiTheme="minorHAnsi" w:hAnsiTheme="minorHAnsi" w:cstheme="minorHAnsi"/>
          <w:sz w:val="22"/>
          <w:szCs w:val="22"/>
          <w:lang w:eastAsia="es-CL"/>
        </w:rPr>
        <w:t xml:space="preserve"> </w:t>
      </w:r>
      <w:r w:rsidR="00814456" w:rsidRPr="003C6E6A">
        <w:rPr>
          <w:rFonts w:asciiTheme="minorHAnsi" w:hAnsiTheme="minorHAnsi" w:cstheme="minorHAnsi"/>
          <w:sz w:val="22"/>
          <w:szCs w:val="22"/>
          <w:lang w:eastAsia="es-CL"/>
        </w:rPr>
        <w:t xml:space="preserve">Por su parte, </w:t>
      </w:r>
      <w:r w:rsidR="002E70C5" w:rsidRPr="003C6E6A">
        <w:rPr>
          <w:rFonts w:asciiTheme="minorHAnsi" w:hAnsiTheme="minorHAnsi" w:cstheme="minorHAnsi"/>
          <w:sz w:val="22"/>
          <w:szCs w:val="22"/>
          <w:lang w:eastAsia="es-CL"/>
        </w:rPr>
        <w:t>Liang et al.</w:t>
      </w:r>
      <w:r w:rsidR="00B160EE" w:rsidRPr="003C6E6A">
        <w:rPr>
          <w:rFonts w:asciiTheme="minorHAnsi" w:hAnsiTheme="minorHAnsi" w:cstheme="minorHAnsi"/>
          <w:sz w:val="22"/>
          <w:szCs w:val="22"/>
          <w:lang w:val="en-US" w:eastAsia="es-CL"/>
        </w:rPr>
        <w:fldChar w:fldCharType="begin"/>
      </w:r>
      <w:r w:rsidR="008E55DE" w:rsidRPr="003C6E6A">
        <w:rPr>
          <w:rFonts w:asciiTheme="minorHAnsi" w:hAnsiTheme="minorHAnsi" w:cstheme="minorHAnsi"/>
          <w:sz w:val="22"/>
          <w:szCs w:val="22"/>
          <w:lang w:eastAsia="es-CL"/>
        </w:rPr>
        <w:instrText xml:space="preserve"> ADDIN EN.CITE &lt;EndNote&gt;&lt;Cite&gt;&lt;Author&gt;Liang&lt;/Author&gt;&lt;Year&gt;2017&lt;/Year&gt;&lt;IDText&gt;Removal of nutrients in saline wastewater using constructed wetlands: Plant species, influent loads and salinity levels as influencing factors&lt;/IDText&gt;&lt;DisplayText&gt;&lt;style face="superscript"&gt;153&lt;/style&gt;&lt;/DisplayText&gt;&lt;record&gt;&lt;dates&gt;&lt;pub-dates&gt;&lt;date&gt;Nov&lt;/date&gt;&lt;/pub-dates&gt;&lt;year&gt;2017&lt;/year&gt;&lt;/dates&gt;&lt;urls&gt;&lt;related-urls&gt;&lt;url&gt;&amp;lt;Go to ISI&amp;gt;://WOS:000412618900007&lt;/url&gt;&lt;/related-urls&gt;&lt;/urls&gt;&lt;isbn&gt;0045-6535&lt;/isbn&gt;&lt;titles&gt;&lt;title&gt;Removal of nutrients in saline wastewater using constructed wetlands: Plant species, influent loads and salinity levels as influencing factors&lt;/title&gt;&lt;secondary-title&gt;Chemosphere&lt;/secondary-title&gt;&lt;/titles&gt;&lt;pages&gt;52-61&lt;/pages&gt;&lt;contributors&gt;&lt;authors&gt;&lt;author&gt;Liang, Y. X.&lt;/author&gt;&lt;author&gt;Zhu, H.&lt;/author&gt;&lt;author&gt;Banuelos, G.&lt;/author&gt;&lt;author&gt;Yan, B. X.&lt;/author&gt;&lt;author&gt;Shutes, B.&lt;/author&gt;&lt;author&gt;Cheng, X. W.&lt;/author&gt;&lt;author&gt;Chen, X.&lt;/author&gt;&lt;/authors&gt;&lt;/contributors&gt;&lt;added-date format="utc"&gt;1615997451&lt;/added-date&gt;&lt;ref-type name="Journal Article"&gt;17&lt;/ref-type&gt;&lt;rec-number&gt;467&lt;/rec-number&gt;&lt;last-updated-date format="utc"&gt;1615997451&lt;/last-updated-date&gt;&lt;accession-num&gt;WOS:000412618900007&lt;/accession-num&gt;&lt;electronic-resource-num&gt;10.1016/j.chemosphere.2017.08.087&lt;/electronic-resource-num&gt;&lt;volume&gt;187&lt;/volume&gt;&lt;/record&gt;&lt;/Cite&gt;&lt;/EndNote&gt;</w:instrText>
      </w:r>
      <w:r w:rsidR="00B160EE" w:rsidRPr="003C6E6A">
        <w:rPr>
          <w:rFonts w:asciiTheme="minorHAnsi" w:hAnsiTheme="minorHAnsi" w:cstheme="minorHAnsi"/>
          <w:sz w:val="22"/>
          <w:szCs w:val="22"/>
          <w:lang w:val="en-US" w:eastAsia="es-CL"/>
        </w:rPr>
        <w:fldChar w:fldCharType="separate"/>
      </w:r>
      <w:r w:rsidR="008E55DE" w:rsidRPr="003C6E6A">
        <w:rPr>
          <w:rFonts w:asciiTheme="minorHAnsi" w:hAnsiTheme="minorHAnsi" w:cstheme="minorHAnsi"/>
          <w:noProof/>
          <w:sz w:val="22"/>
          <w:szCs w:val="22"/>
          <w:vertAlign w:val="superscript"/>
          <w:lang w:eastAsia="es-CL"/>
        </w:rPr>
        <w:t>153</w:t>
      </w:r>
      <w:r w:rsidR="00B160EE" w:rsidRPr="003C6E6A">
        <w:rPr>
          <w:rFonts w:asciiTheme="minorHAnsi" w:hAnsiTheme="minorHAnsi" w:cstheme="minorHAnsi"/>
          <w:sz w:val="22"/>
          <w:szCs w:val="22"/>
          <w:lang w:val="en-US" w:eastAsia="es-CL"/>
        </w:rPr>
        <w:fldChar w:fldCharType="end"/>
      </w:r>
      <w:r w:rsidR="002E70C5" w:rsidRPr="003C6E6A">
        <w:rPr>
          <w:rFonts w:asciiTheme="minorHAnsi" w:hAnsiTheme="minorHAnsi" w:cstheme="minorHAnsi"/>
          <w:sz w:val="22"/>
          <w:szCs w:val="22"/>
          <w:lang w:eastAsia="es-CL"/>
        </w:rPr>
        <w:t>,</w:t>
      </w:r>
      <w:r w:rsidR="00B160EE" w:rsidRPr="003C6E6A">
        <w:rPr>
          <w:rFonts w:asciiTheme="minorHAnsi" w:hAnsiTheme="minorHAnsi" w:cstheme="minorHAnsi"/>
          <w:sz w:val="22"/>
          <w:szCs w:val="22"/>
          <w:lang w:eastAsia="es-CL"/>
        </w:rPr>
        <w:t xml:space="preserve"> encuentra</w:t>
      </w:r>
      <w:r w:rsidR="00814456" w:rsidRPr="003C6E6A">
        <w:rPr>
          <w:rFonts w:asciiTheme="minorHAnsi" w:hAnsiTheme="minorHAnsi" w:cstheme="minorHAnsi"/>
          <w:sz w:val="22"/>
          <w:szCs w:val="22"/>
          <w:lang w:eastAsia="es-CL"/>
        </w:rPr>
        <w:t xml:space="preserve"> que sistemas asociados con </w:t>
      </w:r>
      <w:r w:rsidR="00B160EE" w:rsidRPr="003C6E6A">
        <w:rPr>
          <w:rFonts w:asciiTheme="minorHAnsi" w:hAnsiTheme="minorHAnsi" w:cstheme="minorHAnsi"/>
          <w:sz w:val="22"/>
          <w:szCs w:val="22"/>
          <w:lang w:eastAsia="es-CL"/>
        </w:rPr>
        <w:t xml:space="preserve">plantas </w:t>
      </w:r>
      <w:r w:rsidR="00814456" w:rsidRPr="003C6E6A">
        <w:rPr>
          <w:rFonts w:asciiTheme="minorHAnsi" w:hAnsiTheme="minorHAnsi" w:cstheme="minorHAnsi"/>
          <w:sz w:val="22"/>
          <w:szCs w:val="22"/>
          <w:lang w:eastAsia="es-CL"/>
        </w:rPr>
        <w:t>halo</w:t>
      </w:r>
      <w:r w:rsidR="00B160EE" w:rsidRPr="003C6E6A">
        <w:rPr>
          <w:rFonts w:asciiTheme="minorHAnsi" w:hAnsiTheme="minorHAnsi" w:cstheme="minorHAnsi"/>
          <w:sz w:val="22"/>
          <w:szCs w:val="22"/>
          <w:lang w:eastAsia="es-CL"/>
        </w:rPr>
        <w:t>resistentes pueden remover hasta el 80% de las cargas de compue</w:t>
      </w:r>
      <w:r w:rsidR="00814456" w:rsidRPr="003C6E6A">
        <w:rPr>
          <w:rFonts w:asciiTheme="minorHAnsi" w:hAnsiTheme="minorHAnsi" w:cstheme="minorHAnsi"/>
          <w:sz w:val="22"/>
          <w:szCs w:val="22"/>
          <w:lang w:eastAsia="es-CL"/>
        </w:rPr>
        <w:t>stos nitrogenadas del influente cuando la carga es alta. Además</w:t>
      </w:r>
      <w:r w:rsidR="00E94DA7" w:rsidRPr="003C6E6A">
        <w:rPr>
          <w:rStyle w:val="TextonotapieCar"/>
          <w:rFonts w:eastAsiaTheme="minorHAnsi"/>
          <w:lang w:eastAsia="en-US"/>
        </w:rPr>
        <w:t xml:space="preserve">, </w:t>
      </w:r>
      <w:r w:rsidR="00E94DA7" w:rsidRPr="003C6E6A">
        <w:rPr>
          <w:rStyle w:val="TextonotapieCar"/>
          <w:rFonts w:asciiTheme="minorHAnsi" w:eastAsiaTheme="minorHAnsi" w:hAnsiTheme="minorHAnsi" w:cstheme="minorHAnsi"/>
          <w:sz w:val="22"/>
          <w:szCs w:val="22"/>
          <w:lang w:eastAsia="en-US"/>
        </w:rPr>
        <w:t>se o</w:t>
      </w:r>
      <w:r w:rsidR="00E94DA7" w:rsidRPr="003C6E6A">
        <w:rPr>
          <w:rFonts w:asciiTheme="minorHAnsi" w:hAnsiTheme="minorHAnsi" w:cstheme="minorHAnsi"/>
          <w:sz w:val="22"/>
          <w:szCs w:val="22"/>
          <w:lang w:eastAsia="es-CL"/>
        </w:rPr>
        <w:t xml:space="preserve">bservó que la principal remoción se </w:t>
      </w:r>
      <w:r w:rsidR="006951E0" w:rsidRPr="003C6E6A">
        <w:rPr>
          <w:rFonts w:asciiTheme="minorHAnsi" w:hAnsiTheme="minorHAnsi" w:cstheme="minorHAnsi"/>
          <w:sz w:val="22"/>
          <w:szCs w:val="22"/>
          <w:lang w:eastAsia="es-CL"/>
        </w:rPr>
        <w:t>dio</w:t>
      </w:r>
      <w:r w:rsidR="00814456" w:rsidRPr="003C6E6A">
        <w:rPr>
          <w:rFonts w:asciiTheme="minorHAnsi" w:hAnsiTheme="minorHAnsi" w:cstheme="minorHAnsi"/>
          <w:sz w:val="22"/>
          <w:szCs w:val="22"/>
          <w:lang w:eastAsia="es-CL"/>
        </w:rPr>
        <w:t xml:space="preserve"> durante los </w:t>
      </w:r>
      <w:r w:rsidR="00E94DA7" w:rsidRPr="003C6E6A">
        <w:rPr>
          <w:rFonts w:asciiTheme="minorHAnsi" w:hAnsiTheme="minorHAnsi" w:cstheme="minorHAnsi"/>
          <w:sz w:val="22"/>
          <w:szCs w:val="22"/>
          <w:lang w:eastAsia="es-CL"/>
        </w:rPr>
        <w:t>primeros días cuando la carga de nutriente fue</w:t>
      </w:r>
      <w:r w:rsidR="00814456" w:rsidRPr="003C6E6A">
        <w:rPr>
          <w:rFonts w:asciiTheme="minorHAnsi" w:hAnsiTheme="minorHAnsi" w:cstheme="minorHAnsi"/>
          <w:sz w:val="22"/>
          <w:szCs w:val="22"/>
          <w:lang w:eastAsia="es-CL"/>
        </w:rPr>
        <w:t xml:space="preserve"> más alta. </w:t>
      </w:r>
    </w:p>
    <w:p w14:paraId="26A6E45B" w14:textId="77777777" w:rsidR="008C0FF4" w:rsidRPr="003C6E6A" w:rsidRDefault="008C0FF4" w:rsidP="00D67C46">
      <w:pPr>
        <w:spacing w:after="0"/>
        <w:jc w:val="both"/>
        <w:rPr>
          <w:rFonts w:asciiTheme="minorHAnsi" w:hAnsiTheme="minorHAnsi" w:cstheme="minorHAnsi"/>
          <w:sz w:val="22"/>
          <w:szCs w:val="22"/>
          <w:lang w:eastAsia="es-CL"/>
        </w:rPr>
      </w:pPr>
    </w:p>
    <w:p w14:paraId="129F615C" w14:textId="55B5E6FC" w:rsidR="007B1D03" w:rsidRPr="003C6E6A" w:rsidRDefault="003E4B83" w:rsidP="00D67C46">
      <w:pPr>
        <w:spacing w:after="0"/>
        <w:jc w:val="both"/>
        <w:rPr>
          <w:rFonts w:asciiTheme="minorHAnsi" w:hAnsiTheme="minorHAnsi" w:cstheme="minorHAnsi"/>
          <w:sz w:val="22"/>
          <w:szCs w:val="22"/>
        </w:rPr>
      </w:pPr>
      <w:r w:rsidRPr="003C6E6A">
        <w:rPr>
          <w:rFonts w:asciiTheme="minorHAnsi" w:hAnsiTheme="minorHAnsi" w:cstheme="minorHAnsi"/>
          <w:sz w:val="22"/>
          <w:szCs w:val="22"/>
          <w:lang w:eastAsia="es-CL"/>
        </w:rPr>
        <w:t xml:space="preserve">No obstante, </w:t>
      </w:r>
      <w:r w:rsidRPr="003C6E6A">
        <w:rPr>
          <w:rFonts w:asciiTheme="minorHAnsi" w:hAnsiTheme="minorHAnsi" w:cstheme="minorHAnsi"/>
          <w:sz w:val="22"/>
          <w:szCs w:val="22"/>
        </w:rPr>
        <w:t xml:space="preserve">algunos investigadores creen actualmente que la absorción real </w:t>
      </w:r>
      <w:r w:rsidR="007A5C36" w:rsidRPr="003C6E6A">
        <w:rPr>
          <w:rFonts w:asciiTheme="minorHAnsi" w:hAnsiTheme="minorHAnsi" w:cstheme="minorHAnsi"/>
          <w:sz w:val="22"/>
          <w:szCs w:val="22"/>
        </w:rPr>
        <w:t xml:space="preserve">por parte de las plantas </w:t>
      </w:r>
      <w:r w:rsidRPr="003C6E6A">
        <w:rPr>
          <w:rFonts w:asciiTheme="minorHAnsi" w:hAnsiTheme="minorHAnsi" w:cstheme="minorHAnsi"/>
          <w:sz w:val="22"/>
          <w:szCs w:val="22"/>
        </w:rPr>
        <w:t>puede representar solo una fracción relativamente pequeña de la tasa global d</w:t>
      </w:r>
      <w:r w:rsidR="00254168" w:rsidRPr="003C6E6A">
        <w:rPr>
          <w:rFonts w:asciiTheme="minorHAnsi" w:hAnsiTheme="minorHAnsi" w:cstheme="minorHAnsi"/>
          <w:sz w:val="22"/>
          <w:szCs w:val="22"/>
        </w:rPr>
        <w:t xml:space="preserve">e eliminación de nitrógeno (N) </w:t>
      </w:r>
      <w:r w:rsidRPr="003C6E6A">
        <w:rPr>
          <w:rFonts w:asciiTheme="minorHAnsi" w:hAnsiTheme="minorHAnsi" w:cstheme="minorHAnsi"/>
          <w:sz w:val="22"/>
          <w:szCs w:val="22"/>
        </w:rPr>
        <w:t>, y los microorganismos tienen el papel más importante en el uso y transformación del componente de nitrógeno</w:t>
      </w:r>
      <w:r w:rsidR="00254168" w:rsidRPr="003C6E6A">
        <w:rPr>
          <w:rFonts w:asciiTheme="minorHAnsi" w:hAnsiTheme="minorHAnsi" w:cstheme="minorHAnsi"/>
          <w:sz w:val="22"/>
          <w:szCs w:val="22"/>
        </w:rPr>
        <w:fldChar w:fldCharType="begin"/>
      </w:r>
      <w:r w:rsidR="00885001" w:rsidRPr="003C6E6A">
        <w:rPr>
          <w:rFonts w:asciiTheme="minorHAnsi" w:hAnsiTheme="minorHAnsi" w:cstheme="minorHAnsi"/>
          <w:sz w:val="22"/>
          <w:szCs w:val="22"/>
        </w:rPr>
        <w:instrText xml:space="preserve"> ADDIN EN.CITE &lt;EndNote&gt;&lt;Cite&gt;&lt;Author&gt;Kadlec&lt;/Author&gt;&lt;Year&gt;2008&lt;/Year&gt;&lt;IDText&gt;Treatment wetlands&lt;/IDText&gt;&lt;DisplayText&gt;&lt;style face="superscript"&gt;181&lt;/style&gt;&lt;/DisplayText&gt;&lt;record&gt;&lt;contributors&gt;&lt;tertiary-authors&gt;&lt;author&gt;CRC press&lt;/author&gt;&lt;/tertiary-authors&gt;&lt;/contributors&gt;&lt;titles&gt;&lt;title&gt;Treatment wetlands&lt;/title&gt;&lt;/titles&gt;&lt;contributors&gt;&lt;authors&gt;&lt;author&gt;Kadlec, Robert H&lt;/author&gt;&lt;author&gt;Wallace, Scott&lt;/author&gt;&lt;/authors&gt;&lt;/contributors&gt;&lt;added-date format="utc"&gt;1499894151&lt;/added-date&gt;&lt;ref-type name="Book"&gt;6&lt;/ref-type&gt;&lt;dates&gt;&lt;year&gt;2008&lt;/year&gt;&lt;/dates&gt;&lt;rec-number&gt;205&lt;/rec-number&gt;&lt;last-updated-date format="utc"&gt;1499894351&lt;/last-updated-date&gt;&lt;contributors&gt;&lt;secondary-authors&gt;&lt;author&gt;1420012517&lt;/author&gt;&lt;/secondary-authors&gt;&lt;/contributors&gt;&lt;/record&gt;&lt;/Cite&gt;&lt;/EndNote&gt;</w:instrText>
      </w:r>
      <w:r w:rsidR="00254168" w:rsidRPr="003C6E6A">
        <w:rPr>
          <w:rFonts w:asciiTheme="minorHAnsi" w:hAnsiTheme="minorHAnsi" w:cstheme="minorHAnsi"/>
          <w:sz w:val="22"/>
          <w:szCs w:val="22"/>
        </w:rPr>
        <w:fldChar w:fldCharType="separate"/>
      </w:r>
      <w:r w:rsidR="00885001" w:rsidRPr="003C6E6A">
        <w:rPr>
          <w:rFonts w:asciiTheme="minorHAnsi" w:hAnsiTheme="minorHAnsi" w:cstheme="minorHAnsi"/>
          <w:noProof/>
          <w:sz w:val="22"/>
          <w:szCs w:val="22"/>
          <w:vertAlign w:val="superscript"/>
        </w:rPr>
        <w:t>181</w:t>
      </w:r>
      <w:r w:rsidR="00254168" w:rsidRPr="003C6E6A">
        <w:rPr>
          <w:rFonts w:asciiTheme="minorHAnsi" w:hAnsiTheme="minorHAnsi" w:cstheme="minorHAnsi"/>
          <w:sz w:val="22"/>
          <w:szCs w:val="22"/>
        </w:rPr>
        <w:fldChar w:fldCharType="end"/>
      </w:r>
      <w:r w:rsidR="00B6633B" w:rsidRPr="003C6E6A">
        <w:rPr>
          <w:rFonts w:asciiTheme="minorHAnsi" w:hAnsiTheme="minorHAnsi" w:cstheme="minorHAnsi"/>
          <w:sz w:val="22"/>
          <w:szCs w:val="22"/>
        </w:rPr>
        <w:t>.</w:t>
      </w:r>
      <w:r w:rsidR="00E01C1E" w:rsidRPr="003C6E6A">
        <w:rPr>
          <w:rFonts w:asciiTheme="minorHAnsi" w:hAnsiTheme="minorHAnsi" w:cstheme="minorHAnsi"/>
          <w:sz w:val="22"/>
          <w:szCs w:val="22"/>
        </w:rPr>
        <w:t xml:space="preserve"> Estas determinaciones se encuentran en concordancia con </w:t>
      </w:r>
      <w:r w:rsidR="00876A5A" w:rsidRPr="003C6E6A">
        <w:rPr>
          <w:rFonts w:asciiTheme="minorHAnsi" w:hAnsiTheme="minorHAnsi" w:cstheme="minorHAnsi"/>
          <w:sz w:val="22"/>
          <w:szCs w:val="22"/>
        </w:rPr>
        <w:t xml:space="preserve">Tanner </w:t>
      </w:r>
      <w:r w:rsidR="005E101C" w:rsidRPr="003C6E6A">
        <w:rPr>
          <w:rFonts w:asciiTheme="minorHAnsi" w:hAnsiTheme="minorHAnsi" w:cstheme="minorHAnsi"/>
          <w:sz w:val="22"/>
          <w:szCs w:val="22"/>
        </w:rPr>
        <w:t>et al.</w:t>
      </w:r>
      <w:r w:rsidR="002E70C5" w:rsidRPr="003C6E6A">
        <w:rPr>
          <w:rFonts w:asciiTheme="minorHAnsi" w:hAnsiTheme="minorHAnsi" w:cstheme="minorHAnsi"/>
          <w:sz w:val="22"/>
          <w:szCs w:val="22"/>
        </w:rPr>
        <w:fldChar w:fldCharType="begin"/>
      </w:r>
      <w:r w:rsidR="008E55DE" w:rsidRPr="003C6E6A">
        <w:rPr>
          <w:rFonts w:asciiTheme="minorHAnsi" w:hAnsiTheme="minorHAnsi" w:cstheme="minorHAnsi"/>
          <w:sz w:val="22"/>
          <w:szCs w:val="22"/>
        </w:rPr>
        <w:instrText xml:space="preserve"> ADDIN EN.CITE &lt;EndNote&gt;&lt;Cite&gt;&lt;Author&gt;Tanner&lt;/Author&gt;&lt;Year&gt;2002&lt;/Year&gt;&lt;IDText&gt;Nitrogen processing gradients in subsurface-flow treatment wetlands - influence of wastewater characteristics&lt;/IDText&gt;&lt;DisplayText&gt;&lt;style face="superscript"&gt;165&lt;/style&gt;&lt;/DisplayText&gt;&lt;record&gt;&lt;dates&gt;&lt;pub-dates&gt;&lt;date&gt;Mar&lt;/date&gt;&lt;/pub-dates&gt;&lt;year&gt;2002&lt;/year&gt;&lt;/dates&gt;&lt;urls&gt;&lt;related-urls&gt;&lt;url&gt;&amp;lt;Go to ISI&amp;gt;://WOS:000175810500009&lt;/url&gt;&lt;/related-urls&gt;&lt;/urls&gt;&lt;isbn&gt;0925-8574&lt;/isbn&gt;&lt;titles&gt;&lt;title&gt;Nitrogen processing gradients in subsurface-flow treatment wetlands - influence of wastewater characteristics&lt;/title&gt;&lt;secondary-title&gt;Ecological Engineering&lt;/secondary-title&gt;&lt;/titles&gt;&lt;pages&gt;499-520&lt;/pages&gt;&lt;number&gt;4&lt;/number&gt;&lt;contributors&gt;&lt;authors&gt;&lt;author&gt;Tanner, C. C.&lt;/author&gt;&lt;author&gt;Kadlec, R. H.&lt;/author&gt;&lt;author&gt;Gibbs, M. M.&lt;/author&gt;&lt;author&gt;Sukias, J. P. S.&lt;/author&gt;&lt;author&gt;Nguyen, M. L.&lt;/author&gt;&lt;/authors&gt;&lt;/contributors&gt;&lt;custom7&gt;Pii s0925-8574(02)00011-3&lt;/custom7&gt;&lt;added-date format="utc"&gt;1499928824&lt;/added-date&gt;&lt;ref-type name="Journal Article"&gt;17&lt;/ref-type&gt;&lt;rec-number&gt;206&lt;/rec-number&gt;&lt;last-updated-date format="utc"&gt;1499928824&lt;/last-updated-date&gt;&lt;accession-num&gt;WOS:000175810500009&lt;/accession-num&gt;&lt;electronic-resource-num&gt;10.1016/s0925-8574(02)00011-3&lt;/electronic-resource-num&gt;&lt;volume&gt;18&lt;/volume&gt;&lt;/record&gt;&lt;/Cite&gt;&lt;/EndNote&gt;</w:instrText>
      </w:r>
      <w:r w:rsidR="002E70C5" w:rsidRPr="003C6E6A">
        <w:rPr>
          <w:rFonts w:asciiTheme="minorHAnsi" w:hAnsiTheme="minorHAnsi" w:cstheme="minorHAnsi"/>
          <w:sz w:val="22"/>
          <w:szCs w:val="22"/>
        </w:rPr>
        <w:fldChar w:fldCharType="separate"/>
      </w:r>
      <w:r w:rsidR="008E55DE" w:rsidRPr="003C6E6A">
        <w:rPr>
          <w:rFonts w:asciiTheme="minorHAnsi" w:hAnsiTheme="minorHAnsi" w:cstheme="minorHAnsi"/>
          <w:noProof/>
          <w:sz w:val="22"/>
          <w:szCs w:val="22"/>
          <w:vertAlign w:val="superscript"/>
        </w:rPr>
        <w:t>165</w:t>
      </w:r>
      <w:r w:rsidR="002E70C5" w:rsidRPr="003C6E6A">
        <w:rPr>
          <w:rFonts w:asciiTheme="minorHAnsi" w:hAnsiTheme="minorHAnsi" w:cstheme="minorHAnsi"/>
          <w:sz w:val="22"/>
          <w:szCs w:val="22"/>
        </w:rPr>
        <w:fldChar w:fldCharType="end"/>
      </w:r>
      <w:r w:rsidR="005E101C" w:rsidRPr="003C6E6A">
        <w:rPr>
          <w:rFonts w:asciiTheme="minorHAnsi" w:hAnsiTheme="minorHAnsi" w:cstheme="minorHAnsi"/>
          <w:sz w:val="22"/>
          <w:szCs w:val="22"/>
        </w:rPr>
        <w:t>,</w:t>
      </w:r>
      <w:r w:rsidR="00876A5A" w:rsidRPr="003C6E6A">
        <w:rPr>
          <w:rFonts w:asciiTheme="minorHAnsi" w:hAnsiTheme="minorHAnsi" w:cstheme="minorHAnsi"/>
          <w:sz w:val="22"/>
          <w:szCs w:val="22"/>
        </w:rPr>
        <w:t xml:space="preserve"> quienes encontraron que del nitrógeno total eliminado por los sistemas de humedales plantados, solo el 25% correspondía a la fijación en las plantas</w:t>
      </w:r>
      <w:r w:rsidR="002E70C5" w:rsidRPr="003C6E6A">
        <w:rPr>
          <w:rFonts w:asciiTheme="minorHAnsi" w:hAnsiTheme="minorHAnsi" w:cstheme="minorHAnsi"/>
          <w:sz w:val="22"/>
          <w:szCs w:val="22"/>
        </w:rPr>
        <w:t>.</w:t>
      </w:r>
      <w:r w:rsidR="00876A5A" w:rsidRPr="003C6E6A">
        <w:rPr>
          <w:rFonts w:asciiTheme="minorHAnsi" w:hAnsiTheme="minorHAnsi" w:cstheme="minorHAnsi"/>
          <w:sz w:val="22"/>
          <w:szCs w:val="22"/>
        </w:rPr>
        <w:t xml:space="preserve"> Del mismo modo, Lin </w:t>
      </w:r>
      <w:r w:rsidR="007B6283" w:rsidRPr="003C6E6A">
        <w:rPr>
          <w:rFonts w:asciiTheme="minorHAnsi" w:hAnsiTheme="minorHAnsi" w:cstheme="minorHAnsi"/>
          <w:sz w:val="22"/>
          <w:szCs w:val="22"/>
        </w:rPr>
        <w:t>et al.</w:t>
      </w:r>
      <w:r w:rsidR="002E70C5" w:rsidRPr="003C6E6A">
        <w:rPr>
          <w:rFonts w:asciiTheme="minorHAnsi" w:hAnsiTheme="minorHAnsi" w:cstheme="minorHAnsi"/>
          <w:sz w:val="22"/>
          <w:szCs w:val="22"/>
        </w:rPr>
        <w:fldChar w:fldCharType="begin"/>
      </w:r>
      <w:r w:rsidR="00885001" w:rsidRPr="003C6E6A">
        <w:rPr>
          <w:rFonts w:asciiTheme="minorHAnsi" w:hAnsiTheme="minorHAnsi" w:cstheme="minorHAnsi"/>
          <w:sz w:val="22"/>
          <w:szCs w:val="22"/>
        </w:rPr>
        <w:instrText xml:space="preserve"> ADDIN EN.CITE &lt;EndNote&gt;&lt;Cite&gt;&lt;Author&gt;Lin&lt;/Author&gt;&lt;Year&gt;2002&lt;/Year&gt;&lt;IDText&gt;Nutrient removal from aquaculture wastewater using a constructed wetlands system&lt;/IDText&gt;&lt;DisplayText&gt;&lt;style face="superscript"&gt;182&lt;/style&gt;&lt;/DisplayText&gt;&lt;record&gt;&lt;dates&gt;&lt;pub-dates&gt;&lt;date&gt;Jun&lt;/date&gt;&lt;/pub-dates&gt;&lt;year&gt;2002&lt;/year&gt;&lt;/dates&gt;&lt;urls&gt;&lt;related-urls&gt;&lt;url&gt;&amp;lt;Go to ISI&amp;gt;://WOS:000176764100014&lt;/url&gt;&lt;/related-urls&gt;&lt;/urls&gt;&lt;isbn&gt;0044-8486&lt;/isbn&gt;&lt;titles&gt;&lt;title&gt;Nutrient removal from aquaculture wastewater using a constructed wetlands system&lt;/title&gt;&lt;secondary-title&gt;Aquaculture&lt;/secondary-title&gt;&lt;/titles&gt;&lt;pages&gt;169-184&lt;/pages&gt;&lt;number&gt;1-4&lt;/number&gt;&lt;contributors&gt;&lt;authors&gt;&lt;author&gt;Lin, Y. F.&lt;/author&gt;&lt;author&gt;Jing, S. R.&lt;/author&gt;&lt;author&gt;Lee, D. Y.&lt;/author&gt;&lt;author&gt;Wang, T. W.&lt;/author&gt;&lt;/authors&gt;&lt;/contributors&gt;&lt;custom7&gt;Pii s0044-8486(01)00801-8&lt;/custom7&gt;&lt;added-date format="utc"&gt;1499929090&lt;/added-date&gt;&lt;ref-type name="Journal Article"&gt;17&lt;/ref-type&gt;&lt;rec-number&gt;207&lt;/rec-number&gt;&lt;last-updated-date format="utc"&gt;1499929090&lt;/last-updated-date&gt;&lt;accession-num&gt;WOS:000176764100014&lt;/accession-num&gt;&lt;electronic-resource-num&gt;10.1016/s0044-8486(01)00801-8&lt;/electronic-resource-num&gt;&lt;volume&gt;209&lt;/volume&gt;&lt;/record&gt;&lt;/Cite&gt;&lt;/EndNote&gt;</w:instrText>
      </w:r>
      <w:r w:rsidR="002E70C5" w:rsidRPr="003C6E6A">
        <w:rPr>
          <w:rFonts w:asciiTheme="minorHAnsi" w:hAnsiTheme="minorHAnsi" w:cstheme="minorHAnsi"/>
          <w:sz w:val="22"/>
          <w:szCs w:val="22"/>
        </w:rPr>
        <w:fldChar w:fldCharType="separate"/>
      </w:r>
      <w:r w:rsidR="00885001" w:rsidRPr="003C6E6A">
        <w:rPr>
          <w:rFonts w:asciiTheme="minorHAnsi" w:hAnsiTheme="minorHAnsi" w:cstheme="minorHAnsi"/>
          <w:noProof/>
          <w:sz w:val="22"/>
          <w:szCs w:val="22"/>
          <w:vertAlign w:val="superscript"/>
        </w:rPr>
        <w:t>182</w:t>
      </w:r>
      <w:r w:rsidR="002E70C5" w:rsidRPr="003C6E6A">
        <w:rPr>
          <w:rFonts w:asciiTheme="minorHAnsi" w:hAnsiTheme="minorHAnsi" w:cstheme="minorHAnsi"/>
          <w:sz w:val="22"/>
          <w:szCs w:val="22"/>
        </w:rPr>
        <w:fldChar w:fldCharType="end"/>
      </w:r>
      <w:r w:rsidR="007B6283" w:rsidRPr="003C6E6A">
        <w:rPr>
          <w:rFonts w:asciiTheme="minorHAnsi" w:hAnsiTheme="minorHAnsi" w:cstheme="minorHAnsi"/>
          <w:sz w:val="22"/>
          <w:szCs w:val="22"/>
        </w:rPr>
        <w:t>,</w:t>
      </w:r>
      <w:r w:rsidR="00A35482" w:rsidRPr="003C6E6A">
        <w:rPr>
          <w:rFonts w:asciiTheme="minorHAnsi" w:hAnsiTheme="minorHAnsi" w:cstheme="minorHAnsi"/>
          <w:sz w:val="22"/>
          <w:szCs w:val="22"/>
        </w:rPr>
        <w:t xml:space="preserve"> </w:t>
      </w:r>
      <w:r w:rsidR="00876A5A" w:rsidRPr="003C6E6A">
        <w:rPr>
          <w:rFonts w:asciiTheme="minorHAnsi" w:hAnsiTheme="minorHAnsi" w:cstheme="minorHAnsi"/>
          <w:sz w:val="22"/>
          <w:szCs w:val="22"/>
        </w:rPr>
        <w:t xml:space="preserve">observaron que del 73% de nitrógeno eliminado, solo el 11% se fijó en las plantas. </w:t>
      </w:r>
      <w:r w:rsidR="00634582" w:rsidRPr="003C6E6A">
        <w:rPr>
          <w:rFonts w:asciiTheme="minorHAnsi" w:hAnsiTheme="minorHAnsi" w:cstheme="minorHAnsi"/>
          <w:sz w:val="22"/>
          <w:szCs w:val="22"/>
        </w:rPr>
        <w:t xml:space="preserve">En contraposición </w:t>
      </w:r>
      <w:r w:rsidR="00E01C1E" w:rsidRPr="003C6E6A">
        <w:rPr>
          <w:rFonts w:asciiTheme="minorHAnsi" w:hAnsiTheme="minorHAnsi" w:cstheme="minorHAnsi"/>
          <w:sz w:val="22"/>
          <w:szCs w:val="22"/>
        </w:rPr>
        <w:t>Webb et al.</w:t>
      </w:r>
      <w:r w:rsidR="00802175" w:rsidRPr="003C6E6A">
        <w:rPr>
          <w:rFonts w:asciiTheme="minorHAnsi" w:hAnsiTheme="minorHAnsi" w:cstheme="minorHAnsi"/>
          <w:sz w:val="22"/>
          <w:szCs w:val="22"/>
        </w:rPr>
        <w:fldChar w:fldCharType="begin">
          <w:fldData xml:space="preserve">PEVuZE5vdGU+PENpdGU+PEF1dGhvcj5XZWJiPC9BdXRob3I+PFllYXI+MjAxMzwvWWVhcj48SURU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</w:fldData>
        </w:fldChar>
      </w:r>
      <w:r w:rsidR="00802175" w:rsidRPr="003C6E6A">
        <w:rPr>
          <w:rFonts w:asciiTheme="minorHAnsi" w:hAnsiTheme="minorHAnsi" w:cstheme="minorHAnsi"/>
          <w:sz w:val="22"/>
          <w:szCs w:val="22"/>
        </w:rPr>
        <w:instrText xml:space="preserve"> ADDIN EN.CITE </w:instrText>
      </w:r>
      <w:r w:rsidR="00802175" w:rsidRPr="003C6E6A">
        <w:rPr>
          <w:rFonts w:asciiTheme="minorHAnsi" w:hAnsiTheme="minorHAnsi" w:cstheme="minorHAnsi"/>
          <w:sz w:val="22"/>
          <w:szCs w:val="22"/>
        </w:rPr>
        <w:fldChar w:fldCharType="begin">
          <w:fldData xml:space="preserve">PEVuZE5vdGU+PENpdGU+PEF1dGhvcj5XZWJiPC9BdXRob3I+PFllYXI+MjAxMzwvWWVhcj48SURU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</w:fldData>
        </w:fldChar>
      </w:r>
      <w:r w:rsidR="00802175" w:rsidRPr="003C6E6A">
        <w:rPr>
          <w:rFonts w:asciiTheme="minorHAnsi" w:hAnsiTheme="minorHAnsi" w:cstheme="minorHAnsi"/>
          <w:sz w:val="22"/>
          <w:szCs w:val="22"/>
        </w:rPr>
        <w:instrText xml:space="preserve"> ADDIN EN.CITE.DATA </w:instrText>
      </w:r>
      <w:r w:rsidR="00802175" w:rsidRPr="003C6E6A">
        <w:rPr>
          <w:rFonts w:asciiTheme="minorHAnsi" w:hAnsiTheme="minorHAnsi" w:cstheme="minorHAnsi"/>
          <w:sz w:val="22"/>
          <w:szCs w:val="22"/>
        </w:rPr>
      </w:r>
      <w:r w:rsidR="00802175" w:rsidRPr="003C6E6A">
        <w:rPr>
          <w:rFonts w:asciiTheme="minorHAnsi" w:hAnsiTheme="minorHAnsi" w:cstheme="minorHAnsi"/>
          <w:sz w:val="22"/>
          <w:szCs w:val="22"/>
        </w:rPr>
        <w:fldChar w:fldCharType="end"/>
      </w:r>
      <w:r w:rsidR="00802175" w:rsidRPr="003C6E6A">
        <w:rPr>
          <w:rFonts w:asciiTheme="minorHAnsi" w:hAnsiTheme="minorHAnsi" w:cstheme="minorHAnsi"/>
          <w:sz w:val="22"/>
          <w:szCs w:val="22"/>
        </w:rPr>
      </w:r>
      <w:r w:rsidR="00802175" w:rsidRPr="003C6E6A">
        <w:rPr>
          <w:rFonts w:asciiTheme="minorHAnsi" w:hAnsiTheme="minorHAnsi" w:cstheme="minorHAnsi"/>
          <w:sz w:val="22"/>
          <w:szCs w:val="22"/>
        </w:rPr>
        <w:fldChar w:fldCharType="separate"/>
      </w:r>
      <w:r w:rsidR="00802175" w:rsidRPr="003C6E6A">
        <w:rPr>
          <w:rFonts w:asciiTheme="minorHAnsi" w:hAnsiTheme="minorHAnsi" w:cstheme="minorHAnsi"/>
          <w:noProof/>
          <w:sz w:val="22"/>
          <w:szCs w:val="22"/>
          <w:vertAlign w:val="superscript"/>
        </w:rPr>
        <w:t>36</w:t>
      </w:r>
      <w:r w:rsidR="00802175" w:rsidRPr="003C6E6A">
        <w:rPr>
          <w:rFonts w:asciiTheme="minorHAnsi" w:hAnsiTheme="minorHAnsi" w:cstheme="minorHAnsi"/>
          <w:sz w:val="22"/>
          <w:szCs w:val="22"/>
        </w:rPr>
        <w:fldChar w:fldCharType="end"/>
      </w:r>
      <w:r w:rsidR="005E101C" w:rsidRPr="003C6E6A">
        <w:rPr>
          <w:rFonts w:asciiTheme="minorHAnsi" w:hAnsiTheme="minorHAnsi" w:cstheme="minorHAnsi"/>
          <w:sz w:val="22"/>
          <w:szCs w:val="22"/>
        </w:rPr>
        <w:t>,</w:t>
      </w:r>
      <w:r w:rsidR="00E01C1E" w:rsidRPr="003C6E6A">
        <w:rPr>
          <w:rFonts w:asciiTheme="minorHAnsi" w:hAnsiTheme="minorHAnsi" w:cstheme="minorHAnsi"/>
          <w:sz w:val="22"/>
          <w:szCs w:val="22"/>
        </w:rPr>
        <w:t xml:space="preserve"> observaron </w:t>
      </w:r>
      <w:r w:rsidR="00634582" w:rsidRPr="003C6E6A">
        <w:rPr>
          <w:rFonts w:asciiTheme="minorHAnsi" w:hAnsiTheme="minorHAnsi" w:cstheme="minorHAnsi"/>
          <w:sz w:val="22"/>
          <w:szCs w:val="22"/>
        </w:rPr>
        <w:t xml:space="preserve">que existían </w:t>
      </w:r>
      <w:r w:rsidR="00E01C1E" w:rsidRPr="003C6E6A">
        <w:rPr>
          <w:rFonts w:asciiTheme="minorHAnsi" w:hAnsiTheme="minorHAnsi" w:cstheme="minorHAnsi"/>
          <w:sz w:val="22"/>
          <w:szCs w:val="22"/>
        </w:rPr>
        <w:t xml:space="preserve">diferencias significativas entre la capacidad de remoción de nitrógeno en camas plantadas con y sin halófitas. En su estudio, demostraron un mayor rendimiento de remoción en lechos </w:t>
      </w:r>
      <w:r w:rsidR="009C2445" w:rsidRPr="003C6E6A">
        <w:rPr>
          <w:rFonts w:asciiTheme="minorHAnsi" w:hAnsiTheme="minorHAnsi" w:cstheme="minorHAnsi"/>
          <w:sz w:val="22"/>
          <w:szCs w:val="22"/>
        </w:rPr>
        <w:t>plantados (62,0 ± 34,6 m</w:t>
      </w:r>
      <w:r w:rsidR="00DC7747" w:rsidRPr="003C6E6A">
        <w:rPr>
          <w:rFonts w:asciiTheme="minorHAnsi" w:hAnsiTheme="minorHAnsi" w:cstheme="minorHAnsi"/>
          <w:sz w:val="22"/>
          <w:szCs w:val="22"/>
        </w:rPr>
        <w:t>M</w:t>
      </w:r>
      <w:r w:rsidR="009C2445" w:rsidRPr="003C6E6A">
        <w:rPr>
          <w:rFonts w:asciiTheme="minorHAnsi" w:hAnsiTheme="minorHAnsi" w:cstheme="minorHAnsi"/>
          <w:sz w:val="22"/>
          <w:szCs w:val="22"/>
        </w:rPr>
        <w:t xml:space="preserve"> N m</w:t>
      </w:r>
      <w:r w:rsidR="00E01C1E" w:rsidRPr="003C6E6A">
        <w:rPr>
          <w:rFonts w:asciiTheme="minorHAnsi" w:hAnsiTheme="minorHAnsi" w:cstheme="minorHAnsi"/>
          <w:sz w:val="22"/>
          <w:szCs w:val="22"/>
          <w:vertAlign w:val="superscript"/>
        </w:rPr>
        <w:t>− 2</w:t>
      </w:r>
      <w:r w:rsidR="009C2445" w:rsidRPr="003C6E6A">
        <w:rPr>
          <w:rFonts w:asciiTheme="minorHAnsi" w:hAnsiTheme="minorHAnsi" w:cstheme="minorHAnsi"/>
          <w:sz w:val="22"/>
          <w:szCs w:val="22"/>
        </w:rPr>
        <w:t xml:space="preserve"> d</w:t>
      </w:r>
      <w:r w:rsidR="00E01C1E" w:rsidRPr="003C6E6A">
        <w:rPr>
          <w:rFonts w:asciiTheme="minorHAnsi" w:hAnsiTheme="minorHAnsi" w:cstheme="minorHAnsi"/>
          <w:sz w:val="22"/>
          <w:szCs w:val="22"/>
          <w:vertAlign w:val="superscript"/>
        </w:rPr>
        <w:t>− 1</w:t>
      </w:r>
      <w:r w:rsidR="00E01C1E" w:rsidRPr="003C6E6A">
        <w:rPr>
          <w:rFonts w:asciiTheme="minorHAnsi" w:hAnsiTheme="minorHAnsi" w:cstheme="minorHAnsi"/>
          <w:sz w:val="22"/>
          <w:szCs w:val="22"/>
        </w:rPr>
        <w:t>) que en lechos no plantados (23,0 ± 26,8 m</w:t>
      </w:r>
      <w:r w:rsidR="00DC7747" w:rsidRPr="003C6E6A">
        <w:rPr>
          <w:rFonts w:asciiTheme="minorHAnsi" w:hAnsiTheme="minorHAnsi" w:cstheme="minorHAnsi"/>
          <w:sz w:val="22"/>
          <w:szCs w:val="22"/>
        </w:rPr>
        <w:t>M</w:t>
      </w:r>
      <w:r w:rsidR="00E01C1E" w:rsidRPr="003C6E6A">
        <w:rPr>
          <w:rFonts w:asciiTheme="minorHAnsi" w:hAnsiTheme="minorHAnsi" w:cstheme="minorHAnsi"/>
          <w:sz w:val="22"/>
          <w:szCs w:val="22"/>
        </w:rPr>
        <w:t xml:space="preserve"> N </w:t>
      </w:r>
      <w:r w:rsidR="009C2445" w:rsidRPr="003C6E6A">
        <w:rPr>
          <w:rFonts w:asciiTheme="minorHAnsi" w:hAnsiTheme="minorHAnsi" w:cstheme="minorHAnsi"/>
          <w:sz w:val="22"/>
          <w:szCs w:val="22"/>
        </w:rPr>
        <w:t>m</w:t>
      </w:r>
      <w:r w:rsidR="009C2445" w:rsidRPr="003C6E6A">
        <w:rPr>
          <w:rFonts w:asciiTheme="minorHAnsi" w:hAnsiTheme="minorHAnsi" w:cstheme="minorHAnsi"/>
          <w:sz w:val="22"/>
          <w:szCs w:val="22"/>
          <w:vertAlign w:val="superscript"/>
        </w:rPr>
        <w:t>− 2</w:t>
      </w:r>
      <w:r w:rsidR="009C2445" w:rsidRPr="003C6E6A">
        <w:rPr>
          <w:rFonts w:asciiTheme="minorHAnsi" w:hAnsiTheme="minorHAnsi" w:cstheme="minorHAnsi"/>
          <w:sz w:val="22"/>
          <w:szCs w:val="22"/>
        </w:rPr>
        <w:t xml:space="preserve"> d</w:t>
      </w:r>
      <w:r w:rsidR="003727F0" w:rsidRPr="003C6E6A">
        <w:rPr>
          <w:rFonts w:asciiTheme="minorHAnsi" w:hAnsiTheme="minorHAnsi" w:cstheme="minorHAnsi"/>
          <w:sz w:val="22"/>
          <w:szCs w:val="22"/>
          <w:vertAlign w:val="superscript"/>
        </w:rPr>
        <w:t>−</w:t>
      </w:r>
      <w:r w:rsidR="009C2445" w:rsidRPr="003C6E6A">
        <w:rPr>
          <w:rFonts w:asciiTheme="minorHAnsi" w:hAnsiTheme="minorHAnsi" w:cstheme="minorHAnsi"/>
          <w:sz w:val="22"/>
          <w:szCs w:val="22"/>
          <w:vertAlign w:val="superscript"/>
        </w:rPr>
        <w:t>1</w:t>
      </w:r>
      <w:r w:rsidR="00634582" w:rsidRPr="003C6E6A">
        <w:rPr>
          <w:rFonts w:asciiTheme="minorHAnsi" w:hAnsiTheme="minorHAnsi" w:cstheme="minorHAnsi"/>
          <w:sz w:val="22"/>
          <w:szCs w:val="22"/>
        </w:rPr>
        <w:t xml:space="preserve">). </w:t>
      </w:r>
      <w:r w:rsidR="009C2445" w:rsidRPr="003C6E6A">
        <w:rPr>
          <w:rFonts w:asciiTheme="minorHAnsi" w:hAnsiTheme="minorHAnsi" w:cstheme="minorHAnsi"/>
          <w:sz w:val="22"/>
          <w:szCs w:val="22"/>
        </w:rPr>
        <w:t xml:space="preserve">Por tanto, no se puede </w:t>
      </w:r>
      <w:r w:rsidR="0031267A" w:rsidRPr="003C6E6A">
        <w:rPr>
          <w:rFonts w:asciiTheme="minorHAnsi" w:hAnsiTheme="minorHAnsi" w:cstheme="minorHAnsi"/>
          <w:sz w:val="22"/>
          <w:szCs w:val="22"/>
        </w:rPr>
        <w:t xml:space="preserve">atribuir la desaparición de amonio exclusivamente a las plantas, sino que es perfectamente viable </w:t>
      </w:r>
      <w:r w:rsidR="009C2445" w:rsidRPr="003C6E6A">
        <w:rPr>
          <w:rFonts w:asciiTheme="minorHAnsi" w:hAnsiTheme="minorHAnsi" w:cstheme="minorHAnsi"/>
          <w:sz w:val="22"/>
          <w:szCs w:val="22"/>
        </w:rPr>
        <w:t xml:space="preserve">que </w:t>
      </w:r>
      <w:r w:rsidR="0031267A" w:rsidRPr="003C6E6A">
        <w:rPr>
          <w:rFonts w:asciiTheme="minorHAnsi" w:hAnsiTheme="minorHAnsi" w:cstheme="minorHAnsi"/>
          <w:sz w:val="22"/>
          <w:szCs w:val="22"/>
        </w:rPr>
        <w:t xml:space="preserve">el </w:t>
      </w:r>
      <w:r w:rsidR="00E50144" w:rsidRPr="003C6E6A">
        <w:rPr>
          <w:rFonts w:asciiTheme="minorHAnsi" w:hAnsiTheme="minorHAnsi" w:cstheme="minorHAnsi"/>
          <w:sz w:val="22"/>
          <w:szCs w:val="22"/>
        </w:rPr>
        <w:t xml:space="preserve">fuerte </w:t>
      </w:r>
      <w:r w:rsidR="0031267A" w:rsidRPr="003C6E6A">
        <w:rPr>
          <w:rFonts w:asciiTheme="minorHAnsi" w:hAnsiTheme="minorHAnsi" w:cstheme="minorHAnsi"/>
          <w:sz w:val="22"/>
          <w:szCs w:val="22"/>
        </w:rPr>
        <w:t>s</w:t>
      </w:r>
      <w:r w:rsidR="009C2445" w:rsidRPr="003C6E6A">
        <w:rPr>
          <w:rFonts w:asciiTheme="minorHAnsi" w:hAnsiTheme="minorHAnsi" w:cstheme="minorHAnsi"/>
          <w:sz w:val="22"/>
          <w:szCs w:val="22"/>
        </w:rPr>
        <w:t>istema de raíces formado por esta clase de plantas apoye el establecimiento de ciertos microorganismos que mejoran la tasa de eliminación de las cargas de nitrógeno al actuar de forma sinérgica.</w:t>
      </w:r>
    </w:p>
    <w:p w14:paraId="4A2A1BFA" w14:textId="77777777" w:rsidR="007B1D03" w:rsidRPr="003C6E6A" w:rsidRDefault="007B1D03" w:rsidP="00D67C46">
      <w:pPr>
        <w:spacing w:after="0"/>
        <w:jc w:val="both"/>
        <w:rPr>
          <w:rFonts w:asciiTheme="minorHAnsi" w:hAnsiTheme="minorHAnsi" w:cstheme="minorHAnsi"/>
          <w:sz w:val="22"/>
          <w:szCs w:val="22"/>
        </w:rPr>
      </w:pPr>
    </w:p>
    <w:p w14:paraId="6D999097" w14:textId="387EBE17" w:rsidR="00E50144" w:rsidRPr="003C6E6A" w:rsidRDefault="00E50144" w:rsidP="00D67C46">
      <w:pPr>
        <w:jc w:val="both"/>
        <w:rPr>
          <w:rFonts w:asciiTheme="minorHAnsi" w:hAnsiTheme="minorHAnsi" w:cstheme="minorHAnsi"/>
          <w:sz w:val="22"/>
        </w:rPr>
      </w:pPr>
      <w:r w:rsidRPr="003C6E6A">
        <w:rPr>
          <w:rFonts w:asciiTheme="minorHAnsi" w:hAnsiTheme="minorHAnsi" w:cstheme="minorHAnsi"/>
          <w:sz w:val="22"/>
        </w:rPr>
        <w:t>La fijación de N en los tejidos es un aspecto importante para determinar la capacidad de extractiva de nutrientes inorgánicos nitrogenados en las plantas del humedal artificial. Aunque la bioacumulación de nitrógeno no se determinó empíricamente en este estudio, se derivó de Riquelme et al.</w:t>
      </w:r>
      <w:r w:rsidR="00802175" w:rsidRPr="003C6E6A">
        <w:rPr>
          <w:rFonts w:asciiTheme="minorHAnsi" w:hAnsiTheme="minorHAnsi" w:cstheme="minorHAnsi"/>
          <w:sz w:val="22"/>
        </w:rPr>
        <w:fldChar w:fldCharType="begin"/>
      </w:r>
      <w:r w:rsidR="00802175" w:rsidRPr="003C6E6A">
        <w:rPr>
          <w:rFonts w:asciiTheme="minorHAnsi" w:hAnsiTheme="minorHAnsi" w:cstheme="minorHAnsi"/>
          <w:sz w:val="22"/>
        </w:rPr>
        <w:instrText xml:space="preserve"> ADDIN EN.CITE &lt;EndNote&gt;&lt;Cite&gt;&lt;Author&gt;Riquelme&lt;/Author&gt;&lt;Year&gt;2016&lt;/Year&gt;&lt;IDText&gt;Nutritional and functional characterization of wild and cultivated Sarcocornia neei grown in Chile&lt;/IDText&gt;&lt;DisplayText&gt;&lt;style face="superscript"&gt;59&lt;/style&gt;&lt;/DisplayText&gt;&lt;record&gt;&lt;dates&gt;&lt;pub-dates&gt;&lt;date&gt;May&lt;/date&gt;&lt;/pub-dates&gt;&lt;year&gt;2016&lt;/year&gt;&lt;/dates&gt;&lt;urls&gt;&lt;related-urls&gt;&lt;url&gt;&amp;lt;Go to ISI&amp;gt;://WOS:000388876100011&lt;/url&gt;&lt;/related-urls&gt;&lt;/urls&gt;&lt;isbn&gt;0718-1620&lt;/isbn&gt;&lt;titles&gt;&lt;title&gt;Nutritional and functional characterization of wild and cultivated Sarcocornia neei grown in Chile&lt;/title&gt;&lt;secondary-title&gt;Ciencia E Investigacion Agraria&lt;/secondary-title&gt;&lt;/titles&gt;&lt;pages&gt;283-293&lt;/pages&gt;&lt;number&gt;2&lt;/number&gt;&lt;contributors&gt;&lt;authors&gt;&lt;author&gt;Riquelme, J.&lt;/author&gt;&lt;author&gt;Olaeta, J. A.&lt;/author&gt;&lt;author&gt;Galvez, L.&lt;/author&gt;&lt;author&gt;Undurraga, P.&lt;/author&gt;&lt;author&gt;Fuentealba, C.&lt;/author&gt;&lt;author&gt;Osses, A.&lt;/author&gt;&lt;author&gt;Orellana, J.&lt;/author&gt;&lt;author&gt;Gallardo, J.&lt;/author&gt;&lt;author&gt;Pedreschi, R.&lt;/author&gt;&lt;/authors&gt;&lt;/contributors&gt;&lt;added-date format="utc"&gt;1491790520&lt;/added-date&gt;&lt;ref-type name="Journal Article"&gt;17&lt;/ref-type&gt;&lt;rec-number&gt;185&lt;/rec-number&gt;&lt;last-updated-date format="utc"&gt;1491790520&lt;/last-updated-date&gt;&lt;accession-num&gt;WOS:000388876100011&lt;/accession-num&gt;&lt;electronic-resource-num&gt;10.4067/s0718-16202016000200011&lt;/electronic-resource-num&gt;&lt;volume&gt;43&lt;/volume&gt;&lt;/record&gt;&lt;/Cite&gt;&lt;/EndNote&gt;</w:instrText>
      </w:r>
      <w:r w:rsidR="00802175" w:rsidRPr="003C6E6A">
        <w:rPr>
          <w:rFonts w:asciiTheme="minorHAnsi" w:hAnsiTheme="minorHAnsi" w:cstheme="minorHAnsi"/>
          <w:sz w:val="22"/>
        </w:rPr>
        <w:fldChar w:fldCharType="separate"/>
      </w:r>
      <w:r w:rsidR="00802175" w:rsidRPr="003C6E6A">
        <w:rPr>
          <w:rFonts w:asciiTheme="minorHAnsi" w:hAnsiTheme="minorHAnsi" w:cstheme="minorHAnsi"/>
          <w:noProof/>
          <w:sz w:val="22"/>
          <w:vertAlign w:val="superscript"/>
        </w:rPr>
        <w:t>59</w:t>
      </w:r>
      <w:r w:rsidR="00802175" w:rsidRPr="003C6E6A">
        <w:rPr>
          <w:rFonts w:asciiTheme="minorHAnsi" w:hAnsiTheme="minorHAnsi" w:cstheme="minorHAnsi"/>
          <w:sz w:val="22"/>
        </w:rPr>
        <w:fldChar w:fldCharType="end"/>
      </w:r>
      <w:r w:rsidR="00E45677" w:rsidRPr="003C6E6A">
        <w:rPr>
          <w:rFonts w:asciiTheme="minorHAnsi" w:hAnsiTheme="minorHAnsi" w:cstheme="minorHAnsi"/>
          <w:sz w:val="22"/>
        </w:rPr>
        <w:t>,</w:t>
      </w:r>
      <w:r w:rsidRPr="003C6E6A">
        <w:rPr>
          <w:rFonts w:asciiTheme="minorHAnsi" w:hAnsiTheme="minorHAnsi" w:cstheme="minorHAnsi"/>
          <w:sz w:val="22"/>
        </w:rPr>
        <w:t xml:space="preserve"> </w:t>
      </w:r>
      <w:r w:rsidR="009842E8" w:rsidRPr="003C6E6A">
        <w:rPr>
          <w:rFonts w:asciiTheme="minorHAnsi" w:hAnsiTheme="minorHAnsi" w:cstheme="minorHAnsi"/>
          <w:sz w:val="22"/>
        </w:rPr>
        <w:t xml:space="preserve">que </w:t>
      </w:r>
      <w:r w:rsidR="008C0FF4" w:rsidRPr="003C6E6A">
        <w:rPr>
          <w:rFonts w:asciiTheme="minorHAnsi" w:hAnsiTheme="minorHAnsi" w:cstheme="minorHAnsi"/>
          <w:sz w:val="22"/>
        </w:rPr>
        <w:t xml:space="preserve">junto con su equipo de trabajo </w:t>
      </w:r>
      <w:r w:rsidR="009842E8" w:rsidRPr="003C6E6A">
        <w:rPr>
          <w:rFonts w:asciiTheme="minorHAnsi" w:hAnsiTheme="minorHAnsi" w:cstheme="minorHAnsi"/>
          <w:sz w:val="22"/>
        </w:rPr>
        <w:t xml:space="preserve">determinaron que </w:t>
      </w:r>
      <w:r w:rsidRPr="003C6E6A">
        <w:rPr>
          <w:rFonts w:asciiTheme="minorHAnsi" w:hAnsiTheme="minorHAnsi" w:cstheme="minorHAnsi"/>
          <w:sz w:val="22"/>
        </w:rPr>
        <w:t xml:space="preserve">el total de N fijado en la parte aérea de </w:t>
      </w:r>
      <w:r w:rsidRPr="003C6E6A">
        <w:rPr>
          <w:rFonts w:asciiTheme="minorHAnsi" w:hAnsiTheme="minorHAnsi" w:cstheme="minorHAnsi"/>
          <w:i/>
          <w:sz w:val="22"/>
        </w:rPr>
        <w:t>S. neei</w:t>
      </w:r>
      <w:r w:rsidR="008C0FF4" w:rsidRPr="003C6E6A">
        <w:rPr>
          <w:rFonts w:asciiTheme="minorHAnsi" w:hAnsiTheme="minorHAnsi" w:cstheme="minorHAnsi"/>
          <w:sz w:val="22"/>
        </w:rPr>
        <w:t xml:space="preserve"> correspondía</w:t>
      </w:r>
      <w:r w:rsidRPr="003C6E6A">
        <w:rPr>
          <w:rFonts w:asciiTheme="minorHAnsi" w:hAnsiTheme="minorHAnsi" w:cstheme="minorHAnsi"/>
          <w:sz w:val="22"/>
        </w:rPr>
        <w:t xml:space="preserve"> a 1,76 ± 0,08 g por 100 g de peso fresco. </w:t>
      </w:r>
      <w:r w:rsidR="009842E8" w:rsidRPr="003C6E6A">
        <w:rPr>
          <w:rFonts w:asciiTheme="minorHAnsi" w:hAnsiTheme="minorHAnsi" w:cstheme="minorHAnsi"/>
          <w:sz w:val="22"/>
        </w:rPr>
        <w:t>Similarmente Rathore et al</w:t>
      </w:r>
      <w:r w:rsidR="00B96F6D" w:rsidRPr="003C6E6A">
        <w:rPr>
          <w:rFonts w:asciiTheme="minorHAnsi" w:hAnsiTheme="minorHAnsi" w:cstheme="minorHAnsi"/>
          <w:sz w:val="22"/>
        </w:rPr>
        <w:t>.</w:t>
      </w:r>
      <w:r w:rsidR="00802175" w:rsidRPr="003C6E6A">
        <w:rPr>
          <w:rFonts w:asciiTheme="minorHAnsi" w:hAnsiTheme="minorHAnsi" w:cstheme="minorHAnsi"/>
          <w:sz w:val="22"/>
        </w:rPr>
        <w:fldChar w:fldCharType="begin"/>
      </w:r>
      <w:r w:rsidR="00885001" w:rsidRPr="003C6E6A">
        <w:rPr>
          <w:rFonts w:asciiTheme="minorHAnsi" w:hAnsiTheme="minorHAnsi" w:cstheme="minorHAnsi"/>
          <w:sz w:val="22"/>
        </w:rPr>
        <w:instrText xml:space="preserve"> ADDIN EN.CITE &lt;EndNote&gt;&lt;Cite&gt;&lt;Author&gt;Rathore&lt;/Author&gt;&lt;Year&gt;2016&lt;/Year&gt;&lt;IDText&gt;Biomass production, nutrient cycling, and carbon fixation by Salicornia brachiata Roxb.: A promising halophyte for coastal saline soil rehabilitation&lt;/IDText&gt;&lt;DisplayText&gt;&lt;style face="superscript"&gt;183&lt;/style&gt;&lt;/DisplayText&gt;&lt;record&gt;&lt;urls&gt;&lt;related-urls&gt;&lt;url&gt;&amp;lt;Go to ISI&amp;gt;://WOS:000377992900008&lt;/url&gt;&lt;/related-urls&gt;&lt;/urls&gt;&lt;isbn&gt;1522-6514&lt;/isbn&gt;&lt;titles&gt;&lt;title&gt;Biomass production, nutrient cycling, and carbon fixation by Salicornia brachiata Roxb.: A promising halophyte for coastal saline soil rehabilitation&lt;/title&gt;&lt;secondary-title&gt;International Journal of Phytoremediation&lt;/secondary-title&gt;&lt;/titles&gt;&lt;pages&gt;801-811&lt;/pages&gt;&lt;number&gt;8&lt;/number&gt;&lt;contributors&gt;&lt;authors&gt;&lt;author&gt;Rathore, A. P.&lt;/author&gt;&lt;author&gt;Chaudhary, D. R.&lt;/author&gt;&lt;author&gt;Jha, B.&lt;/author&gt;&lt;/authors&gt;&lt;/contributors&gt;&lt;added-date format="utc"&gt;1583148157&lt;/added-date&gt;&lt;ref-type name="Journal Article"&gt;17&lt;/ref-type&gt;&lt;dates&gt;&lt;year&gt;2016&lt;/year&gt;&lt;/dates&gt;&lt;rec-number&gt;308&lt;/rec-number&gt;&lt;last-updated-date format="utc"&gt;1583148157&lt;/last-updated-date&gt;&lt;accession-num&gt;WOS:000377992900008&lt;/accession-num&gt;&lt;electronic-resource-num&gt;10.1080/15226514.2016.1146228&lt;/electronic-resource-num&gt;&lt;volume&gt;18&lt;/volume&gt;&lt;/record&gt;&lt;/Cite&gt;&lt;/EndNote&gt;</w:instrText>
      </w:r>
      <w:r w:rsidR="00802175" w:rsidRPr="003C6E6A">
        <w:rPr>
          <w:rFonts w:asciiTheme="minorHAnsi" w:hAnsiTheme="minorHAnsi" w:cstheme="minorHAnsi"/>
          <w:sz w:val="22"/>
        </w:rPr>
        <w:fldChar w:fldCharType="separate"/>
      </w:r>
      <w:r w:rsidR="00885001" w:rsidRPr="003C6E6A">
        <w:rPr>
          <w:rFonts w:asciiTheme="minorHAnsi" w:hAnsiTheme="minorHAnsi" w:cstheme="minorHAnsi"/>
          <w:noProof/>
          <w:sz w:val="22"/>
          <w:vertAlign w:val="superscript"/>
        </w:rPr>
        <w:t>183</w:t>
      </w:r>
      <w:r w:rsidR="00802175" w:rsidRPr="003C6E6A">
        <w:rPr>
          <w:rFonts w:asciiTheme="minorHAnsi" w:hAnsiTheme="minorHAnsi" w:cstheme="minorHAnsi"/>
          <w:sz w:val="22"/>
        </w:rPr>
        <w:fldChar w:fldCharType="end"/>
      </w:r>
      <w:r w:rsidR="009D1E18" w:rsidRPr="003C6E6A">
        <w:rPr>
          <w:rFonts w:asciiTheme="minorHAnsi" w:hAnsiTheme="minorHAnsi" w:cstheme="minorHAnsi"/>
          <w:sz w:val="22"/>
        </w:rPr>
        <w:t>,</w:t>
      </w:r>
      <w:r w:rsidR="009842E8" w:rsidRPr="003C6E6A">
        <w:rPr>
          <w:rFonts w:asciiTheme="minorHAnsi" w:hAnsiTheme="minorHAnsi" w:cstheme="minorHAnsi"/>
          <w:sz w:val="22"/>
        </w:rPr>
        <w:t xml:space="preserve"> encontraron </w:t>
      </w:r>
      <w:r w:rsidRPr="003C6E6A">
        <w:rPr>
          <w:rFonts w:asciiTheme="minorHAnsi" w:hAnsiTheme="minorHAnsi" w:cstheme="minorHAnsi"/>
          <w:sz w:val="22"/>
        </w:rPr>
        <w:t xml:space="preserve">resultados similares en </w:t>
      </w:r>
      <w:r w:rsidRPr="003C6E6A">
        <w:rPr>
          <w:rFonts w:asciiTheme="minorHAnsi" w:hAnsiTheme="minorHAnsi" w:cstheme="minorHAnsi"/>
          <w:i/>
          <w:sz w:val="22"/>
        </w:rPr>
        <w:t>Salicornia brachiata</w:t>
      </w:r>
      <w:r w:rsidRPr="003C6E6A">
        <w:rPr>
          <w:rFonts w:asciiTheme="minorHAnsi" w:hAnsiTheme="minorHAnsi" w:cstheme="minorHAnsi"/>
          <w:sz w:val="22"/>
        </w:rPr>
        <w:t xml:space="preserve"> </w:t>
      </w:r>
      <w:r w:rsidR="008C0FF4" w:rsidRPr="003C6E6A">
        <w:rPr>
          <w:rFonts w:asciiTheme="minorHAnsi" w:hAnsiTheme="minorHAnsi" w:cstheme="minorHAnsi"/>
          <w:sz w:val="22"/>
        </w:rPr>
        <w:t>de la India</w:t>
      </w:r>
      <w:r w:rsidRPr="003C6E6A">
        <w:rPr>
          <w:rFonts w:asciiTheme="minorHAnsi" w:hAnsiTheme="minorHAnsi" w:cstheme="minorHAnsi"/>
          <w:sz w:val="22"/>
        </w:rPr>
        <w:t>.</w:t>
      </w:r>
      <w:r w:rsidR="009842E8" w:rsidRPr="003C6E6A">
        <w:rPr>
          <w:rFonts w:asciiTheme="minorHAnsi" w:hAnsiTheme="minorHAnsi" w:cstheme="minorHAnsi"/>
          <w:sz w:val="22"/>
        </w:rPr>
        <w:t xml:space="preserve"> De acuerdo con lo anterior, se sugiere que el total de </w:t>
      </w:r>
      <w:r w:rsidRPr="003C6E6A">
        <w:rPr>
          <w:rFonts w:asciiTheme="minorHAnsi" w:hAnsiTheme="minorHAnsi" w:cstheme="minorHAnsi"/>
          <w:sz w:val="22"/>
        </w:rPr>
        <w:t xml:space="preserve">nutrientes nitrogenados fijados en </w:t>
      </w:r>
      <w:r w:rsidRPr="003C6E6A">
        <w:rPr>
          <w:rFonts w:asciiTheme="minorHAnsi" w:hAnsiTheme="minorHAnsi" w:cstheme="minorHAnsi"/>
          <w:i/>
          <w:sz w:val="22"/>
        </w:rPr>
        <w:t>S. neei</w:t>
      </w:r>
      <w:r w:rsidRPr="003C6E6A">
        <w:rPr>
          <w:rFonts w:asciiTheme="minorHAnsi" w:hAnsiTheme="minorHAnsi" w:cstheme="minorHAnsi"/>
          <w:sz w:val="22"/>
        </w:rPr>
        <w:t xml:space="preserve"> al final del ensayo estaría entre 46 y 103,9 g para el tratamiento con Nit, mientras </w:t>
      </w:r>
      <w:r w:rsidRPr="003C6E6A">
        <w:rPr>
          <w:rFonts w:asciiTheme="minorHAnsi" w:hAnsiTheme="minorHAnsi" w:cstheme="minorHAnsi"/>
          <w:sz w:val="22"/>
        </w:rPr>
        <w:lastRenderedPageBreak/>
        <w:t xml:space="preserve">que para Nit + Amm, la fijación estaría entre 57,8 y 130,1 g de N para la biomasa total formada por este tratamiento, lo que indica que </w:t>
      </w:r>
      <w:r w:rsidRPr="003C6E6A">
        <w:rPr>
          <w:rFonts w:asciiTheme="minorHAnsi" w:hAnsiTheme="minorHAnsi" w:cstheme="minorHAnsi"/>
          <w:i/>
          <w:sz w:val="22"/>
        </w:rPr>
        <w:t>S. neei</w:t>
      </w:r>
      <w:r w:rsidR="009842E8" w:rsidRPr="003C6E6A">
        <w:rPr>
          <w:rFonts w:asciiTheme="minorHAnsi" w:hAnsiTheme="minorHAnsi" w:cstheme="minorHAnsi"/>
          <w:sz w:val="22"/>
        </w:rPr>
        <w:t xml:space="preserve"> pudo haber asimilado</w:t>
      </w:r>
      <w:r w:rsidRPr="003C6E6A">
        <w:rPr>
          <w:rFonts w:asciiTheme="minorHAnsi" w:hAnsiTheme="minorHAnsi" w:cstheme="minorHAnsi"/>
          <w:sz w:val="22"/>
        </w:rPr>
        <w:t xml:space="preserve"> la mayor parte del nitrógeno disponible en esta prueba. De acuerdo con estos resultados, también se puede sugerir que </w:t>
      </w:r>
      <w:r w:rsidRPr="003C6E6A">
        <w:rPr>
          <w:rFonts w:asciiTheme="minorHAnsi" w:hAnsiTheme="minorHAnsi" w:cstheme="minorHAnsi"/>
          <w:i/>
          <w:sz w:val="22"/>
        </w:rPr>
        <w:t>S. neei</w:t>
      </w:r>
      <w:r w:rsidRPr="003C6E6A">
        <w:rPr>
          <w:rFonts w:asciiTheme="minorHAnsi" w:hAnsiTheme="minorHAnsi" w:cstheme="minorHAnsi"/>
          <w:sz w:val="22"/>
        </w:rPr>
        <w:t xml:space="preserve"> puede almacenar amonio-N, si se consideran las diferencias de las estimaciones en los dos tratamientos (aproximadamente un 20% más de N con el tratamiento Nit + Amm). Esto refleja la sinergia producida por estos dos compuestos cuando se consumen al mismo tiempo</w:t>
      </w:r>
      <w:r w:rsidR="00254168" w:rsidRPr="003C6E6A">
        <w:rPr>
          <w:rFonts w:asciiTheme="minorHAnsi" w:hAnsiTheme="minorHAnsi" w:cstheme="minorHAnsi"/>
          <w:sz w:val="22"/>
        </w:rPr>
        <w:fldChar w:fldCharType="begin"/>
      </w:r>
      <w:r w:rsidR="00885001" w:rsidRPr="003C6E6A">
        <w:rPr>
          <w:rFonts w:asciiTheme="minorHAnsi" w:hAnsiTheme="minorHAnsi" w:cstheme="minorHAnsi"/>
          <w:sz w:val="22"/>
        </w:rPr>
        <w:instrText xml:space="preserve"> ADDIN EN.CITE &lt;EndNote&gt;&lt;Cite&gt;&lt;Author&gt;Hachiya&lt;/Author&gt;&lt;Year&gt;2017&lt;/Year&gt;&lt;IDText&gt;Interactions between nitrate and ammonium in their uptake, allocation, assimilation, and signaling in plants&lt;/IDText&gt;&lt;DisplayText&gt;&lt;style face="superscript"&gt;184&lt;/style&gt;&lt;/DisplayText&gt;&lt;record&gt;&lt;dates&gt;&lt;pub-dates&gt;&lt;date&gt;May&lt;/date&gt;&lt;/pub-dates&gt;&lt;year&gt;2017&lt;/year&gt;&lt;/dates&gt;&lt;urls&gt;&lt;related-urls&gt;&lt;url&gt;&amp;lt;Go to ISI&amp;gt;://WOS:000404131000005&lt;/url&gt;&lt;/related-urls&gt;&lt;/urls&gt;&lt;isbn&gt;0022-0957&lt;/isbn&gt;&lt;titles&gt;&lt;title&gt;Interactions between nitrate and ammonium in their uptake, allocation, assimilation, and signaling in plants&lt;/title&gt;&lt;secondary-title&gt;Journal of Experimental Botany&lt;/secondary-title&gt;&lt;/titles&gt;&lt;pages&gt;2501-2512&lt;/pages&gt;&lt;number&gt;10&lt;/number&gt;&lt;contributors&gt;&lt;authors&gt;&lt;author&gt;Hachiya, T.&lt;/author&gt;&lt;author&gt;Sakakibara, H.&lt;/author&gt;&lt;/authors&gt;&lt;/contributors&gt;&lt;added-date format="utc"&gt;1599074394&lt;/added-date&gt;&lt;ref-type name="Journal Article"&gt;17&lt;/ref-type&gt;&lt;rec-number&gt;357&lt;/rec-number&gt;&lt;last-updated-date format="utc"&gt;1599074394&lt;/last-updated-date&gt;&lt;accession-num&gt;WOS:000404131000005&lt;/accession-num&gt;&lt;electronic-resource-num&gt;10.1093/jxb/erw449&lt;/electronic-resource-num&gt;&lt;volume&gt;68&lt;/volume&gt;&lt;/record&gt;&lt;/Cite&gt;&lt;/EndNote&gt;</w:instrText>
      </w:r>
      <w:r w:rsidR="00254168" w:rsidRPr="003C6E6A">
        <w:rPr>
          <w:rFonts w:asciiTheme="minorHAnsi" w:hAnsiTheme="minorHAnsi" w:cstheme="minorHAnsi"/>
          <w:sz w:val="22"/>
        </w:rPr>
        <w:fldChar w:fldCharType="separate"/>
      </w:r>
      <w:r w:rsidR="00885001" w:rsidRPr="003C6E6A">
        <w:rPr>
          <w:rFonts w:asciiTheme="minorHAnsi" w:hAnsiTheme="minorHAnsi" w:cstheme="minorHAnsi"/>
          <w:noProof/>
          <w:sz w:val="22"/>
          <w:vertAlign w:val="superscript"/>
        </w:rPr>
        <w:t>184</w:t>
      </w:r>
      <w:r w:rsidR="00254168" w:rsidRPr="003C6E6A">
        <w:rPr>
          <w:rFonts w:asciiTheme="minorHAnsi" w:hAnsiTheme="minorHAnsi" w:cstheme="minorHAnsi"/>
          <w:sz w:val="22"/>
        </w:rPr>
        <w:fldChar w:fldCharType="end"/>
      </w:r>
      <w:r w:rsidR="00254168" w:rsidRPr="003C6E6A">
        <w:rPr>
          <w:rFonts w:asciiTheme="minorHAnsi" w:hAnsiTheme="minorHAnsi" w:cstheme="minorHAnsi"/>
          <w:sz w:val="22"/>
        </w:rPr>
        <w:t>.</w:t>
      </w:r>
      <w:r w:rsidRPr="003C6E6A">
        <w:rPr>
          <w:rFonts w:asciiTheme="minorHAnsi" w:hAnsiTheme="minorHAnsi" w:cstheme="minorHAnsi"/>
          <w:sz w:val="22"/>
        </w:rPr>
        <w:t xml:space="preserve"> </w:t>
      </w:r>
    </w:p>
    <w:p w14:paraId="374CE4FF" w14:textId="77777777" w:rsidR="002C784F" w:rsidRPr="003C6E6A" w:rsidRDefault="002C784F" w:rsidP="00D67C46">
      <w:pPr>
        <w:jc w:val="both"/>
        <w:rPr>
          <w:rFonts w:asciiTheme="minorHAnsi" w:hAnsiTheme="minorHAnsi" w:cstheme="minorHAnsi"/>
          <w:sz w:val="22"/>
        </w:rPr>
      </w:pPr>
    </w:p>
    <w:p w14:paraId="1BF9D318" w14:textId="3DBE8A0A" w:rsidR="006F49D7" w:rsidRPr="003C6E6A" w:rsidRDefault="00FB6677" w:rsidP="00D67C46">
      <w:pPr>
        <w:pStyle w:val="Ttulo1"/>
        <w:numPr>
          <w:ilvl w:val="1"/>
          <w:numId w:val="9"/>
        </w:numPr>
        <w:spacing w:before="0" w:after="0"/>
        <w:jc w:val="both"/>
        <w:rPr>
          <w:rFonts w:asciiTheme="minorHAnsi" w:hAnsiTheme="minorHAnsi" w:cstheme="minorHAnsi"/>
          <w:sz w:val="22"/>
          <w:szCs w:val="22"/>
        </w:rPr>
      </w:pPr>
      <w:bookmarkStart w:id="106" w:name="_Toc79959345"/>
      <w:r w:rsidRPr="003C6E6A">
        <w:rPr>
          <w:rFonts w:asciiTheme="minorHAnsi" w:hAnsiTheme="minorHAnsi" w:cstheme="minorHAnsi"/>
          <w:sz w:val="22"/>
          <w:szCs w:val="22"/>
        </w:rPr>
        <w:t>Discusión objetiv</w:t>
      </w:r>
      <w:r w:rsidR="00FB05BD" w:rsidRPr="003C6E6A">
        <w:rPr>
          <w:rFonts w:asciiTheme="minorHAnsi" w:hAnsiTheme="minorHAnsi" w:cstheme="minorHAnsi"/>
          <w:sz w:val="22"/>
          <w:szCs w:val="22"/>
        </w:rPr>
        <w:t>o</w:t>
      </w:r>
      <w:r w:rsidRPr="003C6E6A">
        <w:rPr>
          <w:rFonts w:asciiTheme="minorHAnsi" w:hAnsiTheme="minorHAnsi" w:cstheme="minorHAnsi"/>
          <w:sz w:val="22"/>
          <w:szCs w:val="22"/>
        </w:rPr>
        <w:t xml:space="preserve"> 3</w:t>
      </w:r>
      <w:bookmarkEnd w:id="106"/>
    </w:p>
    <w:p w14:paraId="5A240BFF" w14:textId="020D558C" w:rsidR="00C74F1C" w:rsidRPr="003C6E6A" w:rsidRDefault="006C770B" w:rsidP="00D67C46">
      <w:pPr>
        <w:jc w:val="both"/>
        <w:rPr>
          <w:rFonts w:asciiTheme="minorHAnsi" w:hAnsiTheme="minorHAnsi" w:cstheme="minorHAnsi"/>
          <w:sz w:val="22"/>
        </w:rPr>
      </w:pPr>
      <w:r w:rsidRPr="003C6E6A">
        <w:rPr>
          <w:rFonts w:asciiTheme="minorHAnsi" w:hAnsiTheme="minorHAnsi" w:cstheme="minorHAnsi"/>
          <w:sz w:val="22"/>
        </w:rPr>
        <w:t xml:space="preserve">Los mecanismos moleculares por los cuales </w:t>
      </w:r>
      <w:r w:rsidR="007B1BC0" w:rsidRPr="003C6E6A">
        <w:rPr>
          <w:rFonts w:asciiTheme="minorHAnsi" w:hAnsiTheme="minorHAnsi" w:cstheme="minorHAnsi"/>
          <w:sz w:val="22"/>
        </w:rPr>
        <w:t xml:space="preserve">las plantas halófitas </w:t>
      </w:r>
      <w:r w:rsidRPr="003C6E6A">
        <w:rPr>
          <w:rFonts w:asciiTheme="minorHAnsi" w:hAnsiTheme="minorHAnsi" w:cstheme="minorHAnsi"/>
          <w:sz w:val="22"/>
        </w:rPr>
        <w:t>pueden absorber y usar estos compuestos en ambientes altamente salinos son poco conocidos</w:t>
      </w:r>
      <w:r w:rsidR="00F45155" w:rsidRPr="003C6E6A">
        <w:rPr>
          <w:rFonts w:asciiTheme="minorHAnsi" w:hAnsiTheme="minorHAnsi" w:cstheme="minorHAnsi"/>
          <w:sz w:val="22"/>
        </w:rPr>
        <w:fldChar w:fldCharType="begin">
          <w:fldData xml:space="preserve">PEVuZE5vdGU+PENpdGU+PEF1dGhvcj5IdTwvQXV0aG9yPjxZZWFyPjIwMTc8L1llYXI+PElEVGV4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</w:fldData>
        </w:fldChar>
      </w:r>
      <w:r w:rsidR="00885001" w:rsidRPr="003C6E6A">
        <w:rPr>
          <w:rFonts w:asciiTheme="minorHAnsi" w:hAnsiTheme="minorHAnsi" w:cstheme="minorHAnsi"/>
          <w:sz w:val="22"/>
        </w:rPr>
        <w:instrText xml:space="preserve"> ADDIN EN.CITE </w:instrText>
      </w:r>
      <w:r w:rsidR="00885001" w:rsidRPr="003C6E6A">
        <w:rPr>
          <w:rFonts w:asciiTheme="minorHAnsi" w:hAnsiTheme="minorHAnsi" w:cstheme="minorHAnsi"/>
          <w:sz w:val="22"/>
        </w:rPr>
        <w:fldChar w:fldCharType="begin">
          <w:fldData xml:space="preserve">PEVuZE5vdGU+PENpdGU+PEF1dGhvcj5IdTwvQXV0aG9yPjxZZWFyPjIwMTc8L1llYXI+PElEVGV4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</w:fldData>
        </w:fldChar>
      </w:r>
      <w:r w:rsidR="00885001" w:rsidRPr="003C6E6A">
        <w:rPr>
          <w:rFonts w:asciiTheme="minorHAnsi" w:hAnsiTheme="minorHAnsi" w:cstheme="minorHAnsi"/>
          <w:sz w:val="22"/>
        </w:rPr>
        <w:instrText xml:space="preserve"> ADDIN EN.CITE.DATA </w:instrText>
      </w:r>
      <w:r w:rsidR="00885001" w:rsidRPr="003C6E6A">
        <w:rPr>
          <w:rFonts w:asciiTheme="minorHAnsi" w:hAnsiTheme="minorHAnsi" w:cstheme="minorHAnsi"/>
          <w:sz w:val="22"/>
        </w:rPr>
      </w:r>
      <w:r w:rsidR="00885001" w:rsidRPr="003C6E6A">
        <w:rPr>
          <w:rFonts w:asciiTheme="minorHAnsi" w:hAnsiTheme="minorHAnsi" w:cstheme="minorHAnsi"/>
          <w:sz w:val="22"/>
        </w:rPr>
        <w:fldChar w:fldCharType="end"/>
      </w:r>
      <w:r w:rsidR="00F45155" w:rsidRPr="003C6E6A">
        <w:rPr>
          <w:rFonts w:asciiTheme="minorHAnsi" w:hAnsiTheme="minorHAnsi" w:cstheme="minorHAnsi"/>
          <w:sz w:val="22"/>
        </w:rPr>
      </w:r>
      <w:r w:rsidR="00F45155" w:rsidRPr="003C6E6A">
        <w:rPr>
          <w:rFonts w:asciiTheme="minorHAnsi" w:hAnsiTheme="minorHAnsi" w:cstheme="minorHAnsi"/>
          <w:sz w:val="22"/>
        </w:rPr>
        <w:fldChar w:fldCharType="separate"/>
      </w:r>
      <w:r w:rsidR="00885001" w:rsidRPr="003C6E6A">
        <w:rPr>
          <w:rFonts w:asciiTheme="minorHAnsi" w:hAnsiTheme="minorHAnsi" w:cstheme="minorHAnsi"/>
          <w:noProof/>
          <w:sz w:val="22"/>
          <w:vertAlign w:val="superscript"/>
        </w:rPr>
        <w:t>185, 186</w:t>
      </w:r>
      <w:r w:rsidR="00F45155" w:rsidRPr="003C6E6A">
        <w:rPr>
          <w:rFonts w:asciiTheme="minorHAnsi" w:hAnsiTheme="minorHAnsi" w:cstheme="minorHAnsi"/>
          <w:sz w:val="22"/>
        </w:rPr>
        <w:fldChar w:fldCharType="end"/>
      </w:r>
      <w:r w:rsidR="00CB5FDD" w:rsidRPr="003C6E6A">
        <w:rPr>
          <w:rFonts w:asciiTheme="minorHAnsi" w:hAnsiTheme="minorHAnsi" w:cstheme="minorHAnsi"/>
          <w:sz w:val="22"/>
        </w:rPr>
        <w:t>. En este trabajo se realizó un</w:t>
      </w:r>
      <w:r w:rsidRPr="003C6E6A">
        <w:rPr>
          <w:rFonts w:asciiTheme="minorHAnsi" w:hAnsiTheme="minorHAnsi" w:cstheme="minorHAnsi"/>
          <w:sz w:val="22"/>
        </w:rPr>
        <w:t xml:space="preserve"> análisis del transcriptoma</w:t>
      </w:r>
      <w:r w:rsidR="00CB5FDD" w:rsidRPr="003C6E6A">
        <w:rPr>
          <w:rFonts w:asciiTheme="minorHAnsi" w:hAnsiTheme="minorHAnsi" w:cstheme="minorHAnsi"/>
          <w:sz w:val="22"/>
        </w:rPr>
        <w:t xml:space="preserve"> de</w:t>
      </w:r>
      <w:r w:rsidRPr="003C6E6A">
        <w:rPr>
          <w:rFonts w:asciiTheme="minorHAnsi" w:hAnsiTheme="minorHAnsi" w:cstheme="minorHAnsi"/>
          <w:sz w:val="22"/>
        </w:rPr>
        <w:t xml:space="preserve"> </w:t>
      </w:r>
      <w:r w:rsidR="00CB5FDD" w:rsidRPr="003C6E6A">
        <w:rPr>
          <w:rFonts w:asciiTheme="minorHAnsi" w:hAnsiTheme="minorHAnsi" w:cstheme="minorHAnsi"/>
          <w:i/>
          <w:sz w:val="22"/>
        </w:rPr>
        <w:t>S. neei</w:t>
      </w:r>
      <w:r w:rsidR="00B155E9" w:rsidRPr="003C6E6A">
        <w:rPr>
          <w:rFonts w:asciiTheme="minorHAnsi" w:hAnsiTheme="minorHAnsi" w:cstheme="minorHAnsi"/>
          <w:sz w:val="22"/>
        </w:rPr>
        <w:t>, c</w:t>
      </w:r>
      <w:r w:rsidR="00E6632E" w:rsidRPr="003C6E6A">
        <w:rPr>
          <w:rFonts w:asciiTheme="minorHAnsi" w:hAnsiTheme="minorHAnsi" w:cstheme="minorHAnsi"/>
          <w:sz w:val="22"/>
        </w:rPr>
        <w:t xml:space="preserve">on el objetivo de identificar aquellos genes </w:t>
      </w:r>
      <w:r w:rsidR="00B155E9" w:rsidRPr="003C6E6A">
        <w:rPr>
          <w:rFonts w:asciiTheme="minorHAnsi" w:hAnsiTheme="minorHAnsi" w:cstheme="minorHAnsi"/>
          <w:sz w:val="22"/>
        </w:rPr>
        <w:t>diferen</w:t>
      </w:r>
      <w:r w:rsidR="00E418CC" w:rsidRPr="003C6E6A">
        <w:rPr>
          <w:rFonts w:asciiTheme="minorHAnsi" w:hAnsiTheme="minorHAnsi" w:cstheme="minorHAnsi"/>
          <w:sz w:val="22"/>
        </w:rPr>
        <w:t>cialmente regulados</w:t>
      </w:r>
      <w:r w:rsidR="00B155E9" w:rsidRPr="003C6E6A">
        <w:rPr>
          <w:rFonts w:asciiTheme="minorHAnsi" w:hAnsiTheme="minorHAnsi" w:cstheme="minorHAnsi"/>
          <w:sz w:val="22"/>
        </w:rPr>
        <w:t xml:space="preserve"> </w:t>
      </w:r>
      <w:r w:rsidR="00E6632E" w:rsidRPr="003C6E6A">
        <w:rPr>
          <w:rFonts w:asciiTheme="minorHAnsi" w:hAnsiTheme="minorHAnsi" w:cstheme="minorHAnsi"/>
          <w:sz w:val="22"/>
        </w:rPr>
        <w:t>que cambian su expresión en concentraciones altas de amonio y que podrían estar involucrados en la capacidad para tolerar y utilizar el amonio como única fuente de nutrición</w:t>
      </w:r>
      <w:r w:rsidR="00E418CC" w:rsidRPr="003C6E6A">
        <w:rPr>
          <w:rFonts w:asciiTheme="minorHAnsi" w:hAnsiTheme="minorHAnsi" w:cstheme="minorHAnsi"/>
          <w:sz w:val="22"/>
        </w:rPr>
        <w:t xml:space="preserve">. </w:t>
      </w:r>
      <w:r w:rsidR="00C74F1C" w:rsidRPr="003C6E6A">
        <w:rPr>
          <w:rFonts w:asciiTheme="minorHAnsi" w:hAnsiTheme="minorHAnsi" w:cstheme="minorHAnsi"/>
          <w:sz w:val="22"/>
        </w:rPr>
        <w:t xml:space="preserve">En este análisis se consideraron posibles mecanismos como </w:t>
      </w:r>
      <w:r w:rsidR="003A3054" w:rsidRPr="003C6E6A">
        <w:rPr>
          <w:rFonts w:asciiTheme="minorHAnsi" w:hAnsiTheme="minorHAnsi" w:cstheme="minorHAnsi"/>
          <w:sz w:val="22"/>
        </w:rPr>
        <w:t>mantenimiento</w:t>
      </w:r>
      <w:r w:rsidR="00C74F1C" w:rsidRPr="003C6E6A">
        <w:rPr>
          <w:rFonts w:asciiTheme="minorHAnsi" w:hAnsiTheme="minorHAnsi" w:cstheme="minorHAnsi"/>
          <w:sz w:val="22"/>
        </w:rPr>
        <w:t xml:space="preserve"> de la homeostasis del amonio a través de su metabolismo, encapsulación del amonio en vacuolas para evitar el aumento de acidez en el citoplasma, biosíntesis de poliaminas, producción de fitohormonas y la biosíntesis de polímeros de pared celular como respuesta al estrés abiótico. Adicionalmente, se estudió la cinética de la absorción de amonio en concentración escalonadas para demostrar la actividad de los HATS (Sistemas de transporte de alta afinidad), que se relacionan principalmente con la entrada de amonio en la célula y por tanto la desaparición de amonio en el sustrato.</w:t>
      </w:r>
    </w:p>
    <w:p w14:paraId="33ED0C08" w14:textId="77777777" w:rsidR="00C74F1C" w:rsidRPr="003C6E6A" w:rsidRDefault="00C74F1C" w:rsidP="00D67C46">
      <w:pPr>
        <w:jc w:val="both"/>
        <w:rPr>
          <w:rFonts w:asciiTheme="minorHAnsi" w:hAnsiTheme="minorHAnsi" w:cstheme="minorHAnsi"/>
          <w:sz w:val="22"/>
        </w:rPr>
      </w:pPr>
    </w:p>
    <w:p w14:paraId="27F352F1" w14:textId="77777777" w:rsidR="00F45155" w:rsidRPr="003C6E6A" w:rsidRDefault="00F45155" w:rsidP="00D67C46">
      <w:pPr>
        <w:ind w:left="708"/>
        <w:jc w:val="both"/>
        <w:rPr>
          <w:rFonts w:asciiTheme="minorHAnsi" w:hAnsiTheme="minorHAnsi" w:cstheme="minorHAnsi"/>
          <w:b/>
          <w:sz w:val="22"/>
        </w:rPr>
      </w:pPr>
      <w:r w:rsidRPr="003C6E6A">
        <w:rPr>
          <w:rFonts w:asciiTheme="minorHAnsi" w:hAnsiTheme="minorHAnsi" w:cstheme="minorHAnsi"/>
          <w:b/>
          <w:sz w:val="22"/>
        </w:rPr>
        <w:t xml:space="preserve">Cinética de remoción de amonio </w:t>
      </w:r>
    </w:p>
    <w:p w14:paraId="3CC1BEB1" w14:textId="30003632" w:rsidR="00E352F1" w:rsidRPr="003C6E6A" w:rsidRDefault="00BE0BFC" w:rsidP="00D67C46">
      <w:pPr>
        <w:jc w:val="both"/>
        <w:rPr>
          <w:rFonts w:asciiTheme="minorHAnsi" w:hAnsiTheme="minorHAnsi" w:cstheme="minorHAnsi"/>
          <w:sz w:val="22"/>
        </w:rPr>
      </w:pPr>
      <w:r w:rsidRPr="003C6E6A">
        <w:rPr>
          <w:rFonts w:asciiTheme="minorHAnsi" w:hAnsiTheme="minorHAnsi" w:cstheme="minorHAnsi"/>
          <w:sz w:val="22"/>
        </w:rPr>
        <w:t>Los parámetros cinéticos de absorción de NH</w:t>
      </w:r>
      <w:r w:rsidRPr="003C6E6A">
        <w:rPr>
          <w:rFonts w:asciiTheme="minorHAnsi" w:hAnsiTheme="minorHAnsi" w:cstheme="minorHAnsi"/>
          <w:sz w:val="22"/>
          <w:vertAlign w:val="subscript"/>
        </w:rPr>
        <w:t>4</w:t>
      </w:r>
      <w:r w:rsidRPr="003C6E6A">
        <w:rPr>
          <w:rFonts w:asciiTheme="minorHAnsi" w:hAnsiTheme="minorHAnsi" w:cstheme="minorHAnsi"/>
          <w:sz w:val="22"/>
        </w:rPr>
        <w:t xml:space="preserve">–N no se han determinado previamente para </w:t>
      </w:r>
      <w:r w:rsidRPr="003C6E6A">
        <w:rPr>
          <w:rFonts w:asciiTheme="minorHAnsi" w:hAnsiTheme="minorHAnsi" w:cstheme="minorHAnsi"/>
          <w:i/>
          <w:sz w:val="22"/>
        </w:rPr>
        <w:t>S. neei</w:t>
      </w:r>
      <w:r w:rsidRPr="003C6E6A">
        <w:rPr>
          <w:rFonts w:asciiTheme="minorHAnsi" w:hAnsiTheme="minorHAnsi" w:cstheme="minorHAnsi"/>
          <w:sz w:val="22"/>
        </w:rPr>
        <w:t xml:space="preserve">. </w:t>
      </w:r>
      <w:r w:rsidR="003F2A55" w:rsidRPr="003C6E6A">
        <w:rPr>
          <w:rFonts w:asciiTheme="minorHAnsi" w:hAnsiTheme="minorHAnsi" w:cstheme="minorHAnsi"/>
          <w:sz w:val="22"/>
        </w:rPr>
        <w:t>En esta</w:t>
      </w:r>
      <w:r w:rsidR="009E71F9" w:rsidRPr="003C6E6A">
        <w:rPr>
          <w:rFonts w:asciiTheme="minorHAnsi" w:hAnsiTheme="minorHAnsi" w:cstheme="minorHAnsi"/>
          <w:sz w:val="22"/>
        </w:rPr>
        <w:t xml:space="preserve"> </w:t>
      </w:r>
      <w:r w:rsidR="00EC14FB" w:rsidRPr="003C6E6A">
        <w:rPr>
          <w:rFonts w:asciiTheme="minorHAnsi" w:hAnsiTheme="minorHAnsi" w:cstheme="minorHAnsi"/>
          <w:sz w:val="22"/>
        </w:rPr>
        <w:t>investigación</w:t>
      </w:r>
      <w:r w:rsidR="009E71F9" w:rsidRPr="003C6E6A">
        <w:rPr>
          <w:rFonts w:asciiTheme="minorHAnsi" w:hAnsiTheme="minorHAnsi" w:cstheme="minorHAnsi"/>
          <w:sz w:val="22"/>
        </w:rPr>
        <w:t xml:space="preserve"> l</w:t>
      </w:r>
      <w:r w:rsidRPr="003C6E6A">
        <w:rPr>
          <w:rFonts w:asciiTheme="minorHAnsi" w:hAnsiTheme="minorHAnsi" w:cstheme="minorHAnsi"/>
          <w:sz w:val="22"/>
        </w:rPr>
        <w:t xml:space="preserve">os datos </w:t>
      </w:r>
      <w:r w:rsidR="009E1A83" w:rsidRPr="003C6E6A">
        <w:rPr>
          <w:rFonts w:asciiTheme="minorHAnsi" w:hAnsiTheme="minorHAnsi" w:cstheme="minorHAnsi"/>
          <w:sz w:val="22"/>
        </w:rPr>
        <w:t>de la cinética de remoción de NH</w:t>
      </w:r>
      <w:r w:rsidR="009E1A83" w:rsidRPr="003C6E6A">
        <w:rPr>
          <w:rFonts w:asciiTheme="minorHAnsi" w:hAnsiTheme="minorHAnsi" w:cstheme="minorHAnsi"/>
          <w:sz w:val="22"/>
          <w:vertAlign w:val="subscript"/>
        </w:rPr>
        <w:t>4</w:t>
      </w:r>
      <w:r w:rsidR="009E1A83" w:rsidRPr="003C6E6A">
        <w:rPr>
          <w:rFonts w:asciiTheme="minorHAnsi" w:hAnsiTheme="minorHAnsi" w:cstheme="minorHAnsi"/>
          <w:sz w:val="22"/>
        </w:rPr>
        <w:t xml:space="preserve"> en plantas de </w:t>
      </w:r>
      <w:r w:rsidR="009E1A83" w:rsidRPr="003C6E6A">
        <w:rPr>
          <w:rFonts w:asciiTheme="minorHAnsi" w:hAnsiTheme="minorHAnsi" w:cstheme="minorHAnsi"/>
          <w:i/>
          <w:sz w:val="22"/>
        </w:rPr>
        <w:t xml:space="preserve">S. neei </w:t>
      </w:r>
      <w:r w:rsidR="009E1A83" w:rsidRPr="003C6E6A">
        <w:rPr>
          <w:rFonts w:asciiTheme="minorHAnsi" w:hAnsiTheme="minorHAnsi" w:cstheme="minorHAnsi"/>
          <w:sz w:val="22"/>
        </w:rPr>
        <w:t>incubadas a diferentes concentraciones mostr</w:t>
      </w:r>
      <w:r w:rsidR="00EC14FB" w:rsidRPr="003C6E6A">
        <w:rPr>
          <w:rFonts w:asciiTheme="minorHAnsi" w:hAnsiTheme="minorHAnsi" w:cstheme="minorHAnsi"/>
          <w:sz w:val="22"/>
        </w:rPr>
        <w:t>aron</w:t>
      </w:r>
      <w:r w:rsidR="009E1A83" w:rsidRPr="003C6E6A">
        <w:rPr>
          <w:rFonts w:asciiTheme="minorHAnsi" w:hAnsiTheme="minorHAnsi" w:cstheme="minorHAnsi"/>
          <w:sz w:val="22"/>
        </w:rPr>
        <w:t xml:space="preserve"> un ajuste perfecto al modelo de Michaelis-Menten hasta 4 m</w:t>
      </w:r>
      <w:r w:rsidR="00DC7747" w:rsidRPr="003C6E6A">
        <w:rPr>
          <w:rFonts w:asciiTheme="minorHAnsi" w:hAnsiTheme="minorHAnsi" w:cstheme="minorHAnsi"/>
          <w:sz w:val="22"/>
        </w:rPr>
        <w:t>M</w:t>
      </w:r>
      <w:r w:rsidR="009E1A83" w:rsidRPr="003C6E6A">
        <w:rPr>
          <w:rFonts w:asciiTheme="minorHAnsi" w:hAnsiTheme="minorHAnsi" w:cstheme="minorHAnsi"/>
          <w:sz w:val="22"/>
        </w:rPr>
        <w:t xml:space="preserve"> L</w:t>
      </w:r>
      <w:r w:rsidR="009E1A83" w:rsidRPr="003C6E6A">
        <w:rPr>
          <w:rFonts w:asciiTheme="minorHAnsi" w:hAnsiTheme="minorHAnsi" w:cstheme="minorHAnsi"/>
          <w:sz w:val="22"/>
          <w:vertAlign w:val="superscript"/>
        </w:rPr>
        <w:t>-1</w:t>
      </w:r>
      <w:r w:rsidR="009E1A83" w:rsidRPr="003C6E6A">
        <w:rPr>
          <w:rFonts w:asciiTheme="minorHAnsi" w:hAnsiTheme="minorHAnsi" w:cstheme="minorHAnsi"/>
          <w:sz w:val="22"/>
        </w:rPr>
        <w:t xml:space="preserve"> (Figura </w:t>
      </w:r>
      <w:r w:rsidR="005B1CAC" w:rsidRPr="003C6E6A">
        <w:rPr>
          <w:rFonts w:asciiTheme="minorHAnsi" w:hAnsiTheme="minorHAnsi" w:cstheme="minorHAnsi"/>
          <w:sz w:val="22"/>
        </w:rPr>
        <w:t>5.4</w:t>
      </w:r>
      <w:r w:rsidR="00567D94" w:rsidRPr="003C6E6A">
        <w:rPr>
          <w:rFonts w:asciiTheme="minorHAnsi" w:hAnsiTheme="minorHAnsi" w:cstheme="minorHAnsi"/>
          <w:sz w:val="22"/>
        </w:rPr>
        <w:t>).</w:t>
      </w:r>
      <w:r w:rsidR="00E352F1" w:rsidRPr="003C6E6A">
        <w:rPr>
          <w:rFonts w:asciiTheme="minorHAnsi" w:hAnsiTheme="minorHAnsi" w:cstheme="minorHAnsi"/>
          <w:sz w:val="22"/>
        </w:rPr>
        <w:t xml:space="preserve"> </w:t>
      </w:r>
      <w:r w:rsidR="003F2A55" w:rsidRPr="003C6E6A">
        <w:rPr>
          <w:rFonts w:asciiTheme="minorHAnsi" w:hAnsiTheme="minorHAnsi" w:cstheme="minorHAnsi"/>
          <w:sz w:val="22"/>
        </w:rPr>
        <w:t xml:space="preserve">Observaciones </w:t>
      </w:r>
      <w:r w:rsidR="009E71F9" w:rsidRPr="003C6E6A">
        <w:rPr>
          <w:rFonts w:asciiTheme="minorHAnsi" w:hAnsiTheme="minorHAnsi" w:cstheme="minorHAnsi"/>
          <w:sz w:val="22"/>
        </w:rPr>
        <w:t xml:space="preserve">anteriores han demostrado que </w:t>
      </w:r>
      <w:r w:rsidR="00E352F1" w:rsidRPr="003C6E6A">
        <w:rPr>
          <w:rFonts w:asciiTheme="minorHAnsi" w:hAnsiTheme="minorHAnsi" w:cstheme="minorHAnsi"/>
          <w:sz w:val="22"/>
        </w:rPr>
        <w:t xml:space="preserve">los sistemas de transporte de alta afinidad son típicamente descritos por la ecuación de </w:t>
      </w:r>
      <w:r w:rsidR="001903FC" w:rsidRPr="003C6E6A">
        <w:rPr>
          <w:rFonts w:asciiTheme="minorHAnsi" w:hAnsiTheme="minorHAnsi" w:cstheme="minorHAnsi"/>
          <w:sz w:val="22"/>
        </w:rPr>
        <w:t>Michaelis-Menten</w:t>
      </w:r>
      <w:r w:rsidR="004852D8" w:rsidRPr="003C6E6A">
        <w:rPr>
          <w:rFonts w:asciiTheme="minorHAnsi" w:hAnsiTheme="minorHAnsi" w:cstheme="minorHAnsi"/>
          <w:sz w:val="22"/>
        </w:rPr>
        <w:t>. Quinta y colaboradores</w:t>
      </w:r>
      <w:r w:rsidR="009631C8" w:rsidRPr="003C6E6A">
        <w:rPr>
          <w:rFonts w:asciiTheme="minorHAnsi" w:hAnsiTheme="minorHAnsi" w:cstheme="minorHAnsi"/>
          <w:sz w:val="22"/>
        </w:rPr>
        <w:fldChar w:fldCharType="begin"/>
      </w:r>
      <w:r w:rsidR="00047F75" w:rsidRPr="003C6E6A">
        <w:rPr>
          <w:rFonts w:asciiTheme="minorHAnsi" w:hAnsiTheme="minorHAnsi" w:cstheme="minorHAnsi"/>
          <w:sz w:val="22"/>
        </w:rPr>
        <w:instrText xml:space="preserve"> ADDIN EN.CITE &lt;EndNote&gt;&lt;Cite&gt;&lt;Author&gt;Quinta&lt;/Author&gt;&lt;Year&gt;2015&lt;/Year&gt;&lt;IDText&gt;Growth and nitrogen uptake by Salicornia europaea and Aster tripolium in nutrient conditions typical of aquaculture wastewater&lt;/IDText&gt;&lt;DisplayText&gt;&lt;style face="superscript"&gt;4&lt;/style&gt;&lt;/DisplayText&gt;&lt;record&gt;&lt;dates&gt;&lt;pub-dates&gt;&lt;date&gt;Feb&lt;/date&gt;&lt;/pub-dates&gt;&lt;year&gt;2015&lt;/year&gt;&lt;/dates&gt;&lt;urls&gt;&lt;related-urls&gt;&lt;url&gt;&amp;lt;Go to ISI&amp;gt;://WOS:000348003200057&lt;/url&gt;&lt;/related-urls&gt;&lt;/urls&gt;&lt;isbn&gt;0045-6535&lt;/isbn&gt;&lt;titles&gt;&lt;title&gt;Growth and nitrogen uptake by Salicornia europaea and Aster tripolium in nutrient conditions typical of aquaculture wastewater&lt;/title&gt;&lt;secondary-title&gt;Chemosphere&lt;/secondary-title&gt;&lt;/titles&gt;&lt;pages&gt;414-421&lt;/pages&gt;&lt;contributors&gt;&lt;authors&gt;&lt;author&gt;Quinta, R.&lt;/author&gt;&lt;author&gt;Santos, R.&lt;/author&gt;&lt;author&gt;Thomas, D. N.&lt;/author&gt;&lt;author&gt;Le Vay, L.&lt;/author&gt;&lt;/authors&gt;&lt;/contributors&gt;&lt;added-date format="utc"&gt;1577123937&lt;/added-date&gt;&lt;ref-type name="Journal Article"&gt;17&lt;/ref-type&gt;&lt;rec-number&gt;249&lt;/rec-number&gt;&lt;last-updated-date format="utc"&gt;1577123937&lt;/last-updated-date&gt;&lt;accession-num&gt;WOS:000348003200057&lt;/accession-num&gt;&lt;electronic-resource-num&gt;10.1016/j.chemosphere.2014.08.017&lt;/electronic-resource-num&gt;&lt;volume&gt;120&lt;/volume&gt;&lt;/record&gt;&lt;/Cite&gt;&lt;/EndNote&gt;</w:instrText>
      </w:r>
      <w:r w:rsidR="009631C8" w:rsidRPr="003C6E6A">
        <w:rPr>
          <w:rFonts w:asciiTheme="minorHAnsi" w:hAnsiTheme="minorHAnsi" w:cstheme="minorHAnsi"/>
          <w:sz w:val="22"/>
        </w:rPr>
        <w:fldChar w:fldCharType="separate"/>
      </w:r>
      <w:r w:rsidR="00047F75" w:rsidRPr="003C6E6A">
        <w:rPr>
          <w:rFonts w:asciiTheme="minorHAnsi" w:hAnsiTheme="minorHAnsi" w:cstheme="minorHAnsi"/>
          <w:noProof/>
          <w:sz w:val="22"/>
          <w:vertAlign w:val="superscript"/>
        </w:rPr>
        <w:t>4</w:t>
      </w:r>
      <w:r w:rsidR="009631C8" w:rsidRPr="003C6E6A">
        <w:rPr>
          <w:rFonts w:asciiTheme="minorHAnsi" w:hAnsiTheme="minorHAnsi" w:cstheme="minorHAnsi"/>
          <w:sz w:val="22"/>
        </w:rPr>
        <w:fldChar w:fldCharType="end"/>
      </w:r>
      <w:r w:rsidR="004852D8" w:rsidRPr="003C6E6A">
        <w:rPr>
          <w:rFonts w:asciiTheme="minorHAnsi" w:hAnsiTheme="minorHAnsi" w:cstheme="minorHAnsi"/>
          <w:sz w:val="22"/>
        </w:rPr>
        <w:t xml:space="preserve"> encontraron</w:t>
      </w:r>
      <w:r w:rsidR="008E1B10" w:rsidRPr="003C6E6A">
        <w:rPr>
          <w:rFonts w:asciiTheme="minorHAnsi" w:hAnsiTheme="minorHAnsi" w:cstheme="minorHAnsi"/>
          <w:sz w:val="22"/>
        </w:rPr>
        <w:t xml:space="preserve"> </w:t>
      </w:r>
      <w:r w:rsidR="009631C8" w:rsidRPr="003C6E6A">
        <w:rPr>
          <w:rFonts w:asciiTheme="minorHAnsi" w:hAnsiTheme="minorHAnsi" w:cstheme="minorHAnsi"/>
          <w:sz w:val="22"/>
        </w:rPr>
        <w:t xml:space="preserve">que </w:t>
      </w:r>
      <w:r w:rsidR="004852D8" w:rsidRPr="003C6E6A">
        <w:rPr>
          <w:rFonts w:asciiTheme="minorHAnsi" w:hAnsiTheme="minorHAnsi" w:cstheme="minorHAnsi"/>
          <w:sz w:val="22"/>
        </w:rPr>
        <w:t>las</w:t>
      </w:r>
      <w:r w:rsidR="009631C8" w:rsidRPr="003C6E6A">
        <w:rPr>
          <w:rFonts w:asciiTheme="minorHAnsi" w:hAnsiTheme="minorHAnsi" w:cstheme="minorHAnsi"/>
          <w:sz w:val="22"/>
        </w:rPr>
        <w:t xml:space="preserve"> tasa</w:t>
      </w:r>
      <w:r w:rsidR="004852D8" w:rsidRPr="003C6E6A">
        <w:rPr>
          <w:rFonts w:asciiTheme="minorHAnsi" w:hAnsiTheme="minorHAnsi" w:cstheme="minorHAnsi"/>
          <w:sz w:val="22"/>
        </w:rPr>
        <w:t>s</w:t>
      </w:r>
      <w:r w:rsidR="009631C8" w:rsidRPr="003C6E6A">
        <w:rPr>
          <w:rFonts w:asciiTheme="minorHAnsi" w:hAnsiTheme="minorHAnsi" w:cstheme="minorHAnsi"/>
          <w:sz w:val="22"/>
        </w:rPr>
        <w:t xml:space="preserve"> de remoción de amonio en </w:t>
      </w:r>
      <w:r w:rsidR="001903FC" w:rsidRPr="003C6E6A">
        <w:rPr>
          <w:rFonts w:asciiTheme="minorHAnsi" w:hAnsiTheme="minorHAnsi" w:cstheme="minorHAnsi"/>
          <w:i/>
          <w:sz w:val="22"/>
        </w:rPr>
        <w:t>S. europeae</w:t>
      </w:r>
      <w:r w:rsidR="001903FC" w:rsidRPr="003C6E6A">
        <w:rPr>
          <w:rFonts w:asciiTheme="minorHAnsi" w:hAnsiTheme="minorHAnsi" w:cstheme="minorHAnsi"/>
          <w:sz w:val="22"/>
        </w:rPr>
        <w:t>, s</w:t>
      </w:r>
      <w:r w:rsidR="004852D8" w:rsidRPr="003C6E6A">
        <w:rPr>
          <w:rFonts w:asciiTheme="minorHAnsi" w:hAnsiTheme="minorHAnsi" w:cstheme="minorHAnsi"/>
          <w:sz w:val="22"/>
        </w:rPr>
        <w:t xml:space="preserve">e ajustaron </w:t>
      </w:r>
      <w:r w:rsidR="001903FC" w:rsidRPr="003C6E6A">
        <w:rPr>
          <w:rFonts w:asciiTheme="minorHAnsi" w:hAnsiTheme="minorHAnsi" w:cstheme="minorHAnsi"/>
          <w:sz w:val="22"/>
        </w:rPr>
        <w:t>al modelo de Michaelis-Menten hasta 2 m</w:t>
      </w:r>
      <w:r w:rsidR="00DC7747" w:rsidRPr="003C6E6A">
        <w:rPr>
          <w:rFonts w:asciiTheme="minorHAnsi" w:hAnsiTheme="minorHAnsi" w:cstheme="minorHAnsi"/>
          <w:sz w:val="22"/>
        </w:rPr>
        <w:t>M</w:t>
      </w:r>
      <w:r w:rsidR="001903FC" w:rsidRPr="003C6E6A">
        <w:rPr>
          <w:rFonts w:asciiTheme="minorHAnsi" w:hAnsiTheme="minorHAnsi" w:cstheme="minorHAnsi"/>
          <w:sz w:val="22"/>
        </w:rPr>
        <w:t xml:space="preserve"> de NH</w:t>
      </w:r>
      <w:r w:rsidR="001903FC" w:rsidRPr="003C6E6A">
        <w:rPr>
          <w:rFonts w:asciiTheme="minorHAnsi" w:hAnsiTheme="minorHAnsi" w:cstheme="minorHAnsi"/>
          <w:sz w:val="22"/>
          <w:vertAlign w:val="subscript"/>
        </w:rPr>
        <w:t xml:space="preserve">4 </w:t>
      </w:r>
      <w:r w:rsidR="001903FC" w:rsidRPr="003C6E6A">
        <w:rPr>
          <w:rFonts w:asciiTheme="minorHAnsi" w:hAnsiTheme="minorHAnsi" w:cstheme="minorHAnsi"/>
          <w:sz w:val="22"/>
          <w:vertAlign w:val="superscript"/>
        </w:rPr>
        <w:t>+</w:t>
      </w:r>
      <w:r w:rsidR="001903FC" w:rsidRPr="003C6E6A">
        <w:rPr>
          <w:rFonts w:asciiTheme="minorHAnsi" w:hAnsiTheme="minorHAnsi" w:cstheme="minorHAnsi"/>
          <w:sz w:val="22"/>
        </w:rPr>
        <w:t>L</w:t>
      </w:r>
      <w:r w:rsidR="001903FC" w:rsidRPr="003C6E6A">
        <w:rPr>
          <w:rFonts w:asciiTheme="minorHAnsi" w:hAnsiTheme="minorHAnsi" w:cstheme="minorHAnsi"/>
          <w:sz w:val="22"/>
          <w:vertAlign w:val="superscript"/>
        </w:rPr>
        <w:t>-1</w:t>
      </w:r>
      <w:r w:rsidR="003F2A55" w:rsidRPr="003C6E6A">
        <w:rPr>
          <w:rFonts w:asciiTheme="minorHAnsi" w:hAnsiTheme="minorHAnsi" w:cstheme="minorHAnsi"/>
          <w:sz w:val="22"/>
        </w:rPr>
        <w:t>. Los autores</w:t>
      </w:r>
      <w:r w:rsidR="001903FC" w:rsidRPr="003C6E6A">
        <w:rPr>
          <w:rFonts w:asciiTheme="minorHAnsi" w:hAnsiTheme="minorHAnsi" w:cstheme="minorHAnsi"/>
          <w:sz w:val="22"/>
        </w:rPr>
        <w:t xml:space="preserve"> indican </w:t>
      </w:r>
      <w:r w:rsidR="001513B1" w:rsidRPr="003C6E6A">
        <w:rPr>
          <w:rFonts w:asciiTheme="minorHAnsi" w:hAnsiTheme="minorHAnsi" w:cstheme="minorHAnsi"/>
          <w:sz w:val="22"/>
        </w:rPr>
        <w:t>que,</w:t>
      </w:r>
      <w:r w:rsidR="001903FC" w:rsidRPr="003C6E6A">
        <w:rPr>
          <w:rFonts w:asciiTheme="minorHAnsi" w:hAnsiTheme="minorHAnsi" w:cstheme="minorHAnsi"/>
          <w:sz w:val="22"/>
        </w:rPr>
        <w:t xml:space="preserve"> en esta planta los transportadores de alta afinidad (HATS) son los </w:t>
      </w:r>
      <w:r w:rsidR="001903FC" w:rsidRPr="003C6E6A">
        <w:rPr>
          <w:rFonts w:asciiTheme="minorHAnsi" w:hAnsiTheme="minorHAnsi" w:cstheme="minorHAnsi"/>
          <w:sz w:val="22"/>
        </w:rPr>
        <w:lastRenderedPageBreak/>
        <w:t>responsables de la desaparición de nitrógeno en el sustrato</w:t>
      </w:r>
      <w:r w:rsidR="004852D8" w:rsidRPr="003C6E6A">
        <w:rPr>
          <w:rFonts w:asciiTheme="minorHAnsi" w:hAnsiTheme="minorHAnsi" w:cstheme="minorHAnsi"/>
          <w:sz w:val="22"/>
        </w:rPr>
        <w:t xml:space="preserve"> en las concentraciones probadas.</w:t>
      </w:r>
      <w:r w:rsidR="00226D3B" w:rsidRPr="003C6E6A">
        <w:rPr>
          <w:rFonts w:asciiTheme="minorHAnsi" w:hAnsiTheme="minorHAnsi" w:cstheme="minorHAnsi"/>
          <w:sz w:val="22"/>
        </w:rPr>
        <w:t xml:space="preserve"> </w:t>
      </w:r>
    </w:p>
    <w:p w14:paraId="51715453" w14:textId="35BCF581" w:rsidR="0018577A" w:rsidRPr="003C6E6A" w:rsidRDefault="00B44A67" w:rsidP="00D67C46">
      <w:pPr>
        <w:jc w:val="both"/>
        <w:rPr>
          <w:rFonts w:asciiTheme="minorHAnsi" w:hAnsiTheme="minorHAnsi" w:cstheme="minorHAnsi"/>
          <w:sz w:val="22"/>
        </w:rPr>
      </w:pPr>
      <w:r w:rsidRPr="003C6E6A">
        <w:rPr>
          <w:rFonts w:asciiTheme="minorHAnsi" w:hAnsiTheme="minorHAnsi" w:cstheme="minorHAnsi"/>
          <w:sz w:val="22"/>
        </w:rPr>
        <w:t xml:space="preserve">Los cambios en la absorción de amonio </w:t>
      </w:r>
      <w:r w:rsidR="00C8421D" w:rsidRPr="003C6E6A">
        <w:rPr>
          <w:rFonts w:asciiTheme="minorHAnsi" w:hAnsiTheme="minorHAnsi" w:cstheme="minorHAnsi"/>
          <w:sz w:val="22"/>
        </w:rPr>
        <w:t xml:space="preserve">descritos por las ecuaciones de Michaelis-Menten, </w:t>
      </w:r>
      <w:r w:rsidR="008C0FF4" w:rsidRPr="003C6E6A">
        <w:rPr>
          <w:rFonts w:asciiTheme="minorHAnsi" w:hAnsiTheme="minorHAnsi" w:cstheme="minorHAnsi"/>
          <w:sz w:val="22"/>
        </w:rPr>
        <w:t xml:space="preserve">como su Km y Vmax, </w:t>
      </w:r>
      <w:r w:rsidR="00C8421D" w:rsidRPr="003C6E6A">
        <w:rPr>
          <w:rFonts w:asciiTheme="minorHAnsi" w:hAnsiTheme="minorHAnsi" w:cstheme="minorHAnsi"/>
          <w:sz w:val="22"/>
        </w:rPr>
        <w:t xml:space="preserve">permiten conocer </w:t>
      </w:r>
      <w:r w:rsidR="008C0FF4" w:rsidRPr="003C6E6A">
        <w:rPr>
          <w:rFonts w:asciiTheme="minorHAnsi" w:hAnsiTheme="minorHAnsi" w:cstheme="minorHAnsi"/>
          <w:sz w:val="22"/>
        </w:rPr>
        <w:t>cuál</w:t>
      </w:r>
      <w:r w:rsidR="00C8421D" w:rsidRPr="003C6E6A">
        <w:rPr>
          <w:rFonts w:asciiTheme="minorHAnsi" w:hAnsiTheme="minorHAnsi" w:cstheme="minorHAnsi"/>
          <w:sz w:val="22"/>
        </w:rPr>
        <w:t xml:space="preserve"> es el desempeño de </w:t>
      </w:r>
      <w:r w:rsidR="008C0FF4" w:rsidRPr="003C6E6A">
        <w:rPr>
          <w:rFonts w:asciiTheme="minorHAnsi" w:hAnsiTheme="minorHAnsi" w:cstheme="minorHAnsi"/>
          <w:sz w:val="22"/>
        </w:rPr>
        <w:t>la planta frente a concentraciones variables de nutrientes</w:t>
      </w:r>
      <w:r w:rsidR="00001867" w:rsidRPr="003C6E6A">
        <w:rPr>
          <w:rFonts w:asciiTheme="minorHAnsi" w:hAnsiTheme="minorHAnsi" w:cstheme="minorHAnsi"/>
          <w:sz w:val="22"/>
        </w:rPr>
        <w:t>.</w:t>
      </w:r>
      <w:r w:rsidR="0018577A" w:rsidRPr="003C6E6A">
        <w:rPr>
          <w:rFonts w:asciiTheme="minorHAnsi" w:hAnsiTheme="minorHAnsi" w:cstheme="minorHAnsi"/>
          <w:sz w:val="22"/>
        </w:rPr>
        <w:t xml:space="preserve"> Se encontró que </w:t>
      </w:r>
      <w:r w:rsidR="0018577A" w:rsidRPr="003C6E6A">
        <w:rPr>
          <w:rFonts w:asciiTheme="minorHAnsi" w:hAnsiTheme="minorHAnsi" w:cstheme="minorHAnsi"/>
          <w:i/>
          <w:sz w:val="22"/>
        </w:rPr>
        <w:t>S. neei</w:t>
      </w:r>
      <w:r w:rsidR="0018577A" w:rsidRPr="003C6E6A">
        <w:rPr>
          <w:rFonts w:asciiTheme="minorHAnsi" w:hAnsiTheme="minorHAnsi" w:cstheme="minorHAnsi"/>
          <w:sz w:val="22"/>
        </w:rPr>
        <w:t xml:space="preserve"> tiene una alta afinidad por el sustrato (Km = 0,807 ± 0,142 mM N L-1), lo que indica que esta planta puede funcionar bien en sustratos con altas concentraciones de amoniaco. Además, para aguas residuales de acuicultura con concentraciones iguales o superiores a 4 mM NH4Cl L-1 la velocidad de desaparición del sustrato será de hasta 6,91 ± 0,32 mM N g-1 FW h-1. Se ha sugerido que, debido a las características cinéticas de la absorción de N en las plantas, deberían preferirse las especies con tasas máximas de absorción altas para limpiar aguas residuales con alta</w:t>
      </w:r>
      <w:r w:rsidR="0018164B" w:rsidRPr="003C6E6A">
        <w:rPr>
          <w:rFonts w:asciiTheme="minorHAnsi" w:hAnsiTheme="minorHAnsi" w:cstheme="minorHAnsi"/>
          <w:sz w:val="22"/>
        </w:rPr>
        <w:t>s concentraciones de nutrientes</w:t>
      </w:r>
      <w:r w:rsidR="000B552B"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&lt;EndNote&gt;&lt;Cite&gt;&lt;Author&gt;Quinta&lt;/Author&gt;&lt;Year&gt;2015&lt;/Year&gt;&lt;IDText&gt;Growth and nitrogen uptake by Salicornia europaea and Aster tripolium in nutrient conditions typical of aquaculture wastewater&lt;/IDText&gt;&lt;DisplayText&gt;&lt;style face="superscript"&gt;4&lt;/style&gt;&lt;/DisplayText&gt;&lt;record&gt;&lt;dates&gt;&lt;pub-dates&gt;&lt;date&gt;Feb&lt;/date&gt;&lt;/pub-dates&gt;&lt;year&gt;2015&lt;/year&gt;&lt;/dates&gt;&lt;urls&gt;&lt;related-urls&gt;&lt;url&gt;&amp;lt;Go to ISI&amp;gt;://WOS:000348003200057&lt;/url&gt;&lt;/related-urls&gt;&lt;/urls&gt;&lt;isbn&gt;0045-6535&lt;/isbn&gt;&lt;titles&gt;&lt;title&gt;Growth and nitrogen uptake by Salicornia europaea and Aster tripolium in nutrient conditions typical of aquaculture wastewater&lt;/title&gt;&lt;secondary-title&gt;Chemosphere&lt;/secondary-title&gt;&lt;/titles&gt;&lt;pages&gt;414-421&lt;/pages&gt;&lt;contributors&gt;&lt;authors&gt;&lt;author&gt;Quinta, R.&lt;/author&gt;&lt;author&gt;Santos, R.&lt;/author&gt;&lt;author&gt;Thomas, D. N.&lt;/author&gt;&lt;author&gt;Le Vay, L.&lt;/author&gt;&lt;/authors&gt;&lt;/contributors&gt;&lt;added-date format="utc"&gt;1577123937&lt;/added-date&gt;&lt;ref-type name="Journal Article"&gt;17&lt;/ref-type&gt;&lt;rec-number&gt;249&lt;/rec-number&gt;&lt;last-updated-date format="utc"&gt;1577123937&lt;/last-updated-date&gt;&lt;accession-num&gt;WOS:000348003200057&lt;/accession-num&gt;&lt;electronic-resource-num&gt;10.1016/j.chemosphere.2014.08.017&lt;/electronic-resource-num&gt;&lt;volume&gt;120&lt;/volume&gt;&lt;/record&gt;&lt;/Cite&gt;&lt;/EndNote&gt;</w:instrText>
      </w:r>
      <w:r w:rsidR="000B552B"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4</w:t>
      </w:r>
      <w:r w:rsidR="000B552B" w:rsidRPr="003C6E6A">
        <w:rPr>
          <w:rFonts w:asciiTheme="minorHAnsi" w:hAnsiTheme="minorHAnsi" w:cstheme="minorHAnsi"/>
          <w:sz w:val="22"/>
        </w:rPr>
        <w:fldChar w:fldCharType="end"/>
      </w:r>
      <w:r w:rsidR="0018577A" w:rsidRPr="003C6E6A">
        <w:rPr>
          <w:rFonts w:asciiTheme="minorHAnsi" w:hAnsiTheme="minorHAnsi" w:cstheme="minorHAnsi"/>
          <w:sz w:val="22"/>
        </w:rPr>
        <w:t>.</w:t>
      </w:r>
    </w:p>
    <w:p w14:paraId="1993DDFE" w14:textId="77777777" w:rsidR="00DE2B03" w:rsidRPr="003C6E6A" w:rsidRDefault="00DE2B03" w:rsidP="00D67C46">
      <w:pPr>
        <w:jc w:val="both"/>
        <w:rPr>
          <w:rFonts w:asciiTheme="minorHAnsi" w:hAnsiTheme="minorHAnsi" w:cstheme="minorHAnsi"/>
          <w:sz w:val="22"/>
        </w:rPr>
      </w:pPr>
    </w:p>
    <w:p w14:paraId="7F3703EC" w14:textId="77777777" w:rsidR="00AB2A4F" w:rsidRPr="003C6E6A" w:rsidRDefault="00222B13" w:rsidP="00D67C46">
      <w:pPr>
        <w:jc w:val="both"/>
        <w:rPr>
          <w:rFonts w:asciiTheme="minorHAnsi" w:hAnsiTheme="minorHAnsi" w:cstheme="minorHAnsi"/>
          <w:b/>
          <w:sz w:val="22"/>
        </w:rPr>
      </w:pPr>
      <w:r w:rsidRPr="003C6E6A">
        <w:rPr>
          <w:rFonts w:asciiTheme="minorHAnsi" w:hAnsiTheme="minorHAnsi" w:cstheme="minorHAnsi"/>
          <w:b/>
          <w:sz w:val="22"/>
        </w:rPr>
        <w:t xml:space="preserve">Metabolismo del N bajo </w:t>
      </w:r>
      <w:r w:rsidR="00AB2A4F" w:rsidRPr="003C6E6A">
        <w:rPr>
          <w:rFonts w:asciiTheme="minorHAnsi" w:hAnsiTheme="minorHAnsi" w:cstheme="minorHAnsi"/>
          <w:b/>
          <w:sz w:val="22"/>
        </w:rPr>
        <w:t>altas concentraciones de NH</w:t>
      </w:r>
      <w:r w:rsidR="00AB2A4F" w:rsidRPr="003C6E6A">
        <w:rPr>
          <w:rFonts w:asciiTheme="minorHAnsi" w:hAnsiTheme="minorHAnsi" w:cstheme="minorHAnsi"/>
          <w:b/>
          <w:sz w:val="22"/>
          <w:vertAlign w:val="subscript"/>
        </w:rPr>
        <w:t>4</w:t>
      </w:r>
      <w:r w:rsidR="00AB2A4F" w:rsidRPr="003C6E6A">
        <w:rPr>
          <w:rFonts w:asciiTheme="minorHAnsi" w:hAnsiTheme="minorHAnsi" w:cstheme="minorHAnsi"/>
          <w:b/>
          <w:sz w:val="22"/>
          <w:vertAlign w:val="superscript"/>
        </w:rPr>
        <w:t>+</w:t>
      </w:r>
    </w:p>
    <w:p w14:paraId="7C9E6FD7" w14:textId="6A762074" w:rsidR="00CE20AA" w:rsidRPr="003C6E6A" w:rsidRDefault="00AB2A4F" w:rsidP="00D67C46">
      <w:pPr>
        <w:spacing w:after="0"/>
        <w:jc w:val="both"/>
        <w:rPr>
          <w:rFonts w:asciiTheme="minorHAnsi" w:hAnsiTheme="minorHAnsi" w:cstheme="minorHAnsi"/>
          <w:sz w:val="22"/>
        </w:rPr>
      </w:pPr>
      <w:r w:rsidRPr="003C6E6A">
        <w:rPr>
          <w:rFonts w:asciiTheme="minorHAnsi" w:hAnsiTheme="minorHAnsi" w:cstheme="minorHAnsi"/>
          <w:sz w:val="22"/>
        </w:rPr>
        <w:t>Teniendo en cuenta el posible estrés abiótico ind</w:t>
      </w:r>
      <w:r w:rsidR="00074405" w:rsidRPr="003C6E6A">
        <w:rPr>
          <w:rFonts w:asciiTheme="minorHAnsi" w:hAnsiTheme="minorHAnsi" w:cstheme="minorHAnsi"/>
          <w:sz w:val="22"/>
        </w:rPr>
        <w:t>ucido por la nutrición con</w:t>
      </w:r>
      <w:r w:rsidRPr="003C6E6A">
        <w:rPr>
          <w:rFonts w:asciiTheme="minorHAnsi" w:hAnsiTheme="minorHAnsi" w:cstheme="minorHAnsi"/>
          <w:sz w:val="22"/>
        </w:rPr>
        <w:t xml:space="preserve"> amonio, </w:t>
      </w:r>
      <w:r w:rsidR="00074405" w:rsidRPr="003C6E6A">
        <w:rPr>
          <w:rFonts w:asciiTheme="minorHAnsi" w:hAnsiTheme="minorHAnsi" w:cstheme="minorHAnsi"/>
          <w:sz w:val="22"/>
        </w:rPr>
        <w:t>se busc</w:t>
      </w:r>
      <w:r w:rsidR="000D156A">
        <w:rPr>
          <w:rFonts w:asciiTheme="minorHAnsi" w:hAnsiTheme="minorHAnsi" w:cstheme="minorHAnsi"/>
          <w:sz w:val="22"/>
        </w:rPr>
        <w:t>aron</w:t>
      </w:r>
      <w:r w:rsidRPr="003C6E6A">
        <w:rPr>
          <w:rFonts w:asciiTheme="minorHAnsi" w:hAnsiTheme="minorHAnsi" w:cstheme="minorHAnsi"/>
          <w:sz w:val="22"/>
        </w:rPr>
        <w:t xml:space="preserve"> procesos activados</w:t>
      </w:r>
      <w:r w:rsidR="000D156A">
        <w:rPr>
          <w:rFonts w:asciiTheme="minorHAnsi" w:hAnsiTheme="minorHAnsi" w:cstheme="minorHAnsi"/>
          <w:sz w:val="22"/>
        </w:rPr>
        <w:t xml:space="preserve"> o inducidos</w:t>
      </w:r>
      <w:r w:rsidRPr="003C6E6A">
        <w:rPr>
          <w:rFonts w:asciiTheme="minorHAnsi" w:hAnsiTheme="minorHAnsi" w:cstheme="minorHAnsi"/>
          <w:sz w:val="22"/>
        </w:rPr>
        <w:t xml:space="preserve"> en </w:t>
      </w:r>
      <w:r w:rsidR="000D156A" w:rsidRPr="000D156A">
        <w:rPr>
          <w:rFonts w:asciiTheme="minorHAnsi" w:hAnsiTheme="minorHAnsi" w:cstheme="minorHAnsi"/>
          <w:i/>
          <w:iCs/>
          <w:sz w:val="22"/>
        </w:rPr>
        <w:t>S.neei</w:t>
      </w:r>
      <w:r w:rsidRPr="003C6E6A">
        <w:rPr>
          <w:rFonts w:asciiTheme="minorHAnsi" w:hAnsiTheme="minorHAnsi" w:cstheme="minorHAnsi"/>
          <w:sz w:val="22"/>
        </w:rPr>
        <w:t xml:space="preserve"> </w:t>
      </w:r>
      <w:r w:rsidR="008B147A" w:rsidRPr="003C6E6A">
        <w:rPr>
          <w:rFonts w:asciiTheme="minorHAnsi" w:hAnsiTheme="minorHAnsi" w:cstheme="minorHAnsi"/>
          <w:sz w:val="22"/>
        </w:rPr>
        <w:t xml:space="preserve">que puedan </w:t>
      </w:r>
      <w:r w:rsidRPr="003C6E6A">
        <w:rPr>
          <w:rFonts w:asciiTheme="minorHAnsi" w:hAnsiTheme="minorHAnsi" w:cstheme="minorHAnsi"/>
          <w:sz w:val="22"/>
        </w:rPr>
        <w:t>evitar la acumulación de amonio o mitigar sus efectos. Se encontró que</w:t>
      </w:r>
      <w:r w:rsidR="007B1D03" w:rsidRPr="003C6E6A">
        <w:rPr>
          <w:rFonts w:asciiTheme="minorHAnsi" w:hAnsiTheme="minorHAnsi" w:cstheme="minorHAnsi"/>
          <w:sz w:val="22"/>
        </w:rPr>
        <w:t>,</w:t>
      </w:r>
      <w:r w:rsidRPr="003C6E6A">
        <w:rPr>
          <w:rFonts w:asciiTheme="minorHAnsi" w:hAnsiTheme="minorHAnsi" w:cstheme="minorHAnsi"/>
          <w:sz w:val="22"/>
        </w:rPr>
        <w:t xml:space="preserve"> un conjunto </w:t>
      </w:r>
      <w:r w:rsidR="00404E99" w:rsidRPr="003C6E6A">
        <w:rPr>
          <w:rFonts w:asciiTheme="minorHAnsi" w:hAnsiTheme="minorHAnsi" w:cstheme="minorHAnsi"/>
          <w:sz w:val="22"/>
        </w:rPr>
        <w:t xml:space="preserve">de </w:t>
      </w:r>
      <w:r w:rsidR="00CB2824" w:rsidRPr="003C6E6A">
        <w:rPr>
          <w:rFonts w:asciiTheme="minorHAnsi" w:hAnsiTheme="minorHAnsi" w:cstheme="minorHAnsi"/>
          <w:sz w:val="22"/>
        </w:rPr>
        <w:t>72</w:t>
      </w:r>
      <w:r w:rsidR="00074405" w:rsidRPr="003C6E6A">
        <w:rPr>
          <w:rFonts w:asciiTheme="minorHAnsi" w:hAnsiTheme="minorHAnsi" w:cstheme="minorHAnsi"/>
          <w:sz w:val="22"/>
        </w:rPr>
        <w:t xml:space="preserve"> genes relacionados con el metabolismo</w:t>
      </w:r>
      <w:r w:rsidR="00FD133C" w:rsidRPr="003C6E6A">
        <w:rPr>
          <w:rFonts w:asciiTheme="minorHAnsi" w:hAnsiTheme="minorHAnsi" w:cstheme="minorHAnsi"/>
          <w:sz w:val="22"/>
        </w:rPr>
        <w:t xml:space="preserve"> del </w:t>
      </w:r>
      <w:r w:rsidR="00DA362F" w:rsidRPr="003C6E6A">
        <w:rPr>
          <w:rFonts w:asciiTheme="minorHAnsi" w:hAnsiTheme="minorHAnsi" w:cstheme="minorHAnsi"/>
          <w:sz w:val="22"/>
        </w:rPr>
        <w:t>nitrógeno</w:t>
      </w:r>
      <w:r w:rsidR="00074405" w:rsidRPr="003C6E6A">
        <w:rPr>
          <w:rFonts w:asciiTheme="minorHAnsi" w:hAnsiTheme="minorHAnsi" w:cstheme="minorHAnsi"/>
          <w:sz w:val="22"/>
        </w:rPr>
        <w:t xml:space="preserve"> </w:t>
      </w:r>
      <w:r w:rsidR="00404E99" w:rsidRPr="003C6E6A">
        <w:rPr>
          <w:rFonts w:asciiTheme="minorHAnsi" w:hAnsiTheme="minorHAnsi" w:cstheme="minorHAnsi"/>
          <w:sz w:val="22"/>
        </w:rPr>
        <w:t xml:space="preserve">fueron regulados positivamente </w:t>
      </w:r>
      <w:r w:rsidR="0011006C" w:rsidRPr="003C6E6A">
        <w:rPr>
          <w:rFonts w:asciiTheme="minorHAnsi" w:hAnsiTheme="minorHAnsi" w:cstheme="minorHAnsi"/>
          <w:sz w:val="22"/>
        </w:rPr>
        <w:t>en el tratamiento con amonio</w:t>
      </w:r>
      <w:r w:rsidR="00FD133C" w:rsidRPr="003C6E6A">
        <w:rPr>
          <w:rFonts w:asciiTheme="minorHAnsi" w:hAnsiTheme="minorHAnsi" w:cstheme="minorHAnsi"/>
          <w:sz w:val="22"/>
        </w:rPr>
        <w:t>,</w:t>
      </w:r>
      <w:r w:rsidR="0011006C" w:rsidRPr="003C6E6A">
        <w:rPr>
          <w:rFonts w:asciiTheme="minorHAnsi" w:hAnsiTheme="minorHAnsi" w:cstheme="minorHAnsi"/>
          <w:sz w:val="22"/>
        </w:rPr>
        <w:t xml:space="preserve"> aún con simultáneas concentraciones </w:t>
      </w:r>
      <w:r w:rsidR="003A6A25" w:rsidRPr="003C6E6A">
        <w:rPr>
          <w:rFonts w:asciiTheme="minorHAnsi" w:hAnsiTheme="minorHAnsi" w:cstheme="minorHAnsi"/>
          <w:sz w:val="22"/>
        </w:rPr>
        <w:t>de salinidad</w:t>
      </w:r>
      <w:r w:rsidR="0011006C" w:rsidRPr="003C6E6A">
        <w:rPr>
          <w:rFonts w:asciiTheme="minorHAnsi" w:hAnsiTheme="minorHAnsi" w:cstheme="minorHAnsi"/>
          <w:sz w:val="22"/>
        </w:rPr>
        <w:t xml:space="preserve">. </w:t>
      </w:r>
      <w:r w:rsidR="0025714C" w:rsidRPr="003C6E6A">
        <w:rPr>
          <w:rFonts w:asciiTheme="minorHAnsi" w:hAnsiTheme="minorHAnsi" w:cstheme="minorHAnsi"/>
          <w:sz w:val="22"/>
        </w:rPr>
        <w:t xml:space="preserve">Con este grupo de genes se propuso </w:t>
      </w:r>
      <w:r w:rsidRPr="003C6E6A">
        <w:rPr>
          <w:rFonts w:asciiTheme="minorHAnsi" w:hAnsiTheme="minorHAnsi" w:cstheme="minorHAnsi"/>
          <w:sz w:val="22"/>
        </w:rPr>
        <w:t xml:space="preserve">una ruta basada en varios genes regulados positivamente como GS, </w:t>
      </w:r>
      <w:bookmarkStart w:id="107" w:name="_Hlk79962427"/>
      <w:r w:rsidRPr="003C6E6A">
        <w:rPr>
          <w:rFonts w:asciiTheme="minorHAnsi" w:hAnsiTheme="minorHAnsi" w:cstheme="minorHAnsi"/>
          <w:sz w:val="22"/>
        </w:rPr>
        <w:t xml:space="preserve">2-oxoglutarato deshidrogenasa </w:t>
      </w:r>
      <w:bookmarkEnd w:id="107"/>
      <w:r w:rsidRPr="003C6E6A">
        <w:rPr>
          <w:rFonts w:asciiTheme="minorHAnsi" w:hAnsiTheme="minorHAnsi" w:cstheme="minorHAnsi"/>
          <w:sz w:val="22"/>
        </w:rPr>
        <w:t>(</w:t>
      </w:r>
      <w:bookmarkStart w:id="108" w:name="_Hlk79962413"/>
      <w:r w:rsidRPr="003C6E6A">
        <w:rPr>
          <w:rFonts w:asciiTheme="minorHAnsi" w:hAnsiTheme="minorHAnsi" w:cstheme="minorHAnsi"/>
          <w:sz w:val="22"/>
        </w:rPr>
        <w:t>2-OGD</w:t>
      </w:r>
      <w:bookmarkEnd w:id="108"/>
      <w:r w:rsidRPr="003C6E6A">
        <w:rPr>
          <w:rFonts w:asciiTheme="minorHAnsi" w:hAnsiTheme="minorHAnsi" w:cstheme="minorHAnsi"/>
          <w:sz w:val="22"/>
        </w:rPr>
        <w:t xml:space="preserve">), </w:t>
      </w:r>
      <w:bookmarkStart w:id="109" w:name="_Hlk79962471"/>
      <w:r w:rsidR="00387F6A">
        <w:rPr>
          <w:rFonts w:asciiTheme="minorHAnsi" w:hAnsiTheme="minorHAnsi" w:cstheme="minorHAnsi"/>
          <w:sz w:val="22"/>
        </w:rPr>
        <w:t xml:space="preserve">y </w:t>
      </w:r>
      <w:r w:rsidR="00883D88" w:rsidRPr="003C6E6A">
        <w:rPr>
          <w:rFonts w:asciiTheme="minorHAnsi" w:hAnsiTheme="minorHAnsi" w:cstheme="minorHAnsi"/>
          <w:sz w:val="22"/>
        </w:rPr>
        <w:t xml:space="preserve">Fd-GOGAT </w:t>
      </w:r>
      <w:bookmarkEnd w:id="109"/>
      <w:r w:rsidRPr="003C6E6A">
        <w:rPr>
          <w:rFonts w:asciiTheme="minorHAnsi" w:hAnsiTheme="minorHAnsi" w:cstheme="minorHAnsi"/>
          <w:sz w:val="22"/>
        </w:rPr>
        <w:t>(</w:t>
      </w:r>
      <w:r w:rsidR="00162397" w:rsidRPr="003C6E6A">
        <w:rPr>
          <w:rFonts w:asciiTheme="majorHAnsi" w:hAnsiTheme="majorHAnsi" w:cstheme="majorHAnsi"/>
          <w:sz w:val="22"/>
          <w:szCs w:val="22"/>
        </w:rPr>
        <w:t xml:space="preserve">Tabla </w:t>
      </w:r>
      <w:r w:rsidR="006208DC" w:rsidRPr="003C6E6A">
        <w:rPr>
          <w:rFonts w:asciiTheme="majorHAnsi" w:hAnsiTheme="majorHAnsi" w:cstheme="majorHAnsi"/>
          <w:sz w:val="22"/>
          <w:szCs w:val="22"/>
        </w:rPr>
        <w:t>5</w:t>
      </w:r>
      <w:r w:rsidR="00162397" w:rsidRPr="003C6E6A">
        <w:rPr>
          <w:rFonts w:asciiTheme="majorHAnsi" w:hAnsiTheme="majorHAnsi" w:cstheme="majorHAnsi"/>
          <w:sz w:val="22"/>
          <w:szCs w:val="22"/>
        </w:rPr>
        <w:t xml:space="preserve">.5, Figura </w:t>
      </w:r>
      <w:r w:rsidR="00DC1C39" w:rsidRPr="003C6E6A">
        <w:rPr>
          <w:rFonts w:asciiTheme="majorHAnsi" w:hAnsiTheme="majorHAnsi" w:cstheme="majorHAnsi"/>
          <w:sz w:val="22"/>
          <w:szCs w:val="22"/>
        </w:rPr>
        <w:t>5</w:t>
      </w:r>
      <w:r w:rsidR="00162397" w:rsidRPr="003C6E6A">
        <w:rPr>
          <w:rFonts w:asciiTheme="majorHAnsi" w:hAnsiTheme="majorHAnsi" w:cstheme="majorHAnsi"/>
          <w:sz w:val="22"/>
          <w:szCs w:val="22"/>
        </w:rPr>
        <w:t xml:space="preserve">.6 y </w:t>
      </w:r>
      <w:r w:rsidR="007741D2" w:rsidRPr="003C6E6A">
        <w:rPr>
          <w:rFonts w:asciiTheme="majorHAnsi" w:hAnsiTheme="majorHAnsi" w:cstheme="majorHAnsi"/>
          <w:sz w:val="22"/>
          <w:szCs w:val="22"/>
        </w:rPr>
        <w:t>Apéndice 1</w:t>
      </w:r>
      <w:r w:rsidR="0069448B" w:rsidRPr="003C6E6A">
        <w:rPr>
          <w:rFonts w:asciiTheme="majorHAnsi" w:hAnsiTheme="majorHAnsi" w:cstheme="majorHAnsi"/>
          <w:sz w:val="22"/>
          <w:szCs w:val="22"/>
        </w:rPr>
        <w:t>0</w:t>
      </w:r>
      <w:r w:rsidR="00162397" w:rsidRPr="003C6E6A">
        <w:rPr>
          <w:rFonts w:asciiTheme="majorHAnsi" w:hAnsiTheme="majorHAnsi" w:cstheme="majorHAnsi"/>
          <w:sz w:val="22"/>
        </w:rPr>
        <w:t>)</w:t>
      </w:r>
      <w:r w:rsidR="000D156A">
        <w:rPr>
          <w:rFonts w:asciiTheme="minorHAnsi" w:hAnsiTheme="minorHAnsi" w:cstheme="minorHAnsi"/>
          <w:sz w:val="22"/>
        </w:rPr>
        <w:t xml:space="preserve">, los cuales </w:t>
      </w:r>
      <w:r w:rsidR="000D7DCA" w:rsidRPr="003C6E6A">
        <w:rPr>
          <w:rFonts w:asciiTheme="minorHAnsi" w:hAnsiTheme="minorHAnsi" w:cstheme="minorHAnsi"/>
          <w:sz w:val="22"/>
        </w:rPr>
        <w:t xml:space="preserve"> </w:t>
      </w:r>
      <w:r w:rsidR="0066779A" w:rsidRPr="003C6E6A">
        <w:rPr>
          <w:rFonts w:asciiTheme="minorHAnsi" w:hAnsiTheme="minorHAnsi" w:cstheme="minorHAnsi"/>
          <w:sz w:val="22"/>
        </w:rPr>
        <w:t xml:space="preserve">pueden </w:t>
      </w:r>
      <w:r w:rsidR="003A6A25" w:rsidRPr="003C6E6A">
        <w:rPr>
          <w:rFonts w:asciiTheme="minorHAnsi" w:hAnsiTheme="minorHAnsi" w:cstheme="minorHAnsi"/>
          <w:sz w:val="22"/>
        </w:rPr>
        <w:t>lleva</w:t>
      </w:r>
      <w:r w:rsidR="0066779A" w:rsidRPr="003C6E6A">
        <w:rPr>
          <w:rFonts w:asciiTheme="minorHAnsi" w:hAnsiTheme="minorHAnsi" w:cstheme="minorHAnsi"/>
          <w:sz w:val="22"/>
        </w:rPr>
        <w:t>r</w:t>
      </w:r>
      <w:r w:rsidR="003A6A25" w:rsidRPr="003C6E6A">
        <w:rPr>
          <w:rFonts w:asciiTheme="minorHAnsi" w:hAnsiTheme="minorHAnsi" w:cstheme="minorHAnsi"/>
          <w:sz w:val="22"/>
        </w:rPr>
        <w:t xml:space="preserve"> a cabo la</w:t>
      </w:r>
      <w:r w:rsidR="008D1FE1" w:rsidRPr="003C6E6A">
        <w:rPr>
          <w:rFonts w:asciiTheme="minorHAnsi" w:hAnsiTheme="minorHAnsi" w:cstheme="minorHAnsi"/>
          <w:sz w:val="22"/>
        </w:rPr>
        <w:t xml:space="preserve"> biosíntesis de glutamina y glutamato </w:t>
      </w:r>
      <w:r w:rsidR="0066779A" w:rsidRPr="003C6E6A">
        <w:rPr>
          <w:rFonts w:asciiTheme="minorHAnsi" w:hAnsiTheme="minorHAnsi" w:cstheme="minorHAnsi"/>
          <w:sz w:val="22"/>
        </w:rPr>
        <w:t xml:space="preserve">que son </w:t>
      </w:r>
      <w:r w:rsidR="00265968" w:rsidRPr="003C6E6A">
        <w:rPr>
          <w:rFonts w:asciiTheme="minorHAnsi" w:hAnsiTheme="minorHAnsi" w:cstheme="minorHAnsi"/>
          <w:sz w:val="22"/>
        </w:rPr>
        <w:t xml:space="preserve">importantes precursores </w:t>
      </w:r>
      <w:r w:rsidR="00F52F4D" w:rsidRPr="003C6E6A">
        <w:rPr>
          <w:rFonts w:asciiTheme="minorHAnsi" w:hAnsiTheme="minorHAnsi" w:cstheme="minorHAnsi"/>
          <w:snapToGrid w:val="0"/>
          <w:sz w:val="22"/>
          <w:szCs w:val="22"/>
          <w:lang w:eastAsia="de-DE" w:bidi="en-US"/>
        </w:rPr>
        <w:t>para la síntesis de</w:t>
      </w:r>
      <w:r w:rsidR="00DD1F49" w:rsidRPr="003C6E6A">
        <w:rPr>
          <w:rFonts w:asciiTheme="minorHAnsi" w:hAnsiTheme="minorHAnsi" w:cstheme="minorHAnsi"/>
          <w:snapToGrid w:val="0"/>
          <w:sz w:val="22"/>
          <w:szCs w:val="22"/>
          <w:lang w:eastAsia="de-DE" w:bidi="en-US"/>
        </w:rPr>
        <w:t xml:space="preserve"> otros aminoácidos, así como de casi todos los compuestos nitrogenados</w:t>
      </w:r>
      <w:r w:rsidR="008E6478" w:rsidRPr="003C6E6A">
        <w:rPr>
          <w:rFonts w:asciiTheme="minorHAnsi" w:hAnsiTheme="minorHAnsi" w:cstheme="minorHAnsi"/>
          <w:snapToGrid w:val="0"/>
          <w:sz w:val="22"/>
          <w:szCs w:val="22"/>
          <w:lang w:eastAsia="de-DE" w:bidi="en-US"/>
        </w:rPr>
        <w:t>.</w:t>
      </w:r>
      <w:r w:rsidR="0025714C" w:rsidRPr="003C6E6A">
        <w:rPr>
          <w:rFonts w:asciiTheme="minorHAnsi" w:hAnsiTheme="minorHAnsi" w:cstheme="minorHAnsi"/>
          <w:snapToGrid w:val="0"/>
          <w:sz w:val="22"/>
          <w:szCs w:val="22"/>
          <w:lang w:eastAsia="de-DE" w:bidi="en-US"/>
        </w:rPr>
        <w:t xml:space="preserve"> </w:t>
      </w:r>
      <w:r w:rsidR="007741D2" w:rsidRPr="003C6E6A">
        <w:rPr>
          <w:rFonts w:asciiTheme="minorHAnsi" w:hAnsiTheme="minorHAnsi" w:cstheme="minorHAnsi"/>
          <w:snapToGrid w:val="0"/>
          <w:sz w:val="22"/>
          <w:szCs w:val="22"/>
          <w:lang w:eastAsia="de-DE" w:bidi="en-US"/>
        </w:rPr>
        <w:t xml:space="preserve">En el apéndice </w:t>
      </w:r>
      <w:r w:rsidR="00A756F4" w:rsidRPr="003C6E6A">
        <w:rPr>
          <w:rFonts w:asciiTheme="minorHAnsi" w:hAnsiTheme="minorHAnsi" w:cstheme="minorHAnsi"/>
          <w:snapToGrid w:val="0"/>
          <w:sz w:val="22"/>
          <w:szCs w:val="22"/>
          <w:lang w:eastAsia="de-DE" w:bidi="en-US"/>
        </w:rPr>
        <w:t xml:space="preserve">14 </w:t>
      </w:r>
      <w:r w:rsidR="00E841B2" w:rsidRPr="003C6E6A">
        <w:rPr>
          <w:rFonts w:asciiTheme="minorHAnsi" w:hAnsiTheme="minorHAnsi" w:cstheme="minorHAnsi"/>
          <w:snapToGrid w:val="0"/>
          <w:sz w:val="22"/>
          <w:szCs w:val="22"/>
          <w:lang w:eastAsia="de-DE" w:bidi="en-US"/>
        </w:rPr>
        <w:t>se observa los genes con expresión diferencial inclu</w:t>
      </w:r>
      <w:r w:rsidR="0066779A" w:rsidRPr="003C6E6A">
        <w:rPr>
          <w:rFonts w:asciiTheme="minorHAnsi" w:hAnsiTheme="minorHAnsi" w:cstheme="minorHAnsi"/>
          <w:snapToGrid w:val="0"/>
          <w:sz w:val="22"/>
          <w:szCs w:val="22"/>
          <w:lang w:eastAsia="de-DE" w:bidi="en-US"/>
        </w:rPr>
        <w:t>id</w:t>
      </w:r>
      <w:r w:rsidR="00E841B2" w:rsidRPr="003C6E6A">
        <w:rPr>
          <w:rFonts w:asciiTheme="minorHAnsi" w:hAnsiTheme="minorHAnsi" w:cstheme="minorHAnsi"/>
          <w:snapToGrid w:val="0"/>
          <w:sz w:val="22"/>
          <w:szCs w:val="22"/>
          <w:lang w:eastAsia="de-DE" w:bidi="en-US"/>
        </w:rPr>
        <w:t xml:space="preserve">os en la ruta del metabolismo de acuerdo a KEGG. </w:t>
      </w:r>
    </w:p>
    <w:p w14:paraId="653575BA" w14:textId="77777777" w:rsidR="00CE20AA" w:rsidRPr="003C6E6A" w:rsidRDefault="00CE20AA" w:rsidP="00D67C46">
      <w:pPr>
        <w:spacing w:after="0"/>
        <w:jc w:val="both"/>
        <w:rPr>
          <w:rFonts w:asciiTheme="minorHAnsi" w:hAnsiTheme="minorHAnsi" w:cstheme="minorHAnsi"/>
          <w:snapToGrid w:val="0"/>
          <w:sz w:val="22"/>
          <w:szCs w:val="22"/>
          <w:lang w:eastAsia="de-DE" w:bidi="en-US"/>
        </w:rPr>
      </w:pPr>
    </w:p>
    <w:p w14:paraId="4EF24CB1" w14:textId="28EEE1F1" w:rsidR="00C41C87" w:rsidRPr="003C6E6A" w:rsidRDefault="00F94062" w:rsidP="00D67C46">
      <w:pPr>
        <w:spacing w:after="0"/>
        <w:jc w:val="both"/>
        <w:rPr>
          <w:rFonts w:asciiTheme="minorHAnsi" w:hAnsiTheme="minorHAnsi" w:cstheme="minorHAnsi"/>
          <w:sz w:val="22"/>
        </w:rPr>
      </w:pPr>
      <w:r w:rsidRPr="003C6E6A">
        <w:rPr>
          <w:rFonts w:asciiTheme="minorHAnsi" w:hAnsiTheme="minorHAnsi" w:cstheme="minorHAnsi"/>
          <w:sz w:val="22"/>
        </w:rPr>
        <w:t>E</w:t>
      </w:r>
      <w:r w:rsidR="001147E8" w:rsidRPr="003C6E6A">
        <w:rPr>
          <w:rFonts w:asciiTheme="minorHAnsi" w:hAnsiTheme="minorHAnsi" w:cstheme="minorHAnsi"/>
          <w:sz w:val="22"/>
        </w:rPr>
        <w:t>n e</w:t>
      </w:r>
      <w:r w:rsidR="000D7DCA" w:rsidRPr="003C6E6A">
        <w:rPr>
          <w:rFonts w:asciiTheme="minorHAnsi" w:hAnsiTheme="minorHAnsi" w:cstheme="minorHAnsi"/>
          <w:sz w:val="22"/>
        </w:rPr>
        <w:t>studios s</w:t>
      </w:r>
      <w:r w:rsidR="00AB2A4F" w:rsidRPr="003C6E6A">
        <w:rPr>
          <w:rFonts w:asciiTheme="minorHAnsi" w:hAnsiTheme="minorHAnsi" w:cstheme="minorHAnsi"/>
          <w:sz w:val="22"/>
        </w:rPr>
        <w:t xml:space="preserve">imilares en la planta halófita </w:t>
      </w:r>
      <w:r w:rsidR="00AB2A4F" w:rsidRPr="003C6E6A">
        <w:rPr>
          <w:rFonts w:asciiTheme="minorHAnsi" w:hAnsiTheme="minorHAnsi" w:cstheme="minorHAnsi"/>
          <w:i/>
          <w:sz w:val="22"/>
        </w:rPr>
        <w:t>Salicornia Europeae</w:t>
      </w:r>
      <w:r w:rsidR="000D7DCA" w:rsidRPr="003C6E6A">
        <w:rPr>
          <w:rFonts w:asciiTheme="minorHAnsi" w:hAnsiTheme="minorHAnsi" w:cstheme="minorHAnsi"/>
          <w:sz w:val="22"/>
        </w:rPr>
        <w:t xml:space="preserve">, </w:t>
      </w:r>
      <w:r w:rsidRPr="003C6E6A">
        <w:rPr>
          <w:rFonts w:asciiTheme="minorHAnsi" w:hAnsiTheme="minorHAnsi" w:cstheme="minorHAnsi"/>
          <w:sz w:val="22"/>
        </w:rPr>
        <w:t xml:space="preserve">se observó </w:t>
      </w:r>
      <w:r w:rsidR="00AB2A4F" w:rsidRPr="003C6E6A">
        <w:rPr>
          <w:rFonts w:asciiTheme="minorHAnsi" w:hAnsiTheme="minorHAnsi" w:cstheme="minorHAnsi"/>
          <w:sz w:val="22"/>
        </w:rPr>
        <w:t>una alta actividad de GS</w:t>
      </w:r>
      <w:r w:rsidR="00CE20AA" w:rsidRPr="003C6E6A">
        <w:rPr>
          <w:rFonts w:asciiTheme="minorHAnsi" w:hAnsiTheme="minorHAnsi" w:cstheme="minorHAnsi"/>
          <w:sz w:val="22"/>
        </w:rPr>
        <w:t xml:space="preserve"> en plantas </w:t>
      </w:r>
      <w:r w:rsidR="001147E8" w:rsidRPr="003C6E6A">
        <w:rPr>
          <w:rFonts w:asciiTheme="minorHAnsi" w:hAnsiTheme="minorHAnsi" w:cstheme="minorHAnsi"/>
          <w:sz w:val="22"/>
        </w:rPr>
        <w:t>alimentadas con amonio y</w:t>
      </w:r>
      <w:r w:rsidR="00CE20AA" w:rsidRPr="003C6E6A">
        <w:rPr>
          <w:rFonts w:asciiTheme="minorHAnsi" w:hAnsiTheme="minorHAnsi" w:cstheme="minorHAnsi"/>
          <w:sz w:val="22"/>
        </w:rPr>
        <w:t xml:space="preserve"> bajo</w:t>
      </w:r>
      <w:r w:rsidR="005C6A94" w:rsidRPr="003C6E6A">
        <w:rPr>
          <w:rFonts w:asciiTheme="minorHAnsi" w:hAnsiTheme="minorHAnsi" w:cstheme="minorHAnsi"/>
          <w:sz w:val="22"/>
        </w:rPr>
        <w:t xml:space="preserve"> concentraciones de salinidad</w:t>
      </w:r>
      <w:r w:rsidR="00CE20AA" w:rsidRPr="003C6E6A">
        <w:rPr>
          <w:rFonts w:asciiTheme="minorHAnsi" w:hAnsiTheme="minorHAnsi" w:cstheme="minorHAnsi"/>
          <w:sz w:val="22"/>
        </w:rPr>
        <w:t xml:space="preserve"> altas</w:t>
      </w:r>
      <w:r w:rsidR="00C30F8E" w:rsidRPr="003C6E6A">
        <w:rPr>
          <w:rFonts w:asciiTheme="minorHAnsi" w:hAnsiTheme="minorHAnsi" w:cstheme="minorHAnsi"/>
          <w:sz w:val="22"/>
        </w:rPr>
        <w:fldChar w:fldCharType="begin"/>
      </w:r>
      <w:r w:rsidR="00047F75" w:rsidRPr="003C6E6A">
        <w:rPr>
          <w:rFonts w:asciiTheme="minorHAnsi" w:hAnsiTheme="minorHAnsi" w:cstheme="minorHAnsi"/>
          <w:sz w:val="22"/>
        </w:rPr>
        <w:instrText xml:space="preserve"> ADDIN EN.CITE &lt;EndNote&gt;&lt;Cite&gt;&lt;Author&gt;Ma&lt;/Author&gt;&lt;Year&gt;2020&lt;/Year&gt;&lt;IDText&gt;Regulation of Ammonium Cellular Levels is An Important Adaptive Trait for the Euhalophytic Behavior of Salicornia europaea&lt;/IDText&gt;&lt;DisplayText&gt;&lt;style face="superscript"&gt;67&lt;/style&gt;&lt;/DisplayText&gt;&lt;record&gt;&lt;dates&gt;&lt;pub-dates&gt;&lt;date&gt;Feb&lt;/date&gt;&lt;/pub-dates&gt;&lt;year&gt;2020&lt;/year&gt;&lt;/dates&gt;&lt;urls&gt;&lt;related-urls&gt;&lt;url&gt;&amp;lt;Go to ISI&amp;gt;://WOS:000519248200062&lt;/url&gt;&lt;/related-urls&gt;&lt;/urls&gt;&lt;titles&gt;&lt;title&gt;Regulation of Ammonium Cellular Levels is An Important Adaptive Trait for the Euhalophytic Behavior of Salicornia europaea&lt;/title&gt;&lt;secondary-title&gt;Plants-Basel&lt;/secondary-title&gt;&lt;/titles&gt;&lt;number&gt;2&lt;/number&gt;&lt;contributors&gt;&lt;authors&gt;&lt;author&gt;Ma, J. B.&lt;/author&gt;&lt;author&gt;Cirillo, V.&lt;/author&gt;&lt;author&gt;Zhang, D. Y.&lt;/author&gt;&lt;author&gt;Maggio, A.&lt;/author&gt;&lt;author&gt;Wang, L.&lt;/author&gt;&lt;author&gt;Xiao, X. L.&lt;/author&gt;&lt;author&gt;Yao, Y. N.&lt;/author&gt;&lt;/authors&gt;&lt;/contributors&gt;&lt;custom7&gt;257&lt;/custom7&gt;&lt;added-date format="utc"&gt;1590220007&lt;/added-date&gt;&lt;ref-type name="Journal Article"&gt;17&lt;/ref-type&gt;&lt;rec-number&gt;310&lt;/rec-number&gt;&lt;last-updated-date format="utc"&gt;1590220007&lt;/last-updated-date&gt;&lt;accession-num&gt;WOS:000519248200062&lt;/accession-num&gt;&lt;electronic-resource-num&gt;10.3390/plants9020257&lt;/electronic-resource-num&gt;&lt;volume&gt;9&lt;/volume&gt;&lt;/record&gt;&lt;/Cite&gt;&lt;/EndNote&gt;</w:instrText>
      </w:r>
      <w:r w:rsidR="00C30F8E" w:rsidRPr="003C6E6A">
        <w:rPr>
          <w:rFonts w:asciiTheme="minorHAnsi" w:hAnsiTheme="minorHAnsi" w:cstheme="minorHAnsi"/>
          <w:sz w:val="22"/>
        </w:rPr>
        <w:fldChar w:fldCharType="separate"/>
      </w:r>
      <w:r w:rsidR="00047F75" w:rsidRPr="003C6E6A">
        <w:rPr>
          <w:rFonts w:asciiTheme="minorHAnsi" w:hAnsiTheme="minorHAnsi" w:cstheme="minorHAnsi"/>
          <w:noProof/>
          <w:sz w:val="22"/>
          <w:vertAlign w:val="superscript"/>
        </w:rPr>
        <w:t>67</w:t>
      </w:r>
      <w:r w:rsidR="00C30F8E" w:rsidRPr="003C6E6A">
        <w:rPr>
          <w:rFonts w:asciiTheme="minorHAnsi" w:hAnsiTheme="minorHAnsi" w:cstheme="minorHAnsi"/>
          <w:sz w:val="22"/>
        </w:rPr>
        <w:fldChar w:fldCharType="end"/>
      </w:r>
      <w:r w:rsidR="00AB2A4F" w:rsidRPr="003C6E6A">
        <w:rPr>
          <w:rFonts w:asciiTheme="minorHAnsi" w:hAnsiTheme="minorHAnsi" w:cstheme="minorHAnsi"/>
          <w:sz w:val="22"/>
        </w:rPr>
        <w:t xml:space="preserve">. </w:t>
      </w:r>
      <w:r w:rsidR="00CE20AA" w:rsidRPr="003C6E6A">
        <w:rPr>
          <w:rFonts w:asciiTheme="minorHAnsi" w:hAnsiTheme="minorHAnsi" w:cstheme="minorHAnsi"/>
          <w:sz w:val="22"/>
        </w:rPr>
        <w:t>L</w:t>
      </w:r>
      <w:r w:rsidR="007F5930" w:rsidRPr="003C6E6A">
        <w:rPr>
          <w:rFonts w:asciiTheme="minorHAnsi" w:hAnsiTheme="minorHAnsi" w:cstheme="minorHAnsi"/>
          <w:sz w:val="22"/>
        </w:rPr>
        <w:t>os investigadores señalaron</w:t>
      </w:r>
      <w:r w:rsidR="0027280D" w:rsidRPr="003C6E6A">
        <w:rPr>
          <w:rFonts w:asciiTheme="minorHAnsi" w:hAnsiTheme="minorHAnsi" w:cstheme="minorHAnsi"/>
          <w:sz w:val="22"/>
        </w:rPr>
        <w:t xml:space="preserve"> que</w:t>
      </w:r>
      <w:r w:rsidR="00B772FA" w:rsidRPr="003C6E6A">
        <w:rPr>
          <w:rFonts w:asciiTheme="minorHAnsi" w:hAnsiTheme="minorHAnsi" w:cstheme="minorHAnsi"/>
          <w:sz w:val="22"/>
        </w:rPr>
        <w:t xml:space="preserve"> </w:t>
      </w:r>
      <w:r w:rsidR="00AB2A4F" w:rsidRPr="003C6E6A">
        <w:rPr>
          <w:rFonts w:asciiTheme="minorHAnsi" w:hAnsiTheme="minorHAnsi" w:cstheme="minorHAnsi"/>
          <w:sz w:val="22"/>
        </w:rPr>
        <w:t xml:space="preserve">las plantas de </w:t>
      </w:r>
      <w:r w:rsidR="00AB2A4F" w:rsidRPr="003C6E6A">
        <w:rPr>
          <w:rFonts w:asciiTheme="minorHAnsi" w:hAnsiTheme="minorHAnsi" w:cstheme="minorHAnsi"/>
          <w:i/>
          <w:sz w:val="22"/>
        </w:rPr>
        <w:t xml:space="preserve">Salicornia </w:t>
      </w:r>
      <w:r w:rsidR="00B772FA" w:rsidRPr="003C6E6A">
        <w:rPr>
          <w:rFonts w:asciiTheme="minorHAnsi" w:hAnsiTheme="minorHAnsi" w:cstheme="minorHAnsi"/>
          <w:sz w:val="22"/>
        </w:rPr>
        <w:t>alimentadas con amonio</w:t>
      </w:r>
      <w:r w:rsidR="00AB2A4F" w:rsidRPr="003C6E6A">
        <w:rPr>
          <w:rFonts w:asciiTheme="minorHAnsi" w:hAnsiTheme="minorHAnsi" w:cstheme="minorHAnsi"/>
          <w:sz w:val="22"/>
        </w:rPr>
        <w:t xml:space="preserve"> </w:t>
      </w:r>
      <w:r w:rsidR="007A20E5" w:rsidRPr="003C6E6A">
        <w:rPr>
          <w:rFonts w:asciiTheme="minorHAnsi" w:hAnsiTheme="minorHAnsi" w:cstheme="minorHAnsi"/>
          <w:sz w:val="22"/>
        </w:rPr>
        <w:t>crecían mejor en concentraciones de salinidad d</w:t>
      </w:r>
      <w:r w:rsidR="00AB2A4F" w:rsidRPr="003C6E6A">
        <w:rPr>
          <w:rFonts w:asciiTheme="minorHAnsi" w:hAnsiTheme="minorHAnsi" w:cstheme="minorHAnsi"/>
          <w:sz w:val="22"/>
        </w:rPr>
        <w:t xml:space="preserve">e </w:t>
      </w:r>
      <w:r w:rsidR="00B772FA" w:rsidRPr="003C6E6A">
        <w:rPr>
          <w:rFonts w:asciiTheme="minorHAnsi" w:hAnsiTheme="minorHAnsi" w:cstheme="minorHAnsi"/>
          <w:sz w:val="22"/>
        </w:rPr>
        <w:t xml:space="preserve">200 mM de NaCl o más. </w:t>
      </w:r>
      <w:r w:rsidR="00043AE2" w:rsidRPr="003C6E6A">
        <w:rPr>
          <w:rFonts w:asciiTheme="minorHAnsi" w:hAnsiTheme="minorHAnsi" w:cstheme="minorHAnsi"/>
          <w:sz w:val="22"/>
        </w:rPr>
        <w:t>Señalando que en esta planta, la salinidad no interrumpe la actividad de las enzimas asimiladoras</w:t>
      </w:r>
      <w:r w:rsidR="00627AC2" w:rsidRPr="003C6E6A">
        <w:rPr>
          <w:rFonts w:asciiTheme="minorHAnsi" w:hAnsiTheme="minorHAnsi" w:cstheme="minorHAnsi"/>
          <w:sz w:val="22"/>
        </w:rPr>
        <w:t>, ni tampoco el crecimiento</w:t>
      </w:r>
      <w:r w:rsidR="00043AE2" w:rsidRPr="003C6E6A">
        <w:rPr>
          <w:rFonts w:asciiTheme="minorHAnsi" w:hAnsiTheme="minorHAnsi" w:cstheme="minorHAnsi"/>
          <w:sz w:val="22"/>
        </w:rPr>
        <w:t>.</w:t>
      </w:r>
      <w:r w:rsidR="00DE17B9" w:rsidRPr="003C6E6A">
        <w:rPr>
          <w:rFonts w:asciiTheme="minorHAnsi" w:hAnsiTheme="minorHAnsi" w:cstheme="minorHAnsi"/>
          <w:sz w:val="22"/>
        </w:rPr>
        <w:t xml:space="preserve"> </w:t>
      </w:r>
      <w:r w:rsidR="00043AE2" w:rsidRPr="003C6E6A">
        <w:rPr>
          <w:rFonts w:asciiTheme="minorHAnsi" w:hAnsiTheme="minorHAnsi" w:cstheme="minorHAnsi"/>
          <w:sz w:val="22"/>
        </w:rPr>
        <w:t xml:space="preserve">Por otro lado, </w:t>
      </w:r>
      <w:r w:rsidR="00627AC2" w:rsidRPr="003C6E6A">
        <w:rPr>
          <w:rFonts w:asciiTheme="minorHAnsi" w:hAnsiTheme="minorHAnsi" w:cstheme="minorHAnsi"/>
          <w:sz w:val="22"/>
        </w:rPr>
        <w:t xml:space="preserve">en la planta </w:t>
      </w:r>
      <w:r w:rsidR="00627AC2" w:rsidRPr="003C6E6A">
        <w:rPr>
          <w:rFonts w:asciiTheme="minorHAnsi" w:hAnsiTheme="minorHAnsi" w:cstheme="minorHAnsi"/>
          <w:i/>
          <w:sz w:val="22"/>
          <w:szCs w:val="22"/>
        </w:rPr>
        <w:t>Solanum tuberosum</w:t>
      </w:r>
      <w:r w:rsidR="00627AC2" w:rsidRPr="003C6E6A">
        <w:rPr>
          <w:rFonts w:asciiTheme="minorHAnsi" w:hAnsiTheme="minorHAnsi" w:cstheme="minorHAnsi"/>
          <w:sz w:val="22"/>
          <w:szCs w:val="22"/>
        </w:rPr>
        <w:t xml:space="preserve"> una planta </w:t>
      </w:r>
      <w:r w:rsidR="00043AE2" w:rsidRPr="003C6E6A">
        <w:rPr>
          <w:rFonts w:asciiTheme="minorHAnsi" w:hAnsiTheme="minorHAnsi" w:cstheme="minorHAnsi"/>
          <w:sz w:val="22"/>
        </w:rPr>
        <w:t xml:space="preserve">con moderada </w:t>
      </w:r>
      <w:r w:rsidR="00043AE2" w:rsidRPr="003C6E6A">
        <w:rPr>
          <w:rFonts w:asciiTheme="minorHAnsi" w:hAnsiTheme="minorHAnsi" w:cstheme="minorHAnsi"/>
          <w:sz w:val="22"/>
        </w:rPr>
        <w:lastRenderedPageBreak/>
        <w:t>tolerancia a la salinidad</w:t>
      </w:r>
      <w:r w:rsidR="006C5641" w:rsidRPr="003C6E6A">
        <w:rPr>
          <w:rFonts w:asciiTheme="minorHAnsi" w:hAnsiTheme="minorHAnsi" w:cstheme="minorHAnsi"/>
          <w:sz w:val="22"/>
        </w:rPr>
        <w:t xml:space="preserve"> m</w:t>
      </w:r>
      <w:r w:rsidR="00627AC2" w:rsidRPr="003C6E6A">
        <w:rPr>
          <w:rFonts w:asciiTheme="minorHAnsi" w:hAnsiTheme="minorHAnsi" w:cstheme="minorHAnsi"/>
          <w:sz w:val="22"/>
        </w:rPr>
        <w:t xml:space="preserve">ostró una baja acumulación de GS en el tejido </w:t>
      </w:r>
      <w:r w:rsidR="006C5641" w:rsidRPr="003C6E6A">
        <w:rPr>
          <w:rFonts w:asciiTheme="minorHAnsi" w:hAnsiTheme="minorHAnsi" w:cstheme="minorHAnsi"/>
          <w:sz w:val="22"/>
        </w:rPr>
        <w:t xml:space="preserve">cuando </w:t>
      </w:r>
      <w:r w:rsidR="00FE13AB" w:rsidRPr="003C6E6A">
        <w:rPr>
          <w:rFonts w:asciiTheme="minorHAnsi" w:hAnsiTheme="minorHAnsi" w:cstheme="minorHAnsi"/>
          <w:sz w:val="22"/>
        </w:rPr>
        <w:t>e</w:t>
      </w:r>
      <w:r w:rsidR="006C5641" w:rsidRPr="003C6E6A">
        <w:rPr>
          <w:rFonts w:asciiTheme="minorHAnsi" w:hAnsiTheme="minorHAnsi" w:cstheme="minorHAnsi"/>
          <w:sz w:val="22"/>
        </w:rPr>
        <w:t>xpuesta a</w:t>
      </w:r>
      <w:r w:rsidR="00043AE2" w:rsidRPr="003C6E6A">
        <w:rPr>
          <w:rFonts w:asciiTheme="minorHAnsi" w:hAnsiTheme="minorHAnsi" w:cstheme="minorHAnsi"/>
          <w:sz w:val="22"/>
        </w:rPr>
        <w:t xml:space="preserve"> concentraciones de 100 y 200 mM de salinidad</w:t>
      </w:r>
      <w:r w:rsidR="006C5641" w:rsidRPr="003C6E6A">
        <w:rPr>
          <w:rFonts w:asciiTheme="minorHAnsi" w:hAnsiTheme="minorHAnsi" w:cstheme="minorHAnsi"/>
          <w:sz w:val="22"/>
        </w:rPr>
        <w:t>. A</w:t>
      </w:r>
      <w:r w:rsidR="00627AC2" w:rsidRPr="003C6E6A">
        <w:rPr>
          <w:rFonts w:asciiTheme="minorHAnsi" w:hAnsiTheme="minorHAnsi" w:cstheme="minorHAnsi"/>
          <w:sz w:val="22"/>
        </w:rPr>
        <w:t xml:space="preserve">demás, </w:t>
      </w:r>
      <w:r w:rsidR="006C5641" w:rsidRPr="003C6E6A">
        <w:rPr>
          <w:rFonts w:asciiTheme="minorHAnsi" w:hAnsiTheme="minorHAnsi" w:cstheme="minorHAnsi"/>
          <w:sz w:val="22"/>
        </w:rPr>
        <w:t>los autores observaron</w:t>
      </w:r>
      <w:r w:rsidR="00627AC2" w:rsidRPr="003C6E6A">
        <w:rPr>
          <w:rFonts w:asciiTheme="minorHAnsi" w:hAnsiTheme="minorHAnsi" w:cstheme="minorHAnsi"/>
          <w:sz w:val="22"/>
        </w:rPr>
        <w:t xml:space="preserve"> signos de estrés como reducción en la biomasa vegetal y escasa producción de tubérculos</w:t>
      </w:r>
      <w:r w:rsidR="00627AC2"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&lt;EndNote&gt;&lt;Cite&gt;&lt;Author&gt;Teixeira&lt;/Author&gt;&lt;Year&gt;2009&lt;/Year&gt;&lt;IDText&gt;Salt stress affects glutamine synthetase activity and mRNA accumulation on potato plants in an organ-dependent manner&lt;/IDText&gt;&lt;DisplayText&gt;&lt;style face="superscript"&gt;187&lt;/style&gt;&lt;/DisplayText&gt;&lt;record&gt;&lt;dates&gt;&lt;pub-dates&gt;&lt;date&gt;Sep&lt;/date&gt;&lt;/pub-dates&gt;&lt;year&gt;2009&lt;/year&gt;&lt;/dates&gt;&lt;urls&gt;&lt;related-urls&gt;&lt;url&gt;&amp;lt;Go to ISI&amp;gt;://WOS:000268708200006&lt;/url&gt;&lt;/related-urls&gt;&lt;/urls&gt;&lt;isbn&gt;0981-9428&lt;/isbn&gt;&lt;titles&gt;&lt;title&gt;Salt stress affects glutamine synthetase activity and mRNA accumulation on potato plants in an organ-dependent manner&lt;/title&gt;&lt;secondary-title&gt;Plant Physiology and Biochemistry&lt;/secondary-title&gt;&lt;/titles&gt;&lt;pages&gt;807-813&lt;/pages&gt;&lt;number&gt;9&lt;/number&gt;&lt;contributors&gt;&lt;authors&gt;&lt;author&gt;Teixeira, J.&lt;/author&gt;&lt;author&gt;Fidalgo, F.&lt;/author&gt;&lt;/authors&gt;&lt;/contributors&gt;&lt;added-date format="utc"&gt;1622480616&lt;/added-date&gt;&lt;ref-type name="Journal Article"&gt;17&lt;/ref-type&gt;&lt;rec-number&gt;833&lt;/rec-number&gt;&lt;last-updated-date format="utc"&gt;1622480616&lt;/last-updated-date&gt;&lt;accession-num&gt;WOS:000268708200006&lt;/accession-num&gt;&lt;electronic-resource-num&gt;10.1016/j.plaphy.2009.05.002&lt;/electronic-resource-num&gt;&lt;volume&gt;47&lt;/volume&gt;&lt;/record&gt;&lt;/Cite&gt;&lt;/EndNote&gt;</w:instrText>
      </w:r>
      <w:r w:rsidR="00627AC2"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187</w:t>
      </w:r>
      <w:r w:rsidR="00627AC2" w:rsidRPr="003C6E6A">
        <w:rPr>
          <w:rFonts w:asciiTheme="minorHAnsi" w:hAnsiTheme="minorHAnsi" w:cstheme="minorHAnsi"/>
          <w:sz w:val="22"/>
        </w:rPr>
        <w:fldChar w:fldCharType="end"/>
      </w:r>
      <w:r w:rsidR="00627AC2" w:rsidRPr="003C6E6A">
        <w:rPr>
          <w:rFonts w:asciiTheme="minorHAnsi" w:hAnsiTheme="minorHAnsi" w:cstheme="minorHAnsi"/>
          <w:sz w:val="22"/>
        </w:rPr>
        <w:t>.</w:t>
      </w:r>
    </w:p>
    <w:p w14:paraId="40750043" w14:textId="77777777" w:rsidR="007A13C3" w:rsidRPr="003C6E6A" w:rsidRDefault="007A13C3" w:rsidP="00D67C46">
      <w:pPr>
        <w:jc w:val="both"/>
        <w:rPr>
          <w:rFonts w:asciiTheme="minorHAnsi" w:hAnsiTheme="minorHAnsi" w:cstheme="minorHAnsi"/>
          <w:sz w:val="22"/>
        </w:rPr>
      </w:pPr>
    </w:p>
    <w:p w14:paraId="6397DBA3" w14:textId="4E6A059B" w:rsidR="00C41C87" w:rsidRPr="003C6E6A" w:rsidRDefault="00FE13AB" w:rsidP="00D67C46">
      <w:pPr>
        <w:jc w:val="both"/>
        <w:rPr>
          <w:rFonts w:asciiTheme="majorHAnsi" w:hAnsiTheme="majorHAnsi" w:cstheme="majorHAnsi"/>
          <w:sz w:val="22"/>
        </w:rPr>
      </w:pPr>
      <w:r w:rsidRPr="003C6E6A">
        <w:rPr>
          <w:rFonts w:asciiTheme="minorHAnsi" w:hAnsiTheme="minorHAnsi" w:cstheme="minorHAnsi"/>
          <w:sz w:val="22"/>
        </w:rPr>
        <w:t xml:space="preserve">En </w:t>
      </w:r>
      <w:r w:rsidRPr="003C6E6A">
        <w:rPr>
          <w:rFonts w:asciiTheme="minorHAnsi" w:hAnsiTheme="minorHAnsi" w:cstheme="minorHAnsi"/>
          <w:i/>
          <w:sz w:val="22"/>
        </w:rPr>
        <w:t>S. neei</w:t>
      </w:r>
      <w:r w:rsidRPr="003C6E6A">
        <w:rPr>
          <w:rFonts w:asciiTheme="minorHAnsi" w:hAnsiTheme="minorHAnsi" w:cstheme="minorHAnsi"/>
          <w:sz w:val="22"/>
        </w:rPr>
        <w:t xml:space="preserve">, </w:t>
      </w:r>
      <w:r w:rsidR="00653462" w:rsidRPr="003C6E6A">
        <w:rPr>
          <w:rFonts w:asciiTheme="minorHAnsi" w:hAnsiTheme="minorHAnsi" w:cstheme="minorHAnsi"/>
          <w:sz w:val="22"/>
        </w:rPr>
        <w:t>la actividad de GS y GOGAT, no son perjudicadas por las altas concentraciones de sa</w:t>
      </w:r>
      <w:r w:rsidR="004C1F49" w:rsidRPr="003C6E6A">
        <w:rPr>
          <w:rFonts w:asciiTheme="minorHAnsi" w:hAnsiTheme="minorHAnsi" w:cstheme="minorHAnsi"/>
          <w:sz w:val="22"/>
        </w:rPr>
        <w:t>l</w:t>
      </w:r>
      <w:r w:rsidR="00653462" w:rsidRPr="003C6E6A">
        <w:rPr>
          <w:rFonts w:asciiTheme="minorHAnsi" w:hAnsiTheme="minorHAnsi" w:cstheme="minorHAnsi"/>
          <w:sz w:val="22"/>
        </w:rPr>
        <w:t>inidad, como lo que ocurre en otras plantas menos tolerantes</w:t>
      </w:r>
      <w:r w:rsidR="00C41C87" w:rsidRPr="003C6E6A">
        <w:rPr>
          <w:rFonts w:asciiTheme="minorHAnsi" w:hAnsiTheme="minorHAnsi" w:cstheme="minorHAnsi"/>
          <w:sz w:val="22"/>
        </w:rPr>
        <w:t xml:space="preserve">, siendo esto una de las características más importantes que las plantas </w:t>
      </w:r>
      <w:r w:rsidR="006E13F8" w:rsidRPr="003C6E6A">
        <w:rPr>
          <w:rFonts w:asciiTheme="minorHAnsi" w:hAnsiTheme="minorHAnsi" w:cstheme="minorHAnsi"/>
          <w:sz w:val="22"/>
        </w:rPr>
        <w:t>halófitas</w:t>
      </w:r>
      <w:r w:rsidR="00C41C87" w:rsidRPr="003C6E6A">
        <w:rPr>
          <w:rFonts w:asciiTheme="minorHAnsi" w:hAnsiTheme="minorHAnsi" w:cstheme="minorHAnsi"/>
          <w:sz w:val="22"/>
        </w:rPr>
        <w:t xml:space="preserve"> han desarrollado para sobrevivir en ambientes donde la salinidad es alta y el amonio es la forma común de nutriente. Anteriormente se había revelado que algunas plantas de humedales y otras especies marinas que crecen en hábitats terrestres donde prevalece la forma NH</w:t>
      </w:r>
      <w:r w:rsidR="00C41C87" w:rsidRPr="003C6E6A">
        <w:rPr>
          <w:rFonts w:asciiTheme="minorHAnsi" w:hAnsiTheme="minorHAnsi" w:cstheme="minorHAnsi"/>
          <w:sz w:val="22"/>
          <w:vertAlign w:val="subscript"/>
        </w:rPr>
        <w:t>4</w:t>
      </w:r>
      <w:r w:rsidR="00C41C87" w:rsidRPr="003C6E6A">
        <w:rPr>
          <w:rFonts w:asciiTheme="minorHAnsi" w:hAnsiTheme="minorHAnsi" w:cstheme="minorHAnsi"/>
          <w:sz w:val="22"/>
          <w:vertAlign w:val="superscript"/>
        </w:rPr>
        <w:t>+</w:t>
      </w:r>
      <w:r w:rsidR="00C41C87" w:rsidRPr="003C6E6A">
        <w:rPr>
          <w:rFonts w:asciiTheme="minorHAnsi" w:hAnsiTheme="minorHAnsi" w:cstheme="minorHAnsi"/>
          <w:sz w:val="22"/>
        </w:rPr>
        <w:t xml:space="preserve"> sobre NO</w:t>
      </w:r>
      <w:r w:rsidR="00C41C87" w:rsidRPr="003C6E6A">
        <w:rPr>
          <w:rFonts w:asciiTheme="minorHAnsi" w:hAnsiTheme="minorHAnsi" w:cstheme="minorHAnsi"/>
          <w:sz w:val="22"/>
          <w:vertAlign w:val="subscript"/>
        </w:rPr>
        <w:t>3</w:t>
      </w:r>
      <w:r w:rsidR="00C41C87" w:rsidRPr="003C6E6A">
        <w:rPr>
          <w:rFonts w:asciiTheme="minorHAnsi" w:hAnsiTheme="minorHAnsi" w:cstheme="minorHAnsi"/>
          <w:sz w:val="22"/>
          <w:vertAlign w:val="superscript"/>
        </w:rPr>
        <w:t>−</w:t>
      </w:r>
      <w:r w:rsidR="00C41C87" w:rsidRPr="003C6E6A">
        <w:rPr>
          <w:rFonts w:asciiTheme="minorHAnsi" w:hAnsiTheme="minorHAnsi" w:cstheme="minorHAnsi"/>
          <w:sz w:val="22"/>
        </w:rPr>
        <w:t xml:space="preserve"> tienen una preferencia especial por el amonio</w:t>
      </w:r>
      <w:r w:rsidR="00C41C87"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&lt;EndNote&gt;&lt;Cite&gt;&lt;Author&gt;Thursby&lt;/Author&gt;&lt;Year&gt;1984&lt;/Year&gt;&lt;IDText&gt;INTERACTION OF LEAVES AND ROOTS OF RUPPIA-MARITIMA IN THE UPTAKE OF PHOSPHATE, AMMONIA AND NITRATE&lt;/IDText&gt;&lt;DisplayText&gt;&lt;style face="superscript"&gt;188&lt;/style&gt;&lt;/DisplayText&gt;&lt;record&gt;&lt;urls&gt;&lt;related-urls&gt;&lt;url&gt;&amp;lt;Go to ISI&amp;gt;://WOS:A1984TQ88500007&lt;/url&gt;&lt;/related-urls&gt;&lt;/urls&gt;&lt;isbn&gt;0025-3162&lt;/isbn&gt;&lt;titles&gt;&lt;title&gt;INTERACTION OF LEAVES AND ROOTS OF RUPPIA-MARITIMA IN THE UPTAKE OF PHOSPHATE, AMMONIA AND NITRATE&lt;/title&gt;&lt;secondary-title&gt;Marine Biology&lt;/secondary-title&gt;&lt;/titles&gt;&lt;pages&gt;61-67&lt;/pages&gt;&lt;number&gt;1&lt;/number&gt;&lt;contributors&gt;&lt;authors&gt;&lt;author&gt;Thursby, G. B.&lt;/author&gt;&lt;author&gt;Harlin, M. M.&lt;/author&gt;&lt;/authors&gt;&lt;/contributors&gt;&lt;added-date format="utc"&gt;1606855650&lt;/added-date&gt;&lt;ref-type name="Journal Article"&gt;17&lt;/ref-type&gt;&lt;dates&gt;&lt;year&gt;1984&lt;/year&gt;&lt;/dates&gt;&lt;rec-number&gt;389&lt;/rec-number&gt;&lt;last-updated-date format="utc"&gt;1606855650&lt;/last-updated-date&gt;&lt;accession-num&gt;WOS:A1984TQ88500007&lt;/accession-num&gt;&lt;electronic-resource-num&gt;10.1007/bf00393086&lt;/electronic-resource-num&gt;&lt;volume&gt;83&lt;/volume&gt;&lt;/record&gt;&lt;/Cite&gt;&lt;/EndNote&gt;</w:instrText>
      </w:r>
      <w:r w:rsidR="00C41C87"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188</w:t>
      </w:r>
      <w:r w:rsidR="00C41C87" w:rsidRPr="003C6E6A">
        <w:rPr>
          <w:rFonts w:asciiTheme="minorHAnsi" w:hAnsiTheme="minorHAnsi" w:cstheme="minorHAnsi"/>
          <w:sz w:val="22"/>
        </w:rPr>
        <w:fldChar w:fldCharType="end"/>
      </w:r>
      <w:r w:rsidR="00C41C87" w:rsidRPr="003C6E6A">
        <w:rPr>
          <w:rFonts w:asciiTheme="majorHAnsi" w:hAnsiTheme="majorHAnsi" w:cstheme="majorHAnsi"/>
          <w:sz w:val="22"/>
        </w:rPr>
        <w:t>.</w:t>
      </w:r>
      <w:r w:rsidR="00E841B2" w:rsidRPr="003C6E6A">
        <w:rPr>
          <w:rFonts w:asciiTheme="majorHAnsi" w:hAnsiTheme="majorHAnsi" w:cstheme="majorHAnsi"/>
          <w:sz w:val="22"/>
        </w:rPr>
        <w:t xml:space="preserve"> </w:t>
      </w:r>
    </w:p>
    <w:p w14:paraId="53D1D920" w14:textId="77777777" w:rsidR="00C41C87" w:rsidRPr="003C6E6A" w:rsidRDefault="00C41C87" w:rsidP="00D67C46">
      <w:pPr>
        <w:spacing w:after="0"/>
        <w:jc w:val="both"/>
        <w:rPr>
          <w:rFonts w:asciiTheme="minorHAnsi" w:hAnsiTheme="minorHAnsi" w:cstheme="minorHAnsi"/>
          <w:sz w:val="22"/>
        </w:rPr>
      </w:pPr>
    </w:p>
    <w:p w14:paraId="34838375" w14:textId="77777777" w:rsidR="004A35CB" w:rsidRPr="003C6E6A" w:rsidRDefault="004A35CB" w:rsidP="00D67C46">
      <w:pPr>
        <w:ind w:left="708"/>
        <w:jc w:val="both"/>
        <w:rPr>
          <w:rFonts w:asciiTheme="minorHAnsi" w:hAnsiTheme="minorHAnsi" w:cstheme="minorHAnsi"/>
          <w:b/>
          <w:sz w:val="22"/>
        </w:rPr>
      </w:pPr>
      <w:r w:rsidRPr="003C6E6A">
        <w:rPr>
          <w:rFonts w:asciiTheme="minorHAnsi" w:hAnsiTheme="minorHAnsi" w:cstheme="minorHAnsi"/>
          <w:b/>
          <w:sz w:val="22"/>
        </w:rPr>
        <w:t xml:space="preserve">Biosíntesis de poliaminas en respuesta a estrés </w:t>
      </w:r>
    </w:p>
    <w:p w14:paraId="05443231" w14:textId="74390C01" w:rsidR="00FF749D" w:rsidRPr="003C6E6A" w:rsidRDefault="00D47109" w:rsidP="00D67C46">
      <w:pPr>
        <w:jc w:val="both"/>
        <w:rPr>
          <w:rFonts w:asciiTheme="minorHAnsi" w:hAnsiTheme="minorHAnsi" w:cstheme="minorHAnsi"/>
          <w:sz w:val="22"/>
        </w:rPr>
      </w:pPr>
      <w:r w:rsidRPr="003C6E6A">
        <w:rPr>
          <w:rFonts w:asciiTheme="minorHAnsi" w:hAnsiTheme="minorHAnsi" w:cstheme="minorHAnsi"/>
          <w:sz w:val="22"/>
        </w:rPr>
        <w:t>En las plantas</w:t>
      </w:r>
      <w:r w:rsidR="008B6720">
        <w:rPr>
          <w:rFonts w:asciiTheme="minorHAnsi" w:hAnsiTheme="minorHAnsi" w:cstheme="minorHAnsi"/>
          <w:sz w:val="22"/>
        </w:rPr>
        <w:t>,</w:t>
      </w:r>
      <w:r w:rsidRPr="003C6E6A">
        <w:rPr>
          <w:rFonts w:asciiTheme="minorHAnsi" w:hAnsiTheme="minorHAnsi" w:cstheme="minorHAnsi"/>
          <w:sz w:val="22"/>
        </w:rPr>
        <w:t xml:space="preserve"> las </w:t>
      </w:r>
      <w:r w:rsidR="004A35CB" w:rsidRPr="003C6E6A">
        <w:rPr>
          <w:rFonts w:asciiTheme="minorHAnsi" w:hAnsiTheme="minorHAnsi" w:cstheme="minorHAnsi"/>
          <w:sz w:val="22"/>
        </w:rPr>
        <w:t xml:space="preserve">poliaminas </w:t>
      </w:r>
      <w:r w:rsidR="00E65B02" w:rsidRPr="003C6E6A">
        <w:rPr>
          <w:rFonts w:asciiTheme="minorHAnsi" w:hAnsiTheme="minorHAnsi" w:cstheme="minorHAnsi"/>
          <w:sz w:val="22"/>
        </w:rPr>
        <w:t xml:space="preserve">(PA) </w:t>
      </w:r>
      <w:r w:rsidR="004A35CB" w:rsidRPr="003C6E6A">
        <w:rPr>
          <w:rFonts w:asciiTheme="minorHAnsi" w:hAnsiTheme="minorHAnsi" w:cstheme="minorHAnsi"/>
          <w:sz w:val="22"/>
        </w:rPr>
        <w:t xml:space="preserve">juegan un complejo papel en </w:t>
      </w:r>
      <w:r w:rsidR="00A74F0E" w:rsidRPr="003C6E6A">
        <w:rPr>
          <w:rFonts w:asciiTheme="minorHAnsi" w:hAnsiTheme="minorHAnsi" w:cstheme="minorHAnsi"/>
          <w:sz w:val="22"/>
        </w:rPr>
        <w:t>respuesta al estrés oxidativo</w:t>
      </w:r>
      <w:r w:rsidR="004A35CB" w:rsidRPr="003C6E6A">
        <w:rPr>
          <w:rFonts w:asciiTheme="minorHAnsi" w:hAnsiTheme="minorHAnsi" w:cstheme="minorHAnsi"/>
          <w:sz w:val="22"/>
        </w:rPr>
        <w:t>, a través del aumento de la actividad de varias enzimas antioxidantes que intervienen en mecanismos de adaptación</w:t>
      </w:r>
      <w:r w:rsidR="000E35CB" w:rsidRPr="003C6E6A">
        <w:rPr>
          <w:rFonts w:asciiTheme="minorHAnsi" w:hAnsiTheme="minorHAnsi" w:cstheme="minorHAnsi"/>
          <w:sz w:val="22"/>
        </w:rPr>
        <w:t xml:space="preserve">. </w:t>
      </w:r>
      <w:r w:rsidR="00635D68" w:rsidRPr="003C6E6A">
        <w:rPr>
          <w:rFonts w:asciiTheme="minorHAnsi" w:hAnsiTheme="minorHAnsi" w:cstheme="minorHAnsi"/>
          <w:sz w:val="22"/>
        </w:rPr>
        <w:t xml:space="preserve">En este estudio la presencia de </w:t>
      </w:r>
      <w:r w:rsidR="000E35CB" w:rsidRPr="003C6E6A">
        <w:rPr>
          <w:rFonts w:asciiTheme="minorHAnsi" w:hAnsiTheme="minorHAnsi" w:cstheme="minorHAnsi"/>
          <w:sz w:val="22"/>
        </w:rPr>
        <w:t>ADC1, SAMDC1, PAO-1</w:t>
      </w:r>
      <w:r w:rsidR="00635D68" w:rsidRPr="003C6E6A">
        <w:rPr>
          <w:rFonts w:asciiTheme="minorHAnsi" w:hAnsiTheme="minorHAnsi" w:cstheme="minorHAnsi"/>
          <w:sz w:val="22"/>
        </w:rPr>
        <w:t xml:space="preserve"> indicaron </w:t>
      </w:r>
      <w:r w:rsidR="00E65B02" w:rsidRPr="003C6E6A">
        <w:rPr>
          <w:rFonts w:asciiTheme="minorHAnsi" w:hAnsiTheme="minorHAnsi" w:cstheme="minorHAnsi"/>
          <w:sz w:val="22"/>
        </w:rPr>
        <w:t>una posible biosíntesis de PA inducida por las concentraciones de amonio</w:t>
      </w:r>
      <w:r w:rsidR="00A85FB0" w:rsidRPr="003C6E6A">
        <w:rPr>
          <w:rFonts w:asciiTheme="minorHAnsi" w:hAnsiTheme="minorHAnsi" w:cstheme="minorHAnsi"/>
          <w:sz w:val="22"/>
        </w:rPr>
        <w:t xml:space="preserve">. </w:t>
      </w:r>
      <w:r w:rsidR="006303E6" w:rsidRPr="003C6E6A">
        <w:rPr>
          <w:rFonts w:asciiTheme="minorHAnsi" w:hAnsiTheme="minorHAnsi" w:cstheme="minorHAnsi"/>
          <w:sz w:val="22"/>
        </w:rPr>
        <w:t xml:space="preserve">Según Navin </w:t>
      </w:r>
      <w:r w:rsidR="007B6283" w:rsidRPr="003C6E6A">
        <w:rPr>
          <w:rFonts w:asciiTheme="minorHAnsi" w:hAnsiTheme="minorHAnsi" w:cstheme="minorHAnsi"/>
          <w:sz w:val="22"/>
        </w:rPr>
        <w:t>et al.</w:t>
      </w:r>
      <w:r w:rsidR="000B33C3"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&lt;EndNote&gt;&lt;Cite&gt;&lt;Author&gt;Navin&lt;/Author&gt;&lt;Year&gt;2019&lt;/Year&gt;&lt;IDText&gt;Ameliorative Mechanisms of Polyamines Against Abiotic Stress in the Rice Plants&lt;/IDText&gt;&lt;DisplayText&gt;&lt;style face="superscript"&gt;189&lt;/style&gt;&lt;/DisplayText&gt;&lt;record&gt;&lt;isbn&gt;9780128143322&lt;/isbn&gt;&lt;titles&gt;&lt;title&gt;Ameliorative Mechanisms of Polyamines Against Abiotic Stress in the Rice Plants&lt;/title&gt;&lt;secondary-title&gt;Advances in Rice Research for Abiotic Stress Tolerance&lt;/secondary-title&gt;&lt;/titles&gt;&lt;pages&gt;725-735&lt;/pages&gt;&lt;contributors&gt;&lt;authors&gt;&lt;author&gt;Navin, Kumar&lt;/author&gt;&lt;author&gt;Shekhar, Mallick&lt;/author&gt;&lt;/authors&gt;&lt;/contributors&gt;&lt;section&gt;35&lt;/section&gt;&lt;added-date format="utc"&gt;1608005404&lt;/added-date&gt;&lt;pub-location&gt;United Kingdom&lt;/pub-location&gt;&lt;ref-type name="Book Section"&gt;5&lt;/ref-type&gt;&lt;dates&gt;&lt;year&gt;2019&lt;/year&gt;&lt;/dates&gt;&lt;rec-number&gt;401&lt;/rec-number&gt;&lt;publisher&gt;Woodhead Publishing&lt;/publisher&gt;&lt;last-updated-date format="utc"&gt;1608005779&lt;/last-updated-date&gt;&lt;contributors&gt;&lt;secondary-authors&gt;&lt;author&gt;Mirza Hasanuzzaman&lt;/author&gt;&lt;author&gt;Masayuki Fujita&lt;/author&gt;&lt;author&gt;Kamrun Nahar&lt;/author&gt;&lt;author&gt;Jiban Krishna Biswas&lt;/author&gt;&lt;/secondary-authors&gt;&lt;/contributors&gt;&lt;electronic-resource-num&gt;doi.org/10.1016/B978-0-12-814332-2.00035-6.&lt;/electronic-resource-num&gt;&lt;/record&gt;&lt;/Cite&gt;&lt;/EndNote&gt;</w:instrText>
      </w:r>
      <w:r w:rsidR="000B33C3"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189</w:t>
      </w:r>
      <w:r w:rsidR="000B33C3" w:rsidRPr="003C6E6A">
        <w:rPr>
          <w:rFonts w:asciiTheme="minorHAnsi" w:hAnsiTheme="minorHAnsi" w:cstheme="minorHAnsi"/>
          <w:sz w:val="22"/>
        </w:rPr>
        <w:fldChar w:fldCharType="end"/>
      </w:r>
      <w:r w:rsidR="007B6283" w:rsidRPr="003C6E6A">
        <w:rPr>
          <w:rFonts w:asciiTheme="minorHAnsi" w:hAnsiTheme="minorHAnsi" w:cstheme="minorHAnsi"/>
          <w:sz w:val="22"/>
        </w:rPr>
        <w:t>,</w:t>
      </w:r>
      <w:r w:rsidR="00184FB7" w:rsidRPr="003C6E6A">
        <w:rPr>
          <w:rFonts w:asciiTheme="minorHAnsi" w:hAnsiTheme="minorHAnsi" w:cstheme="minorHAnsi"/>
          <w:sz w:val="22"/>
        </w:rPr>
        <w:t xml:space="preserve"> la biosíntesis de Put, Spd y Spm</w:t>
      </w:r>
      <w:r w:rsidR="00597118" w:rsidRPr="003C6E6A">
        <w:rPr>
          <w:rFonts w:asciiTheme="minorHAnsi" w:hAnsiTheme="minorHAnsi" w:cstheme="minorHAnsi"/>
          <w:sz w:val="22"/>
        </w:rPr>
        <w:t xml:space="preserve"> está</w:t>
      </w:r>
      <w:r w:rsidR="006303E6" w:rsidRPr="003C6E6A">
        <w:rPr>
          <w:rFonts w:asciiTheme="minorHAnsi" w:hAnsiTheme="minorHAnsi" w:cstheme="minorHAnsi"/>
          <w:sz w:val="22"/>
        </w:rPr>
        <w:t>n</w:t>
      </w:r>
      <w:r w:rsidR="00176C18" w:rsidRPr="003C6E6A">
        <w:rPr>
          <w:rFonts w:asciiTheme="minorHAnsi" w:hAnsiTheme="minorHAnsi" w:cstheme="minorHAnsi"/>
          <w:sz w:val="22"/>
        </w:rPr>
        <w:t xml:space="preserve"> involucradas en la mejora de la respuesta a estrés a</w:t>
      </w:r>
      <w:r w:rsidR="000E35CB" w:rsidRPr="003C6E6A">
        <w:rPr>
          <w:rFonts w:asciiTheme="minorHAnsi" w:hAnsiTheme="minorHAnsi" w:cstheme="minorHAnsi"/>
          <w:sz w:val="22"/>
        </w:rPr>
        <w:t xml:space="preserve"> sequía, salinidad, frío y calor </w:t>
      </w:r>
      <w:r w:rsidR="000E35CB" w:rsidRPr="003C6E6A">
        <w:rPr>
          <w:rFonts w:asciiTheme="majorHAnsi" w:hAnsiTheme="majorHAnsi" w:cstheme="majorHAnsi"/>
          <w:sz w:val="22"/>
        </w:rPr>
        <w:t>(Tabl</w:t>
      </w:r>
      <w:r w:rsidR="00597118" w:rsidRPr="003C6E6A">
        <w:rPr>
          <w:rFonts w:asciiTheme="majorHAnsi" w:hAnsiTheme="majorHAnsi" w:cstheme="majorHAnsi"/>
          <w:sz w:val="22"/>
        </w:rPr>
        <w:t xml:space="preserve">a </w:t>
      </w:r>
      <w:r w:rsidR="006208DC" w:rsidRPr="003C6E6A">
        <w:rPr>
          <w:rFonts w:asciiTheme="majorHAnsi" w:hAnsiTheme="majorHAnsi" w:cstheme="majorHAnsi"/>
          <w:sz w:val="22"/>
        </w:rPr>
        <w:t>5</w:t>
      </w:r>
      <w:r w:rsidR="00597118" w:rsidRPr="003C6E6A">
        <w:rPr>
          <w:rFonts w:asciiTheme="majorHAnsi" w:hAnsiTheme="majorHAnsi" w:cstheme="majorHAnsi"/>
          <w:sz w:val="22"/>
        </w:rPr>
        <w:t xml:space="preserve">.5 y Figura </w:t>
      </w:r>
      <w:r w:rsidR="00DC1C39" w:rsidRPr="003C6E6A">
        <w:rPr>
          <w:rFonts w:asciiTheme="majorHAnsi" w:hAnsiTheme="majorHAnsi" w:cstheme="majorHAnsi"/>
          <w:sz w:val="22"/>
        </w:rPr>
        <w:t>5</w:t>
      </w:r>
      <w:r w:rsidR="00597118" w:rsidRPr="003C6E6A">
        <w:rPr>
          <w:rFonts w:asciiTheme="majorHAnsi" w:hAnsiTheme="majorHAnsi" w:cstheme="majorHAnsi"/>
          <w:sz w:val="22"/>
        </w:rPr>
        <w:t>.6</w:t>
      </w:r>
      <w:r w:rsidR="000E35CB" w:rsidRPr="003C6E6A">
        <w:rPr>
          <w:rFonts w:asciiTheme="majorHAnsi" w:hAnsiTheme="majorHAnsi" w:cstheme="majorHAnsi"/>
          <w:sz w:val="22"/>
        </w:rPr>
        <w:t>)</w:t>
      </w:r>
      <w:r w:rsidR="000E35CB" w:rsidRPr="003C6E6A">
        <w:rPr>
          <w:rFonts w:asciiTheme="minorHAnsi" w:hAnsiTheme="minorHAnsi" w:cstheme="minorHAnsi"/>
          <w:sz w:val="22"/>
        </w:rPr>
        <w:t xml:space="preserve">. </w:t>
      </w:r>
      <w:r w:rsidR="00597118" w:rsidRPr="003C6E6A">
        <w:rPr>
          <w:rFonts w:asciiTheme="minorHAnsi" w:hAnsiTheme="minorHAnsi" w:cstheme="minorHAnsi"/>
          <w:sz w:val="22"/>
        </w:rPr>
        <w:t>Investigaciones han señalado que l</w:t>
      </w:r>
      <w:r w:rsidR="000E35CB" w:rsidRPr="003C6E6A">
        <w:rPr>
          <w:rFonts w:asciiTheme="minorHAnsi" w:hAnsiTheme="minorHAnsi" w:cstheme="minorHAnsi"/>
          <w:sz w:val="22"/>
        </w:rPr>
        <w:t>as poliaminas</w:t>
      </w:r>
      <w:r w:rsidR="00B428C0" w:rsidRPr="003C6E6A">
        <w:rPr>
          <w:rFonts w:asciiTheme="minorHAnsi" w:hAnsiTheme="minorHAnsi" w:cstheme="minorHAnsi"/>
          <w:sz w:val="22"/>
        </w:rPr>
        <w:t xml:space="preserve"> se unen a los ácidos nucleicos, proteínas</w:t>
      </w:r>
      <w:r w:rsidR="00474E69" w:rsidRPr="003C6E6A">
        <w:rPr>
          <w:rFonts w:asciiTheme="minorHAnsi" w:hAnsiTheme="minorHAnsi" w:cstheme="minorHAnsi"/>
          <w:sz w:val="22"/>
        </w:rPr>
        <w:t>,</w:t>
      </w:r>
      <w:r w:rsidR="00B428C0" w:rsidRPr="003C6E6A">
        <w:rPr>
          <w:rFonts w:asciiTheme="minorHAnsi" w:hAnsiTheme="minorHAnsi" w:cstheme="minorHAnsi"/>
          <w:sz w:val="22"/>
        </w:rPr>
        <w:t xml:space="preserve"> </w:t>
      </w:r>
      <w:r w:rsidR="00474E69" w:rsidRPr="003C6E6A">
        <w:rPr>
          <w:rFonts w:asciiTheme="minorHAnsi" w:hAnsiTheme="minorHAnsi" w:cstheme="minorHAnsi"/>
          <w:sz w:val="22"/>
        </w:rPr>
        <w:t>membranas celulares</w:t>
      </w:r>
      <w:r w:rsidR="00B428C0" w:rsidRPr="003C6E6A">
        <w:rPr>
          <w:rFonts w:asciiTheme="minorHAnsi" w:hAnsiTheme="minorHAnsi" w:cstheme="minorHAnsi"/>
          <w:sz w:val="22"/>
        </w:rPr>
        <w:t xml:space="preserve"> estabilizando sus estructuras</w:t>
      </w:r>
      <w:r w:rsidR="00363EA7" w:rsidRPr="003C6E6A">
        <w:rPr>
          <w:rFonts w:asciiTheme="minorHAnsi" w:hAnsiTheme="minorHAnsi" w:cstheme="minorHAnsi"/>
          <w:sz w:val="22"/>
        </w:rPr>
        <w:t>, además se les ha atribuido funciones en la fosforilación de</w:t>
      </w:r>
      <w:r w:rsidR="00366809" w:rsidRPr="003C6E6A">
        <w:rPr>
          <w:rFonts w:asciiTheme="minorHAnsi" w:hAnsiTheme="minorHAnsi" w:cstheme="minorHAnsi"/>
          <w:sz w:val="22"/>
        </w:rPr>
        <w:t xml:space="preserve"> proteínas y</w:t>
      </w:r>
      <w:r w:rsidR="00363EA7" w:rsidRPr="003C6E6A">
        <w:rPr>
          <w:rFonts w:asciiTheme="minorHAnsi" w:hAnsiTheme="minorHAnsi" w:cstheme="minorHAnsi"/>
          <w:sz w:val="22"/>
        </w:rPr>
        <w:t xml:space="preserve"> </w:t>
      </w:r>
      <w:r w:rsidR="00184FB7" w:rsidRPr="003C6E6A">
        <w:rPr>
          <w:rFonts w:asciiTheme="minorHAnsi" w:hAnsiTheme="minorHAnsi" w:cstheme="minorHAnsi"/>
          <w:sz w:val="22"/>
        </w:rPr>
        <w:t xml:space="preserve">como </w:t>
      </w:r>
      <w:r w:rsidR="00366809" w:rsidRPr="003C6E6A">
        <w:rPr>
          <w:rFonts w:asciiTheme="minorHAnsi" w:hAnsiTheme="minorHAnsi" w:cstheme="minorHAnsi"/>
          <w:sz w:val="22"/>
        </w:rPr>
        <w:t>generador</w:t>
      </w:r>
      <w:r w:rsidR="00363EA7" w:rsidRPr="003C6E6A">
        <w:rPr>
          <w:rFonts w:asciiTheme="minorHAnsi" w:hAnsiTheme="minorHAnsi" w:cstheme="minorHAnsi"/>
          <w:sz w:val="22"/>
        </w:rPr>
        <w:t xml:space="preserve"> de modificaciones postranscripcionales para aumentar la tolerancia</w:t>
      </w:r>
      <w:r w:rsidR="001F6594" w:rsidRPr="003C6E6A">
        <w:rPr>
          <w:rFonts w:asciiTheme="minorHAnsi" w:hAnsiTheme="minorHAnsi" w:cstheme="minorHAnsi"/>
          <w:sz w:val="22"/>
        </w:rPr>
        <w:t xml:space="preserve">. </w:t>
      </w:r>
      <w:r w:rsidR="00011055" w:rsidRPr="003C6E6A">
        <w:rPr>
          <w:rFonts w:asciiTheme="minorHAnsi" w:hAnsiTheme="minorHAnsi" w:cstheme="minorHAnsi"/>
          <w:sz w:val="22"/>
        </w:rPr>
        <w:t xml:space="preserve">Bouchereau </w:t>
      </w:r>
      <w:r w:rsidR="007B6283" w:rsidRPr="003C6E6A">
        <w:rPr>
          <w:rFonts w:asciiTheme="minorHAnsi" w:hAnsiTheme="minorHAnsi" w:cstheme="minorHAnsi"/>
          <w:sz w:val="22"/>
        </w:rPr>
        <w:t>et al.</w:t>
      </w:r>
      <w:r w:rsidR="000D4397"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&lt;EndNote&gt;&lt;Cite&gt;&lt;Author&gt;Bouchereau&lt;/Author&gt;&lt;Year&gt;1999&lt;/Year&gt;&lt;IDText&gt;Polyamines and environmental challenges: recent development&lt;/IDText&gt;&lt;DisplayText&gt;&lt;style face="superscript"&gt;190&lt;/style&gt;&lt;/DisplayText&gt;&lt;record&gt;&lt;dates&gt;&lt;pub-dates&gt;&lt;date&gt;Jan&lt;/date&gt;&lt;/pub-dates&gt;&lt;year&gt;1999&lt;/year&gt;&lt;/dates&gt;&lt;urls&gt;&lt;related-urls&gt;&lt;url&gt;&amp;lt;Go to ISI&amp;gt;://WOS:000078623700001&lt;/url&gt;&lt;/related-urls&gt;&lt;/urls&gt;&lt;isbn&gt;0168-9452&lt;/isbn&gt;&lt;titles&gt;&lt;title&gt;Polyamines and environmental challenges: recent development&lt;/title&gt;&lt;secondary-title&gt;Plant Science&lt;/secondary-title&gt;&lt;/titles&gt;&lt;pages&gt;103-125&lt;/pages&gt;&lt;number&gt;2&lt;/number&gt;&lt;contributors&gt;&lt;authors&gt;&lt;author&gt;Bouchereau, A.&lt;/author&gt;&lt;author&gt;Aziz, A.&lt;/author&gt;&lt;author&gt;Larher, F.&lt;/author&gt;&lt;author&gt;Martin-Tanguy, J.&lt;/author&gt;&lt;/authors&gt;&lt;/contributors&gt;&lt;added-date format="utc"&gt;1608010055&lt;/added-date&gt;&lt;ref-type name="Journal Article"&gt;17&lt;/ref-type&gt;&lt;rec-number&gt;402&lt;/rec-number&gt;&lt;last-updated-date format="utc"&gt;1608010055&lt;/last-updated-date&gt;&lt;accession-num&gt;WOS:000078623700001&lt;/accession-num&gt;&lt;electronic-resource-num&gt;10.1016/s0168-9452(98)00218-0&lt;/electronic-resource-num&gt;&lt;volume&gt;140&lt;/volume&gt;&lt;/record&gt;&lt;/Cite&gt;&lt;/EndNote&gt;</w:instrText>
      </w:r>
      <w:r w:rsidR="000D4397"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190</w:t>
      </w:r>
      <w:r w:rsidR="000D4397" w:rsidRPr="003C6E6A">
        <w:rPr>
          <w:rFonts w:asciiTheme="minorHAnsi" w:hAnsiTheme="minorHAnsi" w:cstheme="minorHAnsi"/>
          <w:sz w:val="22"/>
        </w:rPr>
        <w:fldChar w:fldCharType="end"/>
      </w:r>
      <w:r w:rsidR="007B6283" w:rsidRPr="003C6E6A">
        <w:rPr>
          <w:rFonts w:asciiTheme="minorHAnsi" w:hAnsiTheme="minorHAnsi" w:cstheme="minorHAnsi"/>
          <w:sz w:val="22"/>
        </w:rPr>
        <w:t>,</w:t>
      </w:r>
      <w:r w:rsidR="000E35CB" w:rsidRPr="003C6E6A">
        <w:rPr>
          <w:rFonts w:asciiTheme="minorHAnsi" w:hAnsiTheme="minorHAnsi" w:cstheme="minorHAnsi"/>
          <w:sz w:val="22"/>
        </w:rPr>
        <w:t xml:space="preserve"> afirman que la nutrición con NH</w:t>
      </w:r>
      <w:r w:rsidR="000E35CB" w:rsidRPr="003C6E6A">
        <w:rPr>
          <w:rFonts w:asciiTheme="minorHAnsi" w:hAnsiTheme="minorHAnsi" w:cstheme="minorHAnsi"/>
          <w:sz w:val="22"/>
          <w:vertAlign w:val="subscript"/>
        </w:rPr>
        <w:t>4</w:t>
      </w:r>
      <w:r w:rsidR="000E35CB" w:rsidRPr="003C6E6A">
        <w:rPr>
          <w:rFonts w:asciiTheme="minorHAnsi" w:hAnsiTheme="minorHAnsi" w:cstheme="minorHAnsi"/>
          <w:sz w:val="22"/>
          <w:vertAlign w:val="superscript"/>
        </w:rPr>
        <w:t>+</w:t>
      </w:r>
      <w:r w:rsidR="000E35CB" w:rsidRPr="003C6E6A">
        <w:rPr>
          <w:rFonts w:asciiTheme="minorHAnsi" w:hAnsiTheme="minorHAnsi" w:cstheme="minorHAnsi"/>
          <w:sz w:val="22"/>
        </w:rPr>
        <w:t xml:space="preserve"> está asociada con cambios significativos en el contenido de poliaminas libres en los brotes o raíces de las plantas, lo que podría ser un factor protector clave para la célula estresada.</w:t>
      </w:r>
      <w:r w:rsidR="004F3155" w:rsidRPr="003C6E6A">
        <w:rPr>
          <w:rFonts w:asciiTheme="minorHAnsi" w:hAnsiTheme="minorHAnsi" w:cstheme="minorHAnsi"/>
          <w:sz w:val="22"/>
        </w:rPr>
        <w:t xml:space="preserve"> La presencia </w:t>
      </w:r>
      <w:r w:rsidR="00A21CA4" w:rsidRPr="003C6E6A">
        <w:rPr>
          <w:rFonts w:asciiTheme="minorHAnsi" w:hAnsiTheme="minorHAnsi" w:cstheme="minorHAnsi"/>
          <w:sz w:val="22"/>
        </w:rPr>
        <w:t xml:space="preserve">de </w:t>
      </w:r>
      <w:r w:rsidR="004F3155" w:rsidRPr="003C6E6A">
        <w:rPr>
          <w:rFonts w:asciiTheme="minorHAnsi" w:hAnsiTheme="minorHAnsi" w:cstheme="minorHAnsi"/>
          <w:sz w:val="22"/>
        </w:rPr>
        <w:t>rutas de biosíntesis de PA</w:t>
      </w:r>
      <w:r w:rsidR="00FF749D" w:rsidRPr="003C6E6A">
        <w:rPr>
          <w:rFonts w:asciiTheme="minorHAnsi" w:hAnsiTheme="minorHAnsi" w:cstheme="minorHAnsi"/>
          <w:sz w:val="22"/>
        </w:rPr>
        <w:t xml:space="preserve"> en </w:t>
      </w:r>
      <w:r w:rsidR="00FF749D" w:rsidRPr="003C6E6A">
        <w:rPr>
          <w:rFonts w:asciiTheme="minorHAnsi" w:hAnsiTheme="minorHAnsi" w:cstheme="minorHAnsi"/>
          <w:i/>
          <w:sz w:val="22"/>
        </w:rPr>
        <w:t>S. neei</w:t>
      </w:r>
      <w:r w:rsidR="001F6594" w:rsidRPr="003C6E6A">
        <w:rPr>
          <w:rFonts w:asciiTheme="minorHAnsi" w:hAnsiTheme="minorHAnsi" w:cstheme="minorHAnsi"/>
          <w:sz w:val="22"/>
        </w:rPr>
        <w:t xml:space="preserve">, </w:t>
      </w:r>
      <w:r w:rsidR="0082378A" w:rsidRPr="003C6E6A">
        <w:rPr>
          <w:rFonts w:asciiTheme="minorHAnsi" w:hAnsiTheme="minorHAnsi" w:cstheme="minorHAnsi"/>
          <w:sz w:val="22"/>
        </w:rPr>
        <w:t xml:space="preserve">se </w:t>
      </w:r>
      <w:r w:rsidR="001F6594" w:rsidRPr="003C6E6A">
        <w:rPr>
          <w:rFonts w:asciiTheme="minorHAnsi" w:hAnsiTheme="minorHAnsi" w:cstheme="minorHAnsi"/>
          <w:sz w:val="22"/>
        </w:rPr>
        <w:t>sugi</w:t>
      </w:r>
      <w:r w:rsidR="0082378A" w:rsidRPr="003C6E6A">
        <w:rPr>
          <w:rFonts w:asciiTheme="minorHAnsi" w:hAnsiTheme="minorHAnsi" w:cstheme="minorHAnsi"/>
          <w:sz w:val="22"/>
        </w:rPr>
        <w:t>ere</w:t>
      </w:r>
      <w:r w:rsidR="001F6594" w:rsidRPr="003C6E6A">
        <w:rPr>
          <w:rFonts w:asciiTheme="minorHAnsi" w:hAnsiTheme="minorHAnsi" w:cstheme="minorHAnsi"/>
          <w:sz w:val="22"/>
        </w:rPr>
        <w:t xml:space="preserve"> </w:t>
      </w:r>
      <w:r w:rsidR="004F3155" w:rsidRPr="003C6E6A">
        <w:rPr>
          <w:rFonts w:asciiTheme="minorHAnsi" w:hAnsiTheme="minorHAnsi" w:cstheme="minorHAnsi"/>
          <w:sz w:val="22"/>
        </w:rPr>
        <w:t xml:space="preserve">que al igual que la salinidad, </w:t>
      </w:r>
      <w:r w:rsidR="00FF749D" w:rsidRPr="003C6E6A">
        <w:rPr>
          <w:rFonts w:asciiTheme="minorHAnsi" w:hAnsiTheme="minorHAnsi" w:cstheme="minorHAnsi"/>
          <w:sz w:val="22"/>
        </w:rPr>
        <w:t xml:space="preserve">la producción de PA </w:t>
      </w:r>
      <w:r w:rsidR="000B33C3" w:rsidRPr="003C6E6A">
        <w:rPr>
          <w:rFonts w:asciiTheme="minorHAnsi" w:hAnsiTheme="minorHAnsi" w:cstheme="minorHAnsi"/>
          <w:sz w:val="22"/>
        </w:rPr>
        <w:t>aumenta</w:t>
      </w:r>
      <w:r w:rsidR="00FF749D" w:rsidRPr="003C6E6A">
        <w:rPr>
          <w:rFonts w:asciiTheme="minorHAnsi" w:hAnsiTheme="minorHAnsi" w:cstheme="minorHAnsi"/>
          <w:sz w:val="22"/>
        </w:rPr>
        <w:t xml:space="preserve"> la </w:t>
      </w:r>
      <w:r w:rsidR="0082378A" w:rsidRPr="003C6E6A">
        <w:rPr>
          <w:rFonts w:asciiTheme="minorHAnsi" w:hAnsiTheme="minorHAnsi" w:cstheme="minorHAnsi"/>
          <w:sz w:val="22"/>
        </w:rPr>
        <w:t xml:space="preserve">tolerancia al amonio. </w:t>
      </w:r>
    </w:p>
    <w:p w14:paraId="24463042" w14:textId="548E9A28" w:rsidR="00C26F5D" w:rsidRPr="003C6E6A" w:rsidRDefault="00C26F5D" w:rsidP="004A35CB">
      <w:pPr>
        <w:rPr>
          <w:rFonts w:asciiTheme="minorHAnsi" w:hAnsiTheme="minorHAnsi" w:cstheme="minorHAnsi"/>
          <w:sz w:val="22"/>
        </w:rPr>
      </w:pPr>
    </w:p>
    <w:p w14:paraId="33B61F21" w14:textId="77777777" w:rsidR="003532E9" w:rsidRPr="003C6E6A" w:rsidRDefault="002C0FAC" w:rsidP="002C784F">
      <w:pPr>
        <w:ind w:left="708"/>
        <w:rPr>
          <w:rFonts w:asciiTheme="minorHAnsi" w:hAnsiTheme="minorHAnsi" w:cstheme="minorHAnsi"/>
          <w:b/>
          <w:sz w:val="22"/>
        </w:rPr>
      </w:pPr>
      <w:r w:rsidRPr="003C6E6A">
        <w:rPr>
          <w:rFonts w:asciiTheme="minorHAnsi" w:hAnsiTheme="minorHAnsi" w:cstheme="minorHAnsi"/>
          <w:b/>
          <w:sz w:val="22"/>
        </w:rPr>
        <w:t>Compartimentalización en las v</w:t>
      </w:r>
      <w:r w:rsidR="00F7079F" w:rsidRPr="003C6E6A">
        <w:rPr>
          <w:rFonts w:asciiTheme="minorHAnsi" w:hAnsiTheme="minorHAnsi" w:cstheme="minorHAnsi"/>
          <w:b/>
          <w:sz w:val="22"/>
        </w:rPr>
        <w:t>acuolas</w:t>
      </w:r>
      <w:r w:rsidR="003532E9" w:rsidRPr="003C6E6A">
        <w:rPr>
          <w:rFonts w:asciiTheme="minorHAnsi" w:hAnsiTheme="minorHAnsi" w:cstheme="minorHAnsi"/>
          <w:b/>
          <w:sz w:val="22"/>
        </w:rPr>
        <w:t xml:space="preserve"> y </w:t>
      </w:r>
      <w:r w:rsidR="001F68AA" w:rsidRPr="003C6E6A">
        <w:rPr>
          <w:rFonts w:asciiTheme="minorHAnsi" w:hAnsiTheme="minorHAnsi" w:cstheme="minorHAnsi"/>
          <w:b/>
          <w:sz w:val="22"/>
        </w:rPr>
        <w:t xml:space="preserve">activación de </w:t>
      </w:r>
      <w:r w:rsidR="003532E9" w:rsidRPr="003C6E6A">
        <w:rPr>
          <w:rFonts w:asciiTheme="minorHAnsi" w:hAnsiTheme="minorHAnsi" w:cstheme="minorHAnsi"/>
          <w:b/>
          <w:sz w:val="22"/>
        </w:rPr>
        <w:t>complejo vacuolar</w:t>
      </w:r>
    </w:p>
    <w:p w14:paraId="6CD515F1" w14:textId="4F02E71D" w:rsidR="00F44935" w:rsidRPr="003C6E6A" w:rsidRDefault="00DD49A5" w:rsidP="00D67C46">
      <w:pPr>
        <w:jc w:val="both"/>
        <w:rPr>
          <w:rFonts w:asciiTheme="minorHAnsi" w:hAnsiTheme="minorHAnsi" w:cstheme="minorHAnsi"/>
          <w:sz w:val="22"/>
        </w:rPr>
      </w:pPr>
      <w:r w:rsidRPr="003C6E6A">
        <w:rPr>
          <w:rFonts w:asciiTheme="minorHAnsi" w:hAnsiTheme="minorHAnsi" w:cstheme="minorHAnsi"/>
          <w:sz w:val="22"/>
        </w:rPr>
        <w:t xml:space="preserve">La </w:t>
      </w:r>
      <w:r w:rsidR="008B147A" w:rsidRPr="003C6E6A">
        <w:rPr>
          <w:rFonts w:asciiTheme="minorHAnsi" w:hAnsiTheme="minorHAnsi" w:cstheme="minorHAnsi"/>
          <w:sz w:val="22"/>
        </w:rPr>
        <w:t xml:space="preserve">mayor incorporación de </w:t>
      </w:r>
      <w:r w:rsidRPr="003C6E6A">
        <w:rPr>
          <w:rFonts w:asciiTheme="minorHAnsi" w:hAnsiTheme="minorHAnsi" w:cstheme="minorHAnsi"/>
          <w:sz w:val="22"/>
        </w:rPr>
        <w:t xml:space="preserve">amonio desde </w:t>
      </w:r>
      <w:r w:rsidR="00D95663" w:rsidRPr="003C6E6A">
        <w:rPr>
          <w:rFonts w:asciiTheme="minorHAnsi" w:hAnsiTheme="minorHAnsi" w:cstheme="minorHAnsi"/>
          <w:sz w:val="22"/>
        </w:rPr>
        <w:t xml:space="preserve">el </w:t>
      </w:r>
      <w:r w:rsidRPr="003C6E6A">
        <w:rPr>
          <w:rFonts w:asciiTheme="minorHAnsi" w:hAnsiTheme="minorHAnsi" w:cstheme="minorHAnsi"/>
          <w:sz w:val="22"/>
        </w:rPr>
        <w:t xml:space="preserve">entorno externo se produce en la </w:t>
      </w:r>
      <w:r w:rsidR="00514CF5" w:rsidRPr="003C6E6A">
        <w:rPr>
          <w:rFonts w:asciiTheme="minorHAnsi" w:hAnsiTheme="minorHAnsi" w:cstheme="minorHAnsi"/>
          <w:sz w:val="22"/>
        </w:rPr>
        <w:t>rizósfera</w:t>
      </w:r>
      <w:r w:rsidRPr="003C6E6A">
        <w:rPr>
          <w:rFonts w:asciiTheme="minorHAnsi" w:hAnsiTheme="minorHAnsi" w:cstheme="minorHAnsi"/>
          <w:sz w:val="22"/>
        </w:rPr>
        <w:t xml:space="preserve">, a través de transportadores de amonio </w:t>
      </w:r>
      <w:r w:rsidR="00C23713" w:rsidRPr="003C6E6A">
        <w:rPr>
          <w:rFonts w:asciiTheme="minorHAnsi" w:hAnsiTheme="minorHAnsi" w:cstheme="minorHAnsi"/>
          <w:sz w:val="22"/>
        </w:rPr>
        <w:t xml:space="preserve">ubicados </w:t>
      </w:r>
      <w:r w:rsidRPr="003C6E6A">
        <w:rPr>
          <w:rFonts w:asciiTheme="minorHAnsi" w:hAnsiTheme="minorHAnsi" w:cstheme="minorHAnsi"/>
          <w:sz w:val="22"/>
        </w:rPr>
        <w:t>en la membrana plas</w:t>
      </w:r>
      <w:r w:rsidR="003201CC" w:rsidRPr="003C6E6A">
        <w:rPr>
          <w:rFonts w:asciiTheme="minorHAnsi" w:hAnsiTheme="minorHAnsi" w:cstheme="minorHAnsi"/>
          <w:sz w:val="22"/>
        </w:rPr>
        <w:t xml:space="preserve">mática de las células de </w:t>
      </w:r>
      <w:r w:rsidR="003201CC" w:rsidRPr="003C6E6A">
        <w:rPr>
          <w:rFonts w:asciiTheme="minorHAnsi" w:hAnsiTheme="minorHAnsi" w:cstheme="minorHAnsi"/>
          <w:sz w:val="22"/>
        </w:rPr>
        <w:lastRenderedPageBreak/>
        <w:t>la raíces</w:t>
      </w:r>
      <w:r w:rsidRPr="003C6E6A">
        <w:rPr>
          <w:rFonts w:asciiTheme="minorHAnsi" w:hAnsiTheme="minorHAnsi" w:cstheme="minorHAnsi"/>
          <w:sz w:val="22"/>
        </w:rPr>
        <w:fldChar w:fldCharType="begin"/>
      </w:r>
      <w:r w:rsidR="00047F75" w:rsidRPr="003C6E6A">
        <w:rPr>
          <w:rFonts w:asciiTheme="minorHAnsi" w:hAnsiTheme="minorHAnsi" w:cstheme="minorHAnsi"/>
          <w:sz w:val="22"/>
        </w:rPr>
        <w:instrText xml:space="preserve"> ADDIN EN.CITE &lt;EndNote&gt;&lt;Cite&gt;&lt;Author&gt;Forde&lt;/Author&gt;&lt;Year&gt;1999&lt;/Year&gt;&lt;IDText&gt;Nitrate and ammonium nutrition of plants: Physiological and molecular perspectives&lt;/IDText&gt;&lt;DisplayText&gt;&lt;style face="superscript"&gt;52&lt;/style&gt;&lt;/DisplayText&gt;&lt;record&gt;&lt;urls&gt;&lt;related-urls&gt;&lt;url&gt;&amp;lt;Go to ISI&amp;gt;://WOS:000084726000001&lt;/url&gt;&lt;/related-urls&gt;&lt;/urls&gt;&lt;isbn&gt;0065-2296&lt;/isbn&gt;&lt;titles&gt;&lt;title&gt;Nitrate and ammonium nutrition of plants: Physiological and molecular perspectives&lt;/title&gt;&lt;secondary-title&gt;Advances in Botanical Research Incorporating Advances in Plant Pathology, Vol 30&lt;/secondary-title&gt;&lt;/titles&gt;&lt;pages&gt;1-90&lt;/pages&gt;&lt;contributors&gt;&lt;authors&gt;&lt;author&gt;Forde, B. G.&lt;/author&gt;&lt;author&gt;Clarkson, D. T.&lt;/author&gt;&lt;/authors&gt;&lt;/contributors&gt;&lt;added-date format="utc"&gt;1580876086&lt;/added-date&gt;&lt;ref-type name="Journal Article"&gt;17&lt;/ref-type&gt;&lt;dates&gt;&lt;year&gt;1999&lt;/year&gt;&lt;/dates&gt;&lt;rec-number&gt;304&lt;/rec-number&gt;&lt;last-updated-date format="utc"&gt;1580876086&lt;/last-updated-date&gt;&lt;accession-num&gt;WOS:000084726000001&lt;/accession-num&gt;&lt;volume&gt;30&lt;/volume&gt;&lt;/record&gt;&lt;/Cite&gt;&lt;/EndNote&gt;</w:instrText>
      </w:r>
      <w:r w:rsidRPr="003C6E6A">
        <w:rPr>
          <w:rFonts w:asciiTheme="minorHAnsi" w:hAnsiTheme="minorHAnsi" w:cstheme="minorHAnsi"/>
          <w:sz w:val="22"/>
        </w:rPr>
        <w:fldChar w:fldCharType="separate"/>
      </w:r>
      <w:r w:rsidR="00047F75" w:rsidRPr="003C6E6A">
        <w:rPr>
          <w:rFonts w:asciiTheme="minorHAnsi" w:hAnsiTheme="minorHAnsi" w:cstheme="minorHAnsi"/>
          <w:noProof/>
          <w:sz w:val="22"/>
          <w:vertAlign w:val="superscript"/>
        </w:rPr>
        <w:t>52</w:t>
      </w:r>
      <w:r w:rsidRPr="003C6E6A">
        <w:rPr>
          <w:rFonts w:asciiTheme="minorHAnsi" w:hAnsiTheme="minorHAnsi" w:cstheme="minorHAnsi"/>
          <w:sz w:val="22"/>
        </w:rPr>
        <w:fldChar w:fldCharType="end"/>
      </w:r>
      <w:r w:rsidRPr="003C6E6A">
        <w:rPr>
          <w:rFonts w:asciiTheme="minorHAnsi" w:hAnsiTheme="minorHAnsi" w:cstheme="minorHAnsi"/>
          <w:sz w:val="22"/>
        </w:rPr>
        <w:t>.</w:t>
      </w:r>
      <w:r w:rsidR="00C23713" w:rsidRPr="003C6E6A">
        <w:rPr>
          <w:rFonts w:asciiTheme="minorHAnsi" w:hAnsiTheme="minorHAnsi" w:cstheme="minorHAnsi"/>
          <w:sz w:val="22"/>
        </w:rPr>
        <w:t xml:space="preserve"> </w:t>
      </w:r>
      <w:r w:rsidR="00175E4A" w:rsidRPr="003C6E6A">
        <w:rPr>
          <w:rFonts w:asciiTheme="minorHAnsi" w:hAnsiTheme="minorHAnsi" w:cstheme="minorHAnsi"/>
          <w:sz w:val="22"/>
        </w:rPr>
        <w:t>Cuando el amonio alcanza el c</w:t>
      </w:r>
      <w:r w:rsidR="00C23713" w:rsidRPr="003C6E6A">
        <w:rPr>
          <w:rFonts w:asciiTheme="minorHAnsi" w:hAnsiTheme="minorHAnsi" w:cstheme="minorHAnsi"/>
          <w:sz w:val="22"/>
        </w:rPr>
        <w:t xml:space="preserve">itoplasma, </w:t>
      </w:r>
      <w:r w:rsidR="00D71326" w:rsidRPr="003C6E6A">
        <w:rPr>
          <w:rFonts w:asciiTheme="minorHAnsi" w:hAnsiTheme="minorHAnsi" w:cstheme="minorHAnsi"/>
          <w:sz w:val="22"/>
        </w:rPr>
        <w:t xml:space="preserve">las </w:t>
      </w:r>
      <w:r w:rsidR="00AC1F9F" w:rsidRPr="003C6E6A">
        <w:rPr>
          <w:rFonts w:asciiTheme="minorHAnsi" w:hAnsiTheme="minorHAnsi" w:cstheme="minorHAnsi"/>
          <w:sz w:val="22"/>
        </w:rPr>
        <w:t xml:space="preserve">altas </w:t>
      </w:r>
      <w:r w:rsidR="00175E4A" w:rsidRPr="003C6E6A">
        <w:rPr>
          <w:rFonts w:asciiTheme="minorHAnsi" w:hAnsiTheme="minorHAnsi" w:cstheme="minorHAnsi"/>
          <w:sz w:val="22"/>
        </w:rPr>
        <w:t>concentraciones de amonio desencadenan</w:t>
      </w:r>
      <w:r w:rsidR="00AC1F9F" w:rsidRPr="003C6E6A">
        <w:rPr>
          <w:rFonts w:asciiTheme="minorHAnsi" w:hAnsiTheme="minorHAnsi" w:cstheme="minorHAnsi"/>
          <w:sz w:val="22"/>
        </w:rPr>
        <w:t xml:space="preserve"> estrés</w:t>
      </w:r>
      <w:r w:rsidR="00514CF5" w:rsidRPr="003C6E6A">
        <w:rPr>
          <w:rFonts w:asciiTheme="minorHAnsi" w:hAnsiTheme="minorHAnsi" w:cstheme="minorHAnsi"/>
          <w:sz w:val="22"/>
        </w:rPr>
        <w:t xml:space="preserve"> oxidativo. No obstante, </w:t>
      </w:r>
      <w:r w:rsidR="00643F35" w:rsidRPr="003C6E6A">
        <w:rPr>
          <w:rFonts w:asciiTheme="minorHAnsi" w:hAnsiTheme="minorHAnsi" w:cstheme="minorHAnsi"/>
          <w:sz w:val="22"/>
        </w:rPr>
        <w:t>el NH</w:t>
      </w:r>
      <w:r w:rsidR="00643F35" w:rsidRPr="003C6E6A">
        <w:rPr>
          <w:rFonts w:asciiTheme="minorHAnsi" w:hAnsiTheme="minorHAnsi" w:cstheme="minorHAnsi"/>
          <w:sz w:val="22"/>
          <w:vertAlign w:val="subscript"/>
        </w:rPr>
        <w:t>4</w:t>
      </w:r>
      <w:r w:rsidR="00643F35" w:rsidRPr="003C6E6A">
        <w:rPr>
          <w:rFonts w:asciiTheme="minorHAnsi" w:hAnsiTheme="minorHAnsi" w:cstheme="minorHAnsi"/>
          <w:sz w:val="22"/>
          <w:vertAlign w:val="superscript"/>
        </w:rPr>
        <w:t>+</w:t>
      </w:r>
      <w:r w:rsidR="00643F35" w:rsidRPr="003C6E6A">
        <w:rPr>
          <w:rFonts w:asciiTheme="minorHAnsi" w:hAnsiTheme="minorHAnsi" w:cstheme="minorHAnsi"/>
          <w:sz w:val="22"/>
        </w:rPr>
        <w:t xml:space="preserve"> pierde un </w:t>
      </w:r>
      <w:r w:rsidR="00514CF5" w:rsidRPr="003C6E6A">
        <w:rPr>
          <w:rFonts w:asciiTheme="minorHAnsi" w:hAnsiTheme="minorHAnsi" w:cstheme="minorHAnsi"/>
          <w:sz w:val="22"/>
        </w:rPr>
        <w:t>protón</w:t>
      </w:r>
      <w:r w:rsidR="00643F35" w:rsidRPr="003C6E6A">
        <w:rPr>
          <w:rFonts w:asciiTheme="minorHAnsi" w:hAnsiTheme="minorHAnsi" w:cstheme="minorHAnsi"/>
          <w:sz w:val="22"/>
        </w:rPr>
        <w:t xml:space="preserve"> H</w:t>
      </w:r>
      <w:r w:rsidR="00643F35" w:rsidRPr="003C6E6A">
        <w:rPr>
          <w:rFonts w:asciiTheme="minorHAnsi" w:hAnsiTheme="minorHAnsi" w:cstheme="minorHAnsi"/>
          <w:sz w:val="22"/>
          <w:vertAlign w:val="superscript"/>
        </w:rPr>
        <w:t>+</w:t>
      </w:r>
      <w:r w:rsidR="00643F35" w:rsidRPr="003C6E6A">
        <w:rPr>
          <w:rFonts w:asciiTheme="minorHAnsi" w:hAnsiTheme="minorHAnsi" w:cstheme="minorHAnsi"/>
          <w:sz w:val="22"/>
        </w:rPr>
        <w:t xml:space="preserve"> (desprotonación), ac</w:t>
      </w:r>
      <w:r w:rsidR="00514CF5" w:rsidRPr="003C6E6A">
        <w:rPr>
          <w:rFonts w:asciiTheme="minorHAnsi" w:hAnsiTheme="minorHAnsi" w:cstheme="minorHAnsi"/>
          <w:sz w:val="22"/>
        </w:rPr>
        <w:t xml:space="preserve">idificando aún más </w:t>
      </w:r>
      <w:r w:rsidR="00643F35" w:rsidRPr="003C6E6A">
        <w:rPr>
          <w:rFonts w:asciiTheme="minorHAnsi" w:hAnsiTheme="minorHAnsi" w:cstheme="minorHAnsi"/>
          <w:sz w:val="22"/>
        </w:rPr>
        <w:t>el citosol. Un citosol ácido</w:t>
      </w:r>
      <w:r w:rsidR="00A74F0E" w:rsidRPr="003C6E6A">
        <w:rPr>
          <w:rFonts w:asciiTheme="minorHAnsi" w:hAnsiTheme="minorHAnsi" w:cstheme="minorHAnsi"/>
          <w:sz w:val="22"/>
        </w:rPr>
        <w:t xml:space="preserve"> i</w:t>
      </w:r>
      <w:r w:rsidR="00643F35" w:rsidRPr="003C6E6A">
        <w:rPr>
          <w:rFonts w:asciiTheme="minorHAnsi" w:hAnsiTheme="minorHAnsi" w:cstheme="minorHAnsi"/>
          <w:sz w:val="22"/>
        </w:rPr>
        <w:t>nduce la acidificación vacuolar, ya sea por la entrada del propio NH</w:t>
      </w:r>
      <w:r w:rsidR="00643F35" w:rsidRPr="003C6E6A">
        <w:rPr>
          <w:rFonts w:asciiTheme="minorHAnsi" w:hAnsiTheme="minorHAnsi" w:cstheme="minorHAnsi"/>
          <w:sz w:val="22"/>
          <w:vertAlign w:val="subscript"/>
        </w:rPr>
        <w:t>4</w:t>
      </w:r>
      <w:r w:rsidR="00643F35" w:rsidRPr="003C6E6A">
        <w:rPr>
          <w:rFonts w:asciiTheme="minorHAnsi" w:hAnsiTheme="minorHAnsi" w:cstheme="minorHAnsi"/>
          <w:sz w:val="22"/>
          <w:vertAlign w:val="superscript"/>
        </w:rPr>
        <w:t>+</w:t>
      </w:r>
      <w:r w:rsidR="00643F35" w:rsidRPr="003C6E6A">
        <w:rPr>
          <w:rFonts w:asciiTheme="minorHAnsi" w:hAnsiTheme="minorHAnsi" w:cstheme="minorHAnsi"/>
          <w:sz w:val="22"/>
        </w:rPr>
        <w:t xml:space="preserve"> u otros </w:t>
      </w:r>
      <w:r w:rsidR="00B902BF" w:rsidRPr="003C6E6A">
        <w:rPr>
          <w:rFonts w:asciiTheme="minorHAnsi" w:hAnsiTheme="minorHAnsi" w:cstheme="minorHAnsi"/>
          <w:sz w:val="22"/>
        </w:rPr>
        <w:t>ácidos</w:t>
      </w:r>
      <w:r w:rsidR="00643F35" w:rsidRPr="003C6E6A">
        <w:rPr>
          <w:rFonts w:asciiTheme="minorHAnsi" w:hAnsiTheme="minorHAnsi" w:cstheme="minorHAnsi"/>
          <w:sz w:val="22"/>
        </w:rPr>
        <w:t xml:space="preserve"> débiles</w:t>
      </w:r>
      <w:r w:rsidR="00DF0061" w:rsidRPr="003C6E6A">
        <w:rPr>
          <w:rFonts w:asciiTheme="minorHAnsi" w:hAnsiTheme="minorHAnsi" w:cstheme="minorHAnsi"/>
          <w:sz w:val="22"/>
        </w:rPr>
        <w:t xml:space="preserve"> a la vacuola</w:t>
      </w:r>
      <w:r w:rsidR="0031307B" w:rsidRPr="003C6E6A">
        <w:rPr>
          <w:rFonts w:asciiTheme="minorHAnsi" w:hAnsiTheme="minorHAnsi" w:cstheme="minorHAnsi"/>
          <w:sz w:val="22"/>
        </w:rPr>
        <w:t xml:space="preserve">, esta acidificación puede ser hasta 5 veces </w:t>
      </w:r>
      <w:r w:rsidR="004D538A" w:rsidRPr="003C6E6A">
        <w:rPr>
          <w:rFonts w:asciiTheme="minorHAnsi" w:hAnsiTheme="minorHAnsi" w:cstheme="minorHAnsi"/>
          <w:sz w:val="22"/>
        </w:rPr>
        <w:t>más</w:t>
      </w:r>
      <w:r w:rsidR="0031307B" w:rsidRPr="003C6E6A">
        <w:rPr>
          <w:rFonts w:asciiTheme="minorHAnsi" w:hAnsiTheme="minorHAnsi" w:cstheme="minorHAnsi"/>
          <w:sz w:val="22"/>
        </w:rPr>
        <w:t xml:space="preserve"> alta que en el citoplasma</w:t>
      </w:r>
      <w:r w:rsidR="00643F35" w:rsidRPr="003C6E6A">
        <w:rPr>
          <w:rFonts w:asciiTheme="minorHAnsi" w:hAnsiTheme="minorHAnsi" w:cstheme="minorHAnsi"/>
          <w:sz w:val="22"/>
        </w:rPr>
        <w:fldChar w:fldCharType="begin">
          <w:fldData xml:space="preserve">PEVuZE5vdGU+PENpdGU+PEF1dGhvcj5QbGFudDwvQXV0aG9yPjxZZWFyPjE5OTk8L1llYXI+PElE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</w:fldData>
        </w:fldChar>
      </w:r>
      <w:r w:rsidR="000B552B" w:rsidRPr="003C6E6A">
        <w:rPr>
          <w:rFonts w:asciiTheme="minorHAnsi" w:hAnsiTheme="minorHAnsi" w:cstheme="minorHAnsi"/>
          <w:sz w:val="22"/>
        </w:rPr>
        <w:instrText xml:space="preserve"> ADDIN EN.CITE </w:instrText>
      </w:r>
      <w:r w:rsidR="000B552B" w:rsidRPr="003C6E6A">
        <w:rPr>
          <w:rFonts w:asciiTheme="minorHAnsi" w:hAnsiTheme="minorHAnsi" w:cstheme="minorHAnsi"/>
          <w:sz w:val="22"/>
        </w:rPr>
        <w:fldChar w:fldCharType="begin">
          <w:fldData xml:space="preserve">PEVuZE5vdGU+PENpdGU+PEF1dGhvcj5QbGFudDwvQXV0aG9yPjxZZWFyPjE5OTk8L1llYXI+PElE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</w:fldData>
        </w:fldChar>
      </w:r>
      <w:r w:rsidR="000B552B" w:rsidRPr="003C6E6A">
        <w:rPr>
          <w:rFonts w:asciiTheme="minorHAnsi" w:hAnsiTheme="minorHAnsi" w:cstheme="minorHAnsi"/>
          <w:sz w:val="22"/>
        </w:rPr>
        <w:instrText xml:space="preserve"> ADDIN EN.CITE.DATA </w:instrText>
      </w:r>
      <w:r w:rsidR="000B552B" w:rsidRPr="003C6E6A">
        <w:rPr>
          <w:rFonts w:asciiTheme="minorHAnsi" w:hAnsiTheme="minorHAnsi" w:cstheme="minorHAnsi"/>
          <w:sz w:val="22"/>
        </w:rPr>
      </w:r>
      <w:r w:rsidR="000B552B" w:rsidRPr="003C6E6A">
        <w:rPr>
          <w:rFonts w:asciiTheme="minorHAnsi" w:hAnsiTheme="minorHAnsi" w:cstheme="minorHAnsi"/>
          <w:sz w:val="22"/>
        </w:rPr>
        <w:fldChar w:fldCharType="end"/>
      </w:r>
      <w:r w:rsidR="00643F35" w:rsidRPr="003C6E6A">
        <w:rPr>
          <w:rFonts w:asciiTheme="minorHAnsi" w:hAnsiTheme="minorHAnsi" w:cstheme="minorHAnsi"/>
          <w:sz w:val="22"/>
        </w:rPr>
      </w:r>
      <w:r w:rsidR="00643F35"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191, 192</w:t>
      </w:r>
      <w:r w:rsidR="00643F35" w:rsidRPr="003C6E6A">
        <w:rPr>
          <w:rFonts w:asciiTheme="minorHAnsi" w:hAnsiTheme="minorHAnsi" w:cstheme="minorHAnsi"/>
          <w:sz w:val="22"/>
        </w:rPr>
        <w:fldChar w:fldCharType="end"/>
      </w:r>
      <w:r w:rsidR="00643F35" w:rsidRPr="003C6E6A">
        <w:rPr>
          <w:rFonts w:asciiTheme="minorHAnsi" w:hAnsiTheme="minorHAnsi" w:cstheme="minorHAnsi"/>
          <w:sz w:val="22"/>
        </w:rPr>
        <w:t xml:space="preserve">. </w:t>
      </w:r>
      <w:r w:rsidR="00DF0061" w:rsidRPr="003C6E6A">
        <w:rPr>
          <w:rFonts w:asciiTheme="minorHAnsi" w:hAnsiTheme="minorHAnsi" w:cstheme="minorHAnsi"/>
          <w:sz w:val="22"/>
        </w:rPr>
        <w:t xml:space="preserve">El objetivo de la encapsulación de </w:t>
      </w:r>
      <w:r w:rsidR="00643F35" w:rsidRPr="003C6E6A">
        <w:rPr>
          <w:rFonts w:asciiTheme="minorHAnsi" w:hAnsiTheme="minorHAnsi" w:cstheme="minorHAnsi"/>
          <w:sz w:val="22"/>
        </w:rPr>
        <w:t>iones p</w:t>
      </w:r>
      <w:r w:rsidR="00567F0E" w:rsidRPr="003C6E6A">
        <w:rPr>
          <w:rFonts w:asciiTheme="minorHAnsi" w:hAnsiTheme="minorHAnsi" w:cstheme="minorHAnsi"/>
          <w:sz w:val="22"/>
        </w:rPr>
        <w:t>otencialmente</w:t>
      </w:r>
      <w:r w:rsidR="00C23713" w:rsidRPr="003C6E6A">
        <w:rPr>
          <w:rFonts w:asciiTheme="minorHAnsi" w:hAnsiTheme="minorHAnsi" w:cstheme="minorHAnsi"/>
          <w:sz w:val="22"/>
        </w:rPr>
        <w:t xml:space="preserve"> tóxicos dentro de</w:t>
      </w:r>
      <w:r w:rsidR="00643F35" w:rsidRPr="003C6E6A">
        <w:rPr>
          <w:rFonts w:asciiTheme="minorHAnsi" w:hAnsiTheme="minorHAnsi" w:cstheme="minorHAnsi"/>
          <w:sz w:val="22"/>
        </w:rPr>
        <w:t xml:space="preserve"> la vacuola </w:t>
      </w:r>
      <w:r w:rsidR="00DF0061" w:rsidRPr="003C6E6A">
        <w:rPr>
          <w:rFonts w:asciiTheme="minorHAnsi" w:hAnsiTheme="minorHAnsi" w:cstheme="minorHAnsi"/>
          <w:sz w:val="22"/>
        </w:rPr>
        <w:t>es disminuir</w:t>
      </w:r>
      <w:r w:rsidR="00643F35" w:rsidRPr="003C6E6A">
        <w:rPr>
          <w:rFonts w:asciiTheme="minorHAnsi" w:hAnsiTheme="minorHAnsi" w:cstheme="minorHAnsi"/>
          <w:sz w:val="22"/>
        </w:rPr>
        <w:t xml:space="preserve"> la </w:t>
      </w:r>
      <w:r w:rsidR="00DA42A3" w:rsidRPr="003C6E6A">
        <w:rPr>
          <w:rFonts w:asciiTheme="minorHAnsi" w:hAnsiTheme="minorHAnsi" w:cstheme="minorHAnsi"/>
          <w:sz w:val="22"/>
        </w:rPr>
        <w:t>interacci</w:t>
      </w:r>
      <w:r w:rsidR="00C23713" w:rsidRPr="003C6E6A">
        <w:rPr>
          <w:rFonts w:asciiTheme="minorHAnsi" w:hAnsiTheme="minorHAnsi" w:cstheme="minorHAnsi"/>
          <w:sz w:val="22"/>
        </w:rPr>
        <w:t>ón</w:t>
      </w:r>
      <w:r w:rsidR="00DF0061" w:rsidRPr="003C6E6A">
        <w:rPr>
          <w:rFonts w:asciiTheme="minorHAnsi" w:hAnsiTheme="minorHAnsi" w:cstheme="minorHAnsi"/>
          <w:sz w:val="22"/>
        </w:rPr>
        <w:t xml:space="preserve"> negativa</w:t>
      </w:r>
      <w:r w:rsidR="00C23713" w:rsidRPr="003C6E6A">
        <w:rPr>
          <w:rFonts w:asciiTheme="minorHAnsi" w:hAnsiTheme="minorHAnsi" w:cstheme="minorHAnsi"/>
          <w:sz w:val="22"/>
        </w:rPr>
        <w:t xml:space="preserve"> con</w:t>
      </w:r>
      <w:r w:rsidR="00E53575" w:rsidRPr="003C6E6A">
        <w:rPr>
          <w:rFonts w:asciiTheme="minorHAnsi" w:hAnsiTheme="minorHAnsi" w:cstheme="minorHAnsi"/>
          <w:sz w:val="22"/>
        </w:rPr>
        <w:t xml:space="preserve"> enzimas en solu</w:t>
      </w:r>
      <w:r w:rsidR="00C23713" w:rsidRPr="003C6E6A">
        <w:rPr>
          <w:rFonts w:asciiTheme="minorHAnsi" w:hAnsiTheme="minorHAnsi" w:cstheme="minorHAnsi"/>
          <w:sz w:val="22"/>
        </w:rPr>
        <w:t>ción,</w:t>
      </w:r>
      <w:r w:rsidR="00DA42A3" w:rsidRPr="003C6E6A">
        <w:rPr>
          <w:rFonts w:asciiTheme="minorHAnsi" w:hAnsiTheme="minorHAnsi" w:cstheme="minorHAnsi"/>
          <w:sz w:val="22"/>
        </w:rPr>
        <w:t xml:space="preserve"> solutos compat</w:t>
      </w:r>
      <w:r w:rsidR="00C23713" w:rsidRPr="003C6E6A">
        <w:rPr>
          <w:rFonts w:asciiTheme="minorHAnsi" w:hAnsiTheme="minorHAnsi" w:cstheme="minorHAnsi"/>
          <w:sz w:val="22"/>
        </w:rPr>
        <w:t>ibles y</w:t>
      </w:r>
      <w:r w:rsidR="00F44935" w:rsidRPr="003C6E6A">
        <w:rPr>
          <w:rFonts w:asciiTheme="minorHAnsi" w:hAnsiTheme="minorHAnsi" w:cstheme="minorHAnsi"/>
          <w:sz w:val="22"/>
        </w:rPr>
        <w:t xml:space="preserve"> osmolitos; </w:t>
      </w:r>
      <w:r w:rsidR="00E47973" w:rsidRPr="003C6E6A">
        <w:rPr>
          <w:rFonts w:asciiTheme="minorHAnsi" w:hAnsiTheme="minorHAnsi" w:cstheme="minorHAnsi"/>
          <w:sz w:val="22"/>
        </w:rPr>
        <w:t xml:space="preserve">y </w:t>
      </w:r>
      <w:r w:rsidR="00F44935" w:rsidRPr="003C6E6A">
        <w:rPr>
          <w:rFonts w:asciiTheme="minorHAnsi" w:hAnsiTheme="minorHAnsi" w:cstheme="minorHAnsi"/>
          <w:sz w:val="22"/>
        </w:rPr>
        <w:t xml:space="preserve">posteriormente </w:t>
      </w:r>
      <w:r w:rsidR="00E47973" w:rsidRPr="003C6E6A">
        <w:rPr>
          <w:rFonts w:asciiTheme="minorHAnsi" w:hAnsiTheme="minorHAnsi" w:cstheme="minorHAnsi"/>
          <w:sz w:val="22"/>
        </w:rPr>
        <w:t xml:space="preserve">tal </w:t>
      </w:r>
      <w:r w:rsidR="00F44935" w:rsidRPr="003C6E6A">
        <w:rPr>
          <w:rFonts w:asciiTheme="minorHAnsi" w:hAnsiTheme="minorHAnsi" w:cstheme="minorHAnsi"/>
          <w:sz w:val="22"/>
        </w:rPr>
        <w:t>contenido</w:t>
      </w:r>
      <w:r w:rsidR="00A87808" w:rsidRPr="003C6E6A">
        <w:rPr>
          <w:rFonts w:asciiTheme="minorHAnsi" w:hAnsiTheme="minorHAnsi" w:cstheme="minorHAnsi"/>
          <w:sz w:val="22"/>
        </w:rPr>
        <w:t xml:space="preserve"> vacuolar es</w:t>
      </w:r>
      <w:r w:rsidR="00F44935" w:rsidRPr="003C6E6A">
        <w:rPr>
          <w:rFonts w:asciiTheme="minorHAnsi" w:hAnsiTheme="minorHAnsi" w:cstheme="minorHAnsi"/>
          <w:sz w:val="22"/>
        </w:rPr>
        <w:t xml:space="preserve"> desechado a través </w:t>
      </w:r>
      <w:r w:rsidR="00A87808" w:rsidRPr="003C6E6A">
        <w:rPr>
          <w:rFonts w:asciiTheme="minorHAnsi" w:hAnsiTheme="minorHAnsi" w:cstheme="minorHAnsi"/>
          <w:sz w:val="22"/>
        </w:rPr>
        <w:t>de</w:t>
      </w:r>
      <w:r w:rsidR="00F44935" w:rsidRPr="003C6E6A">
        <w:rPr>
          <w:rFonts w:asciiTheme="minorHAnsi" w:hAnsiTheme="minorHAnsi" w:cstheme="minorHAnsi"/>
          <w:sz w:val="22"/>
        </w:rPr>
        <w:t xml:space="preserve"> hidrolisis o proteólisis</w:t>
      </w:r>
      <w:r w:rsidR="00F44935"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&lt;EndNote&gt;&lt;Cite&gt;&lt;Author&gt;Chen&lt;/Author&gt;&lt;Year&gt;2019&lt;/Year&gt;&lt;IDText&gt;Autophagy and Nutrients Management in Plants&lt;/IDText&gt;&lt;DisplayText&gt;&lt;style face="superscript"&gt;193&lt;/style&gt;&lt;/DisplayText&gt;&lt;record&gt;&lt;dates&gt;&lt;pub-dates&gt;&lt;date&gt;Nov&lt;/date&gt;&lt;/pub-dates&gt;&lt;year&gt;2019&lt;/year&gt;&lt;/dates&gt;&lt;urls&gt;&lt;related-urls&gt;&lt;url&gt;&amp;lt;Go to ISI&amp;gt;://WOS:000502266700124&lt;/url&gt;&lt;/related-urls&gt;&lt;/urls&gt;&lt;titles&gt;&lt;title&gt;Autophagy and Nutrients Management in Plants&lt;/title&gt;&lt;secondary-title&gt;Cells&lt;/secondary-title&gt;&lt;/titles&gt;&lt;number&gt;11&lt;/number&gt;&lt;contributors&gt;&lt;authors&gt;&lt;author&gt;Chen, Q. W.&lt;/author&gt;&lt;author&gt;Shinozaki, D.&lt;/author&gt;&lt;author&gt;Luo, J.&lt;/author&gt;&lt;author&gt;Pottier, M.&lt;/author&gt;&lt;author&gt;Have, M.&lt;/author&gt;&lt;author&gt;Marmagne, A.&lt;/author&gt;&lt;author&gt;Reisdorf-Cren, M.&lt;/author&gt;&lt;author&gt;Chardon, F.&lt;/author&gt;&lt;author&gt;Thomine, S.&lt;/author&gt;&lt;author&gt;Yoshimoto, K.&lt;/author&gt;&lt;author&gt;Masclaux-Daubresse, C.&lt;/author&gt;&lt;/authors&gt;&lt;/contributors&gt;&lt;custom7&gt;1426&lt;/custom7&gt;&lt;added-date format="utc"&gt;1602047428&lt;/added-date&gt;&lt;ref-type name="Journal Article"&gt;17&lt;/ref-type&gt;&lt;rec-number&gt;365&lt;/rec-number&gt;&lt;last-updated-date format="utc"&gt;1602047428&lt;/last-updated-date&gt;&lt;accession-num&gt;WOS:000502266700124&lt;/accession-num&gt;&lt;electronic-resource-num&gt;10.3390/cells8111426&lt;/electronic-resource-num&gt;&lt;volume&gt;8&lt;/volume&gt;&lt;/record&gt;&lt;/Cite&gt;&lt;/EndNote&gt;</w:instrText>
      </w:r>
      <w:r w:rsidR="00F44935"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193</w:t>
      </w:r>
      <w:r w:rsidR="00F44935" w:rsidRPr="003C6E6A">
        <w:rPr>
          <w:rFonts w:asciiTheme="minorHAnsi" w:hAnsiTheme="minorHAnsi" w:cstheme="minorHAnsi"/>
          <w:sz w:val="22"/>
        </w:rPr>
        <w:fldChar w:fldCharType="end"/>
      </w:r>
      <w:r w:rsidR="00F44935" w:rsidRPr="003C6E6A">
        <w:rPr>
          <w:rFonts w:asciiTheme="minorHAnsi" w:hAnsiTheme="minorHAnsi" w:cstheme="minorHAnsi"/>
          <w:sz w:val="22"/>
        </w:rPr>
        <w:t>.</w:t>
      </w:r>
      <w:r w:rsidR="00226D3B" w:rsidRPr="003C6E6A">
        <w:rPr>
          <w:rFonts w:asciiTheme="minorHAnsi" w:hAnsiTheme="minorHAnsi" w:cstheme="minorHAnsi"/>
          <w:sz w:val="22"/>
        </w:rPr>
        <w:t xml:space="preserve"> </w:t>
      </w:r>
      <w:r w:rsidR="00F44935" w:rsidRPr="003C6E6A">
        <w:rPr>
          <w:rFonts w:asciiTheme="minorHAnsi" w:hAnsiTheme="minorHAnsi" w:cstheme="minorHAnsi"/>
          <w:sz w:val="22"/>
        </w:rPr>
        <w:t>En el caso de los iones de amonio</w:t>
      </w:r>
      <w:r w:rsidR="00A87808" w:rsidRPr="003C6E6A">
        <w:rPr>
          <w:rFonts w:asciiTheme="minorHAnsi" w:hAnsiTheme="minorHAnsi" w:cstheme="minorHAnsi"/>
          <w:sz w:val="22"/>
        </w:rPr>
        <w:t xml:space="preserve"> puede</w:t>
      </w:r>
      <w:r w:rsidR="00A74F0E" w:rsidRPr="003C6E6A">
        <w:rPr>
          <w:rFonts w:asciiTheme="minorHAnsi" w:hAnsiTheme="minorHAnsi" w:cstheme="minorHAnsi"/>
          <w:sz w:val="22"/>
        </w:rPr>
        <w:t>n</w:t>
      </w:r>
      <w:r w:rsidR="00A87808" w:rsidRPr="003C6E6A">
        <w:rPr>
          <w:rFonts w:asciiTheme="minorHAnsi" w:hAnsiTheme="minorHAnsi" w:cstheme="minorHAnsi"/>
          <w:sz w:val="22"/>
        </w:rPr>
        <w:t xml:space="preserve"> ser </w:t>
      </w:r>
      <w:r w:rsidR="00F44935" w:rsidRPr="003C6E6A">
        <w:rPr>
          <w:rFonts w:asciiTheme="minorHAnsi" w:hAnsiTheme="minorHAnsi" w:cstheme="minorHAnsi"/>
          <w:sz w:val="22"/>
        </w:rPr>
        <w:t>mantenido</w:t>
      </w:r>
      <w:r w:rsidR="00A74F0E" w:rsidRPr="003C6E6A">
        <w:rPr>
          <w:rFonts w:asciiTheme="minorHAnsi" w:hAnsiTheme="minorHAnsi" w:cstheme="minorHAnsi"/>
          <w:sz w:val="22"/>
        </w:rPr>
        <w:t>s</w:t>
      </w:r>
      <w:r w:rsidR="00F44935" w:rsidRPr="003C6E6A">
        <w:rPr>
          <w:rFonts w:asciiTheme="minorHAnsi" w:hAnsiTheme="minorHAnsi" w:cstheme="minorHAnsi"/>
          <w:sz w:val="22"/>
        </w:rPr>
        <w:t xml:space="preserve"> temporalmente</w:t>
      </w:r>
      <w:r w:rsidR="00A87808" w:rsidRPr="003C6E6A">
        <w:rPr>
          <w:rFonts w:asciiTheme="minorHAnsi" w:hAnsiTheme="minorHAnsi" w:cstheme="minorHAnsi"/>
          <w:sz w:val="22"/>
        </w:rPr>
        <w:t xml:space="preserve"> en la vacuola</w:t>
      </w:r>
      <w:r w:rsidR="00F44935" w:rsidRPr="003C6E6A">
        <w:rPr>
          <w:rFonts w:asciiTheme="minorHAnsi" w:hAnsiTheme="minorHAnsi" w:cstheme="minorHAnsi"/>
          <w:sz w:val="22"/>
        </w:rPr>
        <w:t xml:space="preserve"> hasta su removilización hacia </w:t>
      </w:r>
      <w:r w:rsidR="00432D55" w:rsidRPr="003C6E6A">
        <w:rPr>
          <w:rFonts w:asciiTheme="minorHAnsi" w:hAnsiTheme="minorHAnsi" w:cstheme="minorHAnsi"/>
          <w:sz w:val="22"/>
        </w:rPr>
        <w:t>órganos sumideros como semillas</w:t>
      </w:r>
      <w:r w:rsidR="00F44935" w:rsidRPr="003C6E6A">
        <w:rPr>
          <w:rFonts w:asciiTheme="minorHAnsi" w:hAnsiTheme="minorHAnsi" w:cstheme="minorHAnsi"/>
          <w:sz w:val="22"/>
        </w:rPr>
        <w:fldChar w:fldCharType="begin">
          <w:fldData xml:space="preserve">PEVuZE5vdGU+PENpdGU+PEF1dGhvcj5Ib3dpdHQ8L0F1dGhvcj48WWVhcj4yMDAwPC9ZZWFyPjxJ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</w:fldData>
        </w:fldChar>
      </w:r>
      <w:r w:rsidR="000B552B" w:rsidRPr="003C6E6A">
        <w:rPr>
          <w:rFonts w:asciiTheme="minorHAnsi" w:hAnsiTheme="minorHAnsi" w:cstheme="minorHAnsi"/>
          <w:sz w:val="22"/>
        </w:rPr>
        <w:instrText xml:space="preserve"> ADDIN EN.CITE </w:instrText>
      </w:r>
      <w:r w:rsidR="000B552B" w:rsidRPr="003C6E6A">
        <w:rPr>
          <w:rFonts w:asciiTheme="minorHAnsi" w:hAnsiTheme="minorHAnsi" w:cstheme="minorHAnsi"/>
          <w:sz w:val="22"/>
        </w:rPr>
        <w:fldChar w:fldCharType="begin">
          <w:fldData xml:space="preserve">PEVuZE5vdGU+PENpdGU+PEF1dGhvcj5Ib3dpdHQ8L0F1dGhvcj48WWVhcj4yMDAwPC9ZZWFyPjxJ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</w:fldData>
        </w:fldChar>
      </w:r>
      <w:r w:rsidR="000B552B" w:rsidRPr="003C6E6A">
        <w:rPr>
          <w:rFonts w:asciiTheme="minorHAnsi" w:hAnsiTheme="minorHAnsi" w:cstheme="minorHAnsi"/>
          <w:sz w:val="22"/>
        </w:rPr>
        <w:instrText xml:space="preserve"> ADDIN EN.CITE.DATA </w:instrText>
      </w:r>
      <w:r w:rsidR="000B552B" w:rsidRPr="003C6E6A">
        <w:rPr>
          <w:rFonts w:asciiTheme="minorHAnsi" w:hAnsiTheme="minorHAnsi" w:cstheme="minorHAnsi"/>
          <w:sz w:val="22"/>
        </w:rPr>
      </w:r>
      <w:r w:rsidR="000B552B" w:rsidRPr="003C6E6A">
        <w:rPr>
          <w:rFonts w:asciiTheme="minorHAnsi" w:hAnsiTheme="minorHAnsi" w:cstheme="minorHAnsi"/>
          <w:sz w:val="22"/>
        </w:rPr>
        <w:fldChar w:fldCharType="end"/>
      </w:r>
      <w:r w:rsidR="00F44935" w:rsidRPr="003C6E6A">
        <w:rPr>
          <w:rFonts w:asciiTheme="minorHAnsi" w:hAnsiTheme="minorHAnsi" w:cstheme="minorHAnsi"/>
          <w:sz w:val="22"/>
        </w:rPr>
      </w:r>
      <w:r w:rsidR="00F44935"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97, 194</w:t>
      </w:r>
      <w:r w:rsidR="00F44935" w:rsidRPr="003C6E6A">
        <w:rPr>
          <w:rFonts w:asciiTheme="minorHAnsi" w:hAnsiTheme="minorHAnsi" w:cstheme="minorHAnsi"/>
          <w:sz w:val="22"/>
        </w:rPr>
        <w:fldChar w:fldCharType="end"/>
      </w:r>
      <w:r w:rsidR="00F44935" w:rsidRPr="003C6E6A">
        <w:rPr>
          <w:rFonts w:asciiTheme="minorHAnsi" w:hAnsiTheme="minorHAnsi" w:cstheme="minorHAnsi"/>
          <w:sz w:val="22"/>
        </w:rPr>
        <w:t>.</w:t>
      </w:r>
    </w:p>
    <w:p w14:paraId="45B7C067" w14:textId="77777777" w:rsidR="00F44935" w:rsidRPr="003C6E6A" w:rsidRDefault="00F44935" w:rsidP="00D67C46">
      <w:pPr>
        <w:jc w:val="both"/>
        <w:rPr>
          <w:rFonts w:asciiTheme="minorHAnsi" w:hAnsiTheme="minorHAnsi" w:cstheme="minorHAnsi"/>
          <w:sz w:val="22"/>
        </w:rPr>
      </w:pPr>
    </w:p>
    <w:p w14:paraId="355D0104" w14:textId="52768063" w:rsidR="00764D9B" w:rsidRPr="003C6E6A" w:rsidRDefault="00D3607E" w:rsidP="00D67C46">
      <w:pPr>
        <w:jc w:val="both"/>
        <w:rPr>
          <w:rFonts w:asciiTheme="minorHAnsi" w:hAnsiTheme="minorHAnsi" w:cstheme="minorHAnsi"/>
          <w:sz w:val="22"/>
        </w:rPr>
      </w:pPr>
      <w:r w:rsidRPr="003C6E6A">
        <w:rPr>
          <w:rFonts w:asciiTheme="minorHAnsi" w:hAnsiTheme="minorHAnsi" w:cstheme="minorHAnsi"/>
          <w:sz w:val="22"/>
        </w:rPr>
        <w:t>A</w:t>
      </w:r>
      <w:r w:rsidR="008B6720">
        <w:rPr>
          <w:rFonts w:asciiTheme="minorHAnsi" w:hAnsiTheme="minorHAnsi" w:cstheme="minorHAnsi"/>
          <w:sz w:val="22"/>
        </w:rPr>
        <w:t>ú</w:t>
      </w:r>
      <w:r w:rsidRPr="003C6E6A">
        <w:rPr>
          <w:rFonts w:asciiTheme="minorHAnsi" w:hAnsiTheme="minorHAnsi" w:cstheme="minorHAnsi"/>
          <w:sz w:val="22"/>
        </w:rPr>
        <w:t>n no existe consenso sobre la</w:t>
      </w:r>
      <w:r w:rsidR="00226D3B" w:rsidRPr="003C6E6A">
        <w:rPr>
          <w:rFonts w:asciiTheme="minorHAnsi" w:hAnsiTheme="minorHAnsi" w:cstheme="minorHAnsi"/>
          <w:sz w:val="22"/>
        </w:rPr>
        <w:t xml:space="preserve"> </w:t>
      </w:r>
      <w:r w:rsidRPr="003C6E6A">
        <w:rPr>
          <w:rFonts w:asciiTheme="minorHAnsi" w:hAnsiTheme="minorHAnsi" w:cstheme="minorHAnsi"/>
          <w:sz w:val="22"/>
        </w:rPr>
        <w:t>forma como los iones de amonio son ingresados a la vacuola</w:t>
      </w:r>
      <w:r w:rsidR="0087590D" w:rsidRPr="003C6E6A">
        <w:rPr>
          <w:rFonts w:asciiTheme="minorHAnsi" w:hAnsiTheme="minorHAnsi" w:cstheme="minorHAnsi"/>
          <w:sz w:val="22"/>
        </w:rPr>
        <w:t>.</w:t>
      </w:r>
      <w:r w:rsidRPr="003C6E6A">
        <w:rPr>
          <w:rFonts w:asciiTheme="minorHAnsi" w:hAnsiTheme="minorHAnsi" w:cstheme="minorHAnsi"/>
          <w:sz w:val="22"/>
        </w:rPr>
        <w:t xml:space="preserve"> </w:t>
      </w:r>
      <w:r w:rsidR="00EA2E5F" w:rsidRPr="003C6E6A">
        <w:rPr>
          <w:rFonts w:asciiTheme="minorHAnsi" w:hAnsiTheme="minorHAnsi" w:cstheme="minorHAnsi"/>
          <w:sz w:val="22"/>
        </w:rPr>
        <w:t xml:space="preserve">Howitt </w:t>
      </w:r>
      <w:r w:rsidR="007B6283" w:rsidRPr="003C6E6A">
        <w:rPr>
          <w:rFonts w:asciiTheme="minorHAnsi" w:hAnsiTheme="minorHAnsi" w:cstheme="minorHAnsi"/>
          <w:sz w:val="22"/>
        </w:rPr>
        <w:t>et al.</w:t>
      </w:r>
      <w:r w:rsidR="000B33C3" w:rsidRPr="003C6E6A">
        <w:rPr>
          <w:rFonts w:asciiTheme="minorHAnsi" w:hAnsiTheme="minorHAnsi" w:cstheme="minorHAnsi"/>
          <w:sz w:val="22"/>
        </w:rPr>
        <w:fldChar w:fldCharType="begin"/>
      </w:r>
      <w:r w:rsidR="000B33C3" w:rsidRPr="003C6E6A">
        <w:rPr>
          <w:rFonts w:asciiTheme="minorHAnsi" w:hAnsiTheme="minorHAnsi" w:cstheme="minorHAnsi"/>
          <w:sz w:val="22"/>
        </w:rPr>
        <w:instrText xml:space="preserve"> ADDIN EN.CITE &lt;EndNote&gt;&lt;Cite&gt;&lt;Author&gt;Howitt&lt;/Author&gt;&lt;Year&gt;2000&lt;/Year&gt;&lt;IDText&gt;Structure, function and regulation of ammonium transporters in plants&lt;/IDText&gt;&lt;DisplayText&gt;&lt;style face="superscript"&gt;97&lt;/style&gt;&lt;/DisplayText&gt;&lt;record&gt;&lt;dates&gt;&lt;pub-dates&gt;&lt;date&gt;May&lt;/date&gt;&lt;/pub-dates&gt;&lt;year&gt;2000&lt;/year&gt;&lt;/dates&gt;&lt;urls&gt;&lt;related-urls&gt;&lt;url&gt;&amp;lt;Go to ISI&amp;gt;://WOS:000086679300010&lt;/url&gt;&lt;/related-urls&gt;&lt;/urls&gt;&lt;isbn&gt;0005-2736&lt;/isbn&gt;&lt;titles&gt;&lt;title&gt;Structure, function and regulation of ammonium transporters in plants&lt;/title&gt;&lt;secondary-title&gt;Biochimica Et Biophysica Acta-Biomembranes&lt;/secondary-title&gt;&lt;/titles&gt;&lt;pages&gt;152-170&lt;/pages&gt;&lt;number&gt;1-2&lt;/number&gt;&lt;contributors&gt;&lt;authors&gt;&lt;author&gt;Howitt, S. M.&lt;/author&gt;&lt;author&gt;Udvardi, M. K.&lt;/author&gt;&lt;/authors&gt;&lt;/contributors&gt;&lt;added-date format="utc"&gt;1601435597&lt;/added-date&gt;&lt;ref-type name="Journal Article"&gt;17&lt;/ref-type&gt;&lt;rec-number&gt;359&lt;/rec-number&gt;&lt;last-updated-date format="utc"&gt;1601435597&lt;/last-updated-date&gt;&lt;accession-num&gt;WOS:000086679300010&lt;/accession-num&gt;&lt;electronic-resource-num&gt;10.1016/s0005-2736(00)00136-x&lt;/electronic-resource-num&gt;&lt;volume&gt;1465&lt;/volume&gt;&lt;/record&gt;&lt;/Cite&gt;&lt;/EndNote&gt;</w:instrText>
      </w:r>
      <w:r w:rsidR="000B33C3" w:rsidRPr="003C6E6A">
        <w:rPr>
          <w:rFonts w:asciiTheme="minorHAnsi" w:hAnsiTheme="minorHAnsi" w:cstheme="minorHAnsi"/>
          <w:sz w:val="22"/>
        </w:rPr>
        <w:fldChar w:fldCharType="separate"/>
      </w:r>
      <w:r w:rsidR="000B33C3" w:rsidRPr="003C6E6A">
        <w:rPr>
          <w:rFonts w:asciiTheme="minorHAnsi" w:hAnsiTheme="minorHAnsi" w:cstheme="minorHAnsi"/>
          <w:noProof/>
          <w:sz w:val="22"/>
          <w:vertAlign w:val="superscript"/>
        </w:rPr>
        <w:t>97</w:t>
      </w:r>
      <w:r w:rsidR="000B33C3" w:rsidRPr="003C6E6A">
        <w:rPr>
          <w:rFonts w:asciiTheme="minorHAnsi" w:hAnsiTheme="minorHAnsi" w:cstheme="minorHAnsi"/>
          <w:sz w:val="22"/>
        </w:rPr>
        <w:fldChar w:fldCharType="end"/>
      </w:r>
      <w:r w:rsidR="007B6283" w:rsidRPr="003C6E6A">
        <w:rPr>
          <w:rFonts w:asciiTheme="minorHAnsi" w:hAnsiTheme="minorHAnsi" w:cstheme="minorHAnsi"/>
          <w:sz w:val="22"/>
        </w:rPr>
        <w:t>,</w:t>
      </w:r>
      <w:r w:rsidR="0087590D" w:rsidRPr="003C6E6A">
        <w:rPr>
          <w:rFonts w:asciiTheme="minorHAnsi" w:hAnsiTheme="minorHAnsi" w:cstheme="minorHAnsi"/>
          <w:sz w:val="22"/>
        </w:rPr>
        <w:t xml:space="preserve"> descartan </w:t>
      </w:r>
      <w:r w:rsidR="002D42DC" w:rsidRPr="003C6E6A">
        <w:rPr>
          <w:rFonts w:asciiTheme="minorHAnsi" w:hAnsiTheme="minorHAnsi" w:cstheme="minorHAnsi"/>
          <w:sz w:val="22"/>
        </w:rPr>
        <w:t xml:space="preserve">tanto </w:t>
      </w:r>
      <w:r w:rsidR="0087590D" w:rsidRPr="003C6E6A">
        <w:rPr>
          <w:rFonts w:asciiTheme="minorHAnsi" w:hAnsiTheme="minorHAnsi" w:cstheme="minorHAnsi"/>
          <w:sz w:val="22"/>
        </w:rPr>
        <w:t xml:space="preserve">los mecanismos de transporte pasivo </w:t>
      </w:r>
      <w:r w:rsidR="002D42DC" w:rsidRPr="003C6E6A">
        <w:rPr>
          <w:rFonts w:asciiTheme="minorHAnsi" w:hAnsiTheme="minorHAnsi" w:cstheme="minorHAnsi"/>
          <w:sz w:val="22"/>
        </w:rPr>
        <w:t xml:space="preserve">como los mecanismos transporte </w:t>
      </w:r>
      <w:r w:rsidR="009D2AF7" w:rsidRPr="003C6E6A">
        <w:rPr>
          <w:rFonts w:asciiTheme="minorHAnsi" w:hAnsiTheme="minorHAnsi" w:cstheme="minorHAnsi"/>
          <w:sz w:val="22"/>
        </w:rPr>
        <w:t>activo de NH</w:t>
      </w:r>
      <w:r w:rsidR="009D2AF7" w:rsidRPr="003C6E6A">
        <w:rPr>
          <w:rFonts w:asciiTheme="minorHAnsi" w:hAnsiTheme="minorHAnsi" w:cstheme="minorHAnsi"/>
          <w:sz w:val="22"/>
          <w:vertAlign w:val="subscript"/>
        </w:rPr>
        <w:t>4</w:t>
      </w:r>
      <w:r w:rsidR="009D2AF7" w:rsidRPr="003C6E6A">
        <w:rPr>
          <w:rFonts w:asciiTheme="minorHAnsi" w:hAnsiTheme="minorHAnsi" w:cstheme="minorHAnsi"/>
          <w:sz w:val="22"/>
          <w:vertAlign w:val="superscript"/>
        </w:rPr>
        <w:t>+</w:t>
      </w:r>
      <w:r w:rsidR="008B6720">
        <w:rPr>
          <w:rFonts w:asciiTheme="minorHAnsi" w:hAnsiTheme="minorHAnsi" w:cstheme="minorHAnsi"/>
          <w:sz w:val="22"/>
        </w:rPr>
        <w:t xml:space="preserve">, </w:t>
      </w:r>
      <w:r w:rsidR="002D42DC" w:rsidRPr="003C6E6A">
        <w:rPr>
          <w:rFonts w:asciiTheme="minorHAnsi" w:hAnsiTheme="minorHAnsi" w:cstheme="minorHAnsi"/>
          <w:sz w:val="22"/>
        </w:rPr>
        <w:t>por aspectos relacionados con el gradiente eléctrico del citoplasma y apoplasto</w:t>
      </w:r>
      <w:r w:rsidR="0087590D" w:rsidRPr="003C6E6A">
        <w:rPr>
          <w:rFonts w:asciiTheme="minorHAnsi" w:hAnsiTheme="minorHAnsi" w:cstheme="minorHAnsi"/>
          <w:sz w:val="22"/>
        </w:rPr>
        <w:t xml:space="preserve">. No </w:t>
      </w:r>
      <w:r w:rsidR="002D42DC" w:rsidRPr="003C6E6A">
        <w:rPr>
          <w:rFonts w:asciiTheme="minorHAnsi" w:hAnsiTheme="minorHAnsi" w:cstheme="minorHAnsi"/>
          <w:sz w:val="22"/>
        </w:rPr>
        <w:t>obstante</w:t>
      </w:r>
      <w:r w:rsidR="0087590D" w:rsidRPr="003C6E6A">
        <w:rPr>
          <w:rFonts w:asciiTheme="minorHAnsi" w:hAnsiTheme="minorHAnsi" w:cstheme="minorHAnsi"/>
          <w:sz w:val="22"/>
        </w:rPr>
        <w:t>,</w:t>
      </w:r>
      <w:r w:rsidR="00226D3B" w:rsidRPr="003C6E6A">
        <w:rPr>
          <w:rFonts w:asciiTheme="minorHAnsi" w:hAnsiTheme="minorHAnsi" w:cstheme="minorHAnsi"/>
          <w:sz w:val="22"/>
        </w:rPr>
        <w:t xml:space="preserve"> </w:t>
      </w:r>
      <w:r w:rsidR="00331B84" w:rsidRPr="003C6E6A">
        <w:rPr>
          <w:rFonts w:asciiTheme="minorHAnsi" w:hAnsiTheme="minorHAnsi" w:cstheme="minorHAnsi"/>
          <w:sz w:val="22"/>
        </w:rPr>
        <w:t>los mismos investigadores</w:t>
      </w:r>
      <w:r w:rsidR="002D42DC" w:rsidRPr="003C6E6A">
        <w:rPr>
          <w:rFonts w:asciiTheme="minorHAnsi" w:hAnsiTheme="minorHAnsi" w:cstheme="minorHAnsi"/>
          <w:sz w:val="22"/>
        </w:rPr>
        <w:t xml:space="preserve"> sugieren </w:t>
      </w:r>
      <w:r w:rsidR="00331B84" w:rsidRPr="003C6E6A">
        <w:rPr>
          <w:rFonts w:asciiTheme="minorHAnsi" w:hAnsiTheme="minorHAnsi" w:cstheme="minorHAnsi"/>
          <w:sz w:val="22"/>
        </w:rPr>
        <w:t>que el</w:t>
      </w:r>
      <w:r w:rsidR="00D71326" w:rsidRPr="003C6E6A">
        <w:rPr>
          <w:rFonts w:asciiTheme="minorHAnsi" w:hAnsiTheme="minorHAnsi" w:cstheme="minorHAnsi"/>
          <w:sz w:val="22"/>
        </w:rPr>
        <w:t xml:space="preserve"> ingreso de amonio puede </w:t>
      </w:r>
      <w:r w:rsidR="00764D9B" w:rsidRPr="003C6E6A">
        <w:rPr>
          <w:rFonts w:asciiTheme="minorHAnsi" w:hAnsiTheme="minorHAnsi" w:cstheme="minorHAnsi"/>
          <w:sz w:val="22"/>
        </w:rPr>
        <w:t>más bien darse</w:t>
      </w:r>
      <w:r w:rsidR="00331B84" w:rsidRPr="003C6E6A">
        <w:rPr>
          <w:rFonts w:asciiTheme="minorHAnsi" w:hAnsiTheme="minorHAnsi" w:cstheme="minorHAnsi"/>
          <w:sz w:val="22"/>
        </w:rPr>
        <w:t xml:space="preserve"> mediante el transporte pasivo de NH</w:t>
      </w:r>
      <w:r w:rsidR="00331B84" w:rsidRPr="003C6E6A">
        <w:rPr>
          <w:rFonts w:asciiTheme="minorHAnsi" w:hAnsiTheme="minorHAnsi" w:cstheme="minorHAnsi"/>
          <w:sz w:val="22"/>
          <w:vertAlign w:val="subscript"/>
        </w:rPr>
        <w:t>3</w:t>
      </w:r>
      <w:r w:rsidR="00331B84" w:rsidRPr="003C6E6A">
        <w:rPr>
          <w:rFonts w:asciiTheme="minorHAnsi" w:hAnsiTheme="minorHAnsi" w:cstheme="minorHAnsi"/>
          <w:sz w:val="22"/>
        </w:rPr>
        <w:t xml:space="preserve"> acoplado a un mecanismo de trampa de ácido</w:t>
      </w:r>
      <w:r w:rsidR="00764D9B" w:rsidRPr="003C6E6A">
        <w:rPr>
          <w:rFonts w:asciiTheme="minorHAnsi" w:hAnsiTheme="minorHAnsi" w:cstheme="minorHAnsi"/>
          <w:sz w:val="22"/>
        </w:rPr>
        <w:t>. E</w:t>
      </w:r>
      <w:r w:rsidR="006571E2" w:rsidRPr="003C6E6A">
        <w:rPr>
          <w:rFonts w:asciiTheme="minorHAnsi" w:hAnsiTheme="minorHAnsi" w:cstheme="minorHAnsi"/>
          <w:sz w:val="22"/>
        </w:rPr>
        <w:t xml:space="preserve">studios </w:t>
      </w:r>
      <w:r w:rsidR="00764D9B" w:rsidRPr="003C6E6A">
        <w:rPr>
          <w:rFonts w:asciiTheme="minorHAnsi" w:hAnsiTheme="minorHAnsi" w:cstheme="minorHAnsi"/>
          <w:sz w:val="22"/>
        </w:rPr>
        <w:t xml:space="preserve">similares </w:t>
      </w:r>
      <w:r w:rsidR="006571E2" w:rsidRPr="003C6E6A">
        <w:rPr>
          <w:rFonts w:asciiTheme="minorHAnsi" w:hAnsiTheme="minorHAnsi" w:cstheme="minorHAnsi"/>
          <w:sz w:val="22"/>
        </w:rPr>
        <w:t>han propuesto</w:t>
      </w:r>
      <w:r w:rsidR="00E45E5C" w:rsidRPr="003C6E6A">
        <w:rPr>
          <w:rFonts w:asciiTheme="minorHAnsi" w:hAnsiTheme="minorHAnsi" w:cstheme="minorHAnsi"/>
          <w:sz w:val="22"/>
        </w:rPr>
        <w:t xml:space="preserve"> que el transporte de amonio hacia el</w:t>
      </w:r>
      <w:r w:rsidR="006571E2" w:rsidRPr="003C6E6A">
        <w:rPr>
          <w:rFonts w:asciiTheme="minorHAnsi" w:hAnsiTheme="minorHAnsi" w:cstheme="minorHAnsi"/>
          <w:sz w:val="22"/>
        </w:rPr>
        <w:t xml:space="preserve"> espacio vacuolar</w:t>
      </w:r>
      <w:r w:rsidR="00E45E5C" w:rsidRPr="003C6E6A">
        <w:rPr>
          <w:rFonts w:asciiTheme="minorHAnsi" w:hAnsiTheme="minorHAnsi" w:cstheme="minorHAnsi"/>
          <w:sz w:val="22"/>
        </w:rPr>
        <w:t>,</w:t>
      </w:r>
      <w:r w:rsidR="006571E2" w:rsidRPr="003C6E6A">
        <w:rPr>
          <w:rFonts w:asciiTheme="minorHAnsi" w:hAnsiTheme="minorHAnsi" w:cstheme="minorHAnsi"/>
          <w:sz w:val="22"/>
        </w:rPr>
        <w:t xml:space="preserve"> puede </w:t>
      </w:r>
      <w:r w:rsidR="00764D9B" w:rsidRPr="003C6E6A">
        <w:rPr>
          <w:rFonts w:asciiTheme="minorHAnsi" w:hAnsiTheme="minorHAnsi" w:cstheme="minorHAnsi"/>
          <w:sz w:val="22"/>
        </w:rPr>
        <w:t>ser facilitado</w:t>
      </w:r>
      <w:r w:rsidR="006571E2" w:rsidRPr="003C6E6A">
        <w:rPr>
          <w:rFonts w:asciiTheme="minorHAnsi" w:hAnsiTheme="minorHAnsi" w:cstheme="minorHAnsi"/>
          <w:sz w:val="22"/>
        </w:rPr>
        <w:t xml:space="preserve"> a través de</w:t>
      </w:r>
      <w:r w:rsidR="00E45E5C" w:rsidRPr="003C6E6A">
        <w:rPr>
          <w:rFonts w:asciiTheme="minorHAnsi" w:hAnsiTheme="minorHAnsi" w:cstheme="minorHAnsi"/>
          <w:sz w:val="22"/>
        </w:rPr>
        <w:t xml:space="preserve"> la activación de señalizadores CAP1</w:t>
      </w:r>
      <w:r w:rsidR="008B6720">
        <w:rPr>
          <w:rFonts w:asciiTheme="minorHAnsi" w:hAnsiTheme="minorHAnsi" w:cstheme="minorHAnsi"/>
          <w:sz w:val="22"/>
        </w:rPr>
        <w:t>,</w:t>
      </w:r>
      <w:r w:rsidR="00E45E5C" w:rsidRPr="003C6E6A">
        <w:rPr>
          <w:rFonts w:asciiTheme="minorHAnsi" w:hAnsiTheme="minorHAnsi" w:cstheme="minorHAnsi"/>
          <w:sz w:val="22"/>
        </w:rPr>
        <w:t xml:space="preserve"> que pueden detectar altas concentraciones de amonio y eventualmente activar transportadores vacuolares hast</w:t>
      </w:r>
      <w:r w:rsidR="00EA2E5F" w:rsidRPr="003C6E6A">
        <w:rPr>
          <w:rFonts w:asciiTheme="minorHAnsi" w:hAnsiTheme="minorHAnsi" w:cstheme="minorHAnsi"/>
          <w:sz w:val="22"/>
        </w:rPr>
        <w:t>a ahora desconocidos</w:t>
      </w:r>
      <w:r w:rsidR="00E45E5C"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&lt;EndNote&gt;&lt;Cite&gt;&lt;Author&gt;Zhou&lt;/Author&gt;&lt;Year&gt;2015&lt;/Year&gt;&lt;IDText&gt;Ammonium homeostasis and signaling in plant cells&lt;/IDText&gt;&lt;DisplayText&gt;&lt;style face="superscript"&gt;195&lt;/style&gt;&lt;/DisplayText&gt;&lt;record&gt;&lt;dates&gt;&lt;pub-dates&gt;&lt;date&gt;Apr&lt;/date&gt;&lt;/pub-dates&gt;&lt;year&gt;2015&lt;/year&gt;&lt;/dates&gt;&lt;urls&gt;&lt;related-urls&gt;&lt;url&gt;&amp;lt;Go to ISI&amp;gt;://WOS:000353470800002&lt;/url&gt;&lt;/related-urls&gt;&lt;/urls&gt;&lt;isbn&gt;2095-9273&lt;/isbn&gt;&lt;titles&gt;&lt;title&gt;Ammonium homeostasis and signaling in plant cells&lt;/title&gt;&lt;secondary-title&gt;Science Bulletin&lt;/secondary-title&gt;&lt;/titles&gt;&lt;pages&gt;741-747&lt;/pages&gt;&lt;number&gt;8&lt;/number&gt;&lt;contributors&gt;&lt;authors&gt;&lt;author&gt;Zhou, Y.&lt;/author&gt;&lt;author&gt;Bai, L.&lt;/author&gt;&lt;author&gt;Song, C. P.&lt;/author&gt;&lt;/authors&gt;&lt;/contributors&gt;&lt;added-date format="utc"&gt;1620712778&lt;/added-date&gt;&lt;ref-type name="Journal Article"&gt;17&lt;/ref-type&gt;&lt;rec-number&gt;495&lt;/rec-number&gt;&lt;last-updated-date format="utc"&gt;1620712778&lt;/last-updated-date&gt;&lt;accession-num&gt;WOS:000353470800002&lt;/accession-num&gt;&lt;electronic-resource-num&gt;10.1007/s11434-015-0759-2&lt;/electronic-resource-num&gt;&lt;volume&gt;60&lt;/volume&gt;&lt;/record&gt;&lt;/Cite&gt;&lt;/EndNote&gt;</w:instrText>
      </w:r>
      <w:r w:rsidR="00E45E5C"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195</w:t>
      </w:r>
      <w:r w:rsidR="00E45E5C" w:rsidRPr="003C6E6A">
        <w:rPr>
          <w:rFonts w:asciiTheme="minorHAnsi" w:hAnsiTheme="minorHAnsi" w:cstheme="minorHAnsi"/>
          <w:sz w:val="22"/>
        </w:rPr>
        <w:fldChar w:fldCharType="end"/>
      </w:r>
      <w:r w:rsidR="00E45E5C" w:rsidRPr="003C6E6A">
        <w:rPr>
          <w:rFonts w:asciiTheme="minorHAnsi" w:hAnsiTheme="minorHAnsi" w:cstheme="minorHAnsi"/>
          <w:sz w:val="22"/>
        </w:rPr>
        <w:t>.</w:t>
      </w:r>
    </w:p>
    <w:p w14:paraId="4BFCC8E0" w14:textId="77777777" w:rsidR="00764D9B" w:rsidRPr="003C6E6A" w:rsidRDefault="00764D9B" w:rsidP="00D67C46">
      <w:pPr>
        <w:jc w:val="both"/>
        <w:rPr>
          <w:rFonts w:asciiTheme="minorHAnsi" w:hAnsiTheme="minorHAnsi" w:cstheme="minorHAnsi"/>
          <w:sz w:val="22"/>
        </w:rPr>
      </w:pPr>
    </w:p>
    <w:p w14:paraId="3BB30BB9" w14:textId="4DE0EAEF" w:rsidR="00E46843" w:rsidRPr="003C6E6A" w:rsidRDefault="00E45E5C" w:rsidP="00D67C46">
      <w:pPr>
        <w:jc w:val="both"/>
        <w:rPr>
          <w:rFonts w:asciiTheme="minorHAnsi" w:hAnsiTheme="minorHAnsi" w:cstheme="minorHAnsi"/>
          <w:sz w:val="22"/>
        </w:rPr>
      </w:pPr>
      <w:r w:rsidRPr="003C6E6A">
        <w:rPr>
          <w:rFonts w:asciiTheme="minorHAnsi" w:hAnsiTheme="minorHAnsi" w:cstheme="minorHAnsi"/>
          <w:sz w:val="22"/>
        </w:rPr>
        <w:t>En</w:t>
      </w:r>
      <w:r w:rsidR="00D94EA7" w:rsidRPr="003C6E6A">
        <w:rPr>
          <w:rFonts w:asciiTheme="minorHAnsi" w:hAnsiTheme="minorHAnsi" w:cstheme="minorHAnsi"/>
          <w:sz w:val="22"/>
        </w:rPr>
        <w:t xml:space="preserve"> el transcriptoma de </w:t>
      </w:r>
      <w:r w:rsidR="00D94EA7" w:rsidRPr="003C6E6A">
        <w:rPr>
          <w:rFonts w:asciiTheme="minorHAnsi" w:hAnsiTheme="minorHAnsi" w:cstheme="minorHAnsi"/>
          <w:i/>
          <w:sz w:val="22"/>
        </w:rPr>
        <w:t>S. neei</w:t>
      </w:r>
      <w:r w:rsidR="00D94EA7" w:rsidRPr="003C6E6A">
        <w:rPr>
          <w:rFonts w:asciiTheme="minorHAnsi" w:hAnsiTheme="minorHAnsi" w:cstheme="minorHAnsi"/>
          <w:sz w:val="22"/>
        </w:rPr>
        <w:t xml:space="preserve">, </w:t>
      </w:r>
      <w:r w:rsidRPr="003C6E6A">
        <w:rPr>
          <w:rFonts w:asciiTheme="minorHAnsi" w:hAnsiTheme="minorHAnsi" w:cstheme="minorHAnsi"/>
          <w:sz w:val="22"/>
        </w:rPr>
        <w:t xml:space="preserve">no </w:t>
      </w:r>
      <w:r w:rsidR="00281602" w:rsidRPr="003C6E6A">
        <w:rPr>
          <w:rFonts w:asciiTheme="minorHAnsi" w:hAnsiTheme="minorHAnsi" w:cstheme="minorHAnsi"/>
          <w:sz w:val="22"/>
        </w:rPr>
        <w:t>se encontró evidencia de los</w:t>
      </w:r>
      <w:r w:rsidRPr="003C6E6A">
        <w:rPr>
          <w:rFonts w:asciiTheme="minorHAnsi" w:hAnsiTheme="minorHAnsi" w:cstheme="minorHAnsi"/>
          <w:sz w:val="22"/>
        </w:rPr>
        <w:t xml:space="preserve"> transportador</w:t>
      </w:r>
      <w:r w:rsidR="00F10BF3" w:rsidRPr="003C6E6A">
        <w:rPr>
          <w:rFonts w:asciiTheme="minorHAnsi" w:hAnsiTheme="minorHAnsi" w:cstheme="minorHAnsi"/>
          <w:sz w:val="22"/>
        </w:rPr>
        <w:t xml:space="preserve">es o señalizadores mencionados anteriormente. Sin embargo, </w:t>
      </w:r>
      <w:r w:rsidR="00281602" w:rsidRPr="003C6E6A">
        <w:rPr>
          <w:rFonts w:asciiTheme="minorHAnsi" w:hAnsiTheme="minorHAnsi" w:cstheme="minorHAnsi"/>
          <w:sz w:val="22"/>
        </w:rPr>
        <w:t xml:space="preserve">se observó la presencia de </w:t>
      </w:r>
      <w:r w:rsidR="00F10BF3" w:rsidRPr="003C6E6A">
        <w:rPr>
          <w:rFonts w:asciiTheme="minorHAnsi" w:hAnsiTheme="minorHAnsi" w:cstheme="minorHAnsi"/>
          <w:sz w:val="22"/>
        </w:rPr>
        <w:t xml:space="preserve">genes </w:t>
      </w:r>
      <w:r w:rsidR="00281602" w:rsidRPr="003C6E6A">
        <w:rPr>
          <w:rFonts w:asciiTheme="minorHAnsi" w:hAnsiTheme="minorHAnsi" w:cstheme="minorHAnsi"/>
          <w:sz w:val="22"/>
        </w:rPr>
        <w:t xml:space="preserve">de </w:t>
      </w:r>
      <w:r w:rsidR="00F10BF3" w:rsidRPr="003C6E6A">
        <w:rPr>
          <w:rFonts w:asciiTheme="minorHAnsi" w:hAnsiTheme="minorHAnsi" w:cstheme="minorHAnsi"/>
          <w:sz w:val="22"/>
        </w:rPr>
        <w:t>ATPasa Vacuolar</w:t>
      </w:r>
      <w:r w:rsidR="00281602" w:rsidRPr="003C6E6A">
        <w:rPr>
          <w:rFonts w:asciiTheme="minorHAnsi" w:hAnsiTheme="minorHAnsi" w:cstheme="minorHAnsi"/>
          <w:sz w:val="22"/>
        </w:rPr>
        <w:t xml:space="preserve"> </w:t>
      </w:r>
      <w:r w:rsidR="00764D9B" w:rsidRPr="003C6E6A">
        <w:rPr>
          <w:rFonts w:asciiTheme="minorHAnsi" w:hAnsiTheme="minorHAnsi" w:cstheme="minorHAnsi"/>
          <w:sz w:val="22"/>
        </w:rPr>
        <w:t>(</w:t>
      </w:r>
      <w:bookmarkStart w:id="110" w:name="_Hlk79962126"/>
      <w:r w:rsidR="00764D9B" w:rsidRPr="003C6E6A">
        <w:rPr>
          <w:rFonts w:asciiTheme="minorHAnsi" w:hAnsiTheme="minorHAnsi" w:cstheme="minorHAnsi"/>
          <w:sz w:val="22"/>
        </w:rPr>
        <w:t>V-ATPasa</w:t>
      </w:r>
      <w:bookmarkEnd w:id="110"/>
      <w:r w:rsidR="00764D9B" w:rsidRPr="003C6E6A">
        <w:rPr>
          <w:rFonts w:asciiTheme="minorHAnsi" w:hAnsiTheme="minorHAnsi" w:cstheme="minorHAnsi"/>
          <w:sz w:val="22"/>
        </w:rPr>
        <w:t xml:space="preserve">) </w:t>
      </w:r>
      <w:r w:rsidR="00B10103" w:rsidRPr="003C6E6A">
        <w:rPr>
          <w:rFonts w:asciiTheme="minorHAnsi" w:hAnsiTheme="minorHAnsi" w:cstheme="minorHAnsi"/>
          <w:sz w:val="22"/>
        </w:rPr>
        <w:t>sobreexpresados</w:t>
      </w:r>
      <w:r w:rsidR="008B6720">
        <w:rPr>
          <w:rFonts w:asciiTheme="minorHAnsi" w:hAnsiTheme="minorHAnsi" w:cstheme="minorHAnsi"/>
          <w:sz w:val="22"/>
        </w:rPr>
        <w:t>,</w:t>
      </w:r>
      <w:r w:rsidR="00F10BF3" w:rsidRPr="003C6E6A">
        <w:rPr>
          <w:rFonts w:asciiTheme="minorHAnsi" w:hAnsiTheme="minorHAnsi" w:cstheme="minorHAnsi"/>
          <w:sz w:val="22"/>
        </w:rPr>
        <w:t xml:space="preserve"> bajo el tratamiento con amonio</w:t>
      </w:r>
      <w:r w:rsidR="003532E9" w:rsidRPr="003C6E6A">
        <w:rPr>
          <w:rFonts w:asciiTheme="minorHAnsi" w:hAnsiTheme="minorHAnsi" w:cstheme="minorHAnsi"/>
          <w:sz w:val="22"/>
        </w:rPr>
        <w:t xml:space="preserve"> que</w:t>
      </w:r>
      <w:r w:rsidR="00281602" w:rsidRPr="003C6E6A">
        <w:rPr>
          <w:rFonts w:asciiTheme="minorHAnsi" w:hAnsiTheme="minorHAnsi" w:cstheme="minorHAnsi"/>
          <w:sz w:val="22"/>
        </w:rPr>
        <w:t xml:space="preserve"> </w:t>
      </w:r>
      <w:r w:rsidR="00F10BF3" w:rsidRPr="003C6E6A">
        <w:rPr>
          <w:rFonts w:asciiTheme="minorHAnsi" w:hAnsiTheme="minorHAnsi" w:cstheme="minorHAnsi"/>
          <w:sz w:val="22"/>
        </w:rPr>
        <w:t>podrían estar involucrados en el control del pH intracelular</w:t>
      </w:r>
      <w:r w:rsidR="008B6720">
        <w:rPr>
          <w:rFonts w:asciiTheme="minorHAnsi" w:hAnsiTheme="minorHAnsi" w:cstheme="minorHAnsi"/>
          <w:sz w:val="22"/>
        </w:rPr>
        <w:t>,</w:t>
      </w:r>
      <w:r w:rsidR="00F10BF3" w:rsidRPr="003C6E6A">
        <w:rPr>
          <w:rFonts w:asciiTheme="minorHAnsi" w:hAnsiTheme="minorHAnsi" w:cstheme="minorHAnsi"/>
          <w:sz w:val="22"/>
        </w:rPr>
        <w:t xml:space="preserve"> a través del envío del amonio citosólico a la vacuola</w:t>
      </w:r>
      <w:r w:rsidR="00764D9B" w:rsidRPr="003C6E6A">
        <w:rPr>
          <w:rFonts w:asciiTheme="minorHAnsi" w:hAnsiTheme="minorHAnsi" w:cstheme="minorHAnsi"/>
          <w:sz w:val="22"/>
        </w:rPr>
        <w:t xml:space="preserve">. </w:t>
      </w:r>
      <w:r w:rsidR="0022507E" w:rsidRPr="003C6E6A">
        <w:rPr>
          <w:rFonts w:asciiTheme="minorHAnsi" w:hAnsiTheme="minorHAnsi" w:cstheme="minorHAnsi"/>
          <w:sz w:val="22"/>
        </w:rPr>
        <w:t>La ATPasa Vacuolar es una bomba de protones encargada de controlar el p</w:t>
      </w:r>
      <w:r w:rsidR="00E912F2" w:rsidRPr="003C6E6A">
        <w:rPr>
          <w:rFonts w:asciiTheme="minorHAnsi" w:hAnsiTheme="minorHAnsi" w:cstheme="minorHAnsi"/>
          <w:sz w:val="22"/>
        </w:rPr>
        <w:t>H intracelular y extracelular en</w:t>
      </w:r>
      <w:r w:rsidR="0022507E" w:rsidRPr="003C6E6A">
        <w:rPr>
          <w:rFonts w:asciiTheme="minorHAnsi" w:hAnsiTheme="minorHAnsi" w:cstheme="minorHAnsi"/>
          <w:sz w:val="22"/>
        </w:rPr>
        <w:t xml:space="preserve"> las células</w:t>
      </w:r>
      <w:r w:rsidR="00174F76"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&lt;EndNote&gt;&lt;Cite&gt;&lt;Author&gt;Pamarthy&lt;/Author&gt;&lt;Year&gt;2018&lt;/Year&gt;&lt;IDText&gt;The curious case of vacuolar ATPase: regulation of signaling pathways&lt;/IDText&gt;&lt;DisplayText&gt;&lt;style face="superscript"&gt;196&lt;/style&gt;&lt;/DisplayText&gt;&lt;record&gt;&lt;dates&gt;&lt;pub-dates&gt;&lt;date&gt;Feb&lt;/date&gt;&lt;/pub-dates&gt;&lt;year&gt;2018&lt;/year&gt;&lt;/dates&gt;&lt;urls&gt;&lt;related-urls&gt;&lt;url&gt;&amp;lt;Go to ISI&amp;gt;://WOS:000425758300001&lt;/url&gt;&lt;/related-urls&gt;&lt;/urls&gt;&lt;isbn&gt;1476-4598&lt;/isbn&gt;&lt;titles&gt;&lt;title&gt;The curious case of vacuolar ATPase: regulation of signaling pathways&lt;/title&gt;&lt;secondary-title&gt;Molecular Cancer&lt;/secondary-title&gt;&lt;/titles&gt;&lt;contributors&gt;&lt;authors&gt;&lt;author&gt;Pamarthy, S.&lt;/author&gt;&lt;author&gt;Kulshrestha, A.&lt;/author&gt;&lt;author&gt;Katara, G. K.&lt;/author&gt;&lt;author&gt;Beaman, K. D.&lt;/author&gt;&lt;/authors&gt;&lt;/contributors&gt;&lt;custom7&gt;41&lt;/custom7&gt;&lt;added-date format="utc"&gt;1620787359&lt;/added-date&gt;&lt;ref-type name="Journal Article"&gt;17&lt;/ref-type&gt;&lt;rec-number&gt;496&lt;/rec-number&gt;&lt;last-updated-date format="utc"&gt;1620787359&lt;/last-updated-date&gt;&lt;accession-num&gt;WOS:000425758300001&lt;/accession-num&gt;&lt;electronic-resource-num&gt;10.1186/s12943-018-0811-3&lt;/electronic-resource-num&gt;&lt;volume&gt;17&lt;/volume&gt;&lt;/record&gt;&lt;/Cite&gt;&lt;/EndNote&gt;</w:instrText>
      </w:r>
      <w:r w:rsidR="00174F76"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196</w:t>
      </w:r>
      <w:r w:rsidR="00174F76" w:rsidRPr="003C6E6A">
        <w:rPr>
          <w:rFonts w:asciiTheme="minorHAnsi" w:hAnsiTheme="minorHAnsi" w:cstheme="minorHAnsi"/>
          <w:sz w:val="22"/>
        </w:rPr>
        <w:fldChar w:fldCharType="end"/>
      </w:r>
      <w:r w:rsidR="00174F76" w:rsidRPr="003C6E6A">
        <w:rPr>
          <w:rFonts w:asciiTheme="minorHAnsi" w:hAnsiTheme="minorHAnsi" w:cstheme="minorHAnsi"/>
          <w:sz w:val="22"/>
        </w:rPr>
        <w:t xml:space="preserve">. </w:t>
      </w:r>
      <w:r w:rsidR="00D94EA7" w:rsidRPr="003C6E6A">
        <w:rPr>
          <w:rFonts w:asciiTheme="minorHAnsi" w:hAnsiTheme="minorHAnsi" w:cstheme="minorHAnsi"/>
          <w:sz w:val="22"/>
        </w:rPr>
        <w:t>Probablemente la sobre</w:t>
      </w:r>
      <w:r w:rsidR="000D4397" w:rsidRPr="003C6E6A">
        <w:rPr>
          <w:rFonts w:asciiTheme="minorHAnsi" w:hAnsiTheme="minorHAnsi" w:cstheme="minorHAnsi"/>
          <w:sz w:val="22"/>
        </w:rPr>
        <w:t>e</w:t>
      </w:r>
      <w:r w:rsidR="007B1D03" w:rsidRPr="003C6E6A">
        <w:rPr>
          <w:rFonts w:asciiTheme="minorHAnsi" w:hAnsiTheme="minorHAnsi" w:cstheme="minorHAnsi"/>
          <w:sz w:val="22"/>
        </w:rPr>
        <w:t>xpresió</w:t>
      </w:r>
      <w:r w:rsidR="00D94EA7" w:rsidRPr="003C6E6A">
        <w:rPr>
          <w:rFonts w:asciiTheme="minorHAnsi" w:hAnsiTheme="minorHAnsi" w:cstheme="minorHAnsi"/>
          <w:sz w:val="22"/>
        </w:rPr>
        <w:t xml:space="preserve">n de estos genes evita la acidificación </w:t>
      </w:r>
      <w:r w:rsidR="00FB5517" w:rsidRPr="003C6E6A">
        <w:rPr>
          <w:rFonts w:asciiTheme="minorHAnsi" w:hAnsiTheme="minorHAnsi" w:cstheme="minorHAnsi"/>
          <w:sz w:val="22"/>
        </w:rPr>
        <w:t xml:space="preserve">citoplasmática </w:t>
      </w:r>
      <w:r w:rsidR="00D94EA7" w:rsidRPr="003C6E6A">
        <w:rPr>
          <w:rFonts w:asciiTheme="minorHAnsi" w:hAnsiTheme="minorHAnsi" w:cstheme="minorHAnsi"/>
          <w:sz w:val="22"/>
        </w:rPr>
        <w:t xml:space="preserve">que genera estrés y senescencia foliar y por tanto sería una forma de la planta para sobrevivir a condiciones estresantes por el amonio. </w:t>
      </w:r>
    </w:p>
    <w:p w14:paraId="5ED58395" w14:textId="77777777" w:rsidR="00C61753" w:rsidRPr="003C6E6A" w:rsidRDefault="00C61753" w:rsidP="00FB2063">
      <w:pPr>
        <w:rPr>
          <w:rFonts w:asciiTheme="minorHAnsi" w:hAnsiTheme="minorHAnsi" w:cstheme="minorHAnsi"/>
          <w:sz w:val="22"/>
        </w:rPr>
      </w:pPr>
    </w:p>
    <w:p w14:paraId="4025E0FE" w14:textId="69ADAB28" w:rsidR="00AC0538" w:rsidRPr="003C6E6A" w:rsidRDefault="00D94EA7" w:rsidP="00D67C46">
      <w:pPr>
        <w:jc w:val="both"/>
        <w:rPr>
          <w:rFonts w:asciiTheme="minorHAnsi" w:hAnsiTheme="minorHAnsi" w:cstheme="minorHAnsi"/>
          <w:sz w:val="22"/>
        </w:rPr>
      </w:pPr>
      <w:r w:rsidRPr="003C6E6A">
        <w:rPr>
          <w:rFonts w:asciiTheme="minorHAnsi" w:hAnsiTheme="minorHAnsi" w:cstheme="minorHAnsi"/>
          <w:sz w:val="22"/>
        </w:rPr>
        <w:lastRenderedPageBreak/>
        <w:t>Adicionalmente, se encontró la presencia de genes</w:t>
      </w:r>
      <w:r w:rsidR="00FB2063" w:rsidRPr="003C6E6A">
        <w:rPr>
          <w:rFonts w:asciiTheme="minorHAnsi" w:hAnsiTheme="minorHAnsi" w:cstheme="minorHAnsi"/>
          <w:sz w:val="22"/>
        </w:rPr>
        <w:t xml:space="preserve"> regulados positivamente</w:t>
      </w:r>
      <w:r w:rsidRPr="003C6E6A">
        <w:rPr>
          <w:rFonts w:asciiTheme="minorHAnsi" w:hAnsiTheme="minorHAnsi" w:cstheme="minorHAnsi"/>
          <w:sz w:val="22"/>
        </w:rPr>
        <w:t xml:space="preserve"> relacionados con la formación de vesículas autofágicas especializadas</w:t>
      </w:r>
      <w:r w:rsidR="00EA2E5F" w:rsidRPr="003C6E6A">
        <w:rPr>
          <w:rFonts w:asciiTheme="minorHAnsi" w:hAnsiTheme="minorHAnsi" w:cstheme="minorHAnsi"/>
          <w:sz w:val="22"/>
        </w:rPr>
        <w:t xml:space="preserve"> </w:t>
      </w:r>
      <w:r w:rsidRPr="003C6E6A">
        <w:rPr>
          <w:rFonts w:asciiTheme="minorHAnsi" w:hAnsiTheme="minorHAnsi" w:cstheme="minorHAnsi"/>
          <w:sz w:val="22"/>
        </w:rPr>
        <w:t>como ATG9 y ATG2, que junto con el gen ATG18 (no observado en este estudio) forman el "complejo ATG9" que ha sido descrito como el único complejo integral necesario para la formación</w:t>
      </w:r>
      <w:r w:rsidR="00EA2E5F" w:rsidRPr="003C6E6A">
        <w:rPr>
          <w:rFonts w:asciiTheme="minorHAnsi" w:hAnsiTheme="minorHAnsi" w:cstheme="minorHAnsi"/>
          <w:sz w:val="22"/>
        </w:rPr>
        <w:t xml:space="preserve"> de la membrana autofagosomal</w:t>
      </w:r>
      <w:r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&lt;EndNote&gt;&lt;Cite&gt;&lt;Author&gt;He&lt;/Author&gt;&lt;Year&gt;2007&lt;/Year&gt;&lt;IDText&gt;Atg9 trafficking in autophagy-related pathways&lt;/IDText&gt;&lt;DisplayText&gt;&lt;style face="superscript"&gt;197&lt;/style&gt;&lt;/DisplayText&gt;&lt;record&gt;&lt;dates&gt;&lt;pub-dates&gt;&lt;date&gt;May-Jun&lt;/date&gt;&lt;/pub-dates&gt;&lt;year&gt;2007&lt;/year&gt;&lt;/dates&gt;&lt;urls&gt;&lt;related-urls&gt;&lt;url&gt;&amp;lt;Go to ISI&amp;gt;://WOS:000246430800019&lt;/url&gt;&lt;/related-urls&gt;&lt;/urls&gt;&lt;isbn&gt;1554-8627&lt;/isbn&gt;&lt;titles&gt;&lt;title&gt;Atg9 trafficking in autophagy-related pathways&lt;/title&gt;&lt;secondary-title&gt;Autophagy&lt;/secondary-title&gt;&lt;/titles&gt;&lt;pages&gt;271-274&lt;/pages&gt;&lt;number&gt;3&lt;/number&gt;&lt;contributors&gt;&lt;authors&gt;&lt;author&gt;He, C. C.&lt;/author&gt;&lt;author&gt;Klionsky, D. J.&lt;/author&gt;&lt;/authors&gt;&lt;/contributors&gt;&lt;added-date format="utc"&gt;1602132337&lt;/added-date&gt;&lt;ref-type name="Journal Article"&gt;17&lt;/ref-type&gt;&lt;rec-number&gt;368&lt;/rec-number&gt;&lt;last-updated-date format="utc"&gt;1602132337&lt;/last-updated-date&gt;&lt;accession-num&gt;WOS:000246430800019&lt;/accession-num&gt;&lt;electronic-resource-num&gt;10.4161/auto.3912&lt;/electronic-resource-num&gt;&lt;volume&gt;3&lt;/volume&gt;&lt;/record&gt;&lt;/Cite&gt;&lt;/EndNote&gt;</w:instrText>
      </w:r>
      <w:r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197</w:t>
      </w:r>
      <w:r w:rsidRPr="003C6E6A">
        <w:rPr>
          <w:rFonts w:asciiTheme="minorHAnsi" w:hAnsiTheme="minorHAnsi" w:cstheme="minorHAnsi"/>
          <w:sz w:val="22"/>
        </w:rPr>
        <w:fldChar w:fldCharType="end"/>
      </w:r>
      <w:r w:rsidRPr="003C6E6A">
        <w:rPr>
          <w:rFonts w:asciiTheme="minorHAnsi" w:hAnsiTheme="minorHAnsi" w:cstheme="minorHAnsi"/>
          <w:sz w:val="22"/>
        </w:rPr>
        <w:t xml:space="preserve">. </w:t>
      </w:r>
      <w:r w:rsidR="00FB2063" w:rsidRPr="003C6E6A">
        <w:rPr>
          <w:rFonts w:asciiTheme="minorHAnsi" w:hAnsiTheme="minorHAnsi" w:cstheme="minorHAnsi"/>
          <w:sz w:val="22"/>
        </w:rPr>
        <w:t>La autofagia, un sistema altamente conservado utilizado para degradar componente</w:t>
      </w:r>
      <w:r w:rsidR="00A87808" w:rsidRPr="003C6E6A">
        <w:rPr>
          <w:rFonts w:asciiTheme="minorHAnsi" w:hAnsiTheme="minorHAnsi" w:cstheme="minorHAnsi"/>
          <w:sz w:val="22"/>
        </w:rPr>
        <w:t xml:space="preserve">s intracelulares en </w:t>
      </w:r>
      <w:r w:rsidR="00BE5ECD" w:rsidRPr="003C6E6A">
        <w:rPr>
          <w:rFonts w:asciiTheme="minorHAnsi" w:hAnsiTheme="minorHAnsi" w:cstheme="minorHAnsi"/>
          <w:sz w:val="22"/>
        </w:rPr>
        <w:t xml:space="preserve">células </w:t>
      </w:r>
      <w:r w:rsidR="00A87808" w:rsidRPr="003C6E6A">
        <w:rPr>
          <w:rFonts w:asciiTheme="minorHAnsi" w:hAnsiTheme="minorHAnsi" w:cstheme="minorHAnsi"/>
          <w:sz w:val="22"/>
        </w:rPr>
        <w:t>eucariotas, siendo responsable de degradar cloroplastos, proteínas averiadas</w:t>
      </w:r>
      <w:r w:rsidR="00A457F1" w:rsidRPr="003C6E6A">
        <w:rPr>
          <w:rFonts w:asciiTheme="minorHAnsi" w:hAnsiTheme="minorHAnsi" w:cstheme="minorHAnsi"/>
          <w:sz w:val="22"/>
        </w:rPr>
        <w:t>, iones</w:t>
      </w:r>
      <w:r w:rsidR="00A87808" w:rsidRPr="003C6E6A">
        <w:rPr>
          <w:rFonts w:asciiTheme="minorHAnsi" w:hAnsiTheme="minorHAnsi" w:cstheme="minorHAnsi"/>
          <w:sz w:val="22"/>
        </w:rPr>
        <w:t xml:space="preserve"> y otras sustancias toxicas producidas durante periodos de </w:t>
      </w:r>
      <w:r w:rsidR="00ED0CB1" w:rsidRPr="003C6E6A">
        <w:rPr>
          <w:rFonts w:asciiTheme="minorHAnsi" w:hAnsiTheme="minorHAnsi" w:cstheme="minorHAnsi"/>
          <w:sz w:val="22"/>
        </w:rPr>
        <w:t>estrés</w:t>
      </w:r>
      <w:r w:rsidR="00FB2063" w:rsidRPr="003C6E6A">
        <w:rPr>
          <w:rFonts w:asciiTheme="minorHAnsi" w:hAnsiTheme="minorHAnsi" w:cstheme="minorHAnsi"/>
          <w:sz w:val="22"/>
        </w:rPr>
        <w:fldChar w:fldCharType="begin">
          <w:fldData xml:space="preserve">PEVuZE5vdGU+PENpdGU+PEF1dGhvcj5MaXU8L0F1dGhvcj48WWVhcj4yMDE3PC9ZZWFyPjxJRFRl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</w:fldData>
        </w:fldChar>
      </w:r>
      <w:r w:rsidR="00DA383F" w:rsidRPr="003C6E6A">
        <w:rPr>
          <w:rFonts w:asciiTheme="minorHAnsi" w:hAnsiTheme="minorHAnsi" w:cstheme="minorHAnsi"/>
          <w:sz w:val="22"/>
        </w:rPr>
        <w:instrText xml:space="preserve"> ADDIN EN.CITE </w:instrText>
      </w:r>
      <w:r w:rsidR="00DA383F" w:rsidRPr="003C6E6A">
        <w:rPr>
          <w:rFonts w:asciiTheme="minorHAnsi" w:hAnsiTheme="minorHAnsi" w:cstheme="minorHAnsi"/>
          <w:sz w:val="22"/>
        </w:rPr>
        <w:fldChar w:fldCharType="begin">
          <w:fldData xml:space="preserve">PEVuZE5vdGU+PENpdGU+PEF1dGhvcj5MaXU8L0F1dGhvcj48WWVhcj4yMDE3PC9ZZWFyPjxJRFRl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</w:fldData>
        </w:fldChar>
      </w:r>
      <w:r w:rsidR="00DA383F" w:rsidRPr="003C6E6A">
        <w:rPr>
          <w:rFonts w:asciiTheme="minorHAnsi" w:hAnsiTheme="minorHAnsi" w:cstheme="minorHAnsi"/>
          <w:sz w:val="22"/>
        </w:rPr>
        <w:instrText xml:space="preserve"> ADDIN EN.CITE.DATA </w:instrText>
      </w:r>
      <w:r w:rsidR="00DA383F" w:rsidRPr="003C6E6A">
        <w:rPr>
          <w:rFonts w:asciiTheme="minorHAnsi" w:hAnsiTheme="minorHAnsi" w:cstheme="minorHAnsi"/>
          <w:sz w:val="22"/>
        </w:rPr>
      </w:r>
      <w:r w:rsidR="00DA383F" w:rsidRPr="003C6E6A">
        <w:rPr>
          <w:rFonts w:asciiTheme="minorHAnsi" w:hAnsiTheme="minorHAnsi" w:cstheme="minorHAnsi"/>
          <w:sz w:val="22"/>
        </w:rPr>
        <w:fldChar w:fldCharType="end"/>
      </w:r>
      <w:r w:rsidR="00FB2063" w:rsidRPr="003C6E6A">
        <w:rPr>
          <w:rFonts w:asciiTheme="minorHAnsi" w:hAnsiTheme="minorHAnsi" w:cstheme="minorHAnsi"/>
          <w:sz w:val="22"/>
        </w:rPr>
      </w:r>
      <w:r w:rsidR="00FB2063" w:rsidRPr="003C6E6A">
        <w:rPr>
          <w:rFonts w:asciiTheme="minorHAnsi" w:hAnsiTheme="minorHAnsi" w:cstheme="minorHAnsi"/>
          <w:sz w:val="22"/>
        </w:rPr>
        <w:fldChar w:fldCharType="separate"/>
      </w:r>
      <w:r w:rsidR="00DA383F" w:rsidRPr="003C6E6A">
        <w:rPr>
          <w:rFonts w:asciiTheme="minorHAnsi" w:hAnsiTheme="minorHAnsi" w:cstheme="minorHAnsi"/>
          <w:noProof/>
          <w:sz w:val="22"/>
          <w:vertAlign w:val="superscript"/>
        </w:rPr>
        <w:t>53, 68, 75</w:t>
      </w:r>
      <w:r w:rsidR="00FB2063" w:rsidRPr="003C6E6A">
        <w:rPr>
          <w:rFonts w:asciiTheme="minorHAnsi" w:hAnsiTheme="minorHAnsi" w:cstheme="minorHAnsi"/>
          <w:sz w:val="22"/>
        </w:rPr>
        <w:fldChar w:fldCharType="end"/>
      </w:r>
      <w:r w:rsidR="00FB2063" w:rsidRPr="003C6E6A">
        <w:rPr>
          <w:rFonts w:asciiTheme="minorHAnsi" w:hAnsiTheme="minorHAnsi" w:cstheme="minorHAnsi"/>
          <w:sz w:val="22"/>
        </w:rPr>
        <w:t xml:space="preserve">. </w:t>
      </w:r>
      <w:r w:rsidR="00BB716B" w:rsidRPr="003C6E6A">
        <w:rPr>
          <w:rFonts w:asciiTheme="minorHAnsi" w:hAnsiTheme="minorHAnsi" w:cstheme="minorHAnsi"/>
          <w:sz w:val="22"/>
        </w:rPr>
        <w:t xml:space="preserve">En estudios realizados en Arabidopsis, se observó que la autofagia </w:t>
      </w:r>
      <w:r w:rsidR="000C0655" w:rsidRPr="003C6E6A">
        <w:rPr>
          <w:rFonts w:asciiTheme="minorHAnsi" w:hAnsiTheme="minorHAnsi" w:cstheme="minorHAnsi"/>
          <w:sz w:val="22"/>
        </w:rPr>
        <w:t xml:space="preserve">puede regular el estrés </w:t>
      </w:r>
      <w:r w:rsidR="00B22162" w:rsidRPr="003C6E6A">
        <w:rPr>
          <w:rFonts w:asciiTheme="minorHAnsi" w:hAnsiTheme="minorHAnsi" w:cstheme="minorHAnsi"/>
          <w:sz w:val="22"/>
        </w:rPr>
        <w:t>iónico</w:t>
      </w:r>
      <w:r w:rsidR="000C0655" w:rsidRPr="003C6E6A">
        <w:rPr>
          <w:rFonts w:asciiTheme="minorHAnsi" w:hAnsiTheme="minorHAnsi" w:cstheme="minorHAnsi"/>
          <w:sz w:val="22"/>
        </w:rPr>
        <w:t xml:space="preserve"> causado por la salinidad al secuestrar sodio (Na</w:t>
      </w:r>
      <w:r w:rsidR="000C0655" w:rsidRPr="003C6E6A">
        <w:rPr>
          <w:rFonts w:asciiTheme="minorHAnsi" w:hAnsiTheme="minorHAnsi" w:cstheme="minorHAnsi"/>
          <w:sz w:val="22"/>
          <w:vertAlign w:val="superscript"/>
        </w:rPr>
        <w:t>+</w:t>
      </w:r>
      <w:r w:rsidR="000C0655" w:rsidRPr="003C6E6A">
        <w:rPr>
          <w:rFonts w:asciiTheme="minorHAnsi" w:hAnsiTheme="minorHAnsi" w:cstheme="minorHAnsi"/>
          <w:sz w:val="22"/>
        </w:rPr>
        <w:t>) acumulado en el citoplasma</w:t>
      </w:r>
      <w:r w:rsidR="00B22162"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&lt;EndNote&gt;&lt;Cite&gt;&lt;Author&gt;Luo&lt;/Author&gt;&lt;Year&gt;2017&lt;/Year&gt;&lt;IDText&gt;Autophagy Is Rapidly Induced by Salt Stress and Is Required for Salt Tolerance in Arabidopsis&lt;/IDText&gt;&lt;DisplayText&gt;&lt;style face="superscript"&gt;198&lt;/style&gt;&lt;/DisplayText&gt;&lt;record&gt;&lt;dates&gt;&lt;pub-dates&gt;&lt;date&gt;Aug&lt;/date&gt;&lt;/pub-dates&gt;&lt;year&gt;2017&lt;/year&gt;&lt;/dates&gt;&lt;urls&gt;&lt;related-urls&gt;&lt;url&gt;&amp;lt;Go to ISI&amp;gt;://WOS:000408210500001&lt;/url&gt;&lt;/related-urls&gt;&lt;/urls&gt;&lt;isbn&gt;1664-462X&lt;/isbn&gt;&lt;titles&gt;&lt;title&gt;Autophagy Is Rapidly Induced by Salt Stress and Is Required for Salt Tolerance in Arabidopsis&lt;/title&gt;&lt;secondary-title&gt;Frontiers in Plant Science&lt;/secondary-title&gt;&lt;/titles&gt;&lt;contributors&gt;&lt;authors&gt;&lt;author&gt;Luo, L. M.&lt;/author&gt;&lt;author&gt;Zhang, P. P.&lt;/author&gt;&lt;author&gt;Zhu, R. H.&lt;/author&gt;&lt;author&gt;Fu, J.&lt;/author&gt;&lt;author&gt;Su, J.&lt;/author&gt;&lt;author&gt;Zheng, J.&lt;/author&gt;&lt;author&gt;Wang, Z. Y.&lt;/author&gt;&lt;author&gt;Wang, D.&lt;/author&gt;&lt;author&gt;Gong, Q. Q.&lt;/author&gt;&lt;/authors&gt;&lt;/contributors&gt;&lt;custom7&gt;1459&lt;/custom7&gt;&lt;added-date format="utc"&gt;1622179019&lt;/added-date&gt;&lt;ref-type name="Journal Article"&gt;17&lt;/ref-type&gt;&lt;rec-number&gt;832&lt;/rec-number&gt;&lt;last-updated-date format="utc"&gt;1622179019&lt;/last-updated-date&gt;&lt;accession-num&gt;WOS:000408210500001&lt;/accession-num&gt;&lt;electronic-resource-num&gt;10.3389/fpls.2017.01459&lt;/electronic-resource-num&gt;&lt;volume&gt;8&lt;/volume&gt;&lt;/record&gt;&lt;/Cite&gt;&lt;/EndNote&gt;</w:instrText>
      </w:r>
      <w:r w:rsidR="00B22162"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198</w:t>
      </w:r>
      <w:r w:rsidR="00B22162" w:rsidRPr="003C6E6A">
        <w:rPr>
          <w:rFonts w:asciiTheme="minorHAnsi" w:hAnsiTheme="minorHAnsi" w:cstheme="minorHAnsi"/>
          <w:sz w:val="22"/>
        </w:rPr>
        <w:fldChar w:fldCharType="end"/>
      </w:r>
      <w:r w:rsidR="000B33C3" w:rsidRPr="003C6E6A">
        <w:rPr>
          <w:rFonts w:asciiTheme="minorHAnsi" w:hAnsiTheme="minorHAnsi" w:cstheme="minorHAnsi"/>
          <w:sz w:val="22"/>
        </w:rPr>
        <w:t>. Luo</w:t>
      </w:r>
      <w:r w:rsidR="00B22162" w:rsidRPr="003C6E6A">
        <w:rPr>
          <w:rFonts w:asciiTheme="minorHAnsi" w:hAnsiTheme="minorHAnsi" w:cstheme="minorHAnsi"/>
          <w:sz w:val="22"/>
        </w:rPr>
        <w:t xml:space="preserve"> </w:t>
      </w:r>
      <w:r w:rsidR="007B6283" w:rsidRPr="003C6E6A">
        <w:rPr>
          <w:rFonts w:asciiTheme="minorHAnsi" w:hAnsiTheme="minorHAnsi" w:cstheme="minorHAnsi"/>
          <w:sz w:val="22"/>
        </w:rPr>
        <w:t>et al.</w:t>
      </w:r>
      <w:r w:rsidR="000B33C3"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&lt;EndNote&gt;&lt;Cite&gt;&lt;Author&gt;Luo&lt;/Author&gt;&lt;Year&gt;2017&lt;/Year&gt;&lt;IDText&gt;Autophagy Is Rapidly Induced by Salt Stress and Is Required for Salt Tolerance in Arabidopsis&lt;/IDText&gt;&lt;DisplayText&gt;&lt;style face="superscript"&gt;198&lt;/style&gt;&lt;/DisplayText&gt;&lt;record&gt;&lt;dates&gt;&lt;pub-dates&gt;&lt;date&gt;Aug&lt;/date&gt;&lt;/pub-dates&gt;&lt;year&gt;2017&lt;/year&gt;&lt;/dates&gt;&lt;urls&gt;&lt;related-urls&gt;&lt;url&gt;&amp;lt;Go to ISI&amp;gt;://WOS:000408210500001&lt;/url&gt;&lt;/related-urls&gt;&lt;/urls&gt;&lt;isbn&gt;1664-462X&lt;/isbn&gt;&lt;titles&gt;&lt;title&gt;Autophagy Is Rapidly Induced by Salt Stress and Is Required for Salt Tolerance in Arabidopsis&lt;/title&gt;&lt;secondary-title&gt;Frontiers in Plant Science&lt;/secondary-title&gt;&lt;/titles&gt;&lt;contributors&gt;&lt;authors&gt;&lt;author&gt;Luo, L. M.&lt;/author&gt;&lt;author&gt;Zhang, P. P.&lt;/author&gt;&lt;author&gt;Zhu, R. H.&lt;/author&gt;&lt;author&gt;Fu, J.&lt;/author&gt;&lt;author&gt;Su, J.&lt;/author&gt;&lt;author&gt;Zheng, J.&lt;/author&gt;&lt;author&gt;Wang, Z. Y.&lt;/author&gt;&lt;author&gt;Wang, D.&lt;/author&gt;&lt;author&gt;Gong, Q. Q.&lt;/author&gt;&lt;/authors&gt;&lt;/contributors&gt;&lt;custom7&gt;1459&lt;/custom7&gt;&lt;added-date format="utc"&gt;1622179019&lt;/added-date&gt;&lt;ref-type name="Journal Article"&gt;17&lt;/ref-type&gt;&lt;rec-number&gt;832&lt;/rec-number&gt;&lt;last-updated-date format="utc"&gt;1622179019&lt;/last-updated-date&gt;&lt;accession-num&gt;WOS:000408210500001&lt;/accession-num&gt;&lt;electronic-resource-num&gt;10.3389/fpls.2017.01459&lt;/electronic-resource-num&gt;&lt;volume&gt;8&lt;/volume&gt;&lt;/record&gt;&lt;/Cite&gt;&lt;/EndNote&gt;</w:instrText>
      </w:r>
      <w:r w:rsidR="000B33C3"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198</w:t>
      </w:r>
      <w:r w:rsidR="000B33C3" w:rsidRPr="003C6E6A">
        <w:rPr>
          <w:rFonts w:asciiTheme="minorHAnsi" w:hAnsiTheme="minorHAnsi" w:cstheme="minorHAnsi"/>
          <w:sz w:val="22"/>
        </w:rPr>
        <w:fldChar w:fldCharType="end"/>
      </w:r>
      <w:r w:rsidR="007B6283" w:rsidRPr="003C6E6A">
        <w:rPr>
          <w:rFonts w:asciiTheme="minorHAnsi" w:hAnsiTheme="minorHAnsi" w:cstheme="minorHAnsi"/>
          <w:sz w:val="22"/>
        </w:rPr>
        <w:t>,</w:t>
      </w:r>
      <w:r w:rsidR="00B22162" w:rsidRPr="003C6E6A">
        <w:rPr>
          <w:rFonts w:asciiTheme="minorHAnsi" w:hAnsiTheme="minorHAnsi" w:cstheme="minorHAnsi"/>
          <w:sz w:val="22"/>
        </w:rPr>
        <w:t xml:space="preserve"> reportaron</w:t>
      </w:r>
      <w:r w:rsidR="0018322B" w:rsidRPr="003C6E6A">
        <w:rPr>
          <w:rFonts w:asciiTheme="minorHAnsi" w:hAnsiTheme="minorHAnsi" w:cstheme="minorHAnsi"/>
          <w:sz w:val="22"/>
        </w:rPr>
        <w:t xml:space="preserve"> que la formación de</w:t>
      </w:r>
      <w:r w:rsidR="00B22162" w:rsidRPr="003C6E6A">
        <w:rPr>
          <w:rFonts w:asciiTheme="minorHAnsi" w:hAnsiTheme="minorHAnsi" w:cstheme="minorHAnsi"/>
          <w:sz w:val="22"/>
        </w:rPr>
        <w:t xml:space="preserve"> autofagosomas </w:t>
      </w:r>
      <w:r w:rsidR="0018322B" w:rsidRPr="003C6E6A">
        <w:rPr>
          <w:rFonts w:asciiTheme="minorHAnsi" w:hAnsiTheme="minorHAnsi" w:cstheme="minorHAnsi"/>
          <w:sz w:val="22"/>
        </w:rPr>
        <w:t xml:space="preserve">se induce </w:t>
      </w:r>
      <w:r w:rsidR="00B22162" w:rsidRPr="003C6E6A">
        <w:rPr>
          <w:rFonts w:asciiTheme="minorHAnsi" w:hAnsiTheme="minorHAnsi" w:cstheme="minorHAnsi"/>
          <w:sz w:val="22"/>
        </w:rPr>
        <w:t>poco después del tratami</w:t>
      </w:r>
      <w:r w:rsidR="0018322B" w:rsidRPr="003C6E6A">
        <w:rPr>
          <w:rFonts w:asciiTheme="minorHAnsi" w:hAnsiTheme="minorHAnsi" w:cstheme="minorHAnsi"/>
          <w:sz w:val="22"/>
        </w:rPr>
        <w:t xml:space="preserve">ento con sal, alcanzando su punto máximo dentro de los 30 minutos de estrés </w:t>
      </w:r>
      <w:r w:rsidR="00EA4224" w:rsidRPr="003C6E6A">
        <w:rPr>
          <w:rFonts w:asciiTheme="minorHAnsi" w:hAnsiTheme="minorHAnsi" w:cstheme="minorHAnsi"/>
          <w:sz w:val="22"/>
        </w:rPr>
        <w:t>salino,</w:t>
      </w:r>
      <w:r w:rsidR="0018322B" w:rsidRPr="003C6E6A">
        <w:rPr>
          <w:rFonts w:asciiTheme="minorHAnsi" w:hAnsiTheme="minorHAnsi" w:cstheme="minorHAnsi"/>
          <w:sz w:val="22"/>
        </w:rPr>
        <w:t xml:space="preserve"> después de esto se establece una nueva </w:t>
      </w:r>
      <w:r w:rsidR="00EA4224" w:rsidRPr="003C6E6A">
        <w:rPr>
          <w:rFonts w:asciiTheme="minorHAnsi" w:hAnsiTheme="minorHAnsi" w:cstheme="minorHAnsi"/>
          <w:sz w:val="22"/>
        </w:rPr>
        <w:t>homeostasis</w:t>
      </w:r>
      <w:r w:rsidR="0018322B" w:rsidRPr="003C6E6A">
        <w:rPr>
          <w:rFonts w:asciiTheme="minorHAnsi" w:hAnsiTheme="minorHAnsi" w:cstheme="minorHAnsi"/>
          <w:sz w:val="22"/>
        </w:rPr>
        <w:t xml:space="preserve"> en la planta</w:t>
      </w:r>
      <w:r w:rsidR="00EA4224" w:rsidRPr="003C6E6A">
        <w:rPr>
          <w:rFonts w:asciiTheme="minorHAnsi" w:hAnsiTheme="minorHAnsi" w:cstheme="minorHAnsi"/>
          <w:sz w:val="22"/>
        </w:rPr>
        <w:t>, aliviándos</w:t>
      </w:r>
      <w:r w:rsidR="000B33C3" w:rsidRPr="003C6E6A">
        <w:rPr>
          <w:rFonts w:asciiTheme="minorHAnsi" w:hAnsiTheme="minorHAnsi" w:cstheme="minorHAnsi"/>
          <w:sz w:val="22"/>
        </w:rPr>
        <w:t>e el estrés por salinidad.</w:t>
      </w:r>
    </w:p>
    <w:p w14:paraId="08353F67" w14:textId="77777777" w:rsidR="000B33C3" w:rsidRPr="003C6E6A" w:rsidRDefault="000B33C3" w:rsidP="00D67C46">
      <w:pPr>
        <w:jc w:val="both"/>
        <w:rPr>
          <w:rFonts w:asciiTheme="minorHAnsi" w:hAnsiTheme="minorHAnsi" w:cstheme="minorHAnsi"/>
          <w:sz w:val="22"/>
        </w:rPr>
      </w:pPr>
    </w:p>
    <w:p w14:paraId="7DCDFEB2" w14:textId="0473C9D1" w:rsidR="00AC0538" w:rsidRPr="003C6E6A" w:rsidRDefault="004D4179" w:rsidP="00D67C46">
      <w:pPr>
        <w:jc w:val="both"/>
        <w:rPr>
          <w:rFonts w:asciiTheme="minorHAnsi" w:hAnsiTheme="minorHAnsi" w:cstheme="minorHAnsi"/>
          <w:sz w:val="22"/>
        </w:rPr>
      </w:pPr>
      <w:r w:rsidRPr="003C6E6A">
        <w:rPr>
          <w:rFonts w:asciiTheme="minorHAnsi" w:hAnsiTheme="minorHAnsi" w:cstheme="minorHAnsi"/>
          <w:sz w:val="22"/>
        </w:rPr>
        <w:t>De manera análoga,</w:t>
      </w:r>
      <w:r w:rsidR="00C96D92" w:rsidRPr="003C6E6A">
        <w:rPr>
          <w:rFonts w:asciiTheme="minorHAnsi" w:hAnsiTheme="minorHAnsi" w:cstheme="minorHAnsi"/>
          <w:sz w:val="22"/>
        </w:rPr>
        <w:t xml:space="preserve"> se ha sugerido recientemente que la respuesta a concentraciones elevadas de amonio y salinidad en plantas resistentes a la salinidad pueden ser similares entre </w:t>
      </w:r>
      <w:r w:rsidR="00D54F3B" w:rsidRPr="003C6E6A">
        <w:rPr>
          <w:rFonts w:asciiTheme="minorHAnsi" w:hAnsiTheme="minorHAnsi" w:cstheme="minorHAnsi"/>
          <w:sz w:val="22"/>
        </w:rPr>
        <w:t>sí,</w:t>
      </w:r>
      <w:r w:rsidR="00C96D92" w:rsidRPr="003C6E6A">
        <w:rPr>
          <w:rFonts w:asciiTheme="minorHAnsi" w:hAnsiTheme="minorHAnsi" w:cstheme="minorHAnsi"/>
          <w:sz w:val="22"/>
        </w:rPr>
        <w:t xml:space="preserve"> desencadenado </w:t>
      </w:r>
      <w:r w:rsidR="00D54F3B" w:rsidRPr="003C6E6A">
        <w:rPr>
          <w:rFonts w:asciiTheme="minorHAnsi" w:hAnsiTheme="minorHAnsi" w:cstheme="minorHAnsi"/>
          <w:sz w:val="22"/>
        </w:rPr>
        <w:t>procesos de tolerancia a estrés afines</w:t>
      </w:r>
      <w:r w:rsidR="00C96D92"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&lt;EndNote&gt;&lt;Cite&gt;&lt;Author&gt;Fernandez-Crespo&lt;/Author&gt;&lt;Year&gt;2012&lt;/Year&gt;&lt;IDText&gt;Ammonium enhances resistance to salinity stress in citrus plants&lt;/IDText&gt;&lt;DisplayText&gt;&lt;style face="superscript"&gt;101, 199&lt;/style&gt;&lt;/DisplayText&gt;&lt;record&gt;&lt;dates&gt;&lt;pub-dates&gt;&lt;date&gt;Aug&lt;/date&gt;&lt;/pub-dates&gt;&lt;year&gt;2012&lt;/year&gt;&lt;/dates&gt;&lt;urls&gt;&lt;related-urls&gt;&lt;url&gt;&amp;lt;Go to ISI&amp;gt;://WOS:000310392900008&lt;/url&gt;&lt;/related-urls&gt;&lt;/urls&gt;&lt;isbn&gt;0176-1617&lt;/isbn&gt;&lt;titles&gt;&lt;title&gt;Ammonium enhances resistance to salinity stress in citrus plants&lt;/title&gt;&lt;secondary-title&gt;Journal of Plant Physiology&lt;/secondary-title&gt;&lt;/titles&gt;&lt;pages&gt;1183-1191&lt;/pages&gt;&lt;number&gt;12&lt;/number&gt;&lt;contributors&gt;&lt;authors&gt;&lt;author&gt;Fernandez-Crespo, E.&lt;/author&gt;&lt;author&gt;Camanes, G.&lt;/author&gt;&lt;author&gt;Garcia-Agustin, P.&lt;/author&gt;&lt;/authors&gt;&lt;/contributors&gt;&lt;added-date format="utc"&gt;1606835342&lt;/added-date&gt;&lt;ref-type name="Journal Article"&gt;17&lt;/ref-type&gt;&lt;rec-number&gt;388&lt;/rec-number&gt;&lt;last-updated-date format="utc"&gt;1606835342&lt;/last-updated-date&gt;&lt;accession-num&gt;WOS:000310392900008&lt;/accession-num&gt;&lt;electronic-resource-num&gt;10.1016/j.jplph.2012.04.011&lt;/electronic-resource-num&gt;&lt;volume&gt;169&lt;/volume&gt;&lt;/record&gt;&lt;/Cite&gt;&lt;Cite&gt;&lt;Author&gt;Marino&lt;/Author&gt;&lt;Year&gt;2019&lt;/Year&gt;&lt;IDText&gt;Can Ammonium Stress Be Positive for Plant Performance?&lt;/IDText&gt;&lt;record&gt;&lt;dates&gt;&lt;pub-dates&gt;&lt;date&gt;Sep&lt;/date&gt;&lt;/pub-dates&gt;&lt;year&gt;2019&lt;/year&gt;&lt;/dates&gt;&lt;urls&gt;&lt;related-urls&gt;&lt;url&gt;&amp;lt;Go to ISI&amp;gt;://WOS:000487644200001&lt;/url&gt;&lt;/related-urls&gt;&lt;/urls&gt;&lt;isbn&gt;1664-462X&lt;/isbn&gt;&lt;titles&gt;&lt;title&gt;Can Ammonium Stress Be Positive for Plant Performance?&lt;/title&gt;&lt;secondary-title&gt;Frontiers in Plant Science&lt;/secondary-title&gt;&lt;/titles&gt;&lt;contributors&gt;&lt;authors&gt;&lt;author&gt;Marino, D.&lt;/author&gt;&lt;author&gt;Moran, J. F.&lt;/author&gt;&lt;/authors&gt;&lt;/contributors&gt;&lt;custom7&gt;1103&lt;/custom7&gt;&lt;added-date format="utc"&gt;1597533223&lt;/added-date&gt;&lt;ref-type name="Journal Article"&gt;17&lt;/ref-type&gt;&lt;rec-number&gt;340&lt;/rec-number&gt;&lt;last-updated-date format="utc"&gt;1597533223&lt;/last-updated-date&gt;&lt;accession-num&gt;WOS:000487644200001&lt;/accession-num&gt;&lt;electronic-resource-num&gt;10.3389/fpls.2019.01103&lt;/electronic-resource-num&gt;&lt;volume&gt;10&lt;/volume&gt;&lt;/record&gt;&lt;/Cite&gt;&lt;/EndNote&gt;</w:instrText>
      </w:r>
      <w:r w:rsidR="00C96D92"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101, 199</w:t>
      </w:r>
      <w:r w:rsidR="00C96D92" w:rsidRPr="003C6E6A">
        <w:rPr>
          <w:rFonts w:asciiTheme="minorHAnsi" w:hAnsiTheme="minorHAnsi" w:cstheme="minorHAnsi"/>
          <w:sz w:val="22"/>
        </w:rPr>
        <w:fldChar w:fldCharType="end"/>
      </w:r>
      <w:r w:rsidR="00D54F3B" w:rsidRPr="003C6E6A">
        <w:rPr>
          <w:rFonts w:asciiTheme="minorHAnsi" w:hAnsiTheme="minorHAnsi" w:cstheme="minorHAnsi"/>
          <w:sz w:val="22"/>
        </w:rPr>
        <w:t xml:space="preserve">. </w:t>
      </w:r>
      <w:r w:rsidR="007B1D03" w:rsidRPr="003C6E6A">
        <w:rPr>
          <w:rFonts w:asciiTheme="minorHAnsi" w:hAnsiTheme="minorHAnsi" w:cstheme="minorHAnsi"/>
          <w:sz w:val="22"/>
        </w:rPr>
        <w:t xml:space="preserve">Se sugiere </w:t>
      </w:r>
      <w:r w:rsidR="00D54F3B" w:rsidRPr="003C6E6A">
        <w:rPr>
          <w:rFonts w:asciiTheme="minorHAnsi" w:hAnsiTheme="minorHAnsi" w:cstheme="minorHAnsi"/>
          <w:sz w:val="22"/>
        </w:rPr>
        <w:t xml:space="preserve">que en la planta halófita </w:t>
      </w:r>
      <w:r w:rsidR="00D54F3B" w:rsidRPr="003C6E6A">
        <w:rPr>
          <w:rFonts w:asciiTheme="minorHAnsi" w:hAnsiTheme="minorHAnsi" w:cstheme="minorHAnsi"/>
          <w:i/>
          <w:sz w:val="22"/>
        </w:rPr>
        <w:t>S. neei</w:t>
      </w:r>
      <w:r w:rsidR="00D54F3B" w:rsidRPr="003C6E6A">
        <w:rPr>
          <w:rFonts w:asciiTheme="minorHAnsi" w:hAnsiTheme="minorHAnsi" w:cstheme="minorHAnsi"/>
          <w:sz w:val="22"/>
        </w:rPr>
        <w:t xml:space="preserve">, el proceso de autofagia </w:t>
      </w:r>
      <w:r w:rsidRPr="003C6E6A">
        <w:rPr>
          <w:rFonts w:asciiTheme="minorHAnsi" w:hAnsiTheme="minorHAnsi" w:cstheme="minorHAnsi"/>
          <w:sz w:val="22"/>
        </w:rPr>
        <w:t>es</w:t>
      </w:r>
      <w:r w:rsidR="00D54F3B" w:rsidRPr="003C6E6A">
        <w:rPr>
          <w:rFonts w:asciiTheme="minorHAnsi" w:hAnsiTheme="minorHAnsi" w:cstheme="minorHAnsi"/>
          <w:sz w:val="22"/>
        </w:rPr>
        <w:t xml:space="preserve"> ind</w:t>
      </w:r>
      <w:r w:rsidRPr="003C6E6A">
        <w:rPr>
          <w:rFonts w:asciiTheme="minorHAnsi" w:hAnsiTheme="minorHAnsi" w:cstheme="minorHAnsi"/>
          <w:sz w:val="22"/>
        </w:rPr>
        <w:t>ucido</w:t>
      </w:r>
      <w:r w:rsidR="00D54F3B" w:rsidRPr="003C6E6A">
        <w:rPr>
          <w:rFonts w:asciiTheme="minorHAnsi" w:hAnsiTheme="minorHAnsi" w:cstheme="minorHAnsi"/>
          <w:sz w:val="22"/>
        </w:rPr>
        <w:t xml:space="preserve"> como respuesta a las altas concentraciones de amonio, de tal forma que </w:t>
      </w:r>
      <w:r w:rsidRPr="003C6E6A">
        <w:rPr>
          <w:rFonts w:asciiTheme="minorHAnsi" w:hAnsiTheme="minorHAnsi" w:cstheme="minorHAnsi"/>
          <w:sz w:val="22"/>
        </w:rPr>
        <w:t xml:space="preserve">es capturado </w:t>
      </w:r>
      <w:r w:rsidR="00D54F3B" w:rsidRPr="003C6E6A">
        <w:rPr>
          <w:rFonts w:asciiTheme="minorHAnsi" w:hAnsiTheme="minorHAnsi" w:cstheme="minorHAnsi"/>
          <w:sz w:val="22"/>
        </w:rPr>
        <w:t xml:space="preserve">por </w:t>
      </w:r>
      <w:r w:rsidRPr="003C6E6A">
        <w:rPr>
          <w:rFonts w:asciiTheme="minorHAnsi" w:hAnsiTheme="minorHAnsi" w:cstheme="minorHAnsi"/>
          <w:sz w:val="22"/>
        </w:rPr>
        <w:t>autofa</w:t>
      </w:r>
      <w:r w:rsidR="00D54F3B" w:rsidRPr="003C6E6A">
        <w:rPr>
          <w:rFonts w:asciiTheme="minorHAnsi" w:hAnsiTheme="minorHAnsi" w:cstheme="minorHAnsi"/>
          <w:sz w:val="22"/>
        </w:rPr>
        <w:t xml:space="preserve">gosomas especializados y conducidos a la vacuola donde puede ser almacenado </w:t>
      </w:r>
      <w:r w:rsidR="00921523" w:rsidRPr="003C6E6A">
        <w:rPr>
          <w:rFonts w:asciiTheme="minorHAnsi" w:hAnsiTheme="minorHAnsi" w:cstheme="minorHAnsi"/>
          <w:sz w:val="22"/>
        </w:rPr>
        <w:t>estableciendo</w:t>
      </w:r>
      <w:r w:rsidR="005F7740" w:rsidRPr="003C6E6A">
        <w:rPr>
          <w:rFonts w:asciiTheme="minorHAnsi" w:hAnsiTheme="minorHAnsi" w:cstheme="minorHAnsi"/>
          <w:sz w:val="22"/>
        </w:rPr>
        <w:t>se</w:t>
      </w:r>
      <w:r w:rsidR="00921523" w:rsidRPr="003C6E6A">
        <w:rPr>
          <w:rFonts w:asciiTheme="minorHAnsi" w:hAnsiTheme="minorHAnsi" w:cstheme="minorHAnsi"/>
          <w:sz w:val="22"/>
        </w:rPr>
        <w:t xml:space="preserve"> </w:t>
      </w:r>
      <w:r w:rsidR="005F7740" w:rsidRPr="003C6E6A">
        <w:rPr>
          <w:rFonts w:asciiTheme="minorHAnsi" w:hAnsiTheme="minorHAnsi" w:cstheme="minorHAnsi"/>
          <w:sz w:val="22"/>
        </w:rPr>
        <w:t xml:space="preserve">la </w:t>
      </w:r>
      <w:r w:rsidR="00921523" w:rsidRPr="003C6E6A">
        <w:rPr>
          <w:rFonts w:asciiTheme="minorHAnsi" w:hAnsiTheme="minorHAnsi" w:cstheme="minorHAnsi"/>
          <w:sz w:val="22"/>
        </w:rPr>
        <w:t xml:space="preserve">homeostasis celular. </w:t>
      </w:r>
    </w:p>
    <w:p w14:paraId="62B10047" w14:textId="77777777" w:rsidR="004A470C" w:rsidRPr="003C6E6A" w:rsidRDefault="004A470C" w:rsidP="00FB2063">
      <w:pPr>
        <w:rPr>
          <w:rFonts w:asciiTheme="minorHAnsi" w:hAnsiTheme="minorHAnsi" w:cstheme="minorHAnsi"/>
          <w:sz w:val="22"/>
        </w:rPr>
      </w:pPr>
    </w:p>
    <w:p w14:paraId="3B648952" w14:textId="77777777" w:rsidR="008F51AE" w:rsidRPr="003C6E6A" w:rsidRDefault="00EC14FB" w:rsidP="002C784F">
      <w:pPr>
        <w:ind w:left="708"/>
        <w:rPr>
          <w:rFonts w:asciiTheme="minorHAnsi" w:hAnsiTheme="minorHAnsi" w:cstheme="minorHAnsi"/>
          <w:b/>
          <w:sz w:val="22"/>
        </w:rPr>
      </w:pPr>
      <w:r w:rsidRPr="003C6E6A">
        <w:rPr>
          <w:rFonts w:asciiTheme="minorHAnsi" w:hAnsiTheme="minorHAnsi" w:cstheme="minorHAnsi"/>
          <w:b/>
          <w:sz w:val="22"/>
        </w:rPr>
        <w:t>Biosíntesis</w:t>
      </w:r>
      <w:r w:rsidR="008F51AE" w:rsidRPr="003C6E6A">
        <w:rPr>
          <w:rFonts w:asciiTheme="minorHAnsi" w:hAnsiTheme="minorHAnsi" w:cstheme="minorHAnsi"/>
          <w:b/>
          <w:sz w:val="22"/>
        </w:rPr>
        <w:t xml:space="preserve"> de pared celular en respuesta a condiciones estresantes</w:t>
      </w:r>
    </w:p>
    <w:p w14:paraId="1AF4ED5A" w14:textId="1D9233FD" w:rsidR="00FA6D1D" w:rsidRPr="003C6E6A" w:rsidRDefault="00C61E24" w:rsidP="00024420">
      <w:pPr>
        <w:jc w:val="both"/>
        <w:rPr>
          <w:rFonts w:asciiTheme="minorHAnsi" w:hAnsiTheme="minorHAnsi" w:cstheme="minorHAnsi"/>
          <w:sz w:val="22"/>
        </w:rPr>
      </w:pPr>
      <w:r w:rsidRPr="003C6E6A">
        <w:rPr>
          <w:rFonts w:asciiTheme="minorHAnsi" w:hAnsiTheme="minorHAnsi" w:cstheme="minorHAnsi"/>
          <w:sz w:val="22"/>
        </w:rPr>
        <w:t xml:space="preserve">La pared celular juega un papel importante en la percepción del estrés al facilitar la activación de vías de señalización y remodelar las estrategias de crecimiento en respuesta al estrés. Esta estructura constituye la primera línea de defensa contra las influencias ambientales bióticas y bióticas a </w:t>
      </w:r>
      <w:r w:rsidR="00FA6D1D" w:rsidRPr="003C6E6A">
        <w:rPr>
          <w:rFonts w:asciiTheme="minorHAnsi" w:hAnsiTheme="minorHAnsi" w:cstheme="minorHAnsi"/>
          <w:sz w:val="22"/>
        </w:rPr>
        <w:t xml:space="preserve">través del refuerzo de la pared, en la que se ha documentado </w:t>
      </w:r>
      <w:r w:rsidRPr="003C6E6A">
        <w:rPr>
          <w:rFonts w:asciiTheme="minorHAnsi" w:hAnsiTheme="minorHAnsi" w:cstheme="minorHAnsi"/>
          <w:sz w:val="22"/>
        </w:rPr>
        <w:t>deposición de callos</w:t>
      </w:r>
      <w:r w:rsidR="00FA3292" w:rsidRPr="003C6E6A">
        <w:rPr>
          <w:rFonts w:asciiTheme="minorHAnsi" w:hAnsiTheme="minorHAnsi" w:cstheme="minorHAnsi"/>
          <w:sz w:val="22"/>
        </w:rPr>
        <w:fldChar w:fldCharType="begin"/>
      </w:r>
      <w:r w:rsidR="008E55DE" w:rsidRPr="003C6E6A">
        <w:rPr>
          <w:rFonts w:asciiTheme="minorHAnsi" w:hAnsiTheme="minorHAnsi" w:cstheme="minorHAnsi"/>
          <w:sz w:val="22"/>
        </w:rPr>
        <w:instrText xml:space="preserve"> ADDIN EN.CITE &lt;EndNote&gt;&lt;Cite&gt;&lt;Author&gt;Houston&lt;/Author&gt;&lt;Year&gt;2016&lt;/Year&gt;&lt;IDText&gt;The Plant Cell Wall: A Complex and Dynamic Structure As Revealed by the Responses of Genes under Stress Conditions&lt;/IDText&gt;&lt;DisplayText&gt;&lt;style face="superscript"&gt;135&lt;/style&gt;&lt;/DisplayText&gt;&lt;record&gt;&lt;dates&gt;&lt;pub-dates&gt;&lt;date&gt;Aug&lt;/date&gt;&lt;/pub-dates&gt;&lt;year&gt;2016&lt;/year&gt;&lt;/dates&gt;&lt;urls&gt;&lt;related-urls&gt;&lt;url&gt;&amp;lt;Go to ISI&amp;gt;://WOS:000381088600001&lt;/url&gt;&lt;/related-urls&gt;&lt;/urls&gt;&lt;isbn&gt;1664-462X&lt;/isbn&gt;&lt;titles&gt;&lt;title&gt;The Plant Cell Wall: A Complex and Dynamic Structure As Revealed by the Responses of Genes under Stress Conditions&lt;/title&gt;&lt;secondary-title&gt;Frontiers in Plant Science&lt;/secondary-title&gt;&lt;/titles&gt;&lt;contributors&gt;&lt;authors&gt;&lt;author&gt;Houston, K.&lt;/author&gt;&lt;author&gt;Tucker, M. R.&lt;/author&gt;&lt;author&gt;Chowdhury, J.&lt;/author&gt;&lt;author&gt;Shirley, N.&lt;/author&gt;&lt;author&gt;Little, A.&lt;/author&gt;&lt;/authors&gt;&lt;/contributors&gt;&lt;custom7&gt;984&lt;/custom7&gt;&lt;added-date format="utc"&gt;1611976818&lt;/added-date&gt;&lt;ref-type name="Journal Article"&gt;17&lt;/ref-type&gt;&lt;rec-number&gt;441&lt;/rec-number&gt;&lt;last-updated-date format="utc"&gt;1611976818&lt;/last-updated-date&gt;&lt;accession-num&gt;WOS:000381088600001&lt;/accession-num&gt;&lt;electronic-resource-num&gt;10.3389/fpls.2016.00984&lt;/electronic-resource-num&gt;&lt;volume&gt;7&lt;/volume&gt;&lt;/record&gt;&lt;/Cite&gt;&lt;/EndNote&gt;</w:instrText>
      </w:r>
      <w:r w:rsidR="00FA3292" w:rsidRPr="003C6E6A">
        <w:rPr>
          <w:rFonts w:asciiTheme="minorHAnsi" w:hAnsiTheme="minorHAnsi" w:cstheme="minorHAnsi"/>
          <w:sz w:val="22"/>
        </w:rPr>
        <w:fldChar w:fldCharType="separate"/>
      </w:r>
      <w:r w:rsidR="008E55DE" w:rsidRPr="003C6E6A">
        <w:rPr>
          <w:rFonts w:asciiTheme="minorHAnsi" w:hAnsiTheme="minorHAnsi" w:cstheme="minorHAnsi"/>
          <w:noProof/>
          <w:sz w:val="22"/>
          <w:vertAlign w:val="superscript"/>
        </w:rPr>
        <w:t>135</w:t>
      </w:r>
      <w:r w:rsidR="00FA3292" w:rsidRPr="003C6E6A">
        <w:rPr>
          <w:rFonts w:asciiTheme="minorHAnsi" w:hAnsiTheme="minorHAnsi" w:cstheme="minorHAnsi"/>
          <w:sz w:val="22"/>
        </w:rPr>
        <w:fldChar w:fldCharType="end"/>
      </w:r>
      <w:r w:rsidR="00FA3292" w:rsidRPr="003C6E6A">
        <w:rPr>
          <w:rFonts w:asciiTheme="minorHAnsi" w:hAnsiTheme="minorHAnsi" w:cstheme="minorHAnsi"/>
          <w:sz w:val="22"/>
        </w:rPr>
        <w:t>.</w:t>
      </w:r>
    </w:p>
    <w:p w14:paraId="41425203" w14:textId="77777777" w:rsidR="007E453C" w:rsidRPr="003C6E6A" w:rsidRDefault="007E453C" w:rsidP="00024420">
      <w:pPr>
        <w:jc w:val="both"/>
        <w:rPr>
          <w:rFonts w:asciiTheme="minorHAnsi" w:hAnsiTheme="minorHAnsi" w:cstheme="minorHAnsi"/>
          <w:sz w:val="22"/>
        </w:rPr>
      </w:pPr>
    </w:p>
    <w:p w14:paraId="28511F66" w14:textId="164997C6" w:rsidR="006757C2" w:rsidRPr="003C6E6A" w:rsidRDefault="004A1843" w:rsidP="00024420">
      <w:pPr>
        <w:jc w:val="both"/>
        <w:rPr>
          <w:rFonts w:asciiTheme="minorHAnsi" w:hAnsiTheme="minorHAnsi" w:cstheme="minorHAnsi"/>
          <w:sz w:val="22"/>
        </w:rPr>
      </w:pPr>
      <w:r w:rsidRPr="003C6E6A">
        <w:rPr>
          <w:rFonts w:asciiTheme="minorHAnsi" w:hAnsiTheme="minorHAnsi" w:cstheme="minorHAnsi"/>
          <w:sz w:val="22"/>
        </w:rPr>
        <w:t xml:space="preserve">En este estudio, el análisis </w:t>
      </w:r>
      <w:r w:rsidR="007E7622" w:rsidRPr="003C6E6A">
        <w:rPr>
          <w:rFonts w:asciiTheme="minorHAnsi" w:hAnsiTheme="minorHAnsi" w:cstheme="minorHAnsi"/>
          <w:sz w:val="22"/>
        </w:rPr>
        <w:t>del transcriptoma reveló</w:t>
      </w:r>
      <w:r w:rsidRPr="003C6E6A">
        <w:rPr>
          <w:rFonts w:asciiTheme="minorHAnsi" w:hAnsiTheme="minorHAnsi" w:cstheme="minorHAnsi"/>
          <w:sz w:val="22"/>
        </w:rPr>
        <w:t xml:space="preserve"> un grupo de genes regulados positivamente que se encuentran relacionados con el man</w:t>
      </w:r>
      <w:r w:rsidR="007015A5" w:rsidRPr="003C6E6A">
        <w:rPr>
          <w:rFonts w:asciiTheme="minorHAnsi" w:hAnsiTheme="minorHAnsi" w:cstheme="minorHAnsi"/>
          <w:sz w:val="22"/>
        </w:rPr>
        <w:t xml:space="preserve">tenimiento, remodelación </w:t>
      </w:r>
      <w:r w:rsidRPr="003C6E6A">
        <w:rPr>
          <w:rFonts w:asciiTheme="minorHAnsi" w:hAnsiTheme="minorHAnsi" w:cstheme="minorHAnsi"/>
          <w:sz w:val="22"/>
        </w:rPr>
        <w:t xml:space="preserve">y </w:t>
      </w:r>
      <w:r w:rsidRPr="003C6E6A">
        <w:rPr>
          <w:rFonts w:asciiTheme="minorHAnsi" w:hAnsiTheme="minorHAnsi" w:cstheme="minorHAnsi"/>
          <w:sz w:val="22"/>
        </w:rPr>
        <w:lastRenderedPageBreak/>
        <w:t>biosíntesis de</w:t>
      </w:r>
      <w:r w:rsidR="00232991" w:rsidRPr="003C6E6A">
        <w:rPr>
          <w:rFonts w:asciiTheme="minorHAnsi" w:hAnsiTheme="minorHAnsi" w:cstheme="minorHAnsi"/>
          <w:sz w:val="22"/>
        </w:rPr>
        <w:t xml:space="preserve"> la</w:t>
      </w:r>
      <w:r w:rsidR="007741D2" w:rsidRPr="003C6E6A">
        <w:rPr>
          <w:rFonts w:asciiTheme="minorHAnsi" w:hAnsiTheme="minorHAnsi" w:cstheme="minorHAnsi"/>
          <w:sz w:val="22"/>
        </w:rPr>
        <w:t xml:space="preserve"> pared celular (Apéndice 1</w:t>
      </w:r>
      <w:r w:rsidR="00152D60" w:rsidRPr="003C6E6A">
        <w:rPr>
          <w:rFonts w:asciiTheme="minorHAnsi" w:hAnsiTheme="minorHAnsi" w:cstheme="minorHAnsi"/>
          <w:sz w:val="22"/>
        </w:rPr>
        <w:t>5</w:t>
      </w:r>
      <w:r w:rsidRPr="003C6E6A">
        <w:rPr>
          <w:rFonts w:asciiTheme="minorHAnsi" w:hAnsiTheme="minorHAnsi" w:cstheme="minorHAnsi"/>
          <w:sz w:val="22"/>
        </w:rPr>
        <w:t xml:space="preserve">). </w:t>
      </w:r>
      <w:r w:rsidR="00232991" w:rsidRPr="003C6E6A">
        <w:rPr>
          <w:rFonts w:asciiTheme="minorHAnsi" w:hAnsiTheme="minorHAnsi" w:cstheme="minorHAnsi"/>
          <w:sz w:val="22"/>
        </w:rPr>
        <w:t>Los genes hallados</w:t>
      </w:r>
      <w:r w:rsidR="00F443B0" w:rsidRPr="003C6E6A">
        <w:rPr>
          <w:rFonts w:asciiTheme="minorHAnsi" w:hAnsiTheme="minorHAnsi" w:cstheme="minorHAnsi"/>
          <w:sz w:val="22"/>
        </w:rPr>
        <w:t xml:space="preserve"> </w:t>
      </w:r>
      <w:r w:rsidR="00232991" w:rsidRPr="003C6E6A">
        <w:rPr>
          <w:rFonts w:asciiTheme="minorHAnsi" w:hAnsiTheme="minorHAnsi" w:cstheme="minorHAnsi"/>
          <w:sz w:val="22"/>
        </w:rPr>
        <w:t>sugieren</w:t>
      </w:r>
      <w:r w:rsidR="00F443B0" w:rsidRPr="003C6E6A">
        <w:rPr>
          <w:rFonts w:asciiTheme="minorHAnsi" w:hAnsiTheme="minorHAnsi" w:cstheme="minorHAnsi"/>
          <w:sz w:val="22"/>
        </w:rPr>
        <w:t xml:space="preserve"> cambios en la composición de la pared celular causados por las condiciones de nutrición. Se </w:t>
      </w:r>
      <w:r w:rsidR="005F5052" w:rsidRPr="003C6E6A">
        <w:rPr>
          <w:rFonts w:asciiTheme="minorHAnsi" w:hAnsiTheme="minorHAnsi" w:cstheme="minorHAnsi"/>
          <w:sz w:val="22"/>
        </w:rPr>
        <w:t>registró</w:t>
      </w:r>
      <w:r w:rsidR="00F443B0" w:rsidRPr="003C6E6A">
        <w:rPr>
          <w:rFonts w:asciiTheme="minorHAnsi" w:hAnsiTheme="minorHAnsi" w:cstheme="minorHAnsi"/>
          <w:sz w:val="22"/>
        </w:rPr>
        <w:t xml:space="preserve"> </w:t>
      </w:r>
      <w:r w:rsidR="005F5052" w:rsidRPr="003C6E6A">
        <w:rPr>
          <w:rFonts w:asciiTheme="minorHAnsi" w:hAnsiTheme="minorHAnsi" w:cstheme="minorHAnsi"/>
          <w:sz w:val="22"/>
        </w:rPr>
        <w:t>sobreexpresión</w:t>
      </w:r>
      <w:r w:rsidR="00F443B0" w:rsidRPr="003C6E6A">
        <w:rPr>
          <w:rFonts w:asciiTheme="minorHAnsi" w:hAnsiTheme="minorHAnsi" w:cstheme="minorHAnsi"/>
          <w:sz w:val="22"/>
        </w:rPr>
        <w:t xml:space="preserve"> de los polímeros pécticos </w:t>
      </w:r>
      <w:r w:rsidR="00CC5023" w:rsidRPr="003C6E6A">
        <w:rPr>
          <w:rFonts w:asciiTheme="minorHAnsi" w:hAnsiTheme="minorHAnsi" w:cstheme="minorHAnsi"/>
          <w:sz w:val="22"/>
        </w:rPr>
        <w:t xml:space="preserve">de </w:t>
      </w:r>
      <w:r w:rsidR="00E47973" w:rsidRPr="003C6E6A">
        <w:rPr>
          <w:rFonts w:asciiTheme="minorHAnsi" w:hAnsiTheme="minorHAnsi" w:cstheme="minorHAnsi"/>
          <w:sz w:val="22"/>
        </w:rPr>
        <w:t>r</w:t>
      </w:r>
      <w:r w:rsidR="00F443B0" w:rsidRPr="003C6E6A">
        <w:rPr>
          <w:rFonts w:asciiTheme="minorHAnsi" w:hAnsiTheme="minorHAnsi" w:cstheme="minorHAnsi"/>
          <w:sz w:val="22"/>
        </w:rPr>
        <w:t xml:space="preserve">amnogalacturonano I </w:t>
      </w:r>
      <w:r w:rsidR="005F5052" w:rsidRPr="003C6E6A">
        <w:rPr>
          <w:rFonts w:asciiTheme="minorHAnsi" w:hAnsiTheme="minorHAnsi" w:cstheme="minorHAnsi"/>
          <w:sz w:val="22"/>
        </w:rPr>
        <w:t>(RGI</w:t>
      </w:r>
      <w:r w:rsidR="00F443B0" w:rsidRPr="003C6E6A">
        <w:rPr>
          <w:rFonts w:asciiTheme="minorHAnsi" w:hAnsiTheme="minorHAnsi" w:cstheme="minorHAnsi"/>
          <w:sz w:val="22"/>
        </w:rPr>
        <w:t xml:space="preserve">), </w:t>
      </w:r>
      <w:r w:rsidR="004722CE" w:rsidRPr="003C6E6A">
        <w:rPr>
          <w:rFonts w:asciiTheme="minorHAnsi" w:hAnsiTheme="minorHAnsi" w:cstheme="minorHAnsi"/>
          <w:sz w:val="22"/>
        </w:rPr>
        <w:t>que son parte fundamental de la pared celular y son responsables del nivel de hidratación</w:t>
      </w:r>
      <w:r w:rsidR="00304964" w:rsidRPr="003C6E6A">
        <w:rPr>
          <w:rFonts w:asciiTheme="minorHAnsi" w:hAnsiTheme="minorHAnsi" w:cstheme="minorHAnsi"/>
          <w:sz w:val="22"/>
        </w:rPr>
        <w:t>.</w:t>
      </w:r>
      <w:r w:rsidR="00DE17B9" w:rsidRPr="003C6E6A">
        <w:rPr>
          <w:rFonts w:asciiTheme="minorHAnsi" w:hAnsiTheme="minorHAnsi" w:cstheme="minorHAnsi"/>
          <w:sz w:val="22"/>
        </w:rPr>
        <w:t xml:space="preserve"> </w:t>
      </w:r>
      <w:r w:rsidR="00304964" w:rsidRPr="003C6E6A">
        <w:rPr>
          <w:rFonts w:asciiTheme="minorHAnsi" w:hAnsiTheme="minorHAnsi" w:cstheme="minorHAnsi"/>
          <w:sz w:val="22"/>
        </w:rPr>
        <w:t xml:space="preserve">Estudios han reportado </w:t>
      </w:r>
      <w:r w:rsidR="00633F16" w:rsidRPr="003C6E6A">
        <w:rPr>
          <w:rFonts w:asciiTheme="minorHAnsi" w:hAnsiTheme="minorHAnsi" w:cstheme="minorHAnsi"/>
          <w:sz w:val="22"/>
        </w:rPr>
        <w:t xml:space="preserve">que el </w:t>
      </w:r>
      <w:r w:rsidR="00304964" w:rsidRPr="003C6E6A">
        <w:rPr>
          <w:rFonts w:asciiTheme="minorHAnsi" w:hAnsiTheme="minorHAnsi" w:cstheme="minorHAnsi"/>
          <w:sz w:val="22"/>
        </w:rPr>
        <w:t xml:space="preserve">aumento de compuestos de peptina en plantas </w:t>
      </w:r>
      <w:r w:rsidR="00633F16" w:rsidRPr="003C6E6A">
        <w:rPr>
          <w:rFonts w:asciiTheme="minorHAnsi" w:hAnsiTheme="minorHAnsi" w:cstheme="minorHAnsi"/>
          <w:sz w:val="22"/>
        </w:rPr>
        <w:t xml:space="preserve">otorga tolerancia </w:t>
      </w:r>
      <w:r w:rsidR="00304964" w:rsidRPr="003C6E6A">
        <w:rPr>
          <w:rFonts w:asciiTheme="minorHAnsi" w:hAnsiTheme="minorHAnsi" w:cstheme="minorHAnsi"/>
          <w:sz w:val="22"/>
        </w:rPr>
        <w:t xml:space="preserve">a </w:t>
      </w:r>
      <w:r w:rsidR="00633F16" w:rsidRPr="003C6E6A">
        <w:rPr>
          <w:rFonts w:asciiTheme="minorHAnsi" w:hAnsiTheme="minorHAnsi" w:cstheme="minorHAnsi"/>
          <w:sz w:val="22"/>
        </w:rPr>
        <w:t xml:space="preserve">la </w:t>
      </w:r>
      <w:r w:rsidR="00304964" w:rsidRPr="003C6E6A">
        <w:rPr>
          <w:rFonts w:asciiTheme="minorHAnsi" w:hAnsiTheme="minorHAnsi" w:cstheme="minorHAnsi"/>
          <w:sz w:val="22"/>
        </w:rPr>
        <w:t>salinidad y sequia</w:t>
      </w:r>
      <w:r w:rsidR="00304964" w:rsidRPr="003C6E6A">
        <w:rPr>
          <w:rFonts w:asciiTheme="minorHAnsi" w:hAnsiTheme="minorHAnsi" w:cstheme="minorHAnsi"/>
          <w:sz w:val="22"/>
        </w:rPr>
        <w:fldChar w:fldCharType="begin">
          <w:fldData xml:space="preserve">PEVuZE5vdGU+PENpdGU+PEF1dGhvcj5BbjwvQXV0aG9yPjxZZWFyPjIwMTQ8L1llYXI+PElEVGV4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</w:fldData>
        </w:fldChar>
      </w:r>
      <w:r w:rsidR="000B552B" w:rsidRPr="003C6E6A">
        <w:rPr>
          <w:rFonts w:asciiTheme="minorHAnsi" w:hAnsiTheme="minorHAnsi" w:cstheme="minorHAnsi"/>
          <w:sz w:val="22"/>
        </w:rPr>
        <w:instrText xml:space="preserve"> ADDIN EN.CITE </w:instrText>
      </w:r>
      <w:r w:rsidR="000B552B" w:rsidRPr="003C6E6A">
        <w:rPr>
          <w:rFonts w:asciiTheme="minorHAnsi" w:hAnsiTheme="minorHAnsi" w:cstheme="minorHAnsi"/>
          <w:sz w:val="22"/>
        </w:rPr>
        <w:fldChar w:fldCharType="begin">
          <w:fldData xml:space="preserve">PEVuZE5vdGU+PENpdGU+PEF1dGhvcj5BbjwvQXV0aG9yPjxZZWFyPjIwMTQ8L1llYXI+PElEVGV4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</w:fldData>
        </w:fldChar>
      </w:r>
      <w:r w:rsidR="000B552B" w:rsidRPr="003C6E6A">
        <w:rPr>
          <w:rFonts w:asciiTheme="minorHAnsi" w:hAnsiTheme="minorHAnsi" w:cstheme="minorHAnsi"/>
          <w:sz w:val="22"/>
        </w:rPr>
        <w:instrText xml:space="preserve"> ADDIN EN.CITE.DATA </w:instrText>
      </w:r>
      <w:r w:rsidR="000B552B" w:rsidRPr="003C6E6A">
        <w:rPr>
          <w:rFonts w:asciiTheme="minorHAnsi" w:hAnsiTheme="minorHAnsi" w:cstheme="minorHAnsi"/>
          <w:sz w:val="22"/>
        </w:rPr>
      </w:r>
      <w:r w:rsidR="000B552B" w:rsidRPr="003C6E6A">
        <w:rPr>
          <w:rFonts w:asciiTheme="minorHAnsi" w:hAnsiTheme="minorHAnsi" w:cstheme="minorHAnsi"/>
          <w:sz w:val="22"/>
        </w:rPr>
        <w:fldChar w:fldCharType="end"/>
      </w:r>
      <w:r w:rsidR="00304964" w:rsidRPr="003C6E6A">
        <w:rPr>
          <w:rFonts w:asciiTheme="minorHAnsi" w:hAnsiTheme="minorHAnsi" w:cstheme="minorHAnsi"/>
          <w:sz w:val="22"/>
        </w:rPr>
      </w:r>
      <w:r w:rsidR="00304964"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200, 201</w:t>
      </w:r>
      <w:r w:rsidR="00304964" w:rsidRPr="003C6E6A">
        <w:rPr>
          <w:rFonts w:asciiTheme="minorHAnsi" w:hAnsiTheme="minorHAnsi" w:cstheme="minorHAnsi"/>
          <w:sz w:val="22"/>
        </w:rPr>
        <w:fldChar w:fldCharType="end"/>
      </w:r>
      <w:r w:rsidR="00057802" w:rsidRPr="003C6E6A">
        <w:rPr>
          <w:rFonts w:asciiTheme="minorHAnsi" w:hAnsiTheme="minorHAnsi" w:cstheme="minorHAnsi"/>
          <w:sz w:val="22"/>
        </w:rPr>
        <w:t xml:space="preserve">. </w:t>
      </w:r>
      <w:r w:rsidR="005C658D" w:rsidRPr="003C6E6A">
        <w:rPr>
          <w:rFonts w:asciiTheme="minorHAnsi" w:hAnsiTheme="minorHAnsi" w:cstheme="minorHAnsi"/>
          <w:sz w:val="22"/>
        </w:rPr>
        <w:t xml:space="preserve">De igual forma, </w:t>
      </w:r>
      <w:r w:rsidR="00057802" w:rsidRPr="003C6E6A">
        <w:rPr>
          <w:rFonts w:asciiTheme="minorHAnsi" w:hAnsiTheme="minorHAnsi" w:cstheme="minorHAnsi"/>
          <w:sz w:val="22"/>
        </w:rPr>
        <w:t xml:space="preserve">Wang </w:t>
      </w:r>
      <w:r w:rsidR="007B6283" w:rsidRPr="003C6E6A">
        <w:rPr>
          <w:rFonts w:asciiTheme="minorHAnsi" w:hAnsiTheme="minorHAnsi" w:cstheme="minorHAnsi"/>
          <w:sz w:val="22"/>
        </w:rPr>
        <w:t>et al.</w:t>
      </w:r>
      <w:r w:rsidR="00C258B2"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&lt;EndNote&gt;&lt;Cite&gt;&lt;Author&gt;Wang&lt;/Author&gt;&lt;Year&gt;2020&lt;/Year&gt;&lt;IDText&gt;Temporal salt stress-induced transcriptome alterations and regulatory mechanisms revealed by PacBio long-reads RNA sequencing in Gossypium hirsutum&lt;/IDText&gt;&lt;DisplayText&gt;&lt;style face="superscript"&gt;202&lt;/style&gt;&lt;/DisplayText&gt;&lt;record&gt;&lt;dates&gt;&lt;pub-dates&gt;&lt;date&gt;Dec&lt;/date&gt;&lt;/pub-dates&gt;&lt;year&gt;2020&lt;/year&gt;&lt;/dates&gt;&lt;urls&gt;&lt;related-urls&gt;&lt;url&gt;&amp;lt;Go to ISI&amp;gt;://WOS:000595801800004&lt;/url&gt;&lt;/related-urls&gt;&lt;/urls&gt;&lt;isbn&gt;1471-2164&lt;/isbn&gt;&lt;titles&gt;&lt;title&gt;Temporal salt stress-induced transcriptome alterations and regulatory mechanisms revealed by PacBio long-reads RNA sequencing in Gossypium hirsutum&lt;/title&gt;&lt;secondary-title&gt;Bmc Genomics&lt;/secondary-title&gt;&lt;/titles&gt;&lt;number&gt;1&lt;/number&gt;&lt;contributors&gt;&lt;authors&gt;&lt;author&gt;Wang, D. L.&lt;/author&gt;&lt;author&gt;Lu, X. K.&lt;/author&gt;&lt;author&gt;Chen, X. G.&lt;/author&gt;&lt;author&gt;Wang, S.&lt;/author&gt;&lt;author&gt;Wang, J. J.&lt;/author&gt;&lt;author&gt;Guo, L. X.&lt;/author&gt;&lt;author&gt;Yin, Z. J.&lt;/author&gt;&lt;author&gt;Chen, Q. J.&lt;/author&gt;&lt;author&gt;Ye, W. W.&lt;/author&gt;&lt;/authors&gt;&lt;/contributors&gt;&lt;custom7&gt;838&lt;/custom7&gt;&lt;added-date format="utc"&gt;1609950984&lt;/added-date&gt;&lt;ref-type name="Journal Article"&gt;17&lt;/ref-type&gt;&lt;rec-number&gt;418&lt;/rec-number&gt;&lt;last-updated-date format="utc"&gt;1609950984&lt;/last-updated-date&gt;&lt;accession-num&gt;WOS:000595801800004&lt;/accession-num&gt;&lt;electronic-resource-num&gt;10.1186/s12864-020-07260-z&lt;/electronic-resource-num&gt;&lt;volume&gt;21&lt;/volume&gt;&lt;/record&gt;&lt;/Cite&gt;&lt;/EndNote&gt;</w:instrText>
      </w:r>
      <w:r w:rsidR="00C258B2"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202</w:t>
      </w:r>
      <w:r w:rsidR="00C258B2" w:rsidRPr="003C6E6A">
        <w:rPr>
          <w:rFonts w:asciiTheme="minorHAnsi" w:hAnsiTheme="minorHAnsi" w:cstheme="minorHAnsi"/>
          <w:sz w:val="22"/>
        </w:rPr>
        <w:fldChar w:fldCharType="end"/>
      </w:r>
      <w:r w:rsidR="007B6283" w:rsidRPr="003C6E6A">
        <w:rPr>
          <w:rFonts w:asciiTheme="minorHAnsi" w:hAnsiTheme="minorHAnsi" w:cstheme="minorHAnsi"/>
          <w:sz w:val="22"/>
        </w:rPr>
        <w:t>,</w:t>
      </w:r>
      <w:r w:rsidR="00057802" w:rsidRPr="003C6E6A">
        <w:rPr>
          <w:rFonts w:asciiTheme="minorHAnsi" w:hAnsiTheme="minorHAnsi" w:cstheme="minorHAnsi"/>
          <w:sz w:val="22"/>
        </w:rPr>
        <w:t xml:space="preserve"> demostraron que las modificaciones de la pared celular eran muy activas en respuesta al estrés salino en el algodón. </w:t>
      </w:r>
      <w:r w:rsidR="00E47973" w:rsidRPr="003C6E6A">
        <w:rPr>
          <w:rFonts w:asciiTheme="minorHAnsi" w:hAnsiTheme="minorHAnsi" w:cstheme="minorHAnsi"/>
          <w:sz w:val="22"/>
        </w:rPr>
        <w:t>Adicionalmente</w:t>
      </w:r>
      <w:r w:rsidR="00633F16" w:rsidRPr="003C6E6A">
        <w:rPr>
          <w:rFonts w:asciiTheme="minorHAnsi" w:hAnsiTheme="minorHAnsi" w:cstheme="minorHAnsi"/>
          <w:sz w:val="22"/>
        </w:rPr>
        <w:t xml:space="preserve"> en este estudio</w:t>
      </w:r>
      <w:r w:rsidR="00E47973" w:rsidRPr="003C6E6A">
        <w:rPr>
          <w:rFonts w:asciiTheme="minorHAnsi" w:hAnsiTheme="minorHAnsi" w:cstheme="minorHAnsi"/>
          <w:sz w:val="22"/>
        </w:rPr>
        <w:t xml:space="preserve">, se registró niveles aumentados de xiloglucano endotransglucosilasa / hidrolasa (XTH) y proteínas expansinas. </w:t>
      </w:r>
      <w:r w:rsidR="00633F16" w:rsidRPr="003C6E6A">
        <w:rPr>
          <w:rFonts w:asciiTheme="minorHAnsi" w:hAnsiTheme="minorHAnsi" w:cstheme="minorHAnsi"/>
          <w:sz w:val="22"/>
        </w:rPr>
        <w:t>Investigadores han señalado que e</w:t>
      </w:r>
      <w:r w:rsidR="00E47973" w:rsidRPr="003C6E6A">
        <w:rPr>
          <w:rFonts w:asciiTheme="minorHAnsi" w:hAnsiTheme="minorHAnsi" w:cstheme="minorHAnsi"/>
          <w:sz w:val="22"/>
        </w:rPr>
        <w:t xml:space="preserve">l aumento de estos polisacáridos </w:t>
      </w:r>
      <w:r w:rsidR="00633F16" w:rsidRPr="003C6E6A">
        <w:rPr>
          <w:rFonts w:asciiTheme="minorHAnsi" w:hAnsiTheme="minorHAnsi" w:cstheme="minorHAnsi"/>
          <w:sz w:val="22"/>
        </w:rPr>
        <w:t>asociados con ramnogalacturonano I pueden mantener la plasticidad de la pared celular en respuesta a condicione</w:t>
      </w:r>
      <w:r w:rsidR="00AA4108" w:rsidRPr="003C6E6A">
        <w:rPr>
          <w:rFonts w:asciiTheme="minorHAnsi" w:hAnsiTheme="minorHAnsi" w:cstheme="minorHAnsi"/>
          <w:sz w:val="22"/>
        </w:rPr>
        <w:t>s de estrés</w:t>
      </w:r>
      <w:r w:rsidR="00AA4108" w:rsidRPr="003C6E6A">
        <w:rPr>
          <w:rFonts w:asciiTheme="minorHAnsi" w:hAnsiTheme="minorHAnsi" w:cstheme="minorHAnsi"/>
          <w:sz w:val="22"/>
        </w:rPr>
        <w:fldChar w:fldCharType="begin">
          <w:fldData xml:space="preserve">PEVuZE5vdGU+PENpdGU+PEF1dGhvcj5IeWFjaW50aGU8L0F1dGhvcj48WWVhcj4yMDE1PC9ZZWFy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</w:fldData>
        </w:fldChar>
      </w:r>
      <w:r w:rsidR="000B552B" w:rsidRPr="003C6E6A">
        <w:rPr>
          <w:rFonts w:asciiTheme="minorHAnsi" w:hAnsiTheme="minorHAnsi" w:cstheme="minorHAnsi"/>
          <w:sz w:val="22"/>
        </w:rPr>
        <w:instrText xml:space="preserve"> ADDIN EN.CITE </w:instrText>
      </w:r>
      <w:r w:rsidR="000B552B" w:rsidRPr="003C6E6A">
        <w:rPr>
          <w:rFonts w:asciiTheme="minorHAnsi" w:hAnsiTheme="minorHAnsi" w:cstheme="minorHAnsi"/>
          <w:sz w:val="22"/>
        </w:rPr>
        <w:fldChar w:fldCharType="begin">
          <w:fldData xml:space="preserve">PEVuZE5vdGU+PENpdGU+PEF1dGhvcj5IeWFjaW50aGU8L0F1dGhvcj48WWVhcj4yMDE1PC9ZZWFy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</w:fldData>
        </w:fldChar>
      </w:r>
      <w:r w:rsidR="000B552B" w:rsidRPr="003C6E6A">
        <w:rPr>
          <w:rFonts w:asciiTheme="minorHAnsi" w:hAnsiTheme="minorHAnsi" w:cstheme="minorHAnsi"/>
          <w:sz w:val="22"/>
        </w:rPr>
        <w:instrText xml:space="preserve"> ADDIN EN.CITE.DATA </w:instrText>
      </w:r>
      <w:r w:rsidR="000B552B" w:rsidRPr="003C6E6A">
        <w:rPr>
          <w:rFonts w:asciiTheme="minorHAnsi" w:hAnsiTheme="minorHAnsi" w:cstheme="minorHAnsi"/>
          <w:sz w:val="22"/>
        </w:rPr>
      </w:r>
      <w:r w:rsidR="000B552B" w:rsidRPr="003C6E6A">
        <w:rPr>
          <w:rFonts w:asciiTheme="minorHAnsi" w:hAnsiTheme="minorHAnsi" w:cstheme="minorHAnsi"/>
          <w:sz w:val="22"/>
        </w:rPr>
        <w:fldChar w:fldCharType="end"/>
      </w:r>
      <w:r w:rsidR="00AA4108" w:rsidRPr="003C6E6A">
        <w:rPr>
          <w:rFonts w:asciiTheme="minorHAnsi" w:hAnsiTheme="minorHAnsi" w:cstheme="minorHAnsi"/>
          <w:sz w:val="22"/>
        </w:rPr>
      </w:r>
      <w:r w:rsidR="00AA4108"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203, 204</w:t>
      </w:r>
      <w:r w:rsidR="00AA4108" w:rsidRPr="003C6E6A">
        <w:rPr>
          <w:rFonts w:asciiTheme="minorHAnsi" w:hAnsiTheme="minorHAnsi" w:cstheme="minorHAnsi"/>
          <w:sz w:val="22"/>
        </w:rPr>
        <w:fldChar w:fldCharType="end"/>
      </w:r>
      <w:r w:rsidR="003347EF" w:rsidRPr="003C6E6A">
        <w:rPr>
          <w:rFonts w:asciiTheme="minorHAnsi" w:hAnsiTheme="minorHAnsi" w:cstheme="minorHAnsi"/>
          <w:sz w:val="22"/>
        </w:rPr>
        <w:t xml:space="preserve">. </w:t>
      </w:r>
      <w:r w:rsidR="00626F7A" w:rsidRPr="003C6E6A">
        <w:rPr>
          <w:rFonts w:asciiTheme="minorHAnsi" w:hAnsiTheme="minorHAnsi" w:cstheme="minorHAnsi"/>
          <w:sz w:val="22"/>
        </w:rPr>
        <w:t xml:space="preserve">Además, otros genes que son indispensables para inducir la biogénesis y modificación de la pared celular en respuesta a estrés son, </w:t>
      </w:r>
      <w:r w:rsidR="00364AB7" w:rsidRPr="003C6E6A">
        <w:rPr>
          <w:rFonts w:asciiTheme="minorHAnsi" w:hAnsiTheme="minorHAnsi" w:cstheme="minorHAnsi"/>
          <w:sz w:val="22"/>
        </w:rPr>
        <w:t xml:space="preserve">el gen que codifica la </w:t>
      </w:r>
      <w:r w:rsidR="00626F7A" w:rsidRPr="003C6E6A">
        <w:rPr>
          <w:rFonts w:asciiTheme="minorHAnsi" w:hAnsiTheme="minorHAnsi" w:cstheme="minorHAnsi"/>
          <w:sz w:val="22"/>
        </w:rPr>
        <w:t>UDP-D-xilosa sintasa</w:t>
      </w:r>
      <w:r w:rsidR="00364AB7" w:rsidRPr="003C6E6A">
        <w:rPr>
          <w:rFonts w:asciiTheme="minorHAnsi" w:hAnsiTheme="minorHAnsi" w:cstheme="minorHAnsi"/>
          <w:sz w:val="22"/>
        </w:rPr>
        <w:t xml:space="preserve"> y el gen que codifi</w:t>
      </w:r>
      <w:r w:rsidR="00626F7A" w:rsidRPr="003C6E6A">
        <w:rPr>
          <w:rFonts w:asciiTheme="minorHAnsi" w:hAnsiTheme="minorHAnsi" w:cstheme="minorHAnsi"/>
          <w:sz w:val="22"/>
        </w:rPr>
        <w:t>ca la proteína COBRA</w:t>
      </w:r>
      <w:r w:rsidR="00665E72"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&lt;EndNote&gt;&lt;Cite&gt;&lt;Author&gt;Ahn&lt;/Author&gt;&lt;Year&gt;2005&lt;/Year&gt;&lt;IDText&gt;Vitamin B1 Functions as an Activator of Plant Disease Resistance&lt;/IDText&gt;&lt;DisplayText&gt;&lt;style face="superscript"&gt;205, 206&lt;/style&gt;&lt;/DisplayText&gt;&lt;record&gt;&lt;titles&gt;&lt;title&gt;Vitamin B1 Functions as an Activator of Plant Disease Resistance&lt;/title&gt;&lt;secondary-title&gt;Plant Physiology&lt;/secondary-title&gt;&lt;/titles&gt;&lt;pages&gt;1505-1515&lt;/pages&gt;&lt;contributors&gt;&lt;authors&gt;&lt;author&gt;Ahn, Il-Pyung&lt;/author&gt;&lt;author&gt;Kim, Soonok&lt;/author&gt;&lt;author&gt;Lee, Yong-Hwan&lt;/author&gt;&lt;/authors&gt;&lt;/contributors&gt;&lt;added-date format="utc"&gt;1578623227&lt;/added-date&gt;&lt;ref-type name="Journal Article"&gt;17&lt;/ref-type&gt;&lt;dates&gt;&lt;year&gt;2005&lt;/year&gt;&lt;/dates&gt;&lt;rec-number&gt;264&lt;/rec-number&gt;&lt;last-updated-date format="utc"&gt;1578624387&lt;/last-updated-date&gt;&lt;volume&gt;138&lt;/volume&gt;&lt;/record&gt;&lt;/Cite&gt;&lt;Cite&gt;&lt;Author&gt;Roudier&lt;/Author&gt;&lt;Year&gt;2002&lt;/Year&gt;&lt;IDText&gt;The COBRA family of putative GPI-anchored proteins in Arabidopsis. A new fellowship in expansion&lt;/IDText&gt;&lt;record&gt;&lt;dates&gt;&lt;pub-dates&gt;&lt;date&gt;Oct&lt;/date&gt;&lt;/pub-dates&gt;&lt;year&gt;2002&lt;/year&gt;&lt;/dates&gt;&lt;urls&gt;&lt;related-urls&gt;&lt;url&gt;&amp;lt;Go to ISI&amp;gt;://WOS:000178654700003&lt;/url&gt;&lt;/related-urls&gt;&lt;/urls&gt;&lt;isbn&gt;0032-0889&lt;/isbn&gt;&lt;titles&gt;&lt;title&gt;The COBRA family of putative GPI-anchored proteins in Arabidopsis. A new fellowship in expansion&lt;/title&gt;&lt;secondary-title&gt;Plant Physiology&lt;/secondary-title&gt;&lt;/titles&gt;&lt;pages&gt;538-548&lt;/pages&gt;&lt;number&gt;2&lt;/number&gt;&lt;contributors&gt;&lt;authors&gt;&lt;author&gt;Roudier, F.&lt;/author&gt;&lt;author&gt;Schindelman, G.&lt;/author&gt;&lt;author&gt;DeSalle, R.&lt;/author&gt;&lt;author&gt;Benfey, P. N.&lt;/author&gt;&lt;/authors&gt;&lt;/contributors&gt;&lt;added-date format="utc"&gt;1622955531&lt;/added-date&gt;&lt;ref-type name="Journal Article"&gt;17&lt;/ref-type&gt;&lt;rec-number&gt;836&lt;/rec-number&gt;&lt;last-updated-date format="utc"&gt;1622955531&lt;/last-updated-date&gt;&lt;accession-num&gt;WOS:000178654700003&lt;/accession-num&gt;&lt;electronic-resource-num&gt;10.1104/pp.007468&lt;/electronic-resource-num&gt;&lt;volume&gt;130&lt;/volume&gt;&lt;/record&gt;&lt;/Cite&gt;&lt;/EndNote&gt;</w:instrText>
      </w:r>
      <w:r w:rsidR="00665E72"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205, 206</w:t>
      </w:r>
      <w:r w:rsidR="00665E72" w:rsidRPr="003C6E6A">
        <w:rPr>
          <w:rFonts w:asciiTheme="minorHAnsi" w:hAnsiTheme="minorHAnsi" w:cstheme="minorHAnsi"/>
          <w:sz w:val="22"/>
        </w:rPr>
        <w:fldChar w:fldCharType="end"/>
      </w:r>
      <w:r w:rsidR="00665E72" w:rsidRPr="003C6E6A">
        <w:rPr>
          <w:rFonts w:asciiTheme="minorHAnsi" w:hAnsiTheme="minorHAnsi" w:cstheme="minorHAnsi"/>
          <w:sz w:val="22"/>
        </w:rPr>
        <w:t xml:space="preserve">. Aunque UDP-D-xilosa sintasa no fue encontrada en este transcriptoma, </w:t>
      </w:r>
      <w:r w:rsidR="006757C2" w:rsidRPr="003C6E6A">
        <w:rPr>
          <w:rFonts w:asciiTheme="minorHAnsi" w:hAnsiTheme="minorHAnsi" w:cstheme="minorHAnsi"/>
          <w:sz w:val="22"/>
        </w:rPr>
        <w:t>el gen relacionado con el transporte de UDP-xilosa que es sintetizada por UDP-D-xilosa sintasa fue observada, sugiriendo la presencia de la enzima.</w:t>
      </w:r>
    </w:p>
    <w:p w14:paraId="4B2E4B85" w14:textId="77777777" w:rsidR="0084368C" w:rsidRPr="003C6E6A" w:rsidRDefault="0084368C" w:rsidP="00C61E24">
      <w:pPr>
        <w:rPr>
          <w:rFonts w:asciiTheme="minorHAnsi" w:hAnsiTheme="minorHAnsi" w:cstheme="minorHAnsi"/>
          <w:sz w:val="22"/>
        </w:rPr>
      </w:pPr>
    </w:p>
    <w:p w14:paraId="4A140163" w14:textId="63CB822B" w:rsidR="006E27E3" w:rsidRPr="003C6E6A" w:rsidRDefault="0084368C" w:rsidP="00024420">
      <w:pPr>
        <w:jc w:val="both"/>
        <w:rPr>
          <w:rFonts w:asciiTheme="minorHAnsi" w:hAnsiTheme="minorHAnsi" w:cstheme="minorHAnsi"/>
          <w:sz w:val="22"/>
        </w:rPr>
      </w:pPr>
      <w:r w:rsidRPr="003C6E6A">
        <w:rPr>
          <w:rFonts w:asciiTheme="minorHAnsi" w:hAnsiTheme="minorHAnsi" w:cstheme="minorHAnsi"/>
          <w:sz w:val="22"/>
        </w:rPr>
        <w:t>Estudios han informado que los genes relacionados con el mantenimiento de la pared celular se enriquecen significativamente en tratamientos que inducen estrés biótico o abiótico</w:t>
      </w:r>
      <w:r w:rsidR="00485BAA"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&lt;EndNote&gt;&lt;Cite&gt;&lt;Author&gt;Tenhaken&lt;/Author&gt;&lt;Year&gt;2015&lt;/Year&gt;&lt;IDText&gt;Cell wall remodeling under abiotic stress&lt;/IDText&gt;&lt;DisplayText&gt;&lt;style face="superscript"&gt;207&lt;/style&gt;&lt;/DisplayText&gt;&lt;record&gt;&lt;dates&gt;&lt;pub-dates&gt;&lt;date&gt;Jan&lt;/date&gt;&lt;/pub-dates&gt;&lt;year&gt;2015&lt;/year&gt;&lt;/dates&gt;&lt;urls&gt;&lt;related-urls&gt;&lt;url&gt;&amp;lt;Go to ISI&amp;gt;://WOS:000348026000001&lt;/url&gt;&lt;/related-urls&gt;&lt;/urls&gt;&lt;isbn&gt;1664-462X&lt;/isbn&gt;&lt;titles&gt;&lt;title&gt;Cell wall remodeling under abiotic stress&lt;/title&gt;&lt;secondary-title&gt;Frontiers in Plant Science&lt;/secondary-title&gt;&lt;/titles&gt;&lt;contributors&gt;&lt;authors&gt;&lt;author&gt;Tenhaken, R.&lt;/author&gt;&lt;/authors&gt;&lt;/contributors&gt;&lt;custom7&gt;771&lt;/custom7&gt;&lt;added-date format="utc"&gt;1610452012&lt;/added-date&gt;&lt;ref-type name="Journal Article"&gt;17&lt;/ref-type&gt;&lt;rec-number&gt;421&lt;/rec-number&gt;&lt;last-updated-date format="utc"&gt;1610452012&lt;/last-updated-date&gt;&lt;accession-num&gt;WOS:000348026000001&lt;/accession-num&gt;&lt;electronic-resource-num&gt;10.3389/fpls.2014.00771&lt;/electronic-resource-num&gt;&lt;volume&gt;5&lt;/volume&gt;&lt;/record&gt;&lt;/Cite&gt;&lt;/EndNote&gt;</w:instrText>
      </w:r>
      <w:r w:rsidR="00485BAA"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207</w:t>
      </w:r>
      <w:r w:rsidR="00485BAA" w:rsidRPr="003C6E6A">
        <w:rPr>
          <w:rFonts w:asciiTheme="minorHAnsi" w:hAnsiTheme="minorHAnsi" w:cstheme="minorHAnsi"/>
          <w:sz w:val="22"/>
        </w:rPr>
        <w:fldChar w:fldCharType="end"/>
      </w:r>
      <w:r w:rsidR="00485BAA" w:rsidRPr="003C6E6A">
        <w:rPr>
          <w:rFonts w:asciiTheme="minorHAnsi" w:hAnsiTheme="minorHAnsi" w:cstheme="minorHAnsi"/>
          <w:sz w:val="22"/>
        </w:rPr>
        <w:t>.</w:t>
      </w:r>
      <w:r w:rsidRPr="003C6E6A">
        <w:rPr>
          <w:rFonts w:asciiTheme="minorHAnsi" w:hAnsiTheme="minorHAnsi" w:cstheme="minorHAnsi"/>
          <w:sz w:val="22"/>
        </w:rPr>
        <w:t xml:space="preserve"> </w:t>
      </w:r>
      <w:r w:rsidR="0043641D" w:rsidRPr="003C6E6A">
        <w:rPr>
          <w:rFonts w:asciiTheme="minorHAnsi" w:hAnsiTheme="minorHAnsi" w:cstheme="minorHAnsi"/>
          <w:sz w:val="22"/>
        </w:rPr>
        <w:t xml:space="preserve">Varios de los genes expresados positivamente relacionados con pared celular, contribuyeron al enriquecimiento de funciones asociadas a pared celular en </w:t>
      </w:r>
      <w:r w:rsidR="0043641D" w:rsidRPr="003C6E6A">
        <w:rPr>
          <w:rFonts w:asciiTheme="minorHAnsi" w:hAnsiTheme="minorHAnsi" w:cstheme="minorHAnsi"/>
          <w:i/>
          <w:sz w:val="22"/>
        </w:rPr>
        <w:t>S. neei</w:t>
      </w:r>
      <w:r w:rsidR="0043641D" w:rsidRPr="003C6E6A">
        <w:rPr>
          <w:rFonts w:asciiTheme="minorHAnsi" w:hAnsiTheme="minorHAnsi" w:cstheme="minorHAnsi"/>
          <w:sz w:val="22"/>
        </w:rPr>
        <w:t xml:space="preserve">, que sugieren que el amonio </w:t>
      </w:r>
      <w:r w:rsidR="003A5293" w:rsidRPr="003C6E6A">
        <w:rPr>
          <w:rFonts w:asciiTheme="minorHAnsi" w:hAnsiTheme="minorHAnsi" w:cstheme="minorHAnsi"/>
          <w:sz w:val="22"/>
        </w:rPr>
        <w:t xml:space="preserve">indujo la biogénesis </w:t>
      </w:r>
      <w:r w:rsidR="00F15B0F" w:rsidRPr="003C6E6A">
        <w:rPr>
          <w:rFonts w:asciiTheme="minorHAnsi" w:hAnsiTheme="minorHAnsi" w:cstheme="minorHAnsi"/>
          <w:sz w:val="22"/>
        </w:rPr>
        <w:t xml:space="preserve">o </w:t>
      </w:r>
      <w:r w:rsidR="003A5293" w:rsidRPr="003C6E6A">
        <w:rPr>
          <w:rFonts w:asciiTheme="minorHAnsi" w:hAnsiTheme="minorHAnsi" w:cstheme="minorHAnsi"/>
          <w:sz w:val="22"/>
        </w:rPr>
        <w:t xml:space="preserve">la modificación de la pared celular </w:t>
      </w:r>
      <w:r w:rsidR="007F6F9D" w:rsidRPr="003C6E6A">
        <w:rPr>
          <w:rFonts w:asciiTheme="minorHAnsi" w:hAnsiTheme="minorHAnsi" w:cstheme="minorHAnsi"/>
          <w:sz w:val="22"/>
        </w:rPr>
        <w:t xml:space="preserve">por </w:t>
      </w:r>
      <w:r w:rsidR="003A5293" w:rsidRPr="003C6E6A">
        <w:rPr>
          <w:rFonts w:asciiTheme="minorHAnsi" w:hAnsiTheme="minorHAnsi" w:cstheme="minorHAnsi"/>
          <w:sz w:val="22"/>
        </w:rPr>
        <w:t>acumulación de los iones de am</w:t>
      </w:r>
      <w:r w:rsidR="007F6F9D" w:rsidRPr="003C6E6A">
        <w:rPr>
          <w:rFonts w:asciiTheme="minorHAnsi" w:hAnsiTheme="minorHAnsi" w:cstheme="minorHAnsi"/>
          <w:sz w:val="22"/>
        </w:rPr>
        <w:t xml:space="preserve">onio </w:t>
      </w:r>
      <w:r w:rsidR="007741D2" w:rsidRPr="003C6E6A">
        <w:rPr>
          <w:rFonts w:asciiTheme="minorHAnsi" w:hAnsiTheme="minorHAnsi" w:cstheme="minorHAnsi"/>
          <w:sz w:val="22"/>
        </w:rPr>
        <w:t xml:space="preserve">(Figura </w:t>
      </w:r>
      <w:r w:rsidR="00024420" w:rsidRPr="003C6E6A">
        <w:rPr>
          <w:rFonts w:asciiTheme="minorHAnsi" w:hAnsiTheme="minorHAnsi" w:cstheme="minorHAnsi"/>
          <w:sz w:val="22"/>
        </w:rPr>
        <w:t>5</w:t>
      </w:r>
      <w:r w:rsidR="007741D2" w:rsidRPr="003C6E6A">
        <w:rPr>
          <w:rFonts w:asciiTheme="minorHAnsi" w:hAnsiTheme="minorHAnsi" w:cstheme="minorHAnsi"/>
          <w:sz w:val="22"/>
        </w:rPr>
        <w:t>.9 y Apéndice 1</w:t>
      </w:r>
      <w:r w:rsidR="00024420" w:rsidRPr="003C6E6A">
        <w:rPr>
          <w:rFonts w:asciiTheme="minorHAnsi" w:hAnsiTheme="minorHAnsi" w:cstheme="minorHAnsi"/>
          <w:sz w:val="22"/>
        </w:rPr>
        <w:t>2</w:t>
      </w:r>
      <w:r w:rsidR="007F6F9D" w:rsidRPr="003C6E6A">
        <w:rPr>
          <w:rFonts w:asciiTheme="minorHAnsi" w:hAnsiTheme="minorHAnsi" w:cstheme="minorHAnsi"/>
          <w:sz w:val="22"/>
        </w:rPr>
        <w:t xml:space="preserve">). </w:t>
      </w:r>
      <w:r w:rsidR="00F15B0F" w:rsidRPr="003C6E6A">
        <w:rPr>
          <w:rFonts w:asciiTheme="minorHAnsi" w:hAnsiTheme="minorHAnsi" w:cstheme="minorHAnsi"/>
          <w:sz w:val="22"/>
        </w:rPr>
        <w:t>Esto puede ser interesante para comprender como las plantas competitivas com</w:t>
      </w:r>
      <w:r w:rsidR="00FF6B09" w:rsidRPr="003C6E6A">
        <w:rPr>
          <w:rFonts w:asciiTheme="minorHAnsi" w:hAnsiTheme="minorHAnsi" w:cstheme="minorHAnsi"/>
          <w:sz w:val="22"/>
        </w:rPr>
        <w:t>o las halófitas pueden adaptarse</w:t>
      </w:r>
      <w:r w:rsidR="00F15B0F" w:rsidRPr="003C6E6A">
        <w:rPr>
          <w:rFonts w:asciiTheme="minorHAnsi" w:hAnsiTheme="minorHAnsi" w:cstheme="minorHAnsi"/>
          <w:sz w:val="22"/>
        </w:rPr>
        <w:t xml:space="preserve"> en condiciones donde la disponibilidad de nutrientes es cambiante. Es decir, en periodos con alta disponibilidad de nutrientes las plantas acumulan nutrientes para usarlos en otros periodos donde la disponibilidad sea escasa.</w:t>
      </w:r>
      <w:r w:rsidR="002B5310" w:rsidRPr="003C6E6A">
        <w:rPr>
          <w:rFonts w:asciiTheme="minorHAnsi" w:hAnsiTheme="minorHAnsi" w:cstheme="minorHAnsi"/>
          <w:sz w:val="22"/>
        </w:rPr>
        <w:t xml:space="preserve"> </w:t>
      </w:r>
      <w:r w:rsidR="00921FC7" w:rsidRPr="003C6E6A">
        <w:rPr>
          <w:rFonts w:asciiTheme="minorHAnsi" w:hAnsiTheme="minorHAnsi" w:cstheme="minorHAnsi"/>
          <w:sz w:val="22"/>
        </w:rPr>
        <w:t>En este estudio, encontramos genes regulados positivamente relacionados con el proceso metabólico del xiloglucano, el proceso metabólico del glucano celular y las categorías del proceso metabólico de polisacáridos celulares (</w:t>
      </w:r>
      <w:r w:rsidR="00213033" w:rsidRPr="003C6E6A">
        <w:rPr>
          <w:rFonts w:asciiTheme="minorHAnsi" w:hAnsiTheme="minorHAnsi" w:cstheme="minorHAnsi"/>
          <w:sz w:val="22"/>
        </w:rPr>
        <w:t>Figura</w:t>
      </w:r>
      <w:r w:rsidR="00A756F4" w:rsidRPr="003C6E6A">
        <w:rPr>
          <w:rFonts w:asciiTheme="minorHAnsi" w:hAnsiTheme="minorHAnsi" w:cstheme="minorHAnsi"/>
          <w:sz w:val="22"/>
        </w:rPr>
        <w:t xml:space="preserve"> 5.9</w:t>
      </w:r>
      <w:r w:rsidR="00921FC7" w:rsidRPr="003C6E6A">
        <w:rPr>
          <w:rFonts w:asciiTheme="minorHAnsi" w:hAnsiTheme="minorHAnsi" w:cstheme="minorHAnsi"/>
          <w:sz w:val="22"/>
        </w:rPr>
        <w:t xml:space="preserve">) que pueden regular varias respuestas fisiológicas de las plantas a través de la remodelación de la pared celular en </w:t>
      </w:r>
      <w:r w:rsidR="00921FC7" w:rsidRPr="003C6E6A">
        <w:rPr>
          <w:rFonts w:asciiTheme="minorHAnsi" w:hAnsiTheme="minorHAnsi" w:cstheme="minorHAnsi"/>
          <w:i/>
          <w:sz w:val="22"/>
        </w:rPr>
        <w:t>S. neei.</w:t>
      </w:r>
      <w:r w:rsidR="0039285B" w:rsidRPr="003C6E6A">
        <w:rPr>
          <w:rFonts w:asciiTheme="minorHAnsi" w:hAnsiTheme="minorHAnsi" w:cstheme="minorHAnsi"/>
          <w:sz w:val="22"/>
        </w:rPr>
        <w:t xml:space="preserve"> </w:t>
      </w:r>
    </w:p>
    <w:p w14:paraId="7C860528" w14:textId="77777777" w:rsidR="006E27E3" w:rsidRPr="003C6E6A" w:rsidRDefault="006E27E3" w:rsidP="00C61E24">
      <w:pPr>
        <w:rPr>
          <w:rFonts w:asciiTheme="minorHAnsi" w:hAnsiTheme="minorHAnsi" w:cstheme="minorHAnsi"/>
          <w:sz w:val="22"/>
        </w:rPr>
      </w:pPr>
    </w:p>
    <w:p w14:paraId="3C80D9B3" w14:textId="77777777" w:rsidR="008F51AE" w:rsidRPr="003C6E6A" w:rsidRDefault="00470922" w:rsidP="002C784F">
      <w:pPr>
        <w:ind w:left="708"/>
        <w:rPr>
          <w:rFonts w:asciiTheme="minorHAnsi" w:hAnsiTheme="minorHAnsi" w:cstheme="minorHAnsi"/>
          <w:b/>
          <w:sz w:val="22"/>
        </w:rPr>
      </w:pPr>
      <w:r w:rsidRPr="003C6E6A">
        <w:rPr>
          <w:rFonts w:asciiTheme="minorHAnsi" w:hAnsiTheme="minorHAnsi" w:cstheme="minorHAnsi"/>
          <w:b/>
          <w:sz w:val="22"/>
        </w:rPr>
        <w:lastRenderedPageBreak/>
        <w:t>Señalizadores de estré</w:t>
      </w:r>
      <w:r w:rsidR="008F51AE" w:rsidRPr="003C6E6A">
        <w:rPr>
          <w:rFonts w:asciiTheme="minorHAnsi" w:hAnsiTheme="minorHAnsi" w:cstheme="minorHAnsi"/>
          <w:b/>
          <w:sz w:val="22"/>
        </w:rPr>
        <w:t>s</w:t>
      </w:r>
    </w:p>
    <w:p w14:paraId="362C7FC5" w14:textId="3A77BCF8" w:rsidR="00AC1170" w:rsidRPr="003C6E6A" w:rsidRDefault="00AC1170" w:rsidP="00342445">
      <w:pPr>
        <w:jc w:val="both"/>
        <w:rPr>
          <w:rFonts w:asciiTheme="minorHAnsi" w:hAnsiTheme="minorHAnsi" w:cstheme="minorHAnsi"/>
          <w:sz w:val="22"/>
        </w:rPr>
      </w:pPr>
      <w:r w:rsidRPr="003C6E6A">
        <w:rPr>
          <w:rFonts w:asciiTheme="minorHAnsi" w:hAnsiTheme="minorHAnsi" w:cstheme="minorHAnsi"/>
          <w:sz w:val="22"/>
        </w:rPr>
        <w:t xml:space="preserve">En este estudio, encontramos varios genes regulados positivamente que codifican proteínas involucradas en la señalización que potencialmente podrían inducirse como señalizadores para estimular respuesta al tratamiento con amonio impuesto. Entre los genes de señalización identificados se encuentran los </w:t>
      </w:r>
      <w:bookmarkStart w:id="111" w:name="_Hlk79961833"/>
      <w:r w:rsidRPr="003C6E6A">
        <w:rPr>
          <w:rFonts w:asciiTheme="minorHAnsi" w:hAnsiTheme="minorHAnsi" w:cstheme="minorHAnsi"/>
          <w:sz w:val="22"/>
        </w:rPr>
        <w:t>receptores de glutamato</w:t>
      </w:r>
      <w:bookmarkEnd w:id="111"/>
      <w:r w:rsidRPr="003C6E6A">
        <w:rPr>
          <w:rFonts w:asciiTheme="minorHAnsi" w:hAnsiTheme="minorHAnsi" w:cstheme="minorHAnsi"/>
          <w:sz w:val="22"/>
        </w:rPr>
        <w:t xml:space="preserve"> 3.2, 3.3, 3.6-like (GLR3.</w:t>
      </w:r>
      <w:r w:rsidR="00CD08A9">
        <w:rPr>
          <w:rFonts w:asciiTheme="minorHAnsi" w:hAnsiTheme="minorHAnsi" w:cstheme="minorHAnsi"/>
          <w:sz w:val="22"/>
        </w:rPr>
        <w:t>2</w:t>
      </w:r>
      <w:r w:rsidRPr="003C6E6A">
        <w:rPr>
          <w:rFonts w:asciiTheme="minorHAnsi" w:hAnsiTheme="minorHAnsi" w:cstheme="minorHAnsi"/>
          <w:sz w:val="22"/>
        </w:rPr>
        <w:t xml:space="preserve">), (GLR3.3) y (GLR3.6), lo </w:t>
      </w:r>
      <w:r w:rsidR="008B6720">
        <w:rPr>
          <w:rFonts w:asciiTheme="minorHAnsi" w:hAnsiTheme="minorHAnsi" w:cstheme="minorHAnsi"/>
          <w:sz w:val="22"/>
        </w:rPr>
        <w:t>cual</w:t>
      </w:r>
      <w:r w:rsidRPr="003C6E6A">
        <w:rPr>
          <w:rFonts w:asciiTheme="minorHAnsi" w:hAnsiTheme="minorHAnsi" w:cstheme="minorHAnsi"/>
          <w:sz w:val="22"/>
        </w:rPr>
        <w:t xml:space="preserve"> sugiere que el glutamato (principal</w:t>
      </w:r>
      <w:r w:rsidRPr="003C6E6A">
        <w:rPr>
          <w:rFonts w:asciiTheme="minorHAnsi" w:hAnsiTheme="minorHAnsi" w:cstheme="minorHAnsi"/>
          <w:b/>
          <w:sz w:val="22"/>
        </w:rPr>
        <w:t xml:space="preserve"> </w:t>
      </w:r>
      <w:r w:rsidRPr="003C6E6A">
        <w:rPr>
          <w:rFonts w:asciiTheme="minorHAnsi" w:hAnsiTheme="minorHAnsi" w:cstheme="minorHAnsi"/>
          <w:sz w:val="22"/>
        </w:rPr>
        <w:t>precursor de prolina, arginina y ornitina), juega un papel como molécula de señalización e</w:t>
      </w:r>
      <w:r w:rsidR="003E35FB" w:rsidRPr="003C6E6A">
        <w:rPr>
          <w:rFonts w:asciiTheme="minorHAnsi" w:hAnsiTheme="minorHAnsi" w:cstheme="minorHAnsi"/>
          <w:sz w:val="22"/>
        </w:rPr>
        <w:t>n respuesta al estrés ambiental</w:t>
      </w:r>
      <w:r w:rsidR="00643952"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&lt;EndNote&gt;&lt;Cite&gt;&lt;Author&gt;Lam&lt;/Author&gt;&lt;Year&gt;1998&lt;/Year&gt;&lt;IDText&gt;Glutamate-receptor genes in plants&lt;/IDText&gt;&lt;DisplayText&gt;&lt;style face="superscript"&gt;208&lt;/style&gt;&lt;/DisplayText&gt;&lt;record&gt;&lt;dates&gt;&lt;pub-dates&gt;&lt;date&gt;Nov&lt;/date&gt;&lt;/pub-dates&gt;&lt;year&gt;1998&lt;/year&gt;&lt;/dates&gt;&lt;urls&gt;&lt;related-urls&gt;&lt;url&gt;&amp;lt;Go to ISI&amp;gt;://WOS:000077013300032&lt;/url&gt;&lt;/related-urls&gt;&lt;/urls&gt;&lt;isbn&gt;0028-0836&lt;/isbn&gt;&lt;titles&gt;&lt;title&gt;Glutamate-receptor genes in plants&lt;/title&gt;&lt;secondary-title&gt;Nature&lt;/secondary-title&gt;&lt;/titles&gt;&lt;pages&gt;125-126&lt;/pages&gt;&lt;number&gt;6707&lt;/number&gt;&lt;contributors&gt;&lt;authors&gt;&lt;author&gt;Lam, H. M.&lt;/author&gt;&lt;author&gt;Chiu, J.&lt;/author&gt;&lt;author&gt;Hsieh, M. H.&lt;/author&gt;&lt;author&gt;Meisel, L.&lt;/author&gt;&lt;author&gt;Oliveira, I. C.&lt;/author&gt;&lt;author&gt;Shin, M.&lt;/author&gt;&lt;author&gt;Coruzzi, G.&lt;/author&gt;&lt;/authors&gt;&lt;/contributors&gt;&lt;added-date format="utc"&gt;1609639637&lt;/added-date&gt;&lt;ref-type name="Journal Article"&gt;17&lt;/ref-type&gt;&lt;rec-number&gt;408&lt;/rec-number&gt;&lt;last-updated-date format="utc"&gt;1609639637&lt;/last-updated-date&gt;&lt;accession-num&gt;WOS:000077013300032&lt;/accession-num&gt;&lt;electronic-resource-num&gt;10.1038/24066&lt;/electronic-resource-num&gt;&lt;volume&gt;396&lt;/volume&gt;&lt;/record&gt;&lt;/Cite&gt;&lt;/EndNote&gt;</w:instrText>
      </w:r>
      <w:r w:rsidR="00643952"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208</w:t>
      </w:r>
      <w:r w:rsidR="00643952" w:rsidRPr="003C6E6A">
        <w:rPr>
          <w:rFonts w:asciiTheme="minorHAnsi" w:hAnsiTheme="minorHAnsi" w:cstheme="minorHAnsi"/>
          <w:sz w:val="22"/>
        </w:rPr>
        <w:fldChar w:fldCharType="end"/>
      </w:r>
      <w:r w:rsidRPr="003C6E6A">
        <w:rPr>
          <w:rFonts w:asciiTheme="minorHAnsi" w:hAnsiTheme="minorHAnsi" w:cstheme="minorHAnsi"/>
          <w:sz w:val="22"/>
        </w:rPr>
        <w:t xml:space="preserve">. Aunque la función de los GLR no se conoce bien, un estudio reciente mostró que GLR3 está involucrado en la respuesta al estrés salino en Arabidopsis206. También encontramos que el transportador GABA 1, 2 (GAT1, GAT2) media el transporte del ácido </w:t>
      </w:r>
      <w:r w:rsidRPr="003C6E6A">
        <w:rPr>
          <w:rFonts w:asciiTheme="minorHAnsi" w:hAnsiTheme="minorHAnsi" w:cstheme="minorHAnsi" w:hint="eastAsia"/>
          <w:sz w:val="22"/>
        </w:rPr>
        <w:t>γ</w:t>
      </w:r>
      <w:r w:rsidRPr="003C6E6A">
        <w:rPr>
          <w:rFonts w:asciiTheme="minorHAnsi" w:hAnsiTheme="minorHAnsi" w:cstheme="minorHAnsi"/>
          <w:sz w:val="22"/>
        </w:rPr>
        <w:t>-aminobutírico (GABA), un aminoácido no proteico que se acumula rápidamente en los tejidos vegetales en respuesta al estrés biótico y abiótico</w:t>
      </w:r>
      <w:r w:rsidR="00643952"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&lt;EndNote&gt;&lt;Cite&gt;&lt;Author&gt;Ramos-Ruiz&lt;/Author&gt;&lt;Year&gt;2018&lt;/Year&gt;&lt;IDText&gt;GABA, a non-protein amino acid ubiquitous in food matrices&lt;/IDText&gt;&lt;DisplayText&gt;&lt;style face="superscript"&gt;209&lt;/style&gt;&lt;/DisplayText&gt;&lt;record&gt;&lt;dates&gt;&lt;pub-dates&gt;&lt;date&gt;Oct&lt;/date&gt;&lt;/pub-dates&gt;&lt;year&gt;2018&lt;/year&gt;&lt;/dates&gt;&lt;urls&gt;&lt;related-urls&gt;&lt;url&gt;&amp;lt;Go to ISI&amp;gt;://WOS:000456831300001&lt;/url&gt;&lt;/related-urls&gt;&lt;/urls&gt;&lt;isbn&gt;2331-1932&lt;/isbn&gt;&lt;titles&gt;&lt;title&gt;GABA, a non-protein amino acid ubiquitous in food matrices&lt;/title&gt;&lt;secondary-title&gt;Cogent Food &amp;amp; Agriculture&lt;/secondary-title&gt;&lt;/titles&gt;&lt;number&gt;1&lt;/number&gt;&lt;contributors&gt;&lt;authors&gt;&lt;author&gt;Ramos-Ruiz, R.&lt;/author&gt;&lt;author&gt;Poirot, E.&lt;/author&gt;&lt;author&gt;Flores-Mosquera, M.&lt;/author&gt;&lt;/authors&gt;&lt;/contributors&gt;&lt;custom7&gt;1534323&lt;/custom7&gt;&lt;added-date format="utc"&gt;1609647934&lt;/added-date&gt;&lt;ref-type name="Journal Article"&gt;17&lt;/ref-type&gt;&lt;rec-number&gt;409&lt;/rec-number&gt;&lt;last-updated-date format="utc"&gt;1609647934&lt;/last-updated-date&gt;&lt;accession-num&gt;WOS:000456831300001&lt;/accession-num&gt;&lt;electronic-resource-num&gt;10.1080/23311932.2018.1534323&lt;/electronic-resource-num&gt;&lt;volume&gt;4&lt;/volume&gt;&lt;/record&gt;&lt;/Cite&gt;&lt;/EndNote&gt;</w:instrText>
      </w:r>
      <w:r w:rsidR="00643952"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209</w:t>
      </w:r>
      <w:r w:rsidR="00643952" w:rsidRPr="003C6E6A">
        <w:rPr>
          <w:rFonts w:asciiTheme="minorHAnsi" w:hAnsiTheme="minorHAnsi" w:cstheme="minorHAnsi"/>
          <w:sz w:val="22"/>
        </w:rPr>
        <w:fldChar w:fldCharType="end"/>
      </w:r>
      <w:r w:rsidRPr="003C6E6A">
        <w:rPr>
          <w:rFonts w:asciiTheme="minorHAnsi" w:hAnsiTheme="minorHAnsi" w:cstheme="minorHAnsi"/>
          <w:sz w:val="22"/>
        </w:rPr>
        <w:t>. La sobre</w:t>
      </w:r>
      <w:r w:rsidR="00E912F2" w:rsidRPr="003C6E6A">
        <w:rPr>
          <w:rFonts w:asciiTheme="minorHAnsi" w:hAnsiTheme="minorHAnsi" w:cstheme="minorHAnsi"/>
          <w:sz w:val="22"/>
        </w:rPr>
        <w:t>-</w:t>
      </w:r>
      <w:r w:rsidRPr="003C6E6A">
        <w:rPr>
          <w:rFonts w:asciiTheme="minorHAnsi" w:hAnsiTheme="minorHAnsi" w:cstheme="minorHAnsi"/>
          <w:sz w:val="22"/>
        </w:rPr>
        <w:t>expresión de los transportadores de GABA puede aumentar el grosor de las paredes celulares del xilema tanto en Arabidopsis como en el álamo y mejorar el contenido de lignina de los tejidos del xilema y la acumulación de prolina en las hojas del álamo, todo lo cual puede mejorar la tolerancia al estrés por sal / sequí</w:t>
      </w:r>
      <w:r w:rsidR="00643952" w:rsidRPr="003C6E6A">
        <w:rPr>
          <w:rFonts w:asciiTheme="minorHAnsi" w:hAnsiTheme="minorHAnsi" w:cstheme="minorHAnsi"/>
          <w:sz w:val="22"/>
        </w:rPr>
        <w:t>a de los álamos del desierto</w:t>
      </w:r>
      <w:r w:rsidR="00643952"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&lt;EndNote&gt;&lt;Cite&gt;&lt;Author&gt;Bai&lt;/Author&gt;&lt;Year&gt;2019&lt;/Year&gt;&lt;IDText&gt;A Novel Gene Coding gamma-Aminobutyric Acid Transporter May Improve the Tolerance of Populus euphratica to Adverse Environments&lt;/IDText&gt;&lt;DisplayText&gt;&lt;style face="superscript"&gt;210&lt;/style&gt;&lt;/DisplayText&gt;&lt;record&gt;&lt;dates&gt;&lt;pub-dates&gt;&lt;date&gt;Sep&lt;/date&gt;&lt;/pub-dates&gt;&lt;year&gt;2019&lt;/year&gt;&lt;/dates&gt;&lt;urls&gt;&lt;related-urls&gt;&lt;url&gt;&amp;lt;Go to ISI&amp;gt;://WOS:000485142000001&lt;/url&gt;&lt;/related-urls&gt;&lt;/urls&gt;&lt;isbn&gt;1664-462X&lt;/isbn&gt;&lt;titles&gt;&lt;title&gt;A Novel Gene Coding gamma-Aminobutyric Acid Transporter May Improve the Tolerance of Populus euphratica to Adverse Environments&lt;/title&gt;&lt;secondary-title&gt;Frontiers in Plant Science&lt;/secondary-title&gt;&lt;/titles&gt;&lt;contributors&gt;&lt;authors&gt;&lt;author&gt;Bai, X. T.&lt;/author&gt;&lt;author&gt;Xu, J. M.&lt;/author&gt;&lt;author&gt;Shao, X. M.&lt;/author&gt;&lt;author&gt;Luo, W. C.&lt;/author&gt;&lt;author&gt;Niu, Z. M.&lt;/author&gt;&lt;author&gt;Gao, C. Y.&lt;/author&gt;&lt;author&gt;Wan, D. S.&lt;/author&gt;&lt;/authors&gt;&lt;/contributors&gt;&lt;custom7&gt;1083&lt;/custom7&gt;&lt;added-date format="utc"&gt;1609648195&lt;/added-date&gt;&lt;ref-type name="Journal Article"&gt;17&lt;/ref-type&gt;&lt;rec-number&gt;410&lt;/rec-number&gt;&lt;last-updated-date format="utc"&gt;1609648195&lt;/last-updated-date&gt;&lt;accession-num&gt;WOS:000485142000001&lt;/accession-num&gt;&lt;electronic-resource-num&gt;10.3389/fpls.2019.01083&lt;/electronic-resource-num&gt;&lt;volume&gt;10&lt;/volume&gt;&lt;/record&gt;&lt;/Cite&gt;&lt;/EndNote&gt;</w:instrText>
      </w:r>
      <w:r w:rsidR="00643952"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210</w:t>
      </w:r>
      <w:r w:rsidR="00643952" w:rsidRPr="003C6E6A">
        <w:rPr>
          <w:rFonts w:asciiTheme="minorHAnsi" w:hAnsiTheme="minorHAnsi" w:cstheme="minorHAnsi"/>
          <w:sz w:val="22"/>
        </w:rPr>
        <w:fldChar w:fldCharType="end"/>
      </w:r>
      <w:r w:rsidRPr="003C6E6A">
        <w:rPr>
          <w:rFonts w:asciiTheme="minorHAnsi" w:hAnsiTheme="minorHAnsi" w:cstheme="minorHAnsi"/>
          <w:sz w:val="22"/>
        </w:rPr>
        <w:t>. GABA podría actuar como una señal del estado de N en las plántulas en germinación. Kinnersley</w:t>
      </w:r>
      <w:r w:rsidR="00643952" w:rsidRPr="003C6E6A">
        <w:rPr>
          <w:rFonts w:asciiTheme="minorHAnsi" w:hAnsiTheme="minorHAnsi" w:cstheme="minorHAnsi"/>
          <w:sz w:val="22"/>
        </w:rPr>
        <w:t xml:space="preserve"> </w:t>
      </w:r>
      <w:r w:rsidRPr="003C6E6A">
        <w:rPr>
          <w:rFonts w:asciiTheme="minorHAnsi" w:hAnsiTheme="minorHAnsi" w:cstheme="minorHAnsi"/>
          <w:sz w:val="22"/>
        </w:rPr>
        <w:t xml:space="preserve">y Lin han informado que tanto el GABA como el glutamato estimularon el crecimiento de </w:t>
      </w:r>
      <w:r w:rsidRPr="003C6E6A">
        <w:rPr>
          <w:rFonts w:asciiTheme="minorHAnsi" w:hAnsiTheme="minorHAnsi" w:cstheme="minorHAnsi"/>
          <w:i/>
          <w:sz w:val="22"/>
        </w:rPr>
        <w:t>Lemna</w:t>
      </w:r>
      <w:r w:rsidR="00643952" w:rsidRPr="003C6E6A">
        <w:rPr>
          <w:rFonts w:asciiTheme="minorHAnsi" w:hAnsiTheme="minorHAnsi" w:cstheme="minorHAnsi"/>
          <w:sz w:val="22"/>
        </w:rPr>
        <w:fldChar w:fldCharType="begin"/>
      </w:r>
      <w:r w:rsidR="000B552B" w:rsidRPr="003C6E6A">
        <w:rPr>
          <w:rFonts w:asciiTheme="minorHAnsi" w:hAnsiTheme="minorHAnsi" w:cstheme="minorHAnsi"/>
          <w:sz w:val="22"/>
        </w:rPr>
        <w:instrText xml:space="preserve"> ADDIN EN.CITE &lt;EndNote&gt;&lt;Cite&gt;&lt;Author&gt;Kinnersley&lt;/Author&gt;&lt;Year&gt;2000&lt;/Year&gt;&lt;IDText&gt;Receptor modifiers indicate that 4-aminobutyric acid (GABA) is a potential modulator of ion transport in plants&lt;/IDText&gt;&lt;DisplayText&gt;&lt;style face="superscript"&gt;211&lt;/style&gt;&lt;/DisplayText&gt;&lt;record&gt;&lt;dates&gt;&lt;pub-dates&gt;&lt;date&gt;Sep&lt;/date&gt;&lt;/pub-dates&gt;&lt;year&gt;2000&lt;/year&gt;&lt;/dates&gt;&lt;urls&gt;&lt;related-urls&gt;&lt;url&gt;&amp;lt;Go to ISI&amp;gt;://WOS:000089490300007&lt;/url&gt;&lt;/related-urls&gt;&lt;/urls&gt;&lt;isbn&gt;0167-6903&lt;/isbn&gt;&lt;titles&gt;&lt;title&gt;Receptor modifiers indicate that 4-aminobutyric acid (GABA) is a potential modulator of ion transport in plants&lt;/title&gt;&lt;secondary-title&gt;Plant Growth Regulation&lt;/secondary-title&gt;&lt;/titles&gt;&lt;pages&gt;65-76&lt;/pages&gt;&lt;number&gt;1&lt;/number&gt;&lt;contributors&gt;&lt;authors&gt;&lt;author&gt;Kinnersley, A. M.&lt;/author&gt;&lt;author&gt;Lin, F.&lt;/author&gt;&lt;/authors&gt;&lt;/contributors&gt;&lt;added-date format="utc"&gt;1616558744&lt;/added-date&gt;&lt;ref-type name="Journal Article"&gt;17&lt;/ref-type&gt;&lt;rec-number&gt;471&lt;/rec-number&gt;&lt;last-updated-date format="utc"&gt;1616558744&lt;/last-updated-date&gt;&lt;accession-num&gt;WOS:000089490300007&lt;/accession-num&gt;&lt;electronic-resource-num&gt;10.1023/a:1006305120202&lt;/electronic-resource-num&gt;&lt;volume&gt;32&lt;/volume&gt;&lt;/record&gt;&lt;/Cite&gt;&lt;/EndNote&gt;</w:instrText>
      </w:r>
      <w:r w:rsidR="00643952" w:rsidRPr="003C6E6A">
        <w:rPr>
          <w:rFonts w:asciiTheme="minorHAnsi" w:hAnsiTheme="minorHAnsi" w:cstheme="minorHAnsi"/>
          <w:sz w:val="22"/>
        </w:rPr>
        <w:fldChar w:fldCharType="separate"/>
      </w:r>
      <w:r w:rsidR="000B552B" w:rsidRPr="003C6E6A">
        <w:rPr>
          <w:rFonts w:asciiTheme="minorHAnsi" w:hAnsiTheme="minorHAnsi" w:cstheme="minorHAnsi"/>
          <w:noProof/>
          <w:sz w:val="22"/>
          <w:vertAlign w:val="superscript"/>
        </w:rPr>
        <w:t>211</w:t>
      </w:r>
      <w:r w:rsidR="00643952" w:rsidRPr="003C6E6A">
        <w:rPr>
          <w:rFonts w:asciiTheme="minorHAnsi" w:hAnsiTheme="minorHAnsi" w:cstheme="minorHAnsi"/>
          <w:sz w:val="22"/>
        </w:rPr>
        <w:fldChar w:fldCharType="end"/>
      </w:r>
      <w:r w:rsidRPr="003C6E6A">
        <w:rPr>
          <w:rFonts w:asciiTheme="minorHAnsi" w:hAnsiTheme="minorHAnsi" w:cstheme="minorHAnsi"/>
          <w:sz w:val="22"/>
        </w:rPr>
        <w:t>.</w:t>
      </w:r>
    </w:p>
    <w:p w14:paraId="642E76F1" w14:textId="77777777" w:rsidR="00AC1170" w:rsidRPr="003C6E6A" w:rsidRDefault="00AC1170" w:rsidP="00AC1170">
      <w:pPr>
        <w:rPr>
          <w:rFonts w:asciiTheme="minorHAnsi" w:hAnsiTheme="minorHAnsi" w:cstheme="minorHAnsi"/>
          <w:b/>
          <w:sz w:val="22"/>
        </w:rPr>
      </w:pPr>
    </w:p>
    <w:p w14:paraId="6595D53D" w14:textId="77777777" w:rsidR="008F51AE" w:rsidRPr="003C6E6A" w:rsidRDefault="00470922" w:rsidP="002C784F">
      <w:pPr>
        <w:spacing w:after="0"/>
        <w:ind w:left="708"/>
        <w:jc w:val="both"/>
        <w:rPr>
          <w:rFonts w:asciiTheme="minorHAnsi" w:eastAsia="Calibri" w:hAnsiTheme="minorHAnsi" w:cstheme="minorHAnsi"/>
          <w:b/>
          <w:sz w:val="22"/>
          <w:szCs w:val="22"/>
        </w:rPr>
      </w:pPr>
      <w:r w:rsidRPr="003C6E6A">
        <w:rPr>
          <w:rFonts w:asciiTheme="minorHAnsi" w:eastAsia="Calibri" w:hAnsiTheme="minorHAnsi" w:cstheme="minorHAnsi"/>
          <w:b/>
          <w:sz w:val="22"/>
          <w:szCs w:val="22"/>
        </w:rPr>
        <w:t>Biosíntesis</w:t>
      </w:r>
      <w:r w:rsidR="008F51AE" w:rsidRPr="003C6E6A">
        <w:rPr>
          <w:rFonts w:asciiTheme="minorHAnsi" w:eastAsia="Calibri" w:hAnsiTheme="minorHAnsi" w:cstheme="minorHAnsi"/>
          <w:b/>
          <w:sz w:val="22"/>
          <w:szCs w:val="22"/>
        </w:rPr>
        <w:t xml:space="preserve"> de </w:t>
      </w:r>
      <w:r w:rsidRPr="003C6E6A">
        <w:rPr>
          <w:rFonts w:asciiTheme="minorHAnsi" w:eastAsia="Calibri" w:hAnsiTheme="minorHAnsi" w:cstheme="minorHAnsi"/>
          <w:b/>
          <w:sz w:val="22"/>
          <w:szCs w:val="22"/>
        </w:rPr>
        <w:t>fitohormonas</w:t>
      </w:r>
    </w:p>
    <w:p w14:paraId="40226F42" w14:textId="0C3D10BF" w:rsidR="006A4BDA" w:rsidRPr="003C6E6A" w:rsidRDefault="00D65EF1" w:rsidP="00E912F2">
      <w:pPr>
        <w:spacing w:after="0"/>
        <w:jc w:val="both"/>
        <w:rPr>
          <w:rFonts w:asciiTheme="majorHAnsi" w:hAnsiTheme="majorHAnsi" w:cstheme="majorHAnsi"/>
          <w:sz w:val="22"/>
          <w:szCs w:val="22"/>
        </w:rPr>
      </w:pPr>
      <w:r w:rsidRPr="003C6E6A">
        <w:rPr>
          <w:rFonts w:asciiTheme="majorHAnsi" w:hAnsiTheme="majorHAnsi" w:cstheme="majorHAnsi"/>
          <w:sz w:val="22"/>
          <w:szCs w:val="22"/>
        </w:rPr>
        <w:t>E</w:t>
      </w:r>
      <w:r w:rsidR="00EA2E5F" w:rsidRPr="003C6E6A">
        <w:rPr>
          <w:rFonts w:asciiTheme="majorHAnsi" w:hAnsiTheme="majorHAnsi" w:cstheme="majorHAnsi"/>
          <w:sz w:val="22"/>
          <w:szCs w:val="22"/>
        </w:rPr>
        <w:t>studios indican q</w:t>
      </w:r>
      <w:r w:rsidRPr="003C6E6A">
        <w:rPr>
          <w:rFonts w:asciiTheme="majorHAnsi" w:hAnsiTheme="majorHAnsi" w:cstheme="majorHAnsi"/>
          <w:sz w:val="22"/>
          <w:szCs w:val="22"/>
        </w:rPr>
        <w:t>ue la nutrición con amonio</w:t>
      </w:r>
      <w:r w:rsidR="00EA2E5F" w:rsidRPr="003C6E6A">
        <w:rPr>
          <w:rFonts w:asciiTheme="majorHAnsi" w:hAnsiTheme="majorHAnsi" w:cstheme="majorHAnsi"/>
          <w:sz w:val="22"/>
          <w:szCs w:val="22"/>
        </w:rPr>
        <w:t xml:space="preserve"> </w:t>
      </w:r>
      <w:r w:rsidRPr="003C6E6A">
        <w:rPr>
          <w:rFonts w:asciiTheme="majorHAnsi" w:hAnsiTheme="majorHAnsi" w:cstheme="majorHAnsi"/>
          <w:sz w:val="22"/>
          <w:szCs w:val="22"/>
        </w:rPr>
        <w:t>activa</w:t>
      </w:r>
      <w:r w:rsidR="000A75C1" w:rsidRPr="003C6E6A">
        <w:rPr>
          <w:rFonts w:asciiTheme="majorHAnsi" w:hAnsiTheme="majorHAnsi" w:cstheme="majorHAnsi"/>
          <w:sz w:val="22"/>
          <w:szCs w:val="22"/>
        </w:rPr>
        <w:t xml:space="preserve"> específicamente los genes involucrados en la señalización hormonal de las respuestas de defensa subyacentes, </w:t>
      </w:r>
      <w:r w:rsidR="00085C6A">
        <w:rPr>
          <w:rFonts w:asciiTheme="majorHAnsi" w:hAnsiTheme="majorHAnsi" w:cstheme="majorHAnsi"/>
          <w:sz w:val="22"/>
          <w:szCs w:val="22"/>
        </w:rPr>
        <w:t>sugiriendo</w:t>
      </w:r>
      <w:r w:rsidRPr="003C6E6A">
        <w:rPr>
          <w:rFonts w:asciiTheme="majorHAnsi" w:hAnsiTheme="majorHAnsi" w:cstheme="majorHAnsi"/>
          <w:sz w:val="22"/>
          <w:szCs w:val="22"/>
        </w:rPr>
        <w:t xml:space="preserve"> que podría</w:t>
      </w:r>
      <w:r w:rsidR="00CE4672" w:rsidRPr="003C6E6A">
        <w:rPr>
          <w:rFonts w:asciiTheme="majorHAnsi" w:hAnsiTheme="majorHAnsi" w:cstheme="majorHAnsi"/>
          <w:sz w:val="22"/>
          <w:szCs w:val="22"/>
        </w:rPr>
        <w:t xml:space="preserve"> </w:t>
      </w:r>
      <w:r w:rsidRPr="003C6E6A">
        <w:rPr>
          <w:rFonts w:asciiTheme="majorHAnsi" w:hAnsiTheme="majorHAnsi" w:cstheme="majorHAnsi"/>
          <w:sz w:val="22"/>
          <w:szCs w:val="22"/>
        </w:rPr>
        <w:t xml:space="preserve">influir positivamente en la respuesta a tolerancia a diversos tipos de </w:t>
      </w:r>
      <w:r w:rsidR="000A75C1" w:rsidRPr="003C6E6A">
        <w:rPr>
          <w:rFonts w:asciiTheme="majorHAnsi" w:hAnsiTheme="majorHAnsi" w:cstheme="majorHAnsi"/>
          <w:sz w:val="22"/>
          <w:szCs w:val="22"/>
        </w:rPr>
        <w:t>estrés</w:t>
      </w:r>
      <w:r w:rsidR="00317ADD" w:rsidRPr="003C6E6A">
        <w:rPr>
          <w:rFonts w:asciiTheme="majorHAnsi" w:hAnsiTheme="majorHAnsi" w:cstheme="majorHAnsi"/>
          <w:sz w:val="22"/>
          <w:szCs w:val="22"/>
        </w:rPr>
        <w:fldChar w:fldCharType="begin"/>
      </w:r>
      <w:r w:rsidR="00047F75" w:rsidRPr="003C6E6A">
        <w:rPr>
          <w:rFonts w:asciiTheme="majorHAnsi" w:hAnsiTheme="majorHAnsi" w:cstheme="majorHAnsi"/>
          <w:sz w:val="22"/>
          <w:szCs w:val="22"/>
        </w:rPr>
        <w:instrText xml:space="preserve"> ADDIN EN.CITE &lt;EndNote&gt;&lt;Cite&gt;&lt;Author&gt;Ravazzolo&lt;/Author&gt;&lt;Year&gt;2020&lt;/Year&gt;&lt;IDText&gt;Nitrate and Ammonium Affect the Overall Maize Response to Nitrogen Availability by Triggering Specific and Common Transcriptional Signatures in Roots&lt;/IDText&gt;&lt;DisplayText&gt;&lt;style face="superscript"&gt;88&lt;/style&gt;&lt;/DisplayText&gt;&lt;record&gt;&lt;dates&gt;&lt;pub-dates&gt;&lt;date&gt;Jan&lt;/date&gt;&lt;/pub-dates&gt;&lt;year&gt;2020&lt;/year&gt;&lt;/dates&gt;&lt;urls&gt;&lt;related-urls&gt;&lt;url&gt;&amp;lt;Go to ISI&amp;gt;://WOS:000515380000315&lt;/url&gt;&lt;/related-urls&gt;&lt;/urls&gt;&lt;titles&gt;&lt;title&gt;Nitrate and Ammonium Affect the Overall Maize Response to Nitrogen Availability by Triggering Specific and Common Transcriptional Signatures in Roots&lt;/title&gt;&lt;secondary-title&gt;International Journal of Molecular Sciences&lt;/secondary-title&gt;&lt;/titles&gt;&lt;number&gt;2&lt;/number&gt;&lt;contributors&gt;&lt;authors&gt;&lt;author&gt;Ravazzolo, L.&lt;/author&gt;&lt;author&gt;Trevisan, S.&lt;/author&gt;&lt;author&gt;Forestan, C.&lt;/author&gt;&lt;author&gt;Varotto, S.&lt;/author&gt;&lt;author&gt;Sut, S.&lt;/author&gt;&lt;author&gt;Dall&amp;apos;Acqua, S.&lt;/author&gt;&lt;author&gt;Malagoli, M.&lt;/author&gt;&lt;author&gt;Quaggiotti, S.&lt;/author&gt;&lt;/authors&gt;&lt;/contributors&gt;&lt;custom7&gt;686&lt;/custom7&gt;&lt;added-date format="utc"&gt;1597092794&lt;/added-date&gt;&lt;ref-type name="Journal Article"&gt;17&lt;/ref-type&gt;&lt;rec-number&gt;330&lt;/rec-number&gt;&lt;last-updated-date format="utc"&gt;1597092794&lt;/last-updated-date&gt;&lt;accession-num&gt;WOS:000515380000315&lt;/accession-num&gt;&lt;electronic-resource-num&gt;10.3390/ijms21020686&lt;/electronic-resource-num&gt;&lt;volume&gt;21&lt;/volume&gt;&lt;/record&gt;&lt;/Cite&gt;&lt;/EndNote&gt;</w:instrText>
      </w:r>
      <w:r w:rsidR="00317ADD" w:rsidRPr="003C6E6A">
        <w:rPr>
          <w:rFonts w:asciiTheme="majorHAnsi" w:hAnsiTheme="majorHAnsi" w:cstheme="majorHAnsi"/>
          <w:sz w:val="22"/>
          <w:szCs w:val="22"/>
        </w:rPr>
        <w:fldChar w:fldCharType="separate"/>
      </w:r>
      <w:r w:rsidR="00047F75" w:rsidRPr="003C6E6A">
        <w:rPr>
          <w:rFonts w:asciiTheme="majorHAnsi" w:hAnsiTheme="majorHAnsi" w:cstheme="majorHAnsi"/>
          <w:noProof/>
          <w:sz w:val="22"/>
          <w:szCs w:val="22"/>
          <w:vertAlign w:val="superscript"/>
        </w:rPr>
        <w:t>88</w:t>
      </w:r>
      <w:r w:rsidR="00317ADD" w:rsidRPr="003C6E6A">
        <w:rPr>
          <w:rFonts w:asciiTheme="majorHAnsi" w:hAnsiTheme="majorHAnsi" w:cstheme="majorHAnsi"/>
          <w:sz w:val="22"/>
          <w:szCs w:val="22"/>
        </w:rPr>
        <w:fldChar w:fldCharType="end"/>
      </w:r>
      <w:r w:rsidR="000A75C1" w:rsidRPr="003C6E6A">
        <w:rPr>
          <w:rFonts w:asciiTheme="majorHAnsi" w:hAnsiTheme="majorHAnsi" w:cstheme="majorHAnsi"/>
          <w:sz w:val="22"/>
          <w:szCs w:val="22"/>
        </w:rPr>
        <w:t xml:space="preserve">. En </w:t>
      </w:r>
      <w:r w:rsidRPr="003C6E6A">
        <w:rPr>
          <w:rFonts w:asciiTheme="majorHAnsi" w:hAnsiTheme="majorHAnsi" w:cstheme="majorHAnsi"/>
          <w:sz w:val="22"/>
          <w:szCs w:val="22"/>
        </w:rPr>
        <w:t>este</w:t>
      </w:r>
      <w:r w:rsidR="000A75C1" w:rsidRPr="003C6E6A">
        <w:rPr>
          <w:rFonts w:asciiTheme="majorHAnsi" w:hAnsiTheme="majorHAnsi" w:cstheme="majorHAnsi"/>
          <w:sz w:val="22"/>
          <w:szCs w:val="22"/>
        </w:rPr>
        <w:t xml:space="preserve"> estudio, la biosíntesis de etileno (E</w:t>
      </w:r>
      <w:r w:rsidR="00CD08A9">
        <w:rPr>
          <w:rFonts w:asciiTheme="majorHAnsi" w:hAnsiTheme="majorHAnsi" w:cstheme="majorHAnsi"/>
          <w:sz w:val="22"/>
          <w:szCs w:val="22"/>
        </w:rPr>
        <w:t>T</w:t>
      </w:r>
      <w:r w:rsidR="000A75C1" w:rsidRPr="003C6E6A">
        <w:rPr>
          <w:rFonts w:asciiTheme="majorHAnsi" w:hAnsiTheme="majorHAnsi" w:cstheme="majorHAnsi"/>
          <w:sz w:val="22"/>
          <w:szCs w:val="22"/>
        </w:rPr>
        <w:t xml:space="preserve">) y la biosíntesis del ácido abscísico (ABA) </w:t>
      </w:r>
      <w:r w:rsidR="00CE4672" w:rsidRPr="003C6E6A">
        <w:rPr>
          <w:rFonts w:asciiTheme="majorHAnsi" w:hAnsiTheme="majorHAnsi" w:cstheme="majorHAnsi"/>
          <w:sz w:val="22"/>
          <w:szCs w:val="22"/>
        </w:rPr>
        <w:t>se ubicaron dentro de las 10 rutas KEGG con mayor número de secuencias asociadas</w:t>
      </w:r>
      <w:r w:rsidR="000A75C1" w:rsidRPr="003C6E6A">
        <w:rPr>
          <w:rFonts w:asciiTheme="majorHAnsi" w:hAnsiTheme="majorHAnsi" w:cstheme="majorHAnsi"/>
          <w:sz w:val="22"/>
          <w:szCs w:val="22"/>
        </w:rPr>
        <w:t xml:space="preserve"> (transducción de señales de hormonas vegetales y metab</w:t>
      </w:r>
      <w:r w:rsidR="00245392" w:rsidRPr="003C6E6A">
        <w:rPr>
          <w:rFonts w:asciiTheme="majorHAnsi" w:hAnsiTheme="majorHAnsi" w:cstheme="majorHAnsi"/>
          <w:sz w:val="22"/>
          <w:szCs w:val="22"/>
        </w:rPr>
        <w:t>olismo de cisteína y metionina)</w:t>
      </w:r>
      <w:r w:rsidR="000A75C1" w:rsidRPr="003C6E6A">
        <w:rPr>
          <w:rFonts w:asciiTheme="majorHAnsi" w:hAnsiTheme="majorHAnsi" w:cstheme="majorHAnsi"/>
          <w:sz w:val="22"/>
          <w:szCs w:val="22"/>
        </w:rPr>
        <w:t>. Según Ve</w:t>
      </w:r>
      <w:r w:rsidR="00755E7E" w:rsidRPr="003C6E6A">
        <w:rPr>
          <w:rFonts w:asciiTheme="majorHAnsi" w:hAnsiTheme="majorHAnsi" w:cstheme="majorHAnsi"/>
          <w:sz w:val="22"/>
          <w:szCs w:val="22"/>
        </w:rPr>
        <w:t xml:space="preserve">rma </w:t>
      </w:r>
      <w:r w:rsidR="007B6283" w:rsidRPr="003C6E6A">
        <w:rPr>
          <w:rFonts w:asciiTheme="majorHAnsi" w:hAnsiTheme="majorHAnsi" w:cstheme="majorHAnsi"/>
          <w:sz w:val="22"/>
          <w:szCs w:val="22"/>
        </w:rPr>
        <w:t>et al.</w:t>
      </w:r>
      <w:r w:rsidR="00744AA0" w:rsidRPr="003C6E6A">
        <w:rPr>
          <w:rFonts w:asciiTheme="majorHAnsi" w:hAnsiTheme="majorHAnsi" w:cstheme="majorHAnsi"/>
          <w:sz w:val="22"/>
          <w:szCs w:val="22"/>
        </w:rPr>
        <w:fldChar w:fldCharType="begin"/>
      </w:r>
      <w:r w:rsidR="000B552B" w:rsidRPr="003C6E6A">
        <w:rPr>
          <w:rFonts w:asciiTheme="majorHAnsi" w:hAnsiTheme="majorHAnsi" w:cstheme="majorHAnsi"/>
          <w:sz w:val="22"/>
          <w:szCs w:val="22"/>
        </w:rPr>
        <w:instrText xml:space="preserve"> ADDIN EN.CITE &lt;EndNote&gt;&lt;Cite&gt;&lt;Author&gt;Verma&lt;/Author&gt;&lt;Year&gt;2016&lt;/Year&gt;&lt;IDText&gt;Plant hormone-mediated regulation of stress responses&lt;/IDText&gt;&lt;DisplayText&gt;&lt;style face="superscript"&gt;212&lt;/style&gt;&lt;/DisplayText&gt;&lt;record&gt;&lt;dates&gt;&lt;pub-dates&gt;&lt;date&gt;Apr&lt;/date&gt;&lt;/pub-dates&gt;&lt;year&gt;2016&lt;/year&gt;&lt;/dates&gt;&lt;urls&gt;&lt;related-urls&gt;&lt;url&gt;&amp;lt;Go to ISI&amp;gt;://WOS:000374284100001&lt;/url&gt;&lt;/related-urls&gt;&lt;/urls&gt;&lt;isbn&gt;1471-2229&lt;/isbn&gt;&lt;titles&gt;&lt;title&gt;Plant hormone-mediated regulation of stress responses&lt;/title&gt;&lt;secondary-title&gt;Bmc Plant Biology&lt;/secondary-title&gt;&lt;/titles&gt;&lt;contributors&gt;&lt;authors&gt;&lt;author&gt;Verma, V.&lt;/author&gt;&lt;author&gt;Ravindran, P.&lt;/author&gt;&lt;author&gt;Kumar, P. P.&lt;/author&gt;&lt;/authors&gt;&lt;/contributors&gt;&lt;custom7&gt;86&lt;/custom7&gt;&lt;added-date format="utc"&gt;1609626631&lt;/added-date&gt;&lt;ref-type name="Journal Article"&gt;17&lt;/ref-type&gt;&lt;rec-number&gt;404&lt;/rec-number&gt;&lt;last-updated-date format="utc"&gt;1609626631&lt;/last-updated-date&gt;&lt;accession-num&gt;WOS:000374284100001&lt;/accession-num&gt;&lt;electronic-resource-num&gt;10.1186/s12870-016-0771-y&lt;/electronic-resource-num&gt;&lt;volume&gt;16&lt;/volume&gt;&lt;/record&gt;&lt;/Cite&gt;&lt;/EndNote&gt;</w:instrText>
      </w:r>
      <w:r w:rsidR="00744AA0" w:rsidRPr="003C6E6A">
        <w:rPr>
          <w:rFonts w:asciiTheme="majorHAnsi" w:hAnsiTheme="majorHAnsi" w:cstheme="majorHAnsi"/>
          <w:sz w:val="22"/>
          <w:szCs w:val="22"/>
        </w:rPr>
        <w:fldChar w:fldCharType="separate"/>
      </w:r>
      <w:r w:rsidR="000B552B" w:rsidRPr="003C6E6A">
        <w:rPr>
          <w:rFonts w:asciiTheme="majorHAnsi" w:hAnsiTheme="majorHAnsi" w:cstheme="majorHAnsi"/>
          <w:noProof/>
          <w:sz w:val="22"/>
          <w:szCs w:val="22"/>
          <w:vertAlign w:val="superscript"/>
        </w:rPr>
        <w:t>212</w:t>
      </w:r>
      <w:r w:rsidR="00744AA0" w:rsidRPr="003C6E6A">
        <w:rPr>
          <w:rFonts w:asciiTheme="majorHAnsi" w:hAnsiTheme="majorHAnsi" w:cstheme="majorHAnsi"/>
          <w:sz w:val="22"/>
          <w:szCs w:val="22"/>
        </w:rPr>
        <w:fldChar w:fldCharType="end"/>
      </w:r>
      <w:r w:rsidR="007B6283" w:rsidRPr="003C6E6A">
        <w:rPr>
          <w:rFonts w:asciiTheme="majorHAnsi" w:hAnsiTheme="majorHAnsi" w:cstheme="majorHAnsi"/>
          <w:sz w:val="22"/>
          <w:szCs w:val="22"/>
        </w:rPr>
        <w:t>,</w:t>
      </w:r>
      <w:r w:rsidR="00755E7E" w:rsidRPr="003C6E6A">
        <w:rPr>
          <w:rFonts w:asciiTheme="majorHAnsi" w:hAnsiTheme="majorHAnsi" w:cstheme="majorHAnsi"/>
          <w:sz w:val="22"/>
          <w:szCs w:val="22"/>
        </w:rPr>
        <w:t xml:space="preserve"> s</w:t>
      </w:r>
      <w:r w:rsidR="000A75C1" w:rsidRPr="003C6E6A">
        <w:rPr>
          <w:rFonts w:asciiTheme="majorHAnsi" w:hAnsiTheme="majorHAnsi" w:cstheme="majorHAnsi"/>
          <w:sz w:val="22"/>
          <w:szCs w:val="22"/>
        </w:rPr>
        <w:t xml:space="preserve">e sabe que las vías de señalización de ABA, ET y otras </w:t>
      </w:r>
      <w:r w:rsidR="00B74D69" w:rsidRPr="003C6E6A">
        <w:rPr>
          <w:rFonts w:asciiTheme="majorHAnsi" w:hAnsiTheme="majorHAnsi" w:cstheme="majorHAnsi"/>
          <w:sz w:val="22"/>
          <w:szCs w:val="22"/>
        </w:rPr>
        <w:t>hormonas vegetales</w:t>
      </w:r>
      <w:r w:rsidR="000A75C1" w:rsidRPr="003C6E6A">
        <w:rPr>
          <w:rFonts w:asciiTheme="majorHAnsi" w:hAnsiTheme="majorHAnsi" w:cstheme="majorHAnsi"/>
          <w:sz w:val="22"/>
          <w:szCs w:val="22"/>
        </w:rPr>
        <w:t xml:space="preserve"> inter</w:t>
      </w:r>
      <w:r w:rsidR="00F11C21" w:rsidRPr="003C6E6A">
        <w:rPr>
          <w:rFonts w:asciiTheme="majorHAnsi" w:hAnsiTheme="majorHAnsi" w:cstheme="majorHAnsi"/>
          <w:sz w:val="22"/>
          <w:szCs w:val="22"/>
        </w:rPr>
        <w:t>actúan entre sí en varios nodos, mejorando la respuesta de tolerancia al estrés</w:t>
      </w:r>
      <w:r w:rsidR="006A4BDA" w:rsidRPr="003C6E6A">
        <w:rPr>
          <w:rFonts w:asciiTheme="majorHAnsi" w:hAnsiTheme="majorHAnsi" w:cstheme="majorHAnsi"/>
          <w:sz w:val="22"/>
          <w:szCs w:val="22"/>
        </w:rPr>
        <w:t xml:space="preserve"> por sequía, oxidación y altas temperatura</w:t>
      </w:r>
      <w:r w:rsidR="006A4BDA" w:rsidRPr="003C6E6A">
        <w:rPr>
          <w:rFonts w:asciiTheme="majorHAnsi" w:hAnsiTheme="majorHAnsi" w:cstheme="majorHAnsi"/>
          <w:sz w:val="22"/>
          <w:szCs w:val="22"/>
        </w:rPr>
        <w:fldChar w:fldCharType="begin"/>
      </w:r>
      <w:r w:rsidR="000B552B" w:rsidRPr="003C6E6A">
        <w:rPr>
          <w:rFonts w:asciiTheme="majorHAnsi" w:hAnsiTheme="majorHAnsi" w:cstheme="majorHAnsi"/>
          <w:sz w:val="22"/>
          <w:szCs w:val="22"/>
        </w:rPr>
        <w:instrText xml:space="preserve"> ADDIN EN.CITE &lt;EndNote&gt;&lt;Cite&gt;&lt;Author&gt;Tiwari&lt;/Author&gt;&lt;Year&gt;2017&lt;/Year&gt;&lt;IDText&gt;A Functional Genomic Perspective on Drought Signaling and its Crosstalk with Phytohormone-mediated Signalling Pathways in Plants&lt;/IDText&gt;&lt;DisplayText&gt;&lt;style face="superscript"&gt;213&lt;/style&gt;&lt;/DisplayText&gt;&lt;record&gt;&lt;urls&gt;&lt;related-urls&gt;&lt;url&gt;&amp;lt;Go to ISI&amp;gt;://WOS:000412588300002&lt;/url&gt;&lt;/related-urls&gt;&lt;/urls&gt;&lt;isbn&gt;1389-2029&lt;/isbn&gt;&lt;titles&gt;&lt;title&gt;A Functional Genomic Perspective on Drought Signaling and its Crosstalk with Phytohormone-mediated Signalling Pathways in Plants&lt;/title&gt;&lt;secondary-title&gt;Current Genomics&lt;/secondary-title&gt;&lt;/titles&gt;&lt;pages&gt;469-482&lt;/pages&gt;&lt;number&gt;6&lt;/number&gt;&lt;contributors&gt;&lt;authors&gt;&lt;author&gt;Tiwari, S.&lt;/author&gt;&lt;author&gt;Lata, C.&lt;/author&gt;&lt;author&gt;Chauhan, P. S.&lt;/author&gt;&lt;author&gt;Prasad, V.&lt;/author&gt;&lt;author&gt;Prasad, M.&lt;/author&gt;&lt;/authors&gt;&lt;/contributors&gt;&lt;added-date format="utc"&gt;1620365881&lt;/added-date&gt;&lt;ref-type name="Journal Article"&gt;17&lt;/ref-type&gt;&lt;dates&gt;&lt;year&gt;2017&lt;/year&gt;&lt;/dates&gt;&lt;rec-number&gt;493&lt;/rec-number&gt;&lt;last-updated-date format="utc"&gt;1620365881&lt;/last-updated-date&gt;&lt;accession-num&gt;WOS:000412588300002&lt;/accession-num&gt;&lt;electronic-resource-num&gt;10.2174/1389202918666170605083319&lt;/electronic-resource-num&gt;&lt;volume&gt;18&lt;/volume&gt;&lt;/record&gt;&lt;/Cite&gt;&lt;/EndNote&gt;</w:instrText>
      </w:r>
      <w:r w:rsidR="006A4BDA" w:rsidRPr="003C6E6A">
        <w:rPr>
          <w:rFonts w:asciiTheme="majorHAnsi" w:hAnsiTheme="majorHAnsi" w:cstheme="majorHAnsi"/>
          <w:sz w:val="22"/>
          <w:szCs w:val="22"/>
        </w:rPr>
        <w:fldChar w:fldCharType="separate"/>
      </w:r>
      <w:r w:rsidR="000B552B" w:rsidRPr="003C6E6A">
        <w:rPr>
          <w:rFonts w:asciiTheme="majorHAnsi" w:hAnsiTheme="majorHAnsi" w:cstheme="majorHAnsi"/>
          <w:noProof/>
          <w:sz w:val="22"/>
          <w:szCs w:val="22"/>
          <w:vertAlign w:val="superscript"/>
        </w:rPr>
        <w:t>213</w:t>
      </w:r>
      <w:r w:rsidR="006A4BDA" w:rsidRPr="003C6E6A">
        <w:rPr>
          <w:rFonts w:asciiTheme="majorHAnsi" w:hAnsiTheme="majorHAnsi" w:cstheme="majorHAnsi"/>
          <w:sz w:val="22"/>
          <w:szCs w:val="22"/>
        </w:rPr>
        <w:fldChar w:fldCharType="end"/>
      </w:r>
      <w:r w:rsidR="00CF1F21" w:rsidRPr="003C6E6A">
        <w:rPr>
          <w:rFonts w:asciiTheme="majorHAnsi" w:hAnsiTheme="majorHAnsi" w:cstheme="majorHAnsi"/>
          <w:sz w:val="22"/>
          <w:szCs w:val="22"/>
        </w:rPr>
        <w:t>. En este estudio</w:t>
      </w:r>
      <w:r w:rsidR="00085C6A">
        <w:rPr>
          <w:rFonts w:asciiTheme="majorHAnsi" w:hAnsiTheme="majorHAnsi" w:cstheme="majorHAnsi"/>
          <w:sz w:val="22"/>
          <w:szCs w:val="22"/>
        </w:rPr>
        <w:t>,</w:t>
      </w:r>
      <w:r w:rsidR="00CF1F21" w:rsidRPr="003C6E6A">
        <w:rPr>
          <w:rFonts w:asciiTheme="majorHAnsi" w:hAnsiTheme="majorHAnsi" w:cstheme="majorHAnsi"/>
          <w:sz w:val="22"/>
          <w:szCs w:val="22"/>
        </w:rPr>
        <w:t xml:space="preserve"> genes implicados en la biosíntesis de ABA y ET fueron </w:t>
      </w:r>
      <w:r w:rsidR="00B10103" w:rsidRPr="003C6E6A">
        <w:rPr>
          <w:rFonts w:asciiTheme="majorHAnsi" w:hAnsiTheme="majorHAnsi" w:cstheme="majorHAnsi"/>
          <w:sz w:val="22"/>
          <w:szCs w:val="22"/>
        </w:rPr>
        <w:t>sobreexpresados</w:t>
      </w:r>
      <w:r w:rsidR="00CF1F21" w:rsidRPr="003C6E6A">
        <w:rPr>
          <w:rFonts w:asciiTheme="majorHAnsi" w:hAnsiTheme="majorHAnsi" w:cstheme="majorHAnsi"/>
          <w:sz w:val="22"/>
          <w:szCs w:val="22"/>
        </w:rPr>
        <w:t xml:space="preserve">, indicando que la respuesta a estrés por </w:t>
      </w:r>
      <w:r w:rsidR="001F2475" w:rsidRPr="003C6E6A">
        <w:rPr>
          <w:rFonts w:asciiTheme="majorHAnsi" w:hAnsiTheme="majorHAnsi" w:cstheme="majorHAnsi"/>
          <w:sz w:val="22"/>
          <w:szCs w:val="22"/>
        </w:rPr>
        <w:t>amonio</w:t>
      </w:r>
      <w:r w:rsidR="00CF1F21" w:rsidRPr="003C6E6A">
        <w:rPr>
          <w:rFonts w:asciiTheme="majorHAnsi" w:hAnsiTheme="majorHAnsi" w:cstheme="majorHAnsi"/>
          <w:sz w:val="22"/>
          <w:szCs w:val="22"/>
        </w:rPr>
        <w:t xml:space="preserve"> en </w:t>
      </w:r>
      <w:r w:rsidR="00CF1F21" w:rsidRPr="003C6E6A">
        <w:rPr>
          <w:rFonts w:asciiTheme="majorHAnsi" w:hAnsiTheme="majorHAnsi" w:cstheme="majorHAnsi"/>
          <w:i/>
          <w:sz w:val="22"/>
          <w:szCs w:val="22"/>
        </w:rPr>
        <w:t>S. neei</w:t>
      </w:r>
      <w:r w:rsidR="00CF1F21" w:rsidRPr="003C6E6A">
        <w:rPr>
          <w:rFonts w:asciiTheme="majorHAnsi" w:hAnsiTheme="majorHAnsi" w:cstheme="majorHAnsi"/>
          <w:sz w:val="22"/>
          <w:szCs w:val="22"/>
        </w:rPr>
        <w:t>, también induce estas hormonas para mejorar respuesta de tolerancia</w:t>
      </w:r>
    </w:p>
    <w:p w14:paraId="0413189D" w14:textId="77777777" w:rsidR="00F11C21" w:rsidRPr="003C6E6A" w:rsidRDefault="00F11C21" w:rsidP="00E912F2">
      <w:pPr>
        <w:spacing w:after="0"/>
        <w:jc w:val="both"/>
        <w:rPr>
          <w:rFonts w:asciiTheme="majorHAnsi" w:hAnsiTheme="majorHAnsi" w:cstheme="majorHAnsi"/>
          <w:sz w:val="22"/>
          <w:szCs w:val="22"/>
        </w:rPr>
      </w:pPr>
    </w:p>
    <w:p w14:paraId="6BA3E625" w14:textId="77777777" w:rsidR="00CF1F21" w:rsidRPr="003C6E6A" w:rsidRDefault="00CF1F21" w:rsidP="00E912F2">
      <w:pPr>
        <w:spacing w:after="0"/>
        <w:jc w:val="both"/>
        <w:rPr>
          <w:rFonts w:asciiTheme="majorHAnsi" w:hAnsiTheme="majorHAnsi" w:cstheme="majorHAnsi"/>
          <w:color w:val="000000"/>
          <w:sz w:val="22"/>
          <w:szCs w:val="22"/>
        </w:rPr>
        <w:sectPr w:rsidR="00CF1F21" w:rsidRPr="003C6E6A" w:rsidSect="00C47F68">
          <w:headerReference w:type="default" r:id="rId41"/>
          <w:pgSz w:w="12240" w:h="15840"/>
          <w:pgMar w:top="1418" w:right="1418" w:bottom="1418" w:left="1701" w:header="709" w:footer="709" w:gutter="0"/>
          <w:cols w:space="708"/>
          <w:docGrid w:linePitch="360"/>
        </w:sectPr>
      </w:pPr>
    </w:p>
    <w:p w14:paraId="72E74D2D" w14:textId="77777777" w:rsidR="00B45062" w:rsidRPr="003C6E6A" w:rsidRDefault="00CC4EDC" w:rsidP="00B45062">
      <w:pPr>
        <w:pStyle w:val="Ttulo1"/>
        <w:spacing w:before="0"/>
        <w:jc w:val="right"/>
      </w:pPr>
      <w:bookmarkStart w:id="112" w:name="_Toc79959346"/>
      <w:r w:rsidRPr="003C6E6A">
        <w:lastRenderedPageBreak/>
        <w:t xml:space="preserve">CAPITULO </w:t>
      </w:r>
      <w:r w:rsidR="00BC2185" w:rsidRPr="003C6E6A">
        <w:t>7</w:t>
      </w:r>
      <w:bookmarkEnd w:id="112"/>
    </w:p>
    <w:p w14:paraId="6BA37E92" w14:textId="626D694B" w:rsidR="00BD3F80" w:rsidRPr="003C6E6A" w:rsidRDefault="006D17BD" w:rsidP="001E27F2">
      <w:pPr>
        <w:pStyle w:val="Ttulo1"/>
        <w:numPr>
          <w:ilvl w:val="0"/>
          <w:numId w:val="9"/>
        </w:numPr>
        <w:spacing w:before="0"/>
      </w:pPr>
      <w:bookmarkStart w:id="113" w:name="_Toc79959347"/>
      <w:r w:rsidRPr="003C6E6A">
        <w:t>C</w:t>
      </w:r>
      <w:r w:rsidR="00CC4EDC" w:rsidRPr="003C6E6A">
        <w:t>ONCLUSIONES</w:t>
      </w:r>
      <w:bookmarkEnd w:id="113"/>
    </w:p>
    <w:p w14:paraId="7A3B9AA6" w14:textId="6DDCB193" w:rsidR="00CC4EDC" w:rsidRPr="003C6E6A" w:rsidRDefault="00CC4EDC" w:rsidP="00CC4EDC"/>
    <w:p w14:paraId="46954911" w14:textId="77777777" w:rsidR="007C3256" w:rsidRPr="003C6E6A" w:rsidRDefault="007C3256" w:rsidP="00CC4EDC"/>
    <w:p w14:paraId="5BA8DCFF" w14:textId="0837F708" w:rsidR="00267A22" w:rsidRPr="003C6E6A" w:rsidRDefault="00297B55" w:rsidP="001E27F2">
      <w:pPr>
        <w:numPr>
          <w:ilvl w:val="0"/>
          <w:numId w:val="10"/>
        </w:numPr>
        <w:rPr>
          <w:rFonts w:asciiTheme="minorHAnsi" w:hAnsiTheme="minorHAnsi" w:cstheme="minorHAnsi"/>
          <w:sz w:val="22"/>
        </w:rPr>
      </w:pPr>
      <w:r w:rsidRPr="003C6E6A">
        <w:rPr>
          <w:rFonts w:asciiTheme="minorHAnsi" w:hAnsiTheme="minorHAnsi" w:cstheme="minorHAnsi"/>
          <w:i/>
          <w:iCs/>
          <w:sz w:val="22"/>
        </w:rPr>
        <w:t>Salicornia neei</w:t>
      </w:r>
      <w:r w:rsidRPr="003C6E6A">
        <w:rPr>
          <w:rFonts w:asciiTheme="minorHAnsi" w:hAnsiTheme="minorHAnsi" w:cstheme="minorHAnsi"/>
          <w:sz w:val="22"/>
        </w:rPr>
        <w:t xml:space="preserve"> demostró crecimiento y absorción de N, indicando que es una </w:t>
      </w:r>
      <w:r w:rsidR="003B22C8" w:rsidRPr="003C6E6A">
        <w:rPr>
          <w:rFonts w:asciiTheme="minorHAnsi" w:hAnsiTheme="minorHAnsi" w:cstheme="minorHAnsi"/>
          <w:sz w:val="22"/>
        </w:rPr>
        <w:t xml:space="preserve">planta </w:t>
      </w:r>
      <w:r w:rsidR="00085C6A">
        <w:rPr>
          <w:rFonts w:asciiTheme="minorHAnsi" w:hAnsiTheme="minorHAnsi" w:cstheme="minorHAnsi"/>
          <w:sz w:val="22"/>
        </w:rPr>
        <w:t xml:space="preserve">de </w:t>
      </w:r>
      <w:r w:rsidRPr="003C6E6A">
        <w:rPr>
          <w:rFonts w:asciiTheme="minorHAnsi" w:hAnsiTheme="minorHAnsi" w:cstheme="minorHAnsi"/>
          <w:sz w:val="22"/>
        </w:rPr>
        <w:t xml:space="preserve">adecuada selección para usarla como biofiltro de </w:t>
      </w:r>
      <w:r w:rsidR="00CB04F5" w:rsidRPr="003C6E6A">
        <w:rPr>
          <w:rFonts w:asciiTheme="minorHAnsi" w:hAnsiTheme="minorHAnsi" w:cstheme="minorHAnsi"/>
          <w:sz w:val="22"/>
        </w:rPr>
        <w:t>compuestos nitrogenados de efluentes de l</w:t>
      </w:r>
      <w:r w:rsidR="00BB4D86" w:rsidRPr="003C6E6A">
        <w:rPr>
          <w:rFonts w:asciiTheme="minorHAnsi" w:hAnsiTheme="minorHAnsi" w:cstheme="minorHAnsi"/>
          <w:sz w:val="22"/>
        </w:rPr>
        <w:t xml:space="preserve">a </w:t>
      </w:r>
      <w:r w:rsidR="00DB4E0D" w:rsidRPr="003C6E6A">
        <w:rPr>
          <w:rFonts w:asciiTheme="minorHAnsi" w:hAnsiTheme="minorHAnsi" w:cstheme="minorHAnsi"/>
          <w:sz w:val="22"/>
        </w:rPr>
        <w:t>acuicultura marina</w:t>
      </w:r>
      <w:r w:rsidR="00933379" w:rsidRPr="003C6E6A">
        <w:rPr>
          <w:rFonts w:asciiTheme="minorHAnsi" w:hAnsiTheme="minorHAnsi" w:cstheme="minorHAnsi"/>
          <w:sz w:val="22"/>
        </w:rPr>
        <w:t xml:space="preserve"> en tierra</w:t>
      </w:r>
      <w:r w:rsidR="00C77170" w:rsidRPr="003C6E6A">
        <w:rPr>
          <w:rFonts w:asciiTheme="minorHAnsi" w:hAnsiTheme="minorHAnsi" w:cstheme="minorHAnsi"/>
          <w:sz w:val="22"/>
        </w:rPr>
        <w:t>.</w:t>
      </w:r>
    </w:p>
    <w:p w14:paraId="783304DD" w14:textId="77777777" w:rsidR="007433AC" w:rsidRPr="003C6E6A" w:rsidRDefault="007433AC" w:rsidP="00DB4E0D">
      <w:pPr>
        <w:rPr>
          <w:rFonts w:asciiTheme="minorHAnsi" w:hAnsiTheme="minorHAnsi" w:cstheme="minorHAnsi"/>
          <w:sz w:val="22"/>
        </w:rPr>
      </w:pPr>
    </w:p>
    <w:p w14:paraId="4AD626B0" w14:textId="660C9099" w:rsidR="00CB04F5" w:rsidRPr="003C6E6A" w:rsidRDefault="005D6958" w:rsidP="001E27F2">
      <w:pPr>
        <w:numPr>
          <w:ilvl w:val="0"/>
          <w:numId w:val="10"/>
        </w:numPr>
        <w:rPr>
          <w:rFonts w:asciiTheme="minorHAnsi" w:hAnsiTheme="minorHAnsi" w:cstheme="minorHAnsi"/>
          <w:sz w:val="22"/>
        </w:rPr>
      </w:pPr>
      <w:r w:rsidRPr="003C6E6A">
        <w:rPr>
          <w:rFonts w:asciiTheme="minorHAnsi" w:hAnsiTheme="minorHAnsi" w:cstheme="minorHAnsi"/>
          <w:sz w:val="22"/>
        </w:rPr>
        <w:t xml:space="preserve">El análisis de la </w:t>
      </w:r>
      <w:r w:rsidR="007433AC" w:rsidRPr="003C6E6A">
        <w:rPr>
          <w:rFonts w:asciiTheme="minorHAnsi" w:hAnsiTheme="minorHAnsi" w:cstheme="minorHAnsi"/>
          <w:sz w:val="22"/>
        </w:rPr>
        <w:t>cinética de absorción de amonio</w:t>
      </w:r>
      <w:r w:rsidR="00933379" w:rsidRPr="003C6E6A">
        <w:rPr>
          <w:rFonts w:asciiTheme="minorHAnsi" w:hAnsiTheme="minorHAnsi" w:cstheme="minorHAnsi"/>
          <w:sz w:val="22"/>
        </w:rPr>
        <w:t xml:space="preserve"> </w:t>
      </w:r>
      <w:r w:rsidR="00C77170" w:rsidRPr="003C6E6A">
        <w:rPr>
          <w:rFonts w:asciiTheme="minorHAnsi" w:hAnsiTheme="minorHAnsi" w:cstheme="minorHAnsi"/>
          <w:sz w:val="22"/>
        </w:rPr>
        <w:t xml:space="preserve">en </w:t>
      </w:r>
      <w:r w:rsidR="00C77170" w:rsidRPr="003C6E6A">
        <w:rPr>
          <w:rFonts w:asciiTheme="minorHAnsi" w:hAnsiTheme="minorHAnsi" w:cstheme="minorHAnsi"/>
          <w:i/>
          <w:iCs/>
          <w:sz w:val="22"/>
        </w:rPr>
        <w:t>S, neei</w:t>
      </w:r>
      <w:r w:rsidR="00C77170" w:rsidRPr="003C6E6A">
        <w:rPr>
          <w:rFonts w:asciiTheme="minorHAnsi" w:hAnsiTheme="minorHAnsi" w:cstheme="minorHAnsi"/>
          <w:sz w:val="22"/>
        </w:rPr>
        <w:t xml:space="preserve"> </w:t>
      </w:r>
      <w:r w:rsidR="00933379" w:rsidRPr="003C6E6A">
        <w:rPr>
          <w:rFonts w:asciiTheme="minorHAnsi" w:hAnsiTheme="minorHAnsi" w:cstheme="minorHAnsi"/>
          <w:sz w:val="22"/>
        </w:rPr>
        <w:t>siguió la curva de</w:t>
      </w:r>
      <w:r w:rsidR="00C77170" w:rsidRPr="003C6E6A">
        <w:rPr>
          <w:rFonts w:asciiTheme="minorHAnsi" w:hAnsiTheme="minorHAnsi" w:cstheme="minorHAnsi"/>
          <w:sz w:val="22"/>
        </w:rPr>
        <w:t>l modelo</w:t>
      </w:r>
      <w:r w:rsidR="00933379" w:rsidRPr="003C6E6A">
        <w:rPr>
          <w:rFonts w:asciiTheme="minorHAnsi" w:hAnsiTheme="minorHAnsi" w:cstheme="minorHAnsi"/>
          <w:sz w:val="22"/>
        </w:rPr>
        <w:t xml:space="preserve"> Michaelis-Menten</w:t>
      </w:r>
      <w:r w:rsidR="00085C6A">
        <w:rPr>
          <w:rFonts w:asciiTheme="minorHAnsi" w:hAnsiTheme="minorHAnsi" w:cstheme="minorHAnsi"/>
          <w:sz w:val="22"/>
        </w:rPr>
        <w:t>,</w:t>
      </w:r>
      <w:r w:rsidRPr="003C6E6A">
        <w:rPr>
          <w:rFonts w:asciiTheme="minorHAnsi" w:hAnsiTheme="minorHAnsi" w:cstheme="minorHAnsi"/>
          <w:sz w:val="22"/>
        </w:rPr>
        <w:t xml:space="preserve"> la cual demostró una</w:t>
      </w:r>
      <w:r w:rsidR="00C77170" w:rsidRPr="003C6E6A">
        <w:rPr>
          <w:rFonts w:asciiTheme="minorHAnsi" w:hAnsiTheme="minorHAnsi" w:cstheme="minorHAnsi"/>
          <w:sz w:val="22"/>
        </w:rPr>
        <w:t xml:space="preserve"> alta afinidad por el</w:t>
      </w:r>
      <w:r w:rsidRPr="003C6E6A">
        <w:rPr>
          <w:rFonts w:asciiTheme="minorHAnsi" w:hAnsiTheme="minorHAnsi" w:cstheme="minorHAnsi"/>
          <w:sz w:val="22"/>
        </w:rPr>
        <w:t xml:space="preserve"> sustrato</w:t>
      </w:r>
      <w:r w:rsidR="007C3256" w:rsidRPr="003C6E6A">
        <w:rPr>
          <w:rFonts w:asciiTheme="minorHAnsi" w:hAnsiTheme="minorHAnsi" w:cstheme="minorHAnsi"/>
          <w:sz w:val="22"/>
        </w:rPr>
        <w:t xml:space="preserve"> en condiciones de ensayo</w:t>
      </w:r>
      <w:r w:rsidR="00C77170" w:rsidRPr="003C6E6A">
        <w:rPr>
          <w:rFonts w:asciiTheme="minorHAnsi" w:hAnsiTheme="minorHAnsi" w:cstheme="minorHAnsi"/>
          <w:sz w:val="22"/>
        </w:rPr>
        <w:t>.</w:t>
      </w:r>
    </w:p>
    <w:p w14:paraId="0576D63F" w14:textId="77777777" w:rsidR="00C77170" w:rsidRPr="003C6E6A" w:rsidRDefault="00C77170" w:rsidP="00C77170">
      <w:pPr>
        <w:pStyle w:val="Listavistosa-nfasis11"/>
        <w:rPr>
          <w:rFonts w:cstheme="minorHAnsi"/>
          <w:lang w:val="es-CL"/>
        </w:rPr>
      </w:pPr>
    </w:p>
    <w:p w14:paraId="4662506F" w14:textId="3F29C849" w:rsidR="007433AC" w:rsidRPr="003C6E6A" w:rsidRDefault="00C77170" w:rsidP="001E27F2">
      <w:pPr>
        <w:numPr>
          <w:ilvl w:val="0"/>
          <w:numId w:val="10"/>
        </w:numPr>
        <w:rPr>
          <w:rFonts w:asciiTheme="minorHAnsi" w:hAnsiTheme="minorHAnsi" w:cstheme="minorHAnsi"/>
          <w:sz w:val="22"/>
        </w:rPr>
      </w:pPr>
      <w:r w:rsidRPr="003C6E6A">
        <w:rPr>
          <w:rFonts w:asciiTheme="minorHAnsi" w:hAnsiTheme="minorHAnsi" w:cstheme="minorHAnsi"/>
          <w:sz w:val="22"/>
        </w:rPr>
        <w:t>E</w:t>
      </w:r>
      <w:r w:rsidR="007433AC" w:rsidRPr="003C6E6A">
        <w:rPr>
          <w:rFonts w:asciiTheme="minorHAnsi" w:hAnsiTheme="minorHAnsi" w:cstheme="minorHAnsi"/>
          <w:sz w:val="22"/>
        </w:rPr>
        <w:t xml:space="preserve">l sistema de desintoxicación de amonio en </w:t>
      </w:r>
      <w:r w:rsidR="007433AC" w:rsidRPr="003C6E6A">
        <w:rPr>
          <w:rFonts w:asciiTheme="minorHAnsi" w:hAnsiTheme="minorHAnsi" w:cstheme="minorHAnsi"/>
          <w:i/>
          <w:sz w:val="22"/>
        </w:rPr>
        <w:t>S. neei</w:t>
      </w:r>
      <w:r w:rsidR="007433AC" w:rsidRPr="003C6E6A">
        <w:rPr>
          <w:rFonts w:asciiTheme="minorHAnsi" w:hAnsiTheme="minorHAnsi" w:cstheme="minorHAnsi"/>
          <w:sz w:val="22"/>
        </w:rPr>
        <w:t xml:space="preserve"> </w:t>
      </w:r>
      <w:r w:rsidR="007C3256" w:rsidRPr="003C6E6A">
        <w:rPr>
          <w:rFonts w:asciiTheme="minorHAnsi" w:hAnsiTheme="minorHAnsi" w:cstheme="minorHAnsi"/>
          <w:sz w:val="22"/>
        </w:rPr>
        <w:t xml:space="preserve">involucra </w:t>
      </w:r>
      <w:r w:rsidR="007433AC" w:rsidRPr="003C6E6A">
        <w:rPr>
          <w:rFonts w:asciiTheme="minorHAnsi" w:hAnsiTheme="minorHAnsi" w:cstheme="minorHAnsi"/>
          <w:sz w:val="22"/>
        </w:rPr>
        <w:t>activación de glutamina y g</w:t>
      </w:r>
      <w:r w:rsidR="00F03A10" w:rsidRPr="003C6E6A">
        <w:rPr>
          <w:rFonts w:asciiTheme="minorHAnsi" w:hAnsiTheme="minorHAnsi" w:cstheme="minorHAnsi"/>
          <w:sz w:val="22"/>
        </w:rPr>
        <w:t xml:space="preserve">lutamato sintetasa, </w:t>
      </w:r>
      <w:r w:rsidRPr="003C6E6A">
        <w:rPr>
          <w:rFonts w:asciiTheme="minorHAnsi" w:hAnsiTheme="minorHAnsi" w:cstheme="minorHAnsi"/>
          <w:sz w:val="22"/>
        </w:rPr>
        <w:t>b</w:t>
      </w:r>
      <w:r w:rsidR="007433AC" w:rsidRPr="003C6E6A">
        <w:rPr>
          <w:rFonts w:asciiTheme="minorHAnsi" w:hAnsiTheme="minorHAnsi" w:cstheme="minorHAnsi"/>
          <w:sz w:val="22"/>
        </w:rPr>
        <w:t>iosíntesis de poliaminas</w:t>
      </w:r>
      <w:r w:rsidR="007C3256" w:rsidRPr="003C6E6A">
        <w:rPr>
          <w:rFonts w:asciiTheme="minorHAnsi" w:hAnsiTheme="minorHAnsi" w:cstheme="minorHAnsi"/>
          <w:sz w:val="22"/>
        </w:rPr>
        <w:t xml:space="preserve"> y </w:t>
      </w:r>
      <w:r w:rsidRPr="003C6E6A">
        <w:rPr>
          <w:rFonts w:asciiTheme="minorHAnsi" w:hAnsiTheme="minorHAnsi" w:cstheme="minorHAnsi"/>
          <w:sz w:val="22"/>
        </w:rPr>
        <w:t xml:space="preserve">reacomodación de la </w:t>
      </w:r>
      <w:r w:rsidR="007433AC" w:rsidRPr="003C6E6A">
        <w:rPr>
          <w:rFonts w:asciiTheme="minorHAnsi" w:hAnsiTheme="minorHAnsi" w:cstheme="minorHAnsi"/>
          <w:sz w:val="22"/>
        </w:rPr>
        <w:t>pared celular</w:t>
      </w:r>
      <w:r w:rsidRPr="003C6E6A">
        <w:rPr>
          <w:rFonts w:asciiTheme="minorHAnsi" w:hAnsiTheme="minorHAnsi" w:cstheme="minorHAnsi"/>
          <w:sz w:val="22"/>
        </w:rPr>
        <w:t>.</w:t>
      </w:r>
    </w:p>
    <w:p w14:paraId="4A51AB93" w14:textId="77777777" w:rsidR="00C77170" w:rsidRPr="003C6E6A" w:rsidRDefault="00C77170" w:rsidP="00C77170">
      <w:pPr>
        <w:pStyle w:val="Listavistosa-nfasis11"/>
        <w:rPr>
          <w:rFonts w:cstheme="minorHAnsi"/>
          <w:lang w:val="es-CL"/>
        </w:rPr>
      </w:pPr>
    </w:p>
    <w:p w14:paraId="45939897" w14:textId="3A30149F" w:rsidR="00C77170" w:rsidRPr="003C6E6A" w:rsidRDefault="00C77170" w:rsidP="00C77170">
      <w:pPr>
        <w:rPr>
          <w:rFonts w:asciiTheme="minorHAnsi" w:hAnsiTheme="minorHAnsi" w:cstheme="minorHAnsi"/>
          <w:sz w:val="22"/>
        </w:rPr>
      </w:pPr>
    </w:p>
    <w:p w14:paraId="6193F904" w14:textId="04C505D1" w:rsidR="00C77170" w:rsidRPr="003C6E6A" w:rsidRDefault="00C77170" w:rsidP="00C77170">
      <w:pPr>
        <w:rPr>
          <w:rFonts w:asciiTheme="minorHAnsi" w:hAnsiTheme="minorHAnsi" w:cstheme="minorHAnsi"/>
          <w:sz w:val="22"/>
        </w:rPr>
      </w:pPr>
    </w:p>
    <w:p w14:paraId="157CE3F7" w14:textId="734247AE" w:rsidR="00C77170" w:rsidRPr="003C6E6A" w:rsidRDefault="00C77170" w:rsidP="00C77170">
      <w:pPr>
        <w:rPr>
          <w:rFonts w:asciiTheme="minorHAnsi" w:hAnsiTheme="minorHAnsi" w:cstheme="minorHAnsi"/>
          <w:sz w:val="22"/>
        </w:rPr>
      </w:pPr>
    </w:p>
    <w:p w14:paraId="50C4CCF4" w14:textId="28F79877" w:rsidR="00C77170" w:rsidRPr="003C6E6A" w:rsidRDefault="00C77170" w:rsidP="00C77170">
      <w:pPr>
        <w:rPr>
          <w:rFonts w:asciiTheme="minorHAnsi" w:hAnsiTheme="minorHAnsi" w:cstheme="minorHAnsi"/>
          <w:sz w:val="22"/>
        </w:rPr>
      </w:pPr>
    </w:p>
    <w:p w14:paraId="3DA0CF51" w14:textId="272B768A" w:rsidR="00C77170" w:rsidRPr="003C6E6A" w:rsidRDefault="00C77170" w:rsidP="00C77170">
      <w:pPr>
        <w:rPr>
          <w:rFonts w:asciiTheme="minorHAnsi" w:hAnsiTheme="minorHAnsi" w:cstheme="minorHAnsi"/>
          <w:sz w:val="22"/>
        </w:rPr>
      </w:pPr>
    </w:p>
    <w:p w14:paraId="496F563D" w14:textId="4F4C2E49" w:rsidR="005D6958" w:rsidRPr="003C6E6A" w:rsidRDefault="005D6958" w:rsidP="00C77170">
      <w:pPr>
        <w:rPr>
          <w:rFonts w:asciiTheme="minorHAnsi" w:hAnsiTheme="minorHAnsi" w:cstheme="minorHAnsi"/>
          <w:sz w:val="22"/>
        </w:rPr>
      </w:pPr>
    </w:p>
    <w:p w14:paraId="38989557" w14:textId="50A5F6E2" w:rsidR="005D6958" w:rsidRPr="003C6E6A" w:rsidRDefault="005D6958" w:rsidP="00C77170">
      <w:pPr>
        <w:rPr>
          <w:rFonts w:asciiTheme="minorHAnsi" w:hAnsiTheme="minorHAnsi" w:cstheme="minorHAnsi"/>
          <w:sz w:val="22"/>
        </w:rPr>
      </w:pPr>
    </w:p>
    <w:p w14:paraId="09FD127F" w14:textId="4CBB562C" w:rsidR="005D6958" w:rsidRPr="003C6E6A" w:rsidRDefault="005D6958" w:rsidP="00C77170">
      <w:pPr>
        <w:rPr>
          <w:rFonts w:asciiTheme="minorHAnsi" w:hAnsiTheme="minorHAnsi" w:cstheme="minorHAnsi"/>
          <w:sz w:val="22"/>
        </w:rPr>
      </w:pPr>
    </w:p>
    <w:p w14:paraId="49E5AD20" w14:textId="0B2F87FC" w:rsidR="005D6958" w:rsidRPr="003C6E6A" w:rsidRDefault="005D6958" w:rsidP="00C77170">
      <w:pPr>
        <w:rPr>
          <w:rFonts w:asciiTheme="minorHAnsi" w:hAnsiTheme="minorHAnsi" w:cstheme="minorHAnsi"/>
          <w:sz w:val="22"/>
        </w:rPr>
      </w:pPr>
    </w:p>
    <w:p w14:paraId="39807C7B" w14:textId="11343B6D" w:rsidR="005D6958" w:rsidRPr="003C6E6A" w:rsidRDefault="005D6958" w:rsidP="00C77170">
      <w:pPr>
        <w:rPr>
          <w:rFonts w:asciiTheme="minorHAnsi" w:hAnsiTheme="minorHAnsi" w:cstheme="minorHAnsi"/>
          <w:sz w:val="22"/>
        </w:rPr>
      </w:pPr>
    </w:p>
    <w:p w14:paraId="1BD875AE" w14:textId="77777777" w:rsidR="005D6958" w:rsidRPr="003C6E6A" w:rsidRDefault="005D6958" w:rsidP="00C77170">
      <w:pPr>
        <w:rPr>
          <w:rFonts w:asciiTheme="minorHAnsi" w:hAnsiTheme="minorHAnsi" w:cstheme="minorHAnsi"/>
          <w:sz w:val="22"/>
        </w:rPr>
      </w:pPr>
    </w:p>
    <w:p w14:paraId="3F767411" w14:textId="1057145C" w:rsidR="00894AE6" w:rsidRPr="003C6E6A" w:rsidRDefault="00CC49CE" w:rsidP="00894AE6">
      <w:pPr>
        <w:pStyle w:val="Ttulo1"/>
        <w:jc w:val="right"/>
        <w:rPr>
          <w:rFonts w:asciiTheme="minorHAnsi" w:hAnsiTheme="minorHAnsi" w:cstheme="minorHAnsi"/>
        </w:rPr>
      </w:pPr>
      <w:bookmarkStart w:id="114" w:name="_Toc79959348"/>
      <w:r w:rsidRPr="003C6E6A">
        <w:rPr>
          <w:rFonts w:asciiTheme="minorHAnsi" w:hAnsiTheme="minorHAnsi" w:cstheme="minorHAnsi"/>
        </w:rPr>
        <w:lastRenderedPageBreak/>
        <w:t>C</w:t>
      </w:r>
      <w:r w:rsidR="00D96D2D" w:rsidRPr="003C6E6A">
        <w:rPr>
          <w:rFonts w:asciiTheme="minorHAnsi" w:hAnsiTheme="minorHAnsi" w:cstheme="minorHAnsi"/>
        </w:rPr>
        <w:t>AP</w:t>
      </w:r>
      <w:r w:rsidR="005F4730">
        <w:rPr>
          <w:rFonts w:asciiTheme="minorHAnsi" w:hAnsiTheme="minorHAnsi" w:cstheme="minorHAnsi"/>
        </w:rPr>
        <w:t>Í</w:t>
      </w:r>
      <w:r w:rsidR="00D96D2D" w:rsidRPr="003C6E6A">
        <w:rPr>
          <w:rFonts w:asciiTheme="minorHAnsi" w:hAnsiTheme="minorHAnsi" w:cstheme="minorHAnsi"/>
        </w:rPr>
        <w:t xml:space="preserve">TULO </w:t>
      </w:r>
      <w:r w:rsidR="00BC2185" w:rsidRPr="003C6E6A">
        <w:rPr>
          <w:rFonts w:asciiTheme="minorHAnsi" w:hAnsiTheme="minorHAnsi" w:cstheme="minorHAnsi"/>
        </w:rPr>
        <w:t>8</w:t>
      </w:r>
      <w:bookmarkEnd w:id="114"/>
    </w:p>
    <w:p w14:paraId="04D5632A" w14:textId="5350254B" w:rsidR="00D96D2D" w:rsidRPr="003C6E6A" w:rsidRDefault="00D96D2D" w:rsidP="001E27F2">
      <w:pPr>
        <w:pStyle w:val="Ttulo1"/>
        <w:numPr>
          <w:ilvl w:val="0"/>
          <w:numId w:val="9"/>
        </w:numPr>
      </w:pPr>
      <w:bookmarkStart w:id="115" w:name="_Toc79959349"/>
      <w:r w:rsidRPr="003C6E6A">
        <w:t>RECOMENDACIONES</w:t>
      </w:r>
      <w:bookmarkEnd w:id="115"/>
    </w:p>
    <w:p w14:paraId="44B37F9E" w14:textId="2D72AD1E" w:rsidR="007C3256" w:rsidRPr="003C6E6A" w:rsidRDefault="007C3256" w:rsidP="007C3256"/>
    <w:p w14:paraId="236831F7" w14:textId="6F5190F1" w:rsidR="007C3256" w:rsidRPr="003C6E6A" w:rsidRDefault="007C3256" w:rsidP="007C3256">
      <w:pPr>
        <w:rPr>
          <w:rFonts w:asciiTheme="minorHAnsi" w:hAnsiTheme="minorHAnsi" w:cstheme="minorHAnsi"/>
        </w:rPr>
      </w:pPr>
    </w:p>
    <w:p w14:paraId="16BD16FD" w14:textId="1F779117" w:rsidR="00752C72" w:rsidRPr="003C6E6A" w:rsidRDefault="00297B55" w:rsidP="007C3256">
      <w:pPr>
        <w:rPr>
          <w:rFonts w:asciiTheme="minorHAnsi" w:hAnsiTheme="minorHAnsi" w:cstheme="minorHAnsi"/>
          <w:sz w:val="22"/>
          <w:szCs w:val="22"/>
        </w:rPr>
      </w:pPr>
      <w:r w:rsidRPr="003C6E6A">
        <w:rPr>
          <w:rFonts w:asciiTheme="minorHAnsi" w:hAnsiTheme="minorHAnsi" w:cstheme="minorHAnsi"/>
          <w:sz w:val="22"/>
          <w:szCs w:val="22"/>
        </w:rPr>
        <w:t>En cuanto al desempeño de la planta como biofiltro, se recomienda</w:t>
      </w:r>
      <w:r w:rsidR="00752C72" w:rsidRPr="003C6E6A">
        <w:rPr>
          <w:rFonts w:asciiTheme="minorHAnsi" w:hAnsiTheme="minorHAnsi" w:cstheme="minorHAnsi"/>
          <w:sz w:val="22"/>
          <w:szCs w:val="22"/>
        </w:rPr>
        <w:t>:</w:t>
      </w:r>
    </w:p>
    <w:p w14:paraId="18DC7900" w14:textId="27F85253" w:rsidR="00297B55" w:rsidRPr="003C6E6A" w:rsidRDefault="00752C72" w:rsidP="001E27F2">
      <w:pPr>
        <w:pStyle w:val="Listavistosa-nfasis11"/>
        <w:numPr>
          <w:ilvl w:val="0"/>
          <w:numId w:val="11"/>
        </w:numPr>
        <w:jc w:val="both"/>
        <w:rPr>
          <w:rFonts w:cstheme="minorHAnsi"/>
        </w:rPr>
      </w:pPr>
      <w:r w:rsidRPr="003C6E6A">
        <w:rPr>
          <w:rFonts w:cstheme="minorHAnsi"/>
        </w:rPr>
        <w:t>Evaluar</w:t>
      </w:r>
      <w:r w:rsidR="00297B55" w:rsidRPr="003C6E6A">
        <w:rPr>
          <w:rFonts w:cstheme="minorHAnsi"/>
        </w:rPr>
        <w:t xml:space="preserve"> el desempeño de </w:t>
      </w:r>
      <w:r w:rsidRPr="003C6E6A">
        <w:rPr>
          <w:rFonts w:cstheme="minorHAnsi"/>
        </w:rPr>
        <w:t xml:space="preserve">humedales artificiales plantados con </w:t>
      </w:r>
      <w:r w:rsidRPr="003C6E6A">
        <w:rPr>
          <w:rFonts w:cstheme="minorHAnsi"/>
          <w:i/>
          <w:iCs/>
        </w:rPr>
        <w:t>S. neei</w:t>
      </w:r>
      <w:r w:rsidRPr="003C6E6A">
        <w:rPr>
          <w:rFonts w:cstheme="minorHAnsi"/>
        </w:rPr>
        <w:t xml:space="preserve"> </w:t>
      </w:r>
      <w:r w:rsidR="00297B55" w:rsidRPr="003C6E6A">
        <w:rPr>
          <w:rFonts w:cstheme="minorHAnsi"/>
        </w:rPr>
        <w:t xml:space="preserve">en </w:t>
      </w:r>
      <w:r w:rsidRPr="003C6E6A">
        <w:rPr>
          <w:rFonts w:cstheme="minorHAnsi"/>
        </w:rPr>
        <w:t>campo y utilizando riegos directos de efluentes de las pisciculturas.</w:t>
      </w:r>
    </w:p>
    <w:p w14:paraId="7C7B1509" w14:textId="77777777" w:rsidR="00752C72" w:rsidRPr="003C6E6A" w:rsidRDefault="00752C72" w:rsidP="005B7C08">
      <w:pPr>
        <w:pStyle w:val="Listavistosa-nfasis11"/>
        <w:ind w:left="787"/>
        <w:jc w:val="both"/>
        <w:rPr>
          <w:rFonts w:cstheme="minorHAnsi"/>
        </w:rPr>
      </w:pPr>
    </w:p>
    <w:p w14:paraId="3873CD3C" w14:textId="58958FC6" w:rsidR="00752C72" w:rsidRPr="003C6E6A" w:rsidRDefault="00752C72" w:rsidP="001E27F2">
      <w:pPr>
        <w:pStyle w:val="Listavistosa-nfasis11"/>
        <w:numPr>
          <w:ilvl w:val="0"/>
          <w:numId w:val="11"/>
        </w:numPr>
        <w:jc w:val="both"/>
        <w:rPr>
          <w:rFonts w:cstheme="minorHAnsi"/>
        </w:rPr>
      </w:pPr>
      <w:r w:rsidRPr="003C6E6A">
        <w:rPr>
          <w:rFonts w:cstheme="minorHAnsi"/>
        </w:rPr>
        <w:t>Evaluar experimentalmente la fijación real de N en la planta.</w:t>
      </w:r>
    </w:p>
    <w:p w14:paraId="71669A3A" w14:textId="77777777" w:rsidR="00752C72" w:rsidRPr="003C6E6A" w:rsidRDefault="00752C72" w:rsidP="005B7C08">
      <w:pPr>
        <w:pStyle w:val="Listavistosa-nfasis11"/>
        <w:jc w:val="both"/>
        <w:rPr>
          <w:rFonts w:cstheme="minorHAnsi"/>
        </w:rPr>
      </w:pPr>
    </w:p>
    <w:p w14:paraId="7CB97265" w14:textId="701405F3" w:rsidR="00752C72" w:rsidRPr="003C6E6A" w:rsidRDefault="00C91913" w:rsidP="001E27F2">
      <w:pPr>
        <w:pStyle w:val="Listavistosa-nfasis11"/>
        <w:numPr>
          <w:ilvl w:val="0"/>
          <w:numId w:val="11"/>
        </w:numPr>
        <w:jc w:val="both"/>
        <w:rPr>
          <w:rFonts w:cstheme="minorHAnsi"/>
        </w:rPr>
      </w:pPr>
      <w:r w:rsidRPr="003C6E6A">
        <w:rPr>
          <w:rFonts w:cstheme="minorHAnsi"/>
        </w:rPr>
        <w:t>Planificar el tratamiento de la biomasa producida</w:t>
      </w:r>
      <w:r w:rsidR="008C3B3B" w:rsidRPr="003C6E6A">
        <w:rPr>
          <w:rFonts w:cstheme="minorHAnsi"/>
        </w:rPr>
        <w:t>.</w:t>
      </w:r>
    </w:p>
    <w:p w14:paraId="18D586EE" w14:textId="77777777" w:rsidR="00752C72" w:rsidRPr="003C6E6A" w:rsidRDefault="00752C72" w:rsidP="005B7C08">
      <w:pPr>
        <w:pStyle w:val="Listavistosa-nfasis11"/>
        <w:ind w:left="787"/>
        <w:jc w:val="both"/>
        <w:rPr>
          <w:rFonts w:cstheme="minorHAnsi"/>
        </w:rPr>
      </w:pPr>
    </w:p>
    <w:p w14:paraId="590FA1B0" w14:textId="271268F3" w:rsidR="00297B55" w:rsidRPr="003C6E6A" w:rsidRDefault="00C91913" w:rsidP="005B7C08">
      <w:pPr>
        <w:jc w:val="both"/>
        <w:rPr>
          <w:rFonts w:asciiTheme="minorHAnsi" w:hAnsiTheme="minorHAnsi" w:cstheme="minorHAnsi"/>
          <w:sz w:val="22"/>
          <w:szCs w:val="22"/>
        </w:rPr>
      </w:pPr>
      <w:r w:rsidRPr="003C6E6A">
        <w:rPr>
          <w:rFonts w:asciiTheme="minorHAnsi" w:hAnsiTheme="minorHAnsi" w:cstheme="minorHAnsi"/>
          <w:sz w:val="22"/>
          <w:szCs w:val="22"/>
        </w:rPr>
        <w:t>En cuanto al estudio a nivel molecular, se recomienda:</w:t>
      </w:r>
    </w:p>
    <w:p w14:paraId="60AC85D8" w14:textId="32B33E88" w:rsidR="00297B55" w:rsidRPr="003C6E6A" w:rsidRDefault="005B7C08" w:rsidP="001E27F2">
      <w:pPr>
        <w:pStyle w:val="Listavistosa-nfasis11"/>
        <w:numPr>
          <w:ilvl w:val="0"/>
          <w:numId w:val="12"/>
        </w:numPr>
        <w:jc w:val="both"/>
        <w:rPr>
          <w:rFonts w:cstheme="minorHAnsi"/>
        </w:rPr>
      </w:pPr>
      <w:r w:rsidRPr="003C6E6A">
        <w:rPr>
          <w:rFonts w:cstheme="minorHAnsi"/>
        </w:rPr>
        <w:t xml:space="preserve">Confirmar la expresión de genes mediante </w:t>
      </w:r>
      <w:r w:rsidR="008C3B3B" w:rsidRPr="003C6E6A">
        <w:rPr>
          <w:rFonts w:cstheme="minorHAnsi"/>
        </w:rPr>
        <w:t>RT-QPCR.</w:t>
      </w:r>
    </w:p>
    <w:p w14:paraId="26975BAE" w14:textId="77777777" w:rsidR="005B7C08" w:rsidRPr="003C6E6A" w:rsidRDefault="005B7C08" w:rsidP="005B7C08">
      <w:pPr>
        <w:pStyle w:val="Listavistosa-nfasis11"/>
        <w:jc w:val="both"/>
        <w:rPr>
          <w:rFonts w:cstheme="minorHAnsi"/>
        </w:rPr>
      </w:pPr>
    </w:p>
    <w:p w14:paraId="613B34DC" w14:textId="457B6214" w:rsidR="005B7C08" w:rsidRPr="003C6E6A" w:rsidRDefault="005B7C08" w:rsidP="001E27F2">
      <w:pPr>
        <w:pStyle w:val="Listavistosa-nfasis11"/>
        <w:numPr>
          <w:ilvl w:val="0"/>
          <w:numId w:val="12"/>
        </w:numPr>
        <w:jc w:val="both"/>
        <w:rPr>
          <w:rFonts w:cstheme="minorHAnsi"/>
        </w:rPr>
      </w:pPr>
      <w:r w:rsidRPr="003C6E6A">
        <w:rPr>
          <w:rFonts w:cstheme="minorHAnsi"/>
        </w:rPr>
        <w:t>Caracterizar otras vías de tolerancia en la planta</w:t>
      </w:r>
      <w:r w:rsidR="008C3B3B" w:rsidRPr="003C6E6A">
        <w:rPr>
          <w:rFonts w:cstheme="minorHAnsi"/>
        </w:rPr>
        <w:t>.</w:t>
      </w:r>
    </w:p>
    <w:p w14:paraId="0A778ABF" w14:textId="77777777" w:rsidR="005B7C08" w:rsidRPr="003C6E6A" w:rsidRDefault="005B7C08" w:rsidP="005B7C08">
      <w:pPr>
        <w:pStyle w:val="Listavistosa-nfasis11"/>
      </w:pPr>
    </w:p>
    <w:p w14:paraId="53EF3F43" w14:textId="77777777" w:rsidR="00920C3E" w:rsidRPr="003C6E6A" w:rsidRDefault="00920C3E" w:rsidP="00BA4819">
      <w:pPr>
        <w:rPr>
          <w:rFonts w:ascii="Arial" w:hAnsi="Arial" w:cs="Arial"/>
          <w:sz w:val="22"/>
          <w:szCs w:val="22"/>
          <w:lang w:val="es-ES_tradnl"/>
        </w:rPr>
      </w:pPr>
    </w:p>
    <w:p w14:paraId="63E546DE" w14:textId="77777777" w:rsidR="007C3256" w:rsidRPr="003C6E6A" w:rsidRDefault="007C3256" w:rsidP="00BA4819">
      <w:pPr>
        <w:rPr>
          <w:rFonts w:ascii="Arial" w:hAnsi="Arial" w:cs="Arial"/>
          <w:sz w:val="22"/>
          <w:szCs w:val="22"/>
          <w:lang w:val="es-ES_tradnl"/>
        </w:rPr>
      </w:pPr>
    </w:p>
    <w:p w14:paraId="0949EB79" w14:textId="1C5AD68B" w:rsidR="007C3256" w:rsidRPr="003C6E6A" w:rsidRDefault="007C3256" w:rsidP="00BA4819">
      <w:pPr>
        <w:rPr>
          <w:rFonts w:ascii="Arial" w:hAnsi="Arial" w:cs="Arial"/>
          <w:sz w:val="22"/>
          <w:szCs w:val="22"/>
          <w:lang w:val="es-ES_tradnl"/>
        </w:rPr>
        <w:sectPr w:rsidR="007C3256" w:rsidRPr="003C6E6A" w:rsidSect="00C47F68">
          <w:pgSz w:w="12240" w:h="15840"/>
          <w:pgMar w:top="1418" w:right="1418" w:bottom="1418" w:left="1701" w:header="709" w:footer="709" w:gutter="0"/>
          <w:cols w:space="708"/>
          <w:docGrid w:linePitch="360"/>
        </w:sectPr>
      </w:pPr>
    </w:p>
    <w:p w14:paraId="73DB30AF" w14:textId="77777777" w:rsidR="005B0839" w:rsidRPr="003C6E6A" w:rsidRDefault="005B0839" w:rsidP="0068433B">
      <w:pPr>
        <w:pStyle w:val="Ttulo1"/>
      </w:pPr>
      <w:bookmarkStart w:id="116" w:name="_Toc79959350"/>
      <w:bookmarkStart w:id="117" w:name="_Hlk79961656"/>
      <w:r w:rsidRPr="003C6E6A">
        <w:lastRenderedPageBreak/>
        <w:t>ABREVIATURAS</w:t>
      </w:r>
      <w:bookmarkEnd w:id="116"/>
    </w:p>
    <w:p w14:paraId="3AE79E77" w14:textId="77777777" w:rsidR="005B0839" w:rsidRPr="003C6E6A" w:rsidRDefault="005B0839" w:rsidP="005B0839">
      <w:pPr>
        <w:spacing w:line="276" w:lineRule="auto"/>
        <w:rPr>
          <w:rFonts w:asciiTheme="minorHAnsi" w:hAnsiTheme="minorHAnsi" w:cstheme="minorHAnsi"/>
          <w:sz w:val="22"/>
          <w:szCs w:val="22"/>
        </w:rPr>
      </w:pPr>
    </w:p>
    <w:p w14:paraId="1FC17C31"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[Ca2+cit]: calcio citoplasmático</w:t>
      </w:r>
    </w:p>
    <w:p w14:paraId="5CC61A93"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µM: Micromolar</w:t>
      </w:r>
    </w:p>
    <w:p w14:paraId="36F65929" w14:textId="77777777" w:rsidR="00E053F9" w:rsidRPr="004545F3" w:rsidRDefault="00E053F9" w:rsidP="00E053F9">
      <w:pPr>
        <w:rPr>
          <w:rFonts w:ascii="Arial" w:hAnsi="Arial" w:cs="Arial"/>
          <w:color w:val="000000"/>
          <w:sz w:val="22"/>
          <w:szCs w:val="22"/>
        </w:rPr>
      </w:pPr>
      <w:r w:rsidRPr="004545F3">
        <w:rPr>
          <w:rFonts w:ascii="Arial" w:hAnsi="Arial" w:cs="Arial"/>
          <w:sz w:val="22"/>
          <w:szCs w:val="22"/>
        </w:rPr>
        <w:t>2-OGD: 2-oxoglutarato deshidrogenasa</w:t>
      </w:r>
    </w:p>
    <w:p w14:paraId="23C758FB"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ABA: Ácido abscísico</w:t>
      </w:r>
    </w:p>
    <w:p w14:paraId="31AD5BEB"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ADC: Arginina descarboxilasa</w:t>
      </w:r>
    </w:p>
    <w:p w14:paraId="62AC0BD4"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ADNc: ADN complementario</w:t>
      </w:r>
    </w:p>
    <w:p w14:paraId="7D4EAC76"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AMT: transportadores de amonio</w:t>
      </w:r>
    </w:p>
    <w:p w14:paraId="4E3B3303"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apx: ascorbato peroxidasa</w:t>
      </w:r>
    </w:p>
    <w:p w14:paraId="5020D594"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ARNm: mensajero</w:t>
      </w:r>
    </w:p>
    <w:p w14:paraId="16AE604A"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ATG: proteína  relacionada con autofagia</w:t>
      </w:r>
    </w:p>
    <w:p w14:paraId="3AB0C256" w14:textId="2A088EA1"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BLASTN</w:t>
      </w:r>
      <w:r w:rsidR="00956591" w:rsidRPr="000874F4">
        <w:rPr>
          <w:rFonts w:ascii="Arial" w:hAnsi="Arial" w:cs="Arial"/>
          <w:color w:val="000000"/>
          <w:sz w:val="22"/>
          <w:szCs w:val="22"/>
        </w:rPr>
        <w:t xml:space="preserve">: </w:t>
      </w:r>
      <w:r w:rsidR="000874F4" w:rsidRPr="000874F4">
        <w:rPr>
          <w:rFonts w:ascii="Arial" w:hAnsi="Arial" w:cs="Arial"/>
          <w:color w:val="000000"/>
          <w:sz w:val="22"/>
          <w:szCs w:val="22"/>
        </w:rPr>
        <w:t>a</w:t>
      </w:r>
      <w:r w:rsidR="00956591" w:rsidRPr="000874F4">
        <w:rPr>
          <w:rFonts w:ascii="Arial" w:hAnsi="Arial" w:cs="Arial"/>
          <w:color w:val="000000"/>
          <w:sz w:val="22"/>
          <w:szCs w:val="22"/>
        </w:rPr>
        <w:t>lineación</w:t>
      </w:r>
      <w:r w:rsidR="000874F4" w:rsidRPr="000874F4">
        <w:rPr>
          <w:rFonts w:ascii="Arial" w:hAnsi="Arial" w:cs="Arial"/>
          <w:color w:val="000000"/>
          <w:sz w:val="22"/>
          <w:szCs w:val="22"/>
        </w:rPr>
        <w:t xml:space="preserve"> nucleótido-nucleotido</w:t>
      </w:r>
      <w:r w:rsidR="00956591" w:rsidRPr="000874F4">
        <w:rPr>
          <w:rFonts w:ascii="Arial" w:hAnsi="Arial" w:cs="Arial"/>
          <w:color w:val="000000"/>
          <w:sz w:val="22"/>
          <w:szCs w:val="22"/>
        </w:rPr>
        <w:t xml:space="preserve"> </w:t>
      </w:r>
    </w:p>
    <w:p w14:paraId="2A1C33B6" w14:textId="6AFD4EA5"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BLASTX</w:t>
      </w:r>
      <w:r w:rsidR="00956591" w:rsidRPr="000874F4">
        <w:rPr>
          <w:rFonts w:ascii="Arial" w:hAnsi="Arial" w:cs="Arial"/>
          <w:color w:val="000000"/>
          <w:sz w:val="22"/>
          <w:szCs w:val="22"/>
        </w:rPr>
        <w:t>:</w:t>
      </w:r>
      <w:r w:rsidR="000874F4" w:rsidRPr="000874F4">
        <w:rPr>
          <w:rFonts w:ascii="Arial" w:hAnsi="Arial" w:cs="Arial"/>
          <w:color w:val="000000"/>
          <w:sz w:val="22"/>
          <w:szCs w:val="22"/>
        </w:rPr>
        <w:t xml:space="preserve"> alinaecion nucleótido -protieina</w:t>
      </w:r>
    </w:p>
    <w:p w14:paraId="16F89820"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C/N: relación carbono-nitrógeno</w:t>
      </w:r>
    </w:p>
    <w:p w14:paraId="59F0B048"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C: carbono</w:t>
      </w:r>
    </w:p>
    <w:p w14:paraId="01A79DE4"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°C: centigrados</w:t>
      </w:r>
    </w:p>
    <w:p w14:paraId="1660DE3E"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CAP1:</w:t>
      </w:r>
      <w:r w:rsidRPr="000874F4">
        <w:rPr>
          <w:rFonts w:ascii="Arial" w:hAnsi="Arial" w:cs="Arial"/>
          <w:sz w:val="22"/>
          <w:szCs w:val="22"/>
        </w:rPr>
        <w:t xml:space="preserve"> </w:t>
      </w:r>
      <w:r w:rsidRPr="000874F4">
        <w:rPr>
          <w:rFonts w:ascii="Arial" w:hAnsi="Arial" w:cs="Arial"/>
          <w:color w:val="000000"/>
          <w:sz w:val="22"/>
          <w:szCs w:val="22"/>
        </w:rPr>
        <w:t>Proteína asociada a ciclasa 1</w:t>
      </w:r>
    </w:p>
    <w:p w14:paraId="1D3A9CA9"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cat: catalasa</w:t>
      </w:r>
    </w:p>
    <w:p w14:paraId="6C98BDD8"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CAX: intercambiador de catión</w:t>
      </w:r>
    </w:p>
    <w:p w14:paraId="3AB803BD"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CCX: intercambiador de catión calcio</w:t>
      </w:r>
    </w:p>
    <w:p w14:paraId="40743A0F"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Cl−: ion cloruro</w:t>
      </w:r>
    </w:p>
    <w:p w14:paraId="45E42778" w14:textId="77777777" w:rsidR="00E053F9" w:rsidRPr="000874F4" w:rsidRDefault="00E053F9" w:rsidP="00E053F9">
      <w:pPr>
        <w:rPr>
          <w:rFonts w:ascii="Arial" w:hAnsi="Arial" w:cs="Arial"/>
          <w:color w:val="000000"/>
          <w:sz w:val="22"/>
          <w:szCs w:val="22"/>
        </w:rPr>
      </w:pPr>
      <w:r w:rsidRPr="000874F4">
        <w:rPr>
          <w:rFonts w:ascii="Arial" w:hAnsi="Arial" w:cs="Arial"/>
          <w:color w:val="000000"/>
          <w:sz w:val="22"/>
          <w:szCs w:val="22"/>
        </w:rPr>
        <w:t>cm: centímetro</w:t>
      </w:r>
    </w:p>
    <w:p w14:paraId="5CCAEE26" w14:textId="5DC00588" w:rsidR="00E053F9" w:rsidRPr="000874F4" w:rsidRDefault="00E053F9" w:rsidP="00E053F9">
      <w:pPr>
        <w:rPr>
          <w:rFonts w:asciiTheme="minorHAnsi" w:hAnsiTheme="minorHAnsi" w:cstheme="minorHAnsi"/>
          <w:sz w:val="22"/>
          <w:szCs w:val="22"/>
        </w:rPr>
      </w:pPr>
      <w:r w:rsidRPr="000874F4">
        <w:rPr>
          <w:rFonts w:asciiTheme="minorHAnsi" w:hAnsiTheme="minorHAnsi" w:cstheme="minorHAnsi"/>
          <w:sz w:val="22"/>
          <w:szCs w:val="22"/>
        </w:rPr>
        <w:t>COG</w:t>
      </w:r>
      <w:r w:rsidR="000874F4" w:rsidRPr="000874F4">
        <w:rPr>
          <w:rFonts w:asciiTheme="minorHAnsi" w:hAnsiTheme="minorHAnsi" w:cstheme="minorHAnsi"/>
          <w:sz w:val="22"/>
          <w:szCs w:val="22"/>
        </w:rPr>
        <w:t xml:space="preserve">: </w:t>
      </w:r>
      <w:r w:rsidR="000874F4" w:rsidRPr="000874F4">
        <w:rPr>
          <w:rFonts w:asciiTheme="minorHAnsi" w:hAnsiTheme="minorHAnsi" w:cstheme="minorHAnsi"/>
          <w:sz w:val="22"/>
          <w:szCs w:val="22"/>
          <w:shd w:val="clear" w:color="auto" w:fill="FFFFFF"/>
        </w:rPr>
        <w:t> Clusters of Orthologous Groups of proteins </w:t>
      </w:r>
    </w:p>
    <w:p w14:paraId="701F138D"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DAG: diacil glicerol</w:t>
      </w:r>
    </w:p>
    <w:p w14:paraId="733DE9B4"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lastRenderedPageBreak/>
        <w:t>DcSAM: S-adenosilmetionina descarboxilada</w:t>
      </w:r>
    </w:p>
    <w:p w14:paraId="293B845F"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DIN: nitrógeno inorgánico disuelto</w:t>
      </w:r>
    </w:p>
    <w:p w14:paraId="6B51EC3A"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DOM: materia orgánica disuelta</w:t>
      </w:r>
    </w:p>
    <w:p w14:paraId="40E0645B"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EE: error estándar</w:t>
      </w:r>
    </w:p>
    <w:p w14:paraId="7B76D77D"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ET: Etileno</w:t>
      </w:r>
    </w:p>
    <w:p w14:paraId="1935CDD9"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EXP: expansina</w:t>
      </w:r>
    </w:p>
    <w:p w14:paraId="4026C5FD" w14:textId="77777777" w:rsidR="00E053F9" w:rsidRPr="004545F3" w:rsidRDefault="00E053F9" w:rsidP="00E053F9">
      <w:pPr>
        <w:rPr>
          <w:rFonts w:ascii="Arial" w:hAnsi="Arial" w:cs="Arial"/>
          <w:sz w:val="22"/>
          <w:szCs w:val="22"/>
        </w:rPr>
      </w:pPr>
      <w:r w:rsidRPr="004545F3">
        <w:rPr>
          <w:rFonts w:ascii="Arial" w:hAnsi="Arial" w:cs="Arial"/>
          <w:sz w:val="22"/>
          <w:szCs w:val="22"/>
        </w:rPr>
        <w:t>Fd-GOGAT: Glutamato sintasa ferredoxina dependiente, cloroplástica</w:t>
      </w:r>
    </w:p>
    <w:p w14:paraId="2A8651AE" w14:textId="77777777" w:rsidR="00E053F9" w:rsidRPr="004545F3" w:rsidRDefault="00E053F9" w:rsidP="00E053F9">
      <w:pPr>
        <w:rPr>
          <w:rFonts w:ascii="Arial" w:hAnsi="Arial" w:cs="Arial"/>
          <w:color w:val="000000"/>
          <w:sz w:val="22"/>
          <w:szCs w:val="22"/>
        </w:rPr>
      </w:pPr>
      <w:r w:rsidRPr="004545F3">
        <w:rPr>
          <w:rFonts w:ascii="Arial" w:hAnsi="Arial" w:cs="Arial"/>
          <w:sz w:val="22"/>
          <w:szCs w:val="22"/>
        </w:rPr>
        <w:t>GLT1:</w:t>
      </w:r>
    </w:p>
    <w:p w14:paraId="7DF840B9"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g: gramo</w:t>
      </w:r>
    </w:p>
    <w:p w14:paraId="37D7E21C"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GABA: Ácido gamma aminobutírico</w:t>
      </w:r>
    </w:p>
    <w:p w14:paraId="700A0B09"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GDH: glutamato deshidrogenasa</w:t>
      </w:r>
    </w:p>
    <w:p w14:paraId="4C564152"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gL: gramos por litro</w:t>
      </w:r>
    </w:p>
    <w:p w14:paraId="2414B3BE" w14:textId="77777777" w:rsidR="00E053F9" w:rsidRPr="004545F3" w:rsidRDefault="00E053F9" w:rsidP="00E053F9">
      <w:pPr>
        <w:rPr>
          <w:rFonts w:ascii="Arial" w:hAnsi="Arial" w:cs="Arial"/>
          <w:sz w:val="22"/>
          <w:szCs w:val="22"/>
        </w:rPr>
      </w:pPr>
      <w:r w:rsidRPr="004545F3">
        <w:rPr>
          <w:rFonts w:ascii="Arial" w:hAnsi="Arial" w:cs="Arial"/>
          <w:color w:val="000000"/>
          <w:sz w:val="22"/>
          <w:szCs w:val="22"/>
        </w:rPr>
        <w:t>GLR:</w:t>
      </w:r>
      <w:r w:rsidRPr="004545F3">
        <w:rPr>
          <w:rFonts w:ascii="Arial" w:hAnsi="Arial" w:cs="Arial"/>
          <w:sz w:val="22"/>
          <w:szCs w:val="22"/>
        </w:rPr>
        <w:t xml:space="preserve"> receptores de glutamato</w:t>
      </w:r>
    </w:p>
    <w:p w14:paraId="49404867" w14:textId="77777777" w:rsidR="00E053F9" w:rsidRPr="004545F3" w:rsidRDefault="00E053F9" w:rsidP="00E053F9">
      <w:pPr>
        <w:rPr>
          <w:rFonts w:ascii="Arial" w:hAnsi="Arial" w:cs="Arial"/>
          <w:color w:val="000000"/>
          <w:sz w:val="22"/>
          <w:szCs w:val="22"/>
        </w:rPr>
      </w:pPr>
      <w:r w:rsidRPr="004545F3">
        <w:rPr>
          <w:rFonts w:ascii="Arial" w:hAnsi="Arial" w:cs="Arial"/>
          <w:sz w:val="22"/>
          <w:szCs w:val="22"/>
        </w:rPr>
        <w:t>GO: Ontología génica</w:t>
      </w:r>
    </w:p>
    <w:p w14:paraId="42268317"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GOGAT: glutamina 2-oxoglutarato aminotransferasa</w:t>
      </w:r>
    </w:p>
    <w:p w14:paraId="5A7FE3DE"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gp: guaiacol peroxidasa</w:t>
      </w:r>
    </w:p>
    <w:p w14:paraId="7755A5AB"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gr: glutation reductasa</w:t>
      </w:r>
    </w:p>
    <w:p w14:paraId="2BC19226"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GR: glutatión reductasa</w:t>
      </w:r>
    </w:p>
    <w:p w14:paraId="3C108D8D"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GS: glutamina sintetasa</w:t>
      </w:r>
    </w:p>
    <w:p w14:paraId="62133A94"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GS: Glutamina sintetasa</w:t>
      </w:r>
    </w:p>
    <w:p w14:paraId="16BB303C"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HA: humedales artificiales</w:t>
      </w:r>
    </w:p>
    <w:p w14:paraId="263639ED"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HATS: transportador de alta afinidad</w:t>
      </w:r>
    </w:p>
    <w:p w14:paraId="0959018F"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HKT: transportador membranal Na+</w:t>
      </w:r>
    </w:p>
    <w:p w14:paraId="369D70DD"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iHATS: HATS inducido</w:t>
      </w:r>
    </w:p>
    <w:p w14:paraId="50FFA4AD"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 xml:space="preserve">Imax: </w:t>
      </w:r>
      <w:r w:rsidRPr="004545F3">
        <w:rPr>
          <w:rFonts w:ascii="Arial" w:hAnsi="Arial" w:cs="Arial"/>
          <w:w w:val="105"/>
          <w:sz w:val="22"/>
          <w:szCs w:val="22"/>
        </w:rPr>
        <w:t>tasa máxima</w:t>
      </w:r>
    </w:p>
    <w:p w14:paraId="7A5D6B3E"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lastRenderedPageBreak/>
        <w:t>IP3: inositol-trifosfato</w:t>
      </w:r>
    </w:p>
    <w:p w14:paraId="6CE82707"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KEGG:</w:t>
      </w:r>
      <w:r w:rsidRPr="004545F3">
        <w:rPr>
          <w:rFonts w:ascii="Arial" w:hAnsi="Arial" w:cs="Arial"/>
          <w:sz w:val="22"/>
          <w:szCs w:val="22"/>
        </w:rPr>
        <w:t xml:space="preserve"> </w:t>
      </w:r>
      <w:r w:rsidRPr="004545F3">
        <w:rPr>
          <w:rFonts w:ascii="Arial" w:hAnsi="Arial" w:cs="Arial"/>
          <w:color w:val="000000"/>
          <w:sz w:val="22"/>
          <w:szCs w:val="22"/>
        </w:rPr>
        <w:t>Enciclopedia de genes y genomas de Kioto</w:t>
      </w:r>
    </w:p>
    <w:p w14:paraId="212E1AFA"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kg/m3 : kilogramo por metro cúbico</w:t>
      </w:r>
    </w:p>
    <w:p w14:paraId="00CD9DCC"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kg: kilogramo</w:t>
      </w:r>
    </w:p>
    <w:p w14:paraId="6B2B5EB1"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Km:</w:t>
      </w:r>
      <w:r w:rsidRPr="004545F3">
        <w:rPr>
          <w:rFonts w:ascii="Arial" w:hAnsi="Arial" w:cs="Arial"/>
          <w:w w:val="105"/>
          <w:sz w:val="22"/>
          <w:szCs w:val="22"/>
        </w:rPr>
        <w:t xml:space="preserve"> constante de saturación media</w:t>
      </w:r>
    </w:p>
    <w:p w14:paraId="79DCA65B"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LATS: sistemas de transporte de baja afinidad</w:t>
      </w:r>
    </w:p>
    <w:p w14:paraId="20E6F8C2"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m2: metro cuadrado</w:t>
      </w:r>
    </w:p>
    <w:p w14:paraId="57E1DC27"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m3: metro cúbico</w:t>
      </w:r>
    </w:p>
    <w:p w14:paraId="0EC7AE6B"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membrana vacuolar K+, Na+/H+ (NHX1</w:t>
      </w:r>
    </w:p>
    <w:p w14:paraId="1D7B0814"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mg L</w:t>
      </w:r>
      <w:r w:rsidRPr="004545F3">
        <w:rPr>
          <w:rFonts w:ascii="Arial" w:hAnsi="Arial" w:cs="Arial"/>
          <w:color w:val="000000"/>
          <w:sz w:val="22"/>
          <w:szCs w:val="22"/>
          <w:vertAlign w:val="superscript"/>
        </w:rPr>
        <w:t>-1</w:t>
      </w:r>
      <w:r w:rsidRPr="004545F3">
        <w:rPr>
          <w:rFonts w:ascii="Arial" w:hAnsi="Arial" w:cs="Arial"/>
          <w:color w:val="000000"/>
          <w:sz w:val="22"/>
          <w:szCs w:val="22"/>
        </w:rPr>
        <w:t>: miligramos por litro</w:t>
      </w:r>
    </w:p>
    <w:p w14:paraId="13F1AC81"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mM: milimolar</w:t>
      </w:r>
    </w:p>
    <w:p w14:paraId="39737E0C"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ml: mililitro</w:t>
      </w:r>
    </w:p>
    <w:p w14:paraId="1EB75A25"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 nitrógeno</w:t>
      </w:r>
    </w:p>
    <w:p w14:paraId="7B09F15D"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Na+: sodio</w:t>
      </w:r>
    </w:p>
    <w:p w14:paraId="477D7844"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 xml:space="preserve">NCBI: </w:t>
      </w:r>
      <w:r w:rsidRPr="004545F3">
        <w:rPr>
          <w:rFonts w:ascii="Arial" w:hAnsi="Arial" w:cs="Arial"/>
          <w:sz w:val="22"/>
          <w:szCs w:val="22"/>
        </w:rPr>
        <w:t>National center for biotechnology information</w:t>
      </w:r>
    </w:p>
    <w:p w14:paraId="337BAFBB"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NAT: nitrógeno amoniacal total</w:t>
      </w:r>
    </w:p>
    <w:p w14:paraId="2B116968"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NH3-: amoníaco</w:t>
      </w:r>
    </w:p>
    <w:p w14:paraId="560597C4"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NH3-: amoniaco no ionizado</w:t>
      </w:r>
    </w:p>
    <w:p w14:paraId="2F9C2401"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NH3-N: amonio no ionizado</w:t>
      </w:r>
    </w:p>
    <w:p w14:paraId="141E0020"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NH4+: amonio ionizado</w:t>
      </w:r>
    </w:p>
    <w:p w14:paraId="5DF78338"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NH4Cl: Cloruro de amonio</w:t>
      </w:r>
    </w:p>
    <w:p w14:paraId="7B71F300"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NH4NO3: Nitrato de amonio</w:t>
      </w:r>
    </w:p>
    <w:p w14:paraId="5D844A46"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NHX: transportador vacuolar K+, Na+/H+</w:t>
      </w:r>
    </w:p>
    <w:p w14:paraId="37224243"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NiR: nitrito reductasa</w:t>
      </w:r>
    </w:p>
    <w:p w14:paraId="3854CE38"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Nit: nitrógeno</w:t>
      </w:r>
    </w:p>
    <w:p w14:paraId="287817EE"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lastRenderedPageBreak/>
        <w:t>Nit+Amm: combinación de nitrógeno y amonio</w:t>
      </w:r>
    </w:p>
    <w:p w14:paraId="223ADA48"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nitrógeno inorgánico (NI)</w:t>
      </w:r>
    </w:p>
    <w:p w14:paraId="46D4C74F"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NO2 - : nitrito</w:t>
      </w:r>
    </w:p>
    <w:p w14:paraId="6BEF02A7"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NO2-N: nitrito del nitrógeno</w:t>
      </w:r>
    </w:p>
    <w:p w14:paraId="4B45C285"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NO3 - : nitrato</w:t>
      </w:r>
    </w:p>
    <w:p w14:paraId="4E4439EA"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NO3-N: nitrato del nitrógeno</w:t>
      </w:r>
    </w:p>
    <w:p w14:paraId="2A6E986E"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NR: nitrato reductasa</w:t>
      </w:r>
    </w:p>
    <w:p w14:paraId="6FDA864E"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 xml:space="preserve">nr: base de datos no redundante </w:t>
      </w:r>
    </w:p>
    <w:p w14:paraId="2D5F5014"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O2: oxígeno</w:t>
      </w:r>
    </w:p>
    <w:p w14:paraId="3C8FDEEA"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C: grados centígrados o grados Celsius</w:t>
      </w:r>
    </w:p>
    <w:p w14:paraId="76679411"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ODC: Ácido descarboxílico de ornitina</w:t>
      </w:r>
    </w:p>
    <w:p w14:paraId="7EA840F0"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P: fósforo</w:t>
      </w:r>
    </w:p>
    <w:p w14:paraId="17D045A1"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p5cs: prolina/pirrolina</w:t>
      </w:r>
    </w:p>
    <w:p w14:paraId="2C0BF081"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PA: poliamina</w:t>
      </w:r>
    </w:p>
    <w:p w14:paraId="6116557C"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PAO-1: poliamina oxidasa-1</w:t>
      </w:r>
    </w:p>
    <w:p w14:paraId="30DA60F9"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PIP2: fosfatidilinositol di-fosfato</w:t>
      </w:r>
    </w:p>
    <w:p w14:paraId="44C6EBA7"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PLC: enzima fosfolipasa C</w:t>
      </w:r>
    </w:p>
    <w:p w14:paraId="1E4B2C2E"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PO4-P: orto-fosfatados</w:t>
      </w:r>
    </w:p>
    <w:p w14:paraId="44EA9144"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POM: materia orgánica partículada</w:t>
      </w:r>
    </w:p>
    <w:p w14:paraId="75D3AC26"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Put: putrescina</w:t>
      </w:r>
    </w:p>
    <w:p w14:paraId="548034D3"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 xml:space="preserve">RAMA: Reglamento Ambiental para la Acuicultura </w:t>
      </w:r>
    </w:p>
    <w:p w14:paraId="557768C7" w14:textId="77777777" w:rsidR="00E053F9" w:rsidRPr="004545F3" w:rsidRDefault="00E053F9" w:rsidP="00E053F9">
      <w:pPr>
        <w:rPr>
          <w:rFonts w:ascii="Arial" w:hAnsi="Arial" w:cs="Arial"/>
          <w:color w:val="000000"/>
          <w:sz w:val="22"/>
          <w:szCs w:val="22"/>
        </w:rPr>
      </w:pPr>
      <w:r w:rsidRPr="004545F3">
        <w:rPr>
          <w:rFonts w:ascii="Arial" w:hAnsi="Arial" w:cs="Arial"/>
          <w:sz w:val="22"/>
          <w:szCs w:val="22"/>
        </w:rPr>
        <w:t>RGI: Polímeros pécticos de ramnogalacturonano</w:t>
      </w:r>
    </w:p>
    <w:p w14:paraId="60FB8A3C"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RNA-seq: secueciación de RNA</w:t>
      </w:r>
    </w:p>
    <w:p w14:paraId="2CF307E0"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 xml:space="preserve">RPKM: </w:t>
      </w:r>
      <w:r w:rsidRPr="004545F3">
        <w:rPr>
          <w:rFonts w:ascii="Arial" w:hAnsi="Arial" w:cs="Arial"/>
          <w:sz w:val="22"/>
          <w:szCs w:val="22"/>
        </w:rPr>
        <w:t>lecturas por kilobase de transcrito por millón de lecturas mapeadas</w:t>
      </w:r>
    </w:p>
    <w:p w14:paraId="0281DB52"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RR: removal rate</w:t>
      </w:r>
    </w:p>
    <w:p w14:paraId="4AC77C14"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lastRenderedPageBreak/>
        <w:t>SAM: S-adenosilmetionina</w:t>
      </w:r>
    </w:p>
    <w:p w14:paraId="61EFFA4F"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SAMDC-1 S-adenosilmetionina descarboxilasa</w:t>
      </w:r>
    </w:p>
    <w:p w14:paraId="4E62A0E2"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SAMS: S-adenosilmetionina sintetasa</w:t>
      </w:r>
    </w:p>
    <w:p w14:paraId="38C2E56E"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SD: desviación estándar</w:t>
      </w:r>
    </w:p>
    <w:p w14:paraId="27E872F2"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sod: super oxido-dismutasa</w:t>
      </w:r>
    </w:p>
    <w:p w14:paraId="1B8E7A6B" w14:textId="77777777" w:rsidR="00E053F9" w:rsidRPr="004545F3" w:rsidRDefault="00E053F9" w:rsidP="00E053F9">
      <w:pPr>
        <w:rPr>
          <w:rFonts w:ascii="Arial" w:hAnsi="Arial" w:cs="Arial"/>
          <w:color w:val="000000"/>
          <w:sz w:val="22"/>
          <w:szCs w:val="22"/>
          <w:lang w:val="en-US"/>
        </w:rPr>
      </w:pPr>
      <w:r w:rsidRPr="004545F3">
        <w:rPr>
          <w:rFonts w:ascii="Arial" w:hAnsi="Arial" w:cs="Arial"/>
          <w:color w:val="000000"/>
          <w:sz w:val="22"/>
          <w:szCs w:val="22"/>
          <w:lang w:val="en-US"/>
        </w:rPr>
        <w:t>SOS2: Salt overly sensityve 2</w:t>
      </w:r>
    </w:p>
    <w:p w14:paraId="43FB1FCE" w14:textId="77777777" w:rsidR="00E053F9" w:rsidRPr="004545F3" w:rsidRDefault="00E053F9" w:rsidP="00E053F9">
      <w:pPr>
        <w:rPr>
          <w:rFonts w:ascii="Arial" w:hAnsi="Arial" w:cs="Arial"/>
          <w:color w:val="000000"/>
          <w:sz w:val="22"/>
          <w:szCs w:val="22"/>
          <w:lang w:val="en-US"/>
        </w:rPr>
      </w:pPr>
      <w:r w:rsidRPr="004545F3">
        <w:rPr>
          <w:rFonts w:ascii="Arial" w:hAnsi="Arial" w:cs="Arial"/>
          <w:color w:val="000000"/>
          <w:sz w:val="22"/>
          <w:szCs w:val="22"/>
          <w:lang w:val="en-US"/>
        </w:rPr>
        <w:t>SOS3: Salt overly sensityve 3</w:t>
      </w:r>
    </w:p>
    <w:p w14:paraId="13FFFFE0"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Spd: espermidina</w:t>
      </w:r>
    </w:p>
    <w:p w14:paraId="5F07E647"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Spm: espermina</w:t>
      </w:r>
    </w:p>
    <w:p w14:paraId="4D1A0A95" w14:textId="77777777" w:rsidR="00E053F9" w:rsidRPr="004545F3" w:rsidRDefault="00E053F9" w:rsidP="00E053F9">
      <w:pPr>
        <w:rPr>
          <w:rFonts w:ascii="Arial" w:hAnsi="Arial" w:cs="Arial"/>
          <w:color w:val="000000"/>
          <w:sz w:val="22"/>
          <w:szCs w:val="22"/>
        </w:rPr>
      </w:pPr>
      <w:r w:rsidRPr="004545F3">
        <w:rPr>
          <w:rFonts w:ascii="Arial" w:hAnsi="Arial" w:cs="Arial"/>
          <w:color w:val="000000"/>
          <w:sz w:val="22"/>
          <w:szCs w:val="22"/>
        </w:rPr>
        <w:t>SRA: sistemas de recirculación para acuicultura</w:t>
      </w:r>
    </w:p>
    <w:p w14:paraId="7B14D955" w14:textId="77777777" w:rsidR="00E053F9" w:rsidRPr="004545F3" w:rsidRDefault="00E053F9" w:rsidP="00E053F9">
      <w:pPr>
        <w:rPr>
          <w:rFonts w:ascii="Arial" w:hAnsi="Arial" w:cs="Arial"/>
          <w:color w:val="000000"/>
          <w:sz w:val="22"/>
          <w:szCs w:val="22"/>
        </w:rPr>
      </w:pPr>
      <w:r w:rsidRPr="004545F3">
        <w:rPr>
          <w:rFonts w:ascii="Arial" w:eastAsia="Calibri" w:hAnsi="Arial" w:cs="Arial"/>
          <w:color w:val="000000"/>
          <w:sz w:val="22"/>
          <w:szCs w:val="22"/>
        </w:rPr>
        <w:t>SRA: Short Read Archive</w:t>
      </w:r>
    </w:p>
    <w:p w14:paraId="69E27E99" w14:textId="77777777" w:rsidR="00E053F9" w:rsidRPr="004545F3" w:rsidRDefault="00E053F9" w:rsidP="00E053F9">
      <w:pPr>
        <w:rPr>
          <w:rFonts w:ascii="Arial" w:hAnsi="Arial" w:cs="Arial"/>
          <w:color w:val="000000"/>
          <w:sz w:val="22"/>
          <w:szCs w:val="22"/>
        </w:rPr>
      </w:pPr>
      <w:r w:rsidRPr="004545F3">
        <w:rPr>
          <w:rFonts w:ascii="Arial" w:hAnsi="Arial" w:cs="Arial"/>
          <w:sz w:val="22"/>
          <w:szCs w:val="22"/>
        </w:rPr>
        <w:t>V-ATPasa</w:t>
      </w:r>
      <w:r w:rsidRPr="004545F3">
        <w:rPr>
          <w:rFonts w:ascii="Arial" w:hAnsi="Arial" w:cs="Arial"/>
          <w:color w:val="000000"/>
          <w:sz w:val="22"/>
          <w:szCs w:val="22"/>
        </w:rPr>
        <w:t>: ATPasa vacuolar</w:t>
      </w:r>
    </w:p>
    <w:p w14:paraId="311FA300" w14:textId="77777777" w:rsidR="00E053F9" w:rsidRPr="004545F3" w:rsidRDefault="00E053F9" w:rsidP="00E053F9">
      <w:pPr>
        <w:tabs>
          <w:tab w:val="left" w:pos="4045"/>
        </w:tabs>
        <w:rPr>
          <w:rFonts w:ascii="Arial" w:hAnsi="Arial" w:cs="Arial"/>
          <w:sz w:val="22"/>
          <w:szCs w:val="22"/>
        </w:rPr>
        <w:sectPr w:rsidR="00E053F9" w:rsidRPr="004545F3" w:rsidSect="008C5A43">
          <w:pgSz w:w="12240" w:h="15840"/>
          <w:pgMar w:top="1418" w:right="1418" w:bottom="1418" w:left="1701" w:header="709" w:footer="709" w:gutter="0"/>
          <w:cols w:space="708"/>
          <w:docGrid w:linePitch="360"/>
        </w:sectPr>
      </w:pPr>
      <w:r w:rsidRPr="004545F3">
        <w:rPr>
          <w:rFonts w:ascii="Arial" w:hAnsi="Arial" w:cs="Arial"/>
          <w:color w:val="000000"/>
          <w:sz w:val="22"/>
          <w:szCs w:val="22"/>
        </w:rPr>
        <w:t>XTH / XET: xiloglucano endotransglucosilasa / hidrolasas</w:t>
      </w:r>
    </w:p>
    <w:p w14:paraId="29CBBFFF" w14:textId="77777777" w:rsidR="004F3633" w:rsidRPr="003C6E6A" w:rsidRDefault="00FB6677" w:rsidP="008112EE">
      <w:pPr>
        <w:pStyle w:val="Ttulo1"/>
        <w:spacing w:line="240" w:lineRule="auto"/>
        <w:rPr>
          <w:rFonts w:asciiTheme="minorHAnsi" w:hAnsiTheme="minorHAnsi" w:cstheme="minorHAnsi"/>
          <w:sz w:val="20"/>
          <w:szCs w:val="20"/>
        </w:rPr>
      </w:pPr>
      <w:bookmarkStart w:id="118" w:name="_Toc79959351"/>
      <w:bookmarkEnd w:id="117"/>
      <w:r w:rsidRPr="003C6E6A">
        <w:rPr>
          <w:rFonts w:asciiTheme="minorHAnsi" w:hAnsiTheme="minorHAnsi" w:cstheme="minorHAnsi"/>
          <w:sz w:val="20"/>
          <w:szCs w:val="20"/>
        </w:rPr>
        <w:lastRenderedPageBreak/>
        <w:t>R</w:t>
      </w:r>
      <w:r w:rsidR="004F3633" w:rsidRPr="003C6E6A">
        <w:rPr>
          <w:rFonts w:asciiTheme="minorHAnsi" w:hAnsiTheme="minorHAnsi" w:cstheme="minorHAnsi"/>
          <w:sz w:val="20"/>
          <w:szCs w:val="20"/>
        </w:rPr>
        <w:t>EFERENCIAS</w:t>
      </w:r>
      <w:bookmarkEnd w:id="118"/>
    </w:p>
    <w:p w14:paraId="25B88460" w14:textId="77777777" w:rsidR="00E07530" w:rsidRPr="005F4730" w:rsidRDefault="00FD3BEE"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noProof/>
          <w:sz w:val="20"/>
          <w:lang w:val="es-ES"/>
        </w:rPr>
        <w:fldChar w:fldCharType="begin"/>
      </w:r>
      <w:r w:rsidRPr="005F4730">
        <w:rPr>
          <w:rFonts w:asciiTheme="minorHAnsi" w:hAnsiTheme="minorHAnsi" w:cstheme="minorHAnsi"/>
          <w:sz w:val="20"/>
        </w:rPr>
        <w:instrText xml:space="preserve"> ADDIN EN.REFLIST </w:instrText>
      </w:r>
      <w:r w:rsidRPr="005F4730">
        <w:rPr>
          <w:rFonts w:asciiTheme="minorHAnsi" w:hAnsiTheme="minorHAnsi" w:cstheme="minorHAnsi"/>
          <w:noProof/>
          <w:sz w:val="20"/>
          <w:lang w:val="es-ES"/>
        </w:rPr>
        <w:fldChar w:fldCharType="separate"/>
      </w:r>
      <w:r w:rsidR="00E07530" w:rsidRPr="005F4730">
        <w:rPr>
          <w:rFonts w:asciiTheme="minorHAnsi" w:hAnsiTheme="minorHAnsi" w:cstheme="minorHAnsi"/>
          <w:sz w:val="20"/>
        </w:rPr>
        <w:t>1.</w:t>
      </w:r>
      <w:r w:rsidR="00E07530" w:rsidRPr="005F4730">
        <w:rPr>
          <w:rFonts w:asciiTheme="minorHAnsi" w:hAnsiTheme="minorHAnsi" w:cstheme="minorHAnsi"/>
          <w:sz w:val="20"/>
        </w:rPr>
        <w:tab/>
        <w:t xml:space="preserve">Tovar A, Moreno C, Manuel-Vez MP, et al. </w:t>
      </w:r>
      <w:r w:rsidR="00E07530" w:rsidRPr="005F4730">
        <w:rPr>
          <w:rFonts w:asciiTheme="minorHAnsi" w:hAnsiTheme="minorHAnsi" w:cstheme="minorHAnsi"/>
          <w:sz w:val="20"/>
          <w:lang w:val="en-US"/>
        </w:rPr>
        <w:t>Environmental impacts of intensive aquaculture in marine waters. Water Research 2000;34(1):334-342.</w:t>
      </w:r>
    </w:p>
    <w:p w14:paraId="3648FEE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w:t>
      </w:r>
      <w:r w:rsidRPr="005F4730">
        <w:rPr>
          <w:rFonts w:asciiTheme="minorHAnsi" w:hAnsiTheme="minorHAnsi" w:cstheme="minorHAnsi"/>
          <w:sz w:val="20"/>
          <w:lang w:val="en-US"/>
        </w:rPr>
        <w:tab/>
        <w:t>Piedrahita RH. Reducing the potential environmental impact of tank aquaculture effluents through intensification and recirculation. Aquaculture 2003;226(1-4):35-44.</w:t>
      </w:r>
    </w:p>
    <w:p w14:paraId="23F1D844" w14:textId="3DC20CA9"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3.</w:t>
      </w:r>
      <w:r w:rsidRPr="005F4730">
        <w:rPr>
          <w:rFonts w:asciiTheme="minorHAnsi" w:hAnsiTheme="minorHAnsi" w:cstheme="minorHAnsi"/>
          <w:sz w:val="20"/>
          <w:lang w:val="en-US"/>
        </w:rPr>
        <w:tab/>
        <w:t>De Lange HJ, Paulissen M, Slim PA. '</w:t>
      </w:r>
      <w:r w:rsidR="00E11846" w:rsidRPr="005F4730">
        <w:rPr>
          <w:rFonts w:asciiTheme="minorHAnsi" w:hAnsiTheme="minorHAnsi" w:cstheme="minorHAnsi"/>
          <w:sz w:val="20"/>
          <w:lang w:val="en-US"/>
        </w:rPr>
        <w:t>Halophyte filters': the potential of constructed wetlands for application in saline aquaculture</w:t>
      </w:r>
      <w:r w:rsidRPr="005F4730">
        <w:rPr>
          <w:rFonts w:asciiTheme="minorHAnsi" w:hAnsiTheme="minorHAnsi" w:cstheme="minorHAnsi"/>
          <w:sz w:val="20"/>
          <w:lang w:val="en-US"/>
        </w:rPr>
        <w:t>. International Journal of Phytoremediation 2013;15(4):352-364.</w:t>
      </w:r>
    </w:p>
    <w:p w14:paraId="4594428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4.</w:t>
      </w:r>
      <w:r w:rsidRPr="005F4730">
        <w:rPr>
          <w:rFonts w:asciiTheme="minorHAnsi" w:hAnsiTheme="minorHAnsi" w:cstheme="minorHAnsi"/>
          <w:sz w:val="20"/>
          <w:lang w:val="en-US"/>
        </w:rPr>
        <w:tab/>
        <w:t>Quinta R, Santos R, Thomas DN, et al. Growth and nitrogen uptake by Salicornia europaea and Aster tripolium in nutrient conditions typical of aquaculture wastewater. Chemosphere 2015;120:414-421.</w:t>
      </w:r>
    </w:p>
    <w:p w14:paraId="0B773AE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5.</w:t>
      </w:r>
      <w:r w:rsidRPr="005F4730">
        <w:rPr>
          <w:rFonts w:asciiTheme="minorHAnsi" w:hAnsiTheme="minorHAnsi" w:cstheme="minorHAnsi"/>
          <w:sz w:val="20"/>
          <w:lang w:val="en-US"/>
        </w:rPr>
        <w:tab/>
        <w:t>Boxman SE, Nystrom M, Capodice JC, et al. Effect of support medium, hydraulic loading rate and plant density on water quality and growth of halophytes in marine aquaponic systems. Aquaculture Research 2017;48(5):2463-2477.</w:t>
      </w:r>
    </w:p>
    <w:p w14:paraId="0E844242"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6.</w:t>
      </w:r>
      <w:r w:rsidRPr="005F4730">
        <w:rPr>
          <w:rFonts w:asciiTheme="minorHAnsi" w:hAnsiTheme="minorHAnsi" w:cstheme="minorHAnsi"/>
          <w:sz w:val="20"/>
          <w:lang w:val="en-US"/>
        </w:rPr>
        <w:tab/>
        <w:t>Vymazal J. Constructed wetlands for treatment of industrial wastewaters: A review. Ecological Engineering 2014;73:724-751.</w:t>
      </w:r>
    </w:p>
    <w:p w14:paraId="189EDAAA"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7.</w:t>
      </w:r>
      <w:r w:rsidRPr="005F4730">
        <w:rPr>
          <w:rFonts w:asciiTheme="minorHAnsi" w:hAnsiTheme="minorHAnsi" w:cstheme="minorHAnsi"/>
          <w:sz w:val="20"/>
          <w:lang w:val="en-US"/>
        </w:rPr>
        <w:tab/>
        <w:t>Shpigel M, Ben-Ezra D, Shauli L, et al. Constructed wetland with Salicornia as a biofilter for mariculture effluents. Aquaculture 2013;412:52-63.</w:t>
      </w:r>
    </w:p>
    <w:p w14:paraId="70E9608D"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8.</w:t>
      </w:r>
      <w:r w:rsidRPr="005F4730">
        <w:rPr>
          <w:rFonts w:asciiTheme="minorHAnsi" w:hAnsiTheme="minorHAnsi" w:cstheme="minorHAnsi"/>
          <w:sz w:val="20"/>
          <w:lang w:val="en-US"/>
        </w:rPr>
        <w:tab/>
        <w:t>Yogev U, Sowers KR, Mozes N, et al. Nitrogen and carbon balance in a novel near-zero water exchange saline recirculating aquaculture system. Aquaculture 2017;467:118-126.</w:t>
      </w:r>
    </w:p>
    <w:p w14:paraId="76577284"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9.</w:t>
      </w:r>
      <w:r w:rsidRPr="005F4730">
        <w:rPr>
          <w:rFonts w:asciiTheme="minorHAnsi" w:hAnsiTheme="minorHAnsi" w:cstheme="minorHAnsi"/>
          <w:sz w:val="20"/>
          <w:lang w:val="en-US"/>
        </w:rPr>
        <w:tab/>
        <w:t>Zhang SY, Li G, Wu HB, et al. An integrated recirculating aquaculture system (RAS) for land-based fish farming: The effects on water quality and fish production. Aquacultural Engineering 2011;45(3):93-102.</w:t>
      </w:r>
    </w:p>
    <w:p w14:paraId="7D68DF7D"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10.</w:t>
      </w:r>
      <w:r w:rsidRPr="005F4730">
        <w:rPr>
          <w:rFonts w:asciiTheme="minorHAnsi" w:hAnsiTheme="minorHAnsi" w:cstheme="minorHAnsi"/>
          <w:sz w:val="20"/>
          <w:lang w:val="en-US"/>
        </w:rPr>
        <w:tab/>
        <w:t>Orellana F, Waller U, Wecker B. Culture of yellowtail kingfish (Seriola lalandi) in a marine recirculating aquaculture system (RAS) with artificial seawater. Aquacultural Engineering 2014;58:20-28.</w:t>
      </w:r>
    </w:p>
    <w:p w14:paraId="6CF2069D" w14:textId="77777777" w:rsidR="00E07530" w:rsidRPr="005F4730" w:rsidRDefault="00E07530" w:rsidP="005F4730">
      <w:pPr>
        <w:spacing w:before="240" w:line="240" w:lineRule="auto"/>
        <w:ind w:left="720" w:hanging="720"/>
        <w:jc w:val="both"/>
        <w:rPr>
          <w:rFonts w:asciiTheme="minorHAnsi" w:hAnsiTheme="minorHAnsi" w:cstheme="minorHAnsi"/>
          <w:sz w:val="20"/>
        </w:rPr>
      </w:pPr>
      <w:r w:rsidRPr="005F4730">
        <w:rPr>
          <w:rFonts w:asciiTheme="minorHAnsi" w:hAnsiTheme="minorHAnsi" w:cstheme="minorHAnsi"/>
          <w:sz w:val="20"/>
          <w:lang w:val="en-US"/>
        </w:rPr>
        <w:t>11.</w:t>
      </w:r>
      <w:r w:rsidRPr="005F4730">
        <w:rPr>
          <w:rFonts w:asciiTheme="minorHAnsi" w:hAnsiTheme="minorHAnsi" w:cstheme="minorHAnsi"/>
          <w:sz w:val="20"/>
          <w:lang w:val="en-US"/>
        </w:rPr>
        <w:tab/>
        <w:t xml:space="preserve">Waller U, Buhmann AK, Ernst A, et al. Integrated multi-trophic aquaculture in a zero-exchange recirculation aquaculture system for marine fish and hydroponic halophyte production. </w:t>
      </w:r>
      <w:r w:rsidRPr="005F4730">
        <w:rPr>
          <w:rFonts w:asciiTheme="minorHAnsi" w:hAnsiTheme="minorHAnsi" w:cstheme="minorHAnsi"/>
          <w:sz w:val="20"/>
        </w:rPr>
        <w:t>Aquaculture International 2015;23(6):1473-1489.</w:t>
      </w:r>
    </w:p>
    <w:p w14:paraId="3D820A2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rPr>
        <w:t>12.</w:t>
      </w:r>
      <w:r w:rsidRPr="005F4730">
        <w:rPr>
          <w:rFonts w:asciiTheme="minorHAnsi" w:hAnsiTheme="minorHAnsi" w:cstheme="minorHAnsi"/>
          <w:sz w:val="20"/>
        </w:rPr>
        <w:tab/>
        <w:t xml:space="preserve">Coldebella A, Gentelini AL, Piana PA, et al. </w:t>
      </w:r>
      <w:r w:rsidRPr="005F4730">
        <w:rPr>
          <w:rFonts w:asciiTheme="minorHAnsi" w:hAnsiTheme="minorHAnsi" w:cstheme="minorHAnsi"/>
          <w:sz w:val="20"/>
          <w:lang w:val="en-US"/>
        </w:rPr>
        <w:t>Effluents from Fish Farming Ponds: A View from the Perspective of Its Main Components. Sustainability 2018;10(1).</w:t>
      </w:r>
    </w:p>
    <w:p w14:paraId="6D86A5D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13.</w:t>
      </w:r>
      <w:r w:rsidRPr="005F4730">
        <w:rPr>
          <w:rFonts w:asciiTheme="minorHAnsi" w:hAnsiTheme="minorHAnsi" w:cstheme="minorHAnsi"/>
          <w:sz w:val="20"/>
          <w:lang w:val="en-US"/>
        </w:rPr>
        <w:tab/>
        <w:t>Shimoda T, Fujioka Y, Srithong C, et al. Effect of water exchange with mangrove enclosures based on nitrogen budget in Penaeus monodon aquaculture ponds. Fisheries Science 2007;73(2):221-226.</w:t>
      </w:r>
    </w:p>
    <w:p w14:paraId="34F4506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14.</w:t>
      </w:r>
      <w:r w:rsidRPr="005F4730">
        <w:rPr>
          <w:rFonts w:asciiTheme="minorHAnsi" w:hAnsiTheme="minorHAnsi" w:cstheme="minorHAnsi"/>
          <w:sz w:val="20"/>
          <w:lang w:val="en-US"/>
        </w:rPr>
        <w:tab/>
        <w:t>Lupatsch I, Kissil GW. Predicting aquaculture waste from gilthead seabream (Sparus aurata) culture using a nutritional approach. Aquatic Living Resources 1998;11(4):265-268.</w:t>
      </w:r>
    </w:p>
    <w:p w14:paraId="4A2749D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15.</w:t>
      </w:r>
      <w:r w:rsidRPr="005F4730">
        <w:rPr>
          <w:rFonts w:asciiTheme="minorHAnsi" w:hAnsiTheme="minorHAnsi" w:cstheme="minorHAnsi"/>
          <w:sz w:val="20"/>
          <w:lang w:val="en-US"/>
        </w:rPr>
        <w:tab/>
        <w:t>Hargreaves JA. Nitrogen biogeochemistry of aquaculture ponds. Aquaculture 1998;166(3-</w:t>
      </w:r>
      <w:r w:rsidRPr="005F4730">
        <w:rPr>
          <w:rFonts w:asciiTheme="minorHAnsi" w:hAnsiTheme="minorHAnsi" w:cstheme="minorHAnsi"/>
          <w:sz w:val="20"/>
          <w:lang w:val="en-US"/>
        </w:rPr>
        <w:lastRenderedPageBreak/>
        <w:t>4):181-212.</w:t>
      </w:r>
    </w:p>
    <w:p w14:paraId="15D8C7C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16.</w:t>
      </w:r>
      <w:r w:rsidRPr="005F4730">
        <w:rPr>
          <w:rFonts w:asciiTheme="minorHAnsi" w:hAnsiTheme="minorHAnsi" w:cstheme="minorHAnsi"/>
          <w:sz w:val="20"/>
          <w:lang w:val="en-US"/>
        </w:rPr>
        <w:tab/>
        <w:t>Turcios AE, Papenbrock J. Sustainable Treatment of Aquaculture Effluents-What Can We Learn from the Past for the Future? Sustainability 2014;6(2):836-856.</w:t>
      </w:r>
    </w:p>
    <w:p w14:paraId="139CE09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17.</w:t>
      </w:r>
      <w:r w:rsidRPr="005F4730">
        <w:rPr>
          <w:rFonts w:asciiTheme="minorHAnsi" w:hAnsiTheme="minorHAnsi" w:cstheme="minorHAnsi"/>
          <w:sz w:val="20"/>
          <w:lang w:val="en-US"/>
        </w:rPr>
        <w:tab/>
        <w:t>Islam MS. Nitrogen and phosphorus budget in coastal and marine cage aquaculture and impacts of effluent loading on ecosystem: review and analysis towards model development. Marine Pollution Bulletin 2005;50(1):48-61.</w:t>
      </w:r>
    </w:p>
    <w:p w14:paraId="770EE4C0"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18.</w:t>
      </w:r>
      <w:r w:rsidRPr="005F4730">
        <w:rPr>
          <w:rFonts w:asciiTheme="minorHAnsi" w:hAnsiTheme="minorHAnsi" w:cstheme="minorHAnsi"/>
          <w:sz w:val="20"/>
          <w:lang w:val="en-US"/>
        </w:rPr>
        <w:tab/>
        <w:t>Verdegem MCJ. Nutrient discharge from aquaculture operations in function of system design and production environment. Reviews in Aquaculture 2013;5(3):158-171.</w:t>
      </w:r>
    </w:p>
    <w:p w14:paraId="08411435" w14:textId="2FF841CE"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19.</w:t>
      </w:r>
      <w:r w:rsidRPr="005F4730">
        <w:rPr>
          <w:rFonts w:asciiTheme="minorHAnsi" w:hAnsiTheme="minorHAnsi" w:cstheme="minorHAnsi"/>
          <w:sz w:val="20"/>
          <w:lang w:val="en-US"/>
        </w:rPr>
        <w:tab/>
        <w:t>Soderberg RW, Meade JW. T</w:t>
      </w:r>
      <w:r w:rsidR="00E11846" w:rsidRPr="005F4730">
        <w:rPr>
          <w:rFonts w:asciiTheme="minorHAnsi" w:hAnsiTheme="minorHAnsi" w:cstheme="minorHAnsi"/>
          <w:sz w:val="20"/>
          <w:lang w:val="en-US"/>
        </w:rPr>
        <w:t>he effects of ionic-strength on un-ionized ammonia concentration</w:t>
      </w:r>
      <w:r w:rsidRPr="005F4730">
        <w:rPr>
          <w:rFonts w:asciiTheme="minorHAnsi" w:hAnsiTheme="minorHAnsi" w:cstheme="minorHAnsi"/>
          <w:sz w:val="20"/>
          <w:lang w:val="en-US"/>
        </w:rPr>
        <w:t>. Progressive Fish-Culturist 1991;53(2):118-120.</w:t>
      </w:r>
    </w:p>
    <w:p w14:paraId="737E6F61"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20.</w:t>
      </w:r>
      <w:r w:rsidRPr="005F4730">
        <w:rPr>
          <w:rFonts w:asciiTheme="minorHAnsi" w:hAnsiTheme="minorHAnsi" w:cstheme="minorHAnsi"/>
          <w:sz w:val="20"/>
          <w:lang w:val="en-US"/>
        </w:rPr>
        <w:tab/>
        <w:t>Eddy FB. Ammonia in estuaries and effects on fish. Journal of Fish Biology 2005;67(6):1495-1513.</w:t>
      </w:r>
    </w:p>
    <w:p w14:paraId="6236A69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21.</w:t>
      </w:r>
      <w:r w:rsidRPr="005F4730">
        <w:rPr>
          <w:rFonts w:asciiTheme="minorHAnsi" w:hAnsiTheme="minorHAnsi" w:cstheme="minorHAnsi"/>
          <w:sz w:val="20"/>
          <w:lang w:val="en-US"/>
        </w:rPr>
        <w:tab/>
        <w:t>Miller AJ, Cramer MD. Root nitrogen acquisition and assimilation. Plant and Soil 2005;274(1-2):1-36.</w:t>
      </w:r>
    </w:p>
    <w:p w14:paraId="4DC16FD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22.</w:t>
      </w:r>
      <w:r w:rsidRPr="005F4730">
        <w:rPr>
          <w:rFonts w:asciiTheme="minorHAnsi" w:hAnsiTheme="minorHAnsi" w:cstheme="minorHAnsi"/>
          <w:sz w:val="20"/>
          <w:lang w:val="en-US"/>
        </w:rPr>
        <w:tab/>
        <w:t>van der Meeren T, Mangor-Jensen A. Tolerance of Atlantic cod (Gadus morhua L.) larvae to acute ammonia exposure. Aquaculture International 2020;28(4):1753-1769.</w:t>
      </w:r>
    </w:p>
    <w:p w14:paraId="594D4E2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23.</w:t>
      </w:r>
      <w:r w:rsidRPr="005F4730">
        <w:rPr>
          <w:rFonts w:asciiTheme="minorHAnsi" w:hAnsiTheme="minorHAnsi" w:cstheme="minorHAnsi"/>
          <w:sz w:val="20"/>
          <w:lang w:val="en-US"/>
        </w:rPr>
        <w:tab/>
        <w:t>Seitzinger SP, Sanders RW, Styles R. Bioavailability of DON from natural and anthropogenic sources to estuarine plankton. Limnology and Oceanography 2002;47(2):353-366.</w:t>
      </w:r>
    </w:p>
    <w:p w14:paraId="46D2DED8" w14:textId="729F904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24.</w:t>
      </w:r>
      <w:r w:rsidRPr="005F4730">
        <w:rPr>
          <w:rFonts w:asciiTheme="minorHAnsi" w:hAnsiTheme="minorHAnsi" w:cstheme="minorHAnsi"/>
          <w:sz w:val="20"/>
          <w:lang w:val="en-US"/>
        </w:rPr>
        <w:tab/>
        <w:t>Vanrijn J, Fonarev N, Berkowitz B. A</w:t>
      </w:r>
      <w:r w:rsidR="00E11846" w:rsidRPr="005F4730">
        <w:rPr>
          <w:rFonts w:asciiTheme="minorHAnsi" w:hAnsiTheme="minorHAnsi" w:cstheme="minorHAnsi"/>
          <w:sz w:val="20"/>
          <w:lang w:val="en-US"/>
        </w:rPr>
        <w:t>naerobic treatment of intensive fish culture effluents - digestion of fish feed and release of volatile fatty-acids</w:t>
      </w:r>
      <w:r w:rsidRPr="005F4730">
        <w:rPr>
          <w:rFonts w:asciiTheme="minorHAnsi" w:hAnsiTheme="minorHAnsi" w:cstheme="minorHAnsi"/>
          <w:sz w:val="20"/>
          <w:lang w:val="en-US"/>
        </w:rPr>
        <w:t>. Aquaculture 1995;133(1):9-20.</w:t>
      </w:r>
    </w:p>
    <w:p w14:paraId="1E37D842" w14:textId="75292CC3"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25.</w:t>
      </w:r>
      <w:r w:rsidRPr="005F4730">
        <w:rPr>
          <w:rFonts w:asciiTheme="minorHAnsi" w:hAnsiTheme="minorHAnsi" w:cstheme="minorHAnsi"/>
          <w:sz w:val="20"/>
          <w:lang w:val="en-US"/>
        </w:rPr>
        <w:tab/>
        <w:t>Handy RD, Poxton MG. N</w:t>
      </w:r>
      <w:r w:rsidR="00E11846" w:rsidRPr="005F4730">
        <w:rPr>
          <w:rFonts w:asciiTheme="minorHAnsi" w:hAnsiTheme="minorHAnsi" w:cstheme="minorHAnsi"/>
          <w:sz w:val="20"/>
          <w:lang w:val="en-US"/>
        </w:rPr>
        <w:t>itrogen pollution in mariculture - toxicity and excretion of nitrogenous compounds by marine fish</w:t>
      </w:r>
      <w:r w:rsidRPr="005F4730">
        <w:rPr>
          <w:rFonts w:asciiTheme="minorHAnsi" w:hAnsiTheme="minorHAnsi" w:cstheme="minorHAnsi"/>
          <w:sz w:val="20"/>
          <w:lang w:val="en-US"/>
        </w:rPr>
        <w:t>. Reviews in Fish Biology and Fisheries 1993;3(3):205-241.</w:t>
      </w:r>
    </w:p>
    <w:p w14:paraId="58F6724A"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26.</w:t>
      </w:r>
      <w:r w:rsidRPr="005F4730">
        <w:rPr>
          <w:rFonts w:asciiTheme="minorHAnsi" w:hAnsiTheme="minorHAnsi" w:cstheme="minorHAnsi"/>
          <w:sz w:val="20"/>
          <w:lang w:val="en-US"/>
        </w:rPr>
        <w:tab/>
        <w:t>Camargo JA, Alonso A. Ecological and toxicological effects of inorganic nitrogen pollution in aquatic ecosystems: A global assessment. Environment International 2006;32(6):831-849.</w:t>
      </w:r>
    </w:p>
    <w:p w14:paraId="7B792084"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27.</w:t>
      </w:r>
      <w:r w:rsidRPr="005F4730">
        <w:rPr>
          <w:rFonts w:asciiTheme="minorHAnsi" w:hAnsiTheme="minorHAnsi" w:cstheme="minorHAnsi"/>
          <w:sz w:val="20"/>
          <w:lang w:val="en-US"/>
        </w:rPr>
        <w:tab/>
        <w:t>Kajimura M, Croke SJ, Glover CN, et al. Dogmas and controversies in the handling of nitrogenous wastes: The effect of feeding and fasting on the excretion of ammonia, urea and other nitrogenous waste products in rainbow trout. Journal of Experimental Biology 2004;207(12):1993-2002.</w:t>
      </w:r>
    </w:p>
    <w:p w14:paraId="0FCF995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28.</w:t>
      </w:r>
      <w:r w:rsidRPr="005F4730">
        <w:rPr>
          <w:rFonts w:asciiTheme="minorHAnsi" w:hAnsiTheme="minorHAnsi" w:cstheme="minorHAnsi"/>
          <w:sz w:val="20"/>
          <w:lang w:val="en-US"/>
        </w:rPr>
        <w:tab/>
        <w:t>Molleda MI, Thorarensen H, Johannsson R. Water Quality in Recirculating Aquaculture Systems for Arctic Charr (Salvelinus alpinus L.) Culture. UNU-Fishries Training Programme Final Project 2007:1 - 54.</w:t>
      </w:r>
    </w:p>
    <w:p w14:paraId="7C705E04" w14:textId="24F84B69" w:rsidR="00E07530" w:rsidRPr="005F4730" w:rsidRDefault="00E07530" w:rsidP="002E751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29.</w:t>
      </w:r>
      <w:r w:rsidRPr="005F4730">
        <w:rPr>
          <w:rFonts w:asciiTheme="minorHAnsi" w:hAnsiTheme="minorHAnsi" w:cstheme="minorHAnsi"/>
          <w:sz w:val="20"/>
          <w:lang w:val="en-US"/>
        </w:rPr>
        <w:tab/>
        <w:t>Pierce RH, Weeks JM, Prappas JM. Nitrate toxicity to five species of marine fish. Journal of the World Aquaculture Society 1993;24 (Wiley Online Library):105 - 107.</w:t>
      </w:r>
    </w:p>
    <w:p w14:paraId="4610D57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30.</w:t>
      </w:r>
      <w:r w:rsidRPr="005F4730">
        <w:rPr>
          <w:rFonts w:asciiTheme="minorHAnsi" w:hAnsiTheme="minorHAnsi" w:cstheme="minorHAnsi"/>
          <w:sz w:val="20"/>
          <w:lang w:val="en-US"/>
        </w:rPr>
        <w:tab/>
        <w:t>Zhong F, Liang W, Yu T, et al. Removal efficiency and balance of nitrogen in a recirculating aquaculture system integrated with constructed wetlands. Journal of Environmental Science and Health Part a-Toxic/Hazardous Substances &amp; Environmental Engineering 2011;46(7):789-794.</w:t>
      </w:r>
    </w:p>
    <w:p w14:paraId="49156CA5"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31.</w:t>
      </w:r>
      <w:r w:rsidRPr="005F4730">
        <w:rPr>
          <w:rFonts w:asciiTheme="minorHAnsi" w:hAnsiTheme="minorHAnsi" w:cstheme="minorHAnsi"/>
          <w:sz w:val="20"/>
          <w:lang w:val="en-US"/>
        </w:rPr>
        <w:tab/>
        <w:t xml:space="preserve">Brown JJ, Glenn EP, Fitzsimmons KM, et al. Halophytes for the treatment of saline </w:t>
      </w:r>
      <w:r w:rsidRPr="005F4730">
        <w:rPr>
          <w:rFonts w:asciiTheme="minorHAnsi" w:hAnsiTheme="minorHAnsi" w:cstheme="minorHAnsi"/>
          <w:sz w:val="20"/>
          <w:lang w:val="en-US"/>
        </w:rPr>
        <w:lastRenderedPageBreak/>
        <w:t>aquaculture effluent. Aquaculture 1999;175(3-4):255-268.</w:t>
      </w:r>
    </w:p>
    <w:p w14:paraId="7B228F8D"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32.</w:t>
      </w:r>
      <w:r w:rsidRPr="005F4730">
        <w:rPr>
          <w:rFonts w:asciiTheme="minorHAnsi" w:hAnsiTheme="minorHAnsi" w:cstheme="minorHAnsi"/>
          <w:sz w:val="20"/>
          <w:lang w:val="en-US"/>
        </w:rPr>
        <w:tab/>
        <w:t>Webb JM, Quinta R, Papadimitriou S, et al. Halophyte filter beds for treatment of saline wastewater from aquaculture. Water Research 2012;46(16):5102-5114.</w:t>
      </w:r>
    </w:p>
    <w:p w14:paraId="072B538D"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33.</w:t>
      </w:r>
      <w:r w:rsidRPr="005F4730">
        <w:rPr>
          <w:rFonts w:asciiTheme="minorHAnsi" w:hAnsiTheme="minorHAnsi" w:cstheme="minorHAnsi"/>
          <w:sz w:val="20"/>
          <w:lang w:val="en-US"/>
        </w:rPr>
        <w:tab/>
        <w:t>Buhmann A, Papenbrock J. Biofiltering of aquaculture effluents by halophytic plants: Basic principles, current uses and future perspectives. Environmental and Experimental Botany 2013;92:122-133.</w:t>
      </w:r>
    </w:p>
    <w:p w14:paraId="05A23A4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34.</w:t>
      </w:r>
      <w:r w:rsidRPr="005F4730">
        <w:rPr>
          <w:rFonts w:asciiTheme="minorHAnsi" w:hAnsiTheme="minorHAnsi" w:cstheme="minorHAnsi"/>
          <w:sz w:val="20"/>
          <w:lang w:val="en-US"/>
        </w:rPr>
        <w:tab/>
        <w:t>Vymazal J. Removal of nutrients in various types of constructed wetlands. Science of the Total Environment 2007;380(1-3):48-65.</w:t>
      </w:r>
    </w:p>
    <w:p w14:paraId="276BE905"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35.</w:t>
      </w:r>
      <w:r w:rsidRPr="005F4730">
        <w:rPr>
          <w:rFonts w:asciiTheme="minorHAnsi" w:hAnsiTheme="minorHAnsi" w:cstheme="minorHAnsi"/>
          <w:sz w:val="20"/>
          <w:lang w:val="en-US"/>
        </w:rPr>
        <w:tab/>
        <w:t>Vymazal J. Constructed wetlands for wastewater treatment. Ecological Engineering 2005;25(5):475-477.</w:t>
      </w:r>
    </w:p>
    <w:p w14:paraId="63F9D33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36.</w:t>
      </w:r>
      <w:r w:rsidRPr="005F4730">
        <w:rPr>
          <w:rFonts w:asciiTheme="minorHAnsi" w:hAnsiTheme="minorHAnsi" w:cstheme="minorHAnsi"/>
          <w:sz w:val="20"/>
          <w:lang w:val="en-US"/>
        </w:rPr>
        <w:tab/>
        <w:t>Webb JM, Quinta R, Papadimitriou S, et al. The effect of halophyte planting density on the efficiency of constructed wetlands for the treatment of wastewater from marine aquaculture. Ecological Engineering 2013;61:145-153.</w:t>
      </w:r>
    </w:p>
    <w:p w14:paraId="126BC18D"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37.</w:t>
      </w:r>
      <w:r w:rsidRPr="005F4730">
        <w:rPr>
          <w:rFonts w:asciiTheme="minorHAnsi" w:hAnsiTheme="minorHAnsi" w:cstheme="minorHAnsi"/>
          <w:sz w:val="20"/>
          <w:lang w:val="en-US"/>
        </w:rPr>
        <w:tab/>
        <w:t>Zhu H, Yan BX, Xu YY, et al. Removal of nitrogen and COD in horizontal subsurface flow constructed wetlands under different influent C/N ratios. Ecological Engineering 2014;63:58-63.</w:t>
      </w:r>
    </w:p>
    <w:p w14:paraId="095CBF3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38.</w:t>
      </w:r>
      <w:r w:rsidRPr="005F4730">
        <w:rPr>
          <w:rFonts w:asciiTheme="minorHAnsi" w:hAnsiTheme="minorHAnsi" w:cstheme="minorHAnsi"/>
          <w:sz w:val="20"/>
          <w:lang w:val="en-US"/>
        </w:rPr>
        <w:tab/>
        <w:t>Buhmann AK, Waller U, Wecker B, et al. Optimization of culturing conditions and selection of species for the use of halophytes as biofilter for nutrient-rich saline water. Agricultural Water Management 2015;149:102-114.</w:t>
      </w:r>
    </w:p>
    <w:p w14:paraId="0D24CFB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39.</w:t>
      </w:r>
      <w:r w:rsidRPr="005F4730">
        <w:rPr>
          <w:rFonts w:asciiTheme="minorHAnsi" w:hAnsiTheme="minorHAnsi" w:cstheme="minorHAnsi"/>
          <w:sz w:val="20"/>
          <w:lang w:val="en-US"/>
        </w:rPr>
        <w:tab/>
        <w:t>Hasegawa PM, Bressan RA, Zhu JK, et al. Plant cellular and molecular responses to high salinity. Annual Review of Plant Physiology and Plant Molecular Biology 2000;51:463-499.</w:t>
      </w:r>
    </w:p>
    <w:p w14:paraId="065377C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40.</w:t>
      </w:r>
      <w:r w:rsidRPr="005F4730">
        <w:rPr>
          <w:rFonts w:asciiTheme="minorHAnsi" w:hAnsiTheme="minorHAnsi" w:cstheme="minorHAnsi"/>
          <w:sz w:val="20"/>
          <w:lang w:val="en-US"/>
        </w:rPr>
        <w:tab/>
        <w:t>Shabala S, Mackay A. Ion Transport in Halophytes. Plant Responses to Drought and Salinity Stress: Developments in a Post-Genomic Era 2011;57:151-199.</w:t>
      </w:r>
    </w:p>
    <w:p w14:paraId="5A3ACEA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41.</w:t>
      </w:r>
      <w:r w:rsidRPr="005F4730">
        <w:rPr>
          <w:rFonts w:asciiTheme="minorHAnsi" w:hAnsiTheme="minorHAnsi" w:cstheme="minorHAnsi"/>
          <w:sz w:val="20"/>
          <w:lang w:val="en-US"/>
        </w:rPr>
        <w:tab/>
        <w:t>Parida AK, Das AB. Salt tolerance and salinity effects on plants: a review. Ecotoxicology and Environmental Safety 2005;60(3):324-349.</w:t>
      </w:r>
    </w:p>
    <w:p w14:paraId="203DF424"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42.</w:t>
      </w:r>
      <w:r w:rsidRPr="005F4730">
        <w:rPr>
          <w:rFonts w:asciiTheme="minorHAnsi" w:hAnsiTheme="minorHAnsi" w:cstheme="minorHAnsi"/>
          <w:sz w:val="20"/>
          <w:lang w:val="en-US"/>
        </w:rPr>
        <w:tab/>
        <w:t>Galpaz N, Reymond M. Natural Variation in Arabidopsis thaliana Revealed a Genetic Network Controlling Germination Under Salt Stress. Plos One 2010;5(12).</w:t>
      </w:r>
    </w:p>
    <w:p w14:paraId="3D49400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43.</w:t>
      </w:r>
      <w:r w:rsidRPr="005F4730">
        <w:rPr>
          <w:rFonts w:asciiTheme="minorHAnsi" w:hAnsiTheme="minorHAnsi" w:cstheme="minorHAnsi"/>
          <w:sz w:val="20"/>
          <w:lang w:val="en-US"/>
        </w:rPr>
        <w:tab/>
        <w:t>Rozema J, Schat H. Salt tolerance of halophytes, research questions reviewed in the perspective of saline agriculture. Environmental and Experimental Botany 2013;92:83-95.</w:t>
      </w:r>
    </w:p>
    <w:p w14:paraId="5038AAE6"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44.</w:t>
      </w:r>
      <w:r w:rsidRPr="005F4730">
        <w:rPr>
          <w:rFonts w:asciiTheme="minorHAnsi" w:hAnsiTheme="minorHAnsi" w:cstheme="minorHAnsi"/>
          <w:sz w:val="20"/>
          <w:lang w:val="en-US"/>
        </w:rPr>
        <w:tab/>
        <w:t>Zhu JK. Regulation of ion homeostasis under salt stress. Current Opinion in Plant Biology 2003;6(5):441-445.</w:t>
      </w:r>
    </w:p>
    <w:p w14:paraId="2909FE99" w14:textId="0E20699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45.</w:t>
      </w:r>
      <w:r w:rsidRPr="005F4730">
        <w:rPr>
          <w:rFonts w:asciiTheme="minorHAnsi" w:hAnsiTheme="minorHAnsi" w:cstheme="minorHAnsi"/>
          <w:sz w:val="20"/>
          <w:lang w:val="en-US"/>
        </w:rPr>
        <w:tab/>
        <w:t>Flowers TJ, Troke PF, Yeo AR. M</w:t>
      </w:r>
      <w:r w:rsidR="00427CAE" w:rsidRPr="005F4730">
        <w:rPr>
          <w:rFonts w:asciiTheme="minorHAnsi" w:hAnsiTheme="minorHAnsi" w:cstheme="minorHAnsi"/>
          <w:sz w:val="20"/>
          <w:lang w:val="en-US"/>
        </w:rPr>
        <w:t>echanism of salt tolerance in halophytes</w:t>
      </w:r>
      <w:r w:rsidRPr="005F4730">
        <w:rPr>
          <w:rFonts w:asciiTheme="minorHAnsi" w:hAnsiTheme="minorHAnsi" w:cstheme="minorHAnsi"/>
          <w:sz w:val="20"/>
          <w:lang w:val="en-US"/>
        </w:rPr>
        <w:t>. Annual Review of Plant Physiology and Plant Molecular Biology 1977;28:89-121.</w:t>
      </w:r>
    </w:p>
    <w:p w14:paraId="7A6DBF00"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46.</w:t>
      </w:r>
      <w:r w:rsidRPr="005F4730">
        <w:rPr>
          <w:rFonts w:asciiTheme="minorHAnsi" w:hAnsiTheme="minorHAnsi" w:cstheme="minorHAnsi"/>
          <w:sz w:val="20"/>
          <w:lang w:val="en-US"/>
        </w:rPr>
        <w:tab/>
        <w:t>Flowers TJ, Colmer TD. Salinity tolerance in halophytes. New Phytologist 2008;179(4):945-963.</w:t>
      </w:r>
    </w:p>
    <w:p w14:paraId="0568A34B" w14:textId="6A95E2D3"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47.</w:t>
      </w:r>
      <w:r w:rsidRPr="005F4730">
        <w:rPr>
          <w:rFonts w:asciiTheme="minorHAnsi" w:hAnsiTheme="minorHAnsi" w:cstheme="minorHAnsi"/>
          <w:sz w:val="20"/>
          <w:lang w:val="en-US"/>
        </w:rPr>
        <w:tab/>
        <w:t>Storey R, Wynjones RG. R</w:t>
      </w:r>
      <w:r w:rsidR="00427CAE" w:rsidRPr="005F4730">
        <w:rPr>
          <w:rFonts w:asciiTheme="minorHAnsi" w:hAnsiTheme="minorHAnsi" w:cstheme="minorHAnsi"/>
          <w:sz w:val="20"/>
          <w:lang w:val="en-US"/>
        </w:rPr>
        <w:t>esponses of atriplex-spongiosa and suaeda-monoica to salinity</w:t>
      </w:r>
      <w:r w:rsidRPr="005F4730">
        <w:rPr>
          <w:rFonts w:asciiTheme="minorHAnsi" w:hAnsiTheme="minorHAnsi" w:cstheme="minorHAnsi"/>
          <w:sz w:val="20"/>
          <w:lang w:val="en-US"/>
        </w:rPr>
        <w:t>. Plant Physiology 1979;63(1):156-162.</w:t>
      </w:r>
    </w:p>
    <w:p w14:paraId="03C7B06C" w14:textId="7F58EFB6"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lastRenderedPageBreak/>
        <w:t>48.</w:t>
      </w:r>
      <w:r w:rsidRPr="005F4730">
        <w:rPr>
          <w:rFonts w:asciiTheme="minorHAnsi" w:hAnsiTheme="minorHAnsi" w:cstheme="minorHAnsi"/>
          <w:sz w:val="20"/>
          <w:lang w:val="en-US"/>
        </w:rPr>
        <w:tab/>
        <w:t>Neales TF, Sharkey PJ. E</w:t>
      </w:r>
      <w:r w:rsidR="00427CAE" w:rsidRPr="005F4730">
        <w:rPr>
          <w:rFonts w:asciiTheme="minorHAnsi" w:hAnsiTheme="minorHAnsi" w:cstheme="minorHAnsi"/>
          <w:sz w:val="20"/>
          <w:lang w:val="en-US"/>
        </w:rPr>
        <w:t>ffect of salinity on growth and on mineral and organic-constituents of the halophyte disphyma-australe (soland.) black</w:t>
      </w:r>
      <w:r w:rsidRPr="005F4730">
        <w:rPr>
          <w:rFonts w:asciiTheme="minorHAnsi" w:hAnsiTheme="minorHAnsi" w:cstheme="minorHAnsi"/>
          <w:sz w:val="20"/>
          <w:lang w:val="en-US"/>
        </w:rPr>
        <w:t>,J.M. Australian Journal of Plant Physiology 1981;8(2):165-179.</w:t>
      </w:r>
    </w:p>
    <w:p w14:paraId="352EA63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49.</w:t>
      </w:r>
      <w:r w:rsidRPr="005F4730">
        <w:rPr>
          <w:rFonts w:asciiTheme="minorHAnsi" w:hAnsiTheme="minorHAnsi" w:cstheme="minorHAnsi"/>
          <w:sz w:val="20"/>
          <w:lang w:val="en-US"/>
        </w:rPr>
        <w:tab/>
        <w:t>Redondo-Gomez S, Wharmby C, Castillo JM, et al. Growth and photosynthetic responses to salinity in an extreme halophyte, Sarcocornia fruticosa. Physiologia Plantarum 2006;128(1):116-124.</w:t>
      </w:r>
    </w:p>
    <w:p w14:paraId="089A81CA"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50.</w:t>
      </w:r>
      <w:r w:rsidRPr="005F4730">
        <w:rPr>
          <w:rFonts w:asciiTheme="minorHAnsi" w:hAnsiTheme="minorHAnsi" w:cstheme="minorHAnsi"/>
          <w:sz w:val="20"/>
          <w:lang w:val="en-US"/>
        </w:rPr>
        <w:tab/>
        <w:t>Quinta R, Hill PW, Jones DL, et al. Uptake of an amino acid (alanine) and its peptide (trialanine) by the saltmarsh halophytes Salicornia europaea and Aster tripolium and its potential role in ecosystem N cycling and marine aquaculture wastewater treatment. Ecological Engineering 2015;75:145-154.</w:t>
      </w:r>
    </w:p>
    <w:p w14:paraId="442B6AB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51.</w:t>
      </w:r>
      <w:r w:rsidRPr="005F4730">
        <w:rPr>
          <w:rFonts w:asciiTheme="minorHAnsi" w:hAnsiTheme="minorHAnsi" w:cstheme="minorHAnsi"/>
          <w:sz w:val="20"/>
          <w:lang w:val="en-US"/>
        </w:rPr>
        <w:tab/>
        <w:t>Steffen S, Ball P, Mucina L, et al. Phylogeny, biogeography and ecological diversification of Sarcocornia (Salicornioideae, Amaranthaceae). Annals of Botany 2015;115(3):353-368.</w:t>
      </w:r>
    </w:p>
    <w:p w14:paraId="279A432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52.</w:t>
      </w:r>
      <w:r w:rsidRPr="005F4730">
        <w:rPr>
          <w:rFonts w:asciiTheme="minorHAnsi" w:hAnsiTheme="minorHAnsi" w:cstheme="minorHAnsi"/>
          <w:sz w:val="20"/>
          <w:lang w:val="en-US"/>
        </w:rPr>
        <w:tab/>
        <w:t>Forde BG, Clarkson DT. Nitrate and ammonium nutrition of plants: Physiological and molecular perspectives. Advances in Botanical Research Incorporating Advances in Plant Pathology, Vol 30 1999;30:1-90.</w:t>
      </w:r>
    </w:p>
    <w:p w14:paraId="5D0C65A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rPr>
        <w:t>53.</w:t>
      </w:r>
      <w:r w:rsidRPr="005F4730">
        <w:rPr>
          <w:rFonts w:asciiTheme="minorHAnsi" w:hAnsiTheme="minorHAnsi" w:cstheme="minorHAnsi"/>
          <w:sz w:val="20"/>
        </w:rPr>
        <w:tab/>
        <w:t xml:space="preserve">Coleto I, Bejarano I, Marín-Peña AJ, et al. </w:t>
      </w:r>
      <w:r w:rsidRPr="005F4730">
        <w:rPr>
          <w:rFonts w:asciiTheme="minorHAnsi" w:hAnsiTheme="minorHAnsi" w:cstheme="minorHAnsi"/>
          <w:sz w:val="20"/>
          <w:lang w:val="en-US"/>
        </w:rPr>
        <w:t>Arabidopsis thaliana transcription factors MYB28 and MYB29 shape ammonium stress responses by regulating Fe homeostasis.</w:t>
      </w:r>
    </w:p>
    <w:p w14:paraId="046CFDD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rPr>
        <w:t>54.</w:t>
      </w:r>
      <w:r w:rsidRPr="005F4730">
        <w:rPr>
          <w:rFonts w:asciiTheme="minorHAnsi" w:hAnsiTheme="minorHAnsi" w:cstheme="minorHAnsi"/>
          <w:sz w:val="20"/>
        </w:rPr>
        <w:tab/>
        <w:t xml:space="preserve">Bloom AJ, Burger M, Rubio-Asensio JS, et al. </w:t>
      </w:r>
      <w:r w:rsidRPr="005F4730">
        <w:rPr>
          <w:rFonts w:asciiTheme="minorHAnsi" w:hAnsiTheme="minorHAnsi" w:cstheme="minorHAnsi"/>
          <w:sz w:val="20"/>
          <w:lang w:val="en-US"/>
        </w:rPr>
        <w:t>Carbon Dioxide Enrichment Inhibits Nitrate Assimilation in Wheat and Arabidopsis. Science 2010;328(5980):899-903.</w:t>
      </w:r>
    </w:p>
    <w:p w14:paraId="6EB42C52"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55.</w:t>
      </w:r>
      <w:r w:rsidRPr="005F4730">
        <w:rPr>
          <w:rFonts w:asciiTheme="minorHAnsi" w:hAnsiTheme="minorHAnsi" w:cstheme="minorHAnsi"/>
          <w:sz w:val="20"/>
          <w:lang w:val="en-US"/>
        </w:rPr>
        <w:tab/>
        <w:t>Cott GM, Caplan JS, Mozdzer TJ. Nitrogen uptake kinetics and saltmarsh plant responses to global change. Scientific Reports 2018;8.</w:t>
      </w:r>
    </w:p>
    <w:p w14:paraId="700F9A71"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56.</w:t>
      </w:r>
      <w:r w:rsidRPr="005F4730">
        <w:rPr>
          <w:rFonts w:asciiTheme="minorHAnsi" w:hAnsiTheme="minorHAnsi" w:cstheme="minorHAnsi"/>
          <w:sz w:val="20"/>
          <w:lang w:val="en-US"/>
        </w:rPr>
        <w:tab/>
        <w:t>Hessini K, Ben Hamed K, Gandour M, et al. Ammonium nutrition in the halophyte Spartina alterniflora under salt stress: evidence for a priming effect of ammonium? Plant and Soil 2013;370(1-2):163-173.</w:t>
      </w:r>
    </w:p>
    <w:p w14:paraId="027D4128"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57.</w:t>
      </w:r>
      <w:r w:rsidRPr="005F4730">
        <w:rPr>
          <w:rFonts w:asciiTheme="minorHAnsi" w:hAnsiTheme="minorHAnsi" w:cstheme="minorHAnsi"/>
          <w:sz w:val="20"/>
          <w:lang w:val="en-US"/>
        </w:rPr>
        <w:tab/>
        <w:t>Jesus JM, Cassoni AC, Danko AS, et al. Role of three different plants on simultaneous salt and nutrient reduction from saline synthetic wastewater in lab-scale constructed wetlands. Science of the Total Environment 2017;579:447-455.</w:t>
      </w:r>
    </w:p>
    <w:p w14:paraId="50AFFA48"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58.</w:t>
      </w:r>
      <w:r w:rsidRPr="005F4730">
        <w:rPr>
          <w:rFonts w:asciiTheme="minorHAnsi" w:hAnsiTheme="minorHAnsi" w:cstheme="minorHAnsi"/>
          <w:sz w:val="20"/>
          <w:lang w:val="en-US"/>
        </w:rPr>
        <w:tab/>
        <w:t>Panta S, Flowers T, Lane P, et al. Halophyte agriculture: Success stories. Environmental and Experimental Botany 2014;107:71-83.</w:t>
      </w:r>
    </w:p>
    <w:p w14:paraId="42A13353" w14:textId="77777777" w:rsidR="00E07530" w:rsidRPr="005F4730" w:rsidRDefault="00E07530" w:rsidP="005F4730">
      <w:pPr>
        <w:spacing w:before="240" w:line="240" w:lineRule="auto"/>
        <w:ind w:left="720" w:hanging="720"/>
        <w:jc w:val="both"/>
        <w:rPr>
          <w:rFonts w:asciiTheme="minorHAnsi" w:hAnsiTheme="minorHAnsi" w:cstheme="minorHAnsi"/>
          <w:sz w:val="20"/>
        </w:rPr>
      </w:pPr>
      <w:r w:rsidRPr="005F4730">
        <w:rPr>
          <w:rFonts w:asciiTheme="minorHAnsi" w:hAnsiTheme="minorHAnsi" w:cstheme="minorHAnsi"/>
          <w:sz w:val="20"/>
        </w:rPr>
        <w:t>59.</w:t>
      </w:r>
      <w:r w:rsidRPr="005F4730">
        <w:rPr>
          <w:rFonts w:asciiTheme="minorHAnsi" w:hAnsiTheme="minorHAnsi" w:cstheme="minorHAnsi"/>
          <w:sz w:val="20"/>
        </w:rPr>
        <w:tab/>
        <w:t xml:space="preserve">Riquelme J, Olaeta JA, Galvez L, et al. </w:t>
      </w:r>
      <w:r w:rsidRPr="005F4730">
        <w:rPr>
          <w:rFonts w:asciiTheme="minorHAnsi" w:hAnsiTheme="minorHAnsi" w:cstheme="minorHAnsi"/>
          <w:sz w:val="20"/>
          <w:lang w:val="en-US"/>
        </w:rPr>
        <w:t xml:space="preserve">Nutritional and functional characterization of wild and cultivated Sarcocornia neei grown in Chile. </w:t>
      </w:r>
      <w:r w:rsidRPr="005F4730">
        <w:rPr>
          <w:rFonts w:asciiTheme="minorHAnsi" w:hAnsiTheme="minorHAnsi" w:cstheme="minorHAnsi"/>
          <w:sz w:val="20"/>
        </w:rPr>
        <w:t>Ciencia E Investigacion Agraria 2016;43(2):283-293.</w:t>
      </w:r>
    </w:p>
    <w:p w14:paraId="6A4E419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rPr>
        <w:t>60.</w:t>
      </w:r>
      <w:r w:rsidRPr="005F4730">
        <w:rPr>
          <w:rFonts w:asciiTheme="minorHAnsi" w:hAnsiTheme="minorHAnsi" w:cstheme="minorHAnsi"/>
          <w:sz w:val="20"/>
        </w:rPr>
        <w:tab/>
        <w:t xml:space="preserve">Ben Hamed K, Ellouzi H, Talbi OZ, et al. </w:t>
      </w:r>
      <w:r w:rsidRPr="005F4730">
        <w:rPr>
          <w:rFonts w:asciiTheme="minorHAnsi" w:hAnsiTheme="minorHAnsi" w:cstheme="minorHAnsi"/>
          <w:sz w:val="20"/>
          <w:lang w:val="en-US"/>
        </w:rPr>
        <w:t>Physiological response of halophytes to multiple stresses. Functional Plant Biology 2013;40(8-9):883-896.</w:t>
      </w:r>
    </w:p>
    <w:p w14:paraId="1639586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61.</w:t>
      </w:r>
      <w:r w:rsidRPr="005F4730">
        <w:rPr>
          <w:rFonts w:asciiTheme="minorHAnsi" w:hAnsiTheme="minorHAnsi" w:cstheme="minorHAnsi"/>
          <w:sz w:val="20"/>
          <w:lang w:val="en-US"/>
        </w:rPr>
        <w:tab/>
        <w:t>Valladao GMR, Gallani SU, Pilarski F. South American fish for continental aquaculture. Reviews in Aquaculture 2018;10(2):351-369.</w:t>
      </w:r>
    </w:p>
    <w:p w14:paraId="26AF2302" w14:textId="77777777" w:rsidR="00E07530" w:rsidRPr="005F4730" w:rsidRDefault="00E07530" w:rsidP="005F4730">
      <w:pPr>
        <w:spacing w:before="240" w:line="240" w:lineRule="auto"/>
        <w:ind w:left="720" w:hanging="720"/>
        <w:jc w:val="both"/>
        <w:rPr>
          <w:rFonts w:asciiTheme="minorHAnsi" w:hAnsiTheme="minorHAnsi" w:cstheme="minorHAnsi"/>
          <w:sz w:val="20"/>
        </w:rPr>
      </w:pPr>
      <w:r w:rsidRPr="005F4730">
        <w:rPr>
          <w:rFonts w:asciiTheme="minorHAnsi" w:hAnsiTheme="minorHAnsi" w:cstheme="minorHAnsi"/>
          <w:sz w:val="20"/>
          <w:lang w:val="en-US"/>
        </w:rPr>
        <w:t>62.</w:t>
      </w:r>
      <w:r w:rsidRPr="005F4730">
        <w:rPr>
          <w:rFonts w:asciiTheme="minorHAnsi" w:hAnsiTheme="minorHAnsi" w:cstheme="minorHAnsi"/>
          <w:sz w:val="20"/>
          <w:lang w:val="en-US"/>
        </w:rPr>
        <w:tab/>
        <w:t xml:space="preserve">Alonso MA, Crespo MB. Taxonomic and nomenclatural notes on South American taxa of Sarcocornia (Chenopodiaceae). </w:t>
      </w:r>
      <w:r w:rsidRPr="005F4730">
        <w:rPr>
          <w:rFonts w:asciiTheme="minorHAnsi" w:hAnsiTheme="minorHAnsi" w:cstheme="minorHAnsi"/>
          <w:sz w:val="20"/>
        </w:rPr>
        <w:t>Annales Botanici Fennici 2008;45(4):241-254.</w:t>
      </w:r>
    </w:p>
    <w:p w14:paraId="06DF702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rPr>
        <w:t>63.</w:t>
      </w:r>
      <w:r w:rsidRPr="005F4730">
        <w:rPr>
          <w:rFonts w:asciiTheme="minorHAnsi" w:hAnsiTheme="minorHAnsi" w:cstheme="minorHAnsi"/>
          <w:sz w:val="20"/>
        </w:rPr>
        <w:tab/>
        <w:t xml:space="preserve">Alonso MF, Orellana C, Valdes S, et al. </w:t>
      </w:r>
      <w:r w:rsidRPr="005F4730">
        <w:rPr>
          <w:rFonts w:asciiTheme="minorHAnsi" w:hAnsiTheme="minorHAnsi" w:cstheme="minorHAnsi"/>
          <w:sz w:val="20"/>
          <w:lang w:val="en-US"/>
        </w:rPr>
        <w:t xml:space="preserve">Effect of salinity on the germination of Sarcocornia </w:t>
      </w:r>
      <w:r w:rsidRPr="005F4730">
        <w:rPr>
          <w:rFonts w:asciiTheme="minorHAnsi" w:hAnsiTheme="minorHAnsi" w:cstheme="minorHAnsi"/>
          <w:sz w:val="20"/>
          <w:lang w:val="en-US"/>
        </w:rPr>
        <w:lastRenderedPageBreak/>
        <w:t>neei (Chenopodiaceae) from two contrasting habitats. Seed Science and Technology 2017;45(1):252-258.</w:t>
      </w:r>
    </w:p>
    <w:p w14:paraId="285353FD" w14:textId="77777777" w:rsidR="00E07530" w:rsidRPr="005F4730" w:rsidRDefault="00E07530" w:rsidP="005F4730">
      <w:pPr>
        <w:spacing w:before="240" w:line="240" w:lineRule="auto"/>
        <w:ind w:left="720" w:hanging="720"/>
        <w:jc w:val="both"/>
        <w:rPr>
          <w:rFonts w:asciiTheme="minorHAnsi" w:hAnsiTheme="minorHAnsi" w:cstheme="minorHAnsi"/>
          <w:sz w:val="20"/>
        </w:rPr>
      </w:pPr>
      <w:r w:rsidRPr="005F4730">
        <w:rPr>
          <w:rFonts w:asciiTheme="minorHAnsi" w:hAnsiTheme="minorHAnsi" w:cstheme="minorHAnsi"/>
          <w:sz w:val="20"/>
          <w:lang w:val="en-US"/>
        </w:rPr>
        <w:t>64.</w:t>
      </w:r>
      <w:r w:rsidRPr="005F4730">
        <w:rPr>
          <w:rFonts w:asciiTheme="minorHAnsi" w:hAnsiTheme="minorHAnsi" w:cstheme="minorHAnsi"/>
          <w:sz w:val="20"/>
          <w:lang w:val="en-US"/>
        </w:rPr>
        <w:tab/>
        <w:t xml:space="preserve">Boër B, Ȫzturk M, Clüsener-Godt M, et al. </w:t>
      </w:r>
      <w:r w:rsidRPr="005F4730">
        <w:rPr>
          <w:rFonts w:asciiTheme="minorHAnsi" w:hAnsiTheme="minorHAnsi" w:cstheme="minorHAnsi"/>
          <w:i/>
          <w:sz w:val="20"/>
          <w:lang w:val="en-US"/>
        </w:rPr>
        <w:t>Sabkha Ecosystems: Volume V: The Americas.</w:t>
      </w:r>
      <w:r w:rsidRPr="005F4730">
        <w:rPr>
          <w:rFonts w:asciiTheme="minorHAnsi" w:hAnsiTheme="minorHAnsi" w:cstheme="minorHAnsi"/>
          <w:sz w:val="20"/>
          <w:lang w:val="en-US"/>
        </w:rPr>
        <w:t xml:space="preserve"> </w:t>
      </w:r>
      <w:r w:rsidRPr="005F4730">
        <w:rPr>
          <w:rFonts w:asciiTheme="minorHAnsi" w:hAnsiTheme="minorHAnsi" w:cstheme="minorHAnsi"/>
          <w:sz w:val="20"/>
        </w:rPr>
        <w:t>Vol V. Cham, Switzerland2016.</w:t>
      </w:r>
    </w:p>
    <w:p w14:paraId="76EE2A8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rPr>
        <w:t>65.</w:t>
      </w:r>
      <w:r w:rsidRPr="005F4730">
        <w:rPr>
          <w:rFonts w:asciiTheme="minorHAnsi" w:hAnsiTheme="minorHAnsi" w:cstheme="minorHAnsi"/>
          <w:sz w:val="20"/>
        </w:rPr>
        <w:tab/>
        <w:t xml:space="preserve">de Souza MM, Mendes CR, Doncato KB, et al. </w:t>
      </w:r>
      <w:r w:rsidRPr="005F4730">
        <w:rPr>
          <w:rFonts w:asciiTheme="minorHAnsi" w:hAnsiTheme="minorHAnsi" w:cstheme="minorHAnsi"/>
          <w:sz w:val="20"/>
          <w:lang w:val="en-US"/>
        </w:rPr>
        <w:t>Growth, Phenolics, Photosynthetic Pigments, and Antioxidant Response of Two New Genotypes of Sea Asparagus (Salicornia neei Lag.) to Salinity under Greenhouse and Field Conditions. Agriculture-Basel 2018;8(7).</w:t>
      </w:r>
    </w:p>
    <w:p w14:paraId="0ED409C4"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66.</w:t>
      </w:r>
      <w:r w:rsidRPr="005F4730">
        <w:rPr>
          <w:rFonts w:asciiTheme="minorHAnsi" w:hAnsiTheme="minorHAnsi" w:cstheme="minorHAnsi"/>
          <w:sz w:val="20"/>
          <w:lang w:val="en-US"/>
        </w:rPr>
        <w:tab/>
        <w:t>Hasanuzzaman M, Nahar K, Alam MM, et al. Potential Use of Halophytes to Remediate Saline Soils. Biomed Research International 2014;2014.</w:t>
      </w:r>
    </w:p>
    <w:p w14:paraId="3659FB35"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67.</w:t>
      </w:r>
      <w:r w:rsidRPr="005F4730">
        <w:rPr>
          <w:rFonts w:asciiTheme="minorHAnsi" w:hAnsiTheme="minorHAnsi" w:cstheme="minorHAnsi"/>
          <w:sz w:val="20"/>
          <w:lang w:val="en-US"/>
        </w:rPr>
        <w:tab/>
        <w:t>Ma JB, Cirillo V, Zhang DY, et al. Regulation of Ammonium Cellular Levels is An Important Adaptive Trait for the Euhalophytic Behavior of Salicornia europaea. Plants-Basel 2020;9(2).</w:t>
      </w:r>
    </w:p>
    <w:p w14:paraId="661FEEA0"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68.</w:t>
      </w:r>
      <w:r w:rsidRPr="005F4730">
        <w:rPr>
          <w:rFonts w:asciiTheme="minorHAnsi" w:hAnsiTheme="minorHAnsi" w:cstheme="minorHAnsi"/>
          <w:sz w:val="20"/>
          <w:lang w:val="en-US"/>
        </w:rPr>
        <w:tab/>
        <w:t>Liu Y, von Wiren N. Ammonium as a signal for physiological and morphological responses in plants. Journal of Experimental Botany 2017;68(10):2581-2592.</w:t>
      </w:r>
    </w:p>
    <w:p w14:paraId="220F855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69.</w:t>
      </w:r>
      <w:r w:rsidRPr="005F4730">
        <w:rPr>
          <w:rFonts w:asciiTheme="minorHAnsi" w:hAnsiTheme="minorHAnsi" w:cstheme="minorHAnsi"/>
          <w:sz w:val="20"/>
          <w:lang w:val="en-US"/>
        </w:rPr>
        <w:tab/>
        <w:t>Kosegarten H, Grolig F, Wieneke J, et al. Differential ammonia-elicited changes of cytosolic pH in root hair cells of rice and maize as monitored by 2',7'-bis-(2-carboxyethyl)-5 (and -6)-carboxyfluorescein-fluorescence ratio. Plant Physiology 1997;113(2):451-461.</w:t>
      </w:r>
    </w:p>
    <w:p w14:paraId="6A5A2B6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70.</w:t>
      </w:r>
      <w:r w:rsidRPr="005F4730">
        <w:rPr>
          <w:rFonts w:asciiTheme="minorHAnsi" w:hAnsiTheme="minorHAnsi" w:cstheme="minorHAnsi"/>
          <w:sz w:val="20"/>
          <w:lang w:val="en-US"/>
        </w:rPr>
        <w:tab/>
        <w:t>Tipirdamaz R, Gagneul D, Duhaze C, et al. Clustering of halophytes from an inland salt marsh in Turkey according to their ability to accumulate sodium and nitrogenous osmolytes. Environmental and Experimental Botany 2006;57(1-2):139-153.</w:t>
      </w:r>
    </w:p>
    <w:p w14:paraId="45F160F8"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71.</w:t>
      </w:r>
      <w:r w:rsidRPr="005F4730">
        <w:rPr>
          <w:rFonts w:asciiTheme="minorHAnsi" w:hAnsiTheme="minorHAnsi" w:cstheme="minorHAnsi"/>
          <w:sz w:val="20"/>
          <w:lang w:val="en-US"/>
        </w:rPr>
        <w:tab/>
        <w:t>Gil R, Boscaiu M, Lull C, et al. Are soluble carbohydrates ecologically relevant for salt tolerance in halophytes? Functional Plant Biology 2013;40(8-9):805-818.</w:t>
      </w:r>
    </w:p>
    <w:p w14:paraId="364F606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72.</w:t>
      </w:r>
      <w:r w:rsidRPr="005F4730">
        <w:rPr>
          <w:rFonts w:asciiTheme="minorHAnsi" w:hAnsiTheme="minorHAnsi" w:cstheme="minorHAnsi"/>
          <w:sz w:val="20"/>
          <w:lang w:val="en-US"/>
        </w:rPr>
        <w:tab/>
        <w:t>Negrao S, Cecilia Almadanim M, Pires IS, et al. New allelic variants found in key rice salt-tolerance genes: an association study. Plant Biotechnology Journal 2013;11(1):87-100.</w:t>
      </w:r>
    </w:p>
    <w:p w14:paraId="1AB56531"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73.</w:t>
      </w:r>
      <w:r w:rsidRPr="005F4730">
        <w:rPr>
          <w:rFonts w:asciiTheme="minorHAnsi" w:hAnsiTheme="minorHAnsi" w:cstheme="minorHAnsi"/>
          <w:sz w:val="20"/>
          <w:lang w:val="en-US"/>
        </w:rPr>
        <w:tab/>
        <w:t>Yoshida T, Mogami J, Yamaguchi-Shinozaki K. ABA-dependent and ABA-independent signaling in response to osmotic stress in plants. Current Opinion in Plant Biology 2014;21:133-139.</w:t>
      </w:r>
    </w:p>
    <w:p w14:paraId="139E4DF0"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74.</w:t>
      </w:r>
      <w:r w:rsidRPr="005F4730">
        <w:rPr>
          <w:rFonts w:asciiTheme="minorHAnsi" w:hAnsiTheme="minorHAnsi" w:cstheme="minorHAnsi"/>
          <w:sz w:val="20"/>
          <w:lang w:val="en-US"/>
        </w:rPr>
        <w:tab/>
        <w:t>Chen Y, Zong J, Tan Z, et al. Systematic mining of salt-tolerant genes in halophyte-Zoysia matrella through cDNA expression library screening. Plant Physiology and Biochemistry 2015;89:44-52.</w:t>
      </w:r>
    </w:p>
    <w:p w14:paraId="0400FDE0"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75.</w:t>
      </w:r>
      <w:r w:rsidRPr="005F4730">
        <w:rPr>
          <w:rFonts w:asciiTheme="minorHAnsi" w:hAnsiTheme="minorHAnsi" w:cstheme="minorHAnsi"/>
          <w:sz w:val="20"/>
          <w:lang w:val="en-US"/>
        </w:rPr>
        <w:tab/>
        <w:t>Patterson K, Cakmak T, Cooper A, et al. Distinct signalling pathways and transcriptome response signatures differentiate ammonium- and nitrate-supplied plants. Plant Cell and Environment 2010;33(9):1486-1501.</w:t>
      </w:r>
    </w:p>
    <w:p w14:paraId="08CE965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76.</w:t>
      </w:r>
      <w:r w:rsidRPr="005F4730">
        <w:rPr>
          <w:rFonts w:asciiTheme="minorHAnsi" w:hAnsiTheme="minorHAnsi" w:cstheme="minorHAnsi"/>
          <w:sz w:val="20"/>
          <w:lang w:val="en-US"/>
        </w:rPr>
        <w:tab/>
        <w:t xml:space="preserve">Anon. </w:t>
      </w:r>
      <w:r w:rsidRPr="005F4730">
        <w:rPr>
          <w:rFonts w:asciiTheme="minorHAnsi" w:hAnsiTheme="minorHAnsi" w:cstheme="minorHAnsi"/>
          <w:i/>
          <w:sz w:val="20"/>
          <w:lang w:val="en-US"/>
        </w:rPr>
        <w:t>Introduction of salt-tolerant forage production systems to salt-affected lands in Sinai Peninsula in Egypt: a pilot demonstration project.</w:t>
      </w:r>
      <w:r w:rsidRPr="005F4730">
        <w:rPr>
          <w:rFonts w:asciiTheme="minorHAnsi" w:hAnsiTheme="minorHAnsi" w:cstheme="minorHAnsi"/>
          <w:sz w:val="20"/>
          <w:lang w:val="en-US"/>
        </w:rPr>
        <w:t>: Final Report, DRC, Egypt—ICBA, UAE.;2009.</w:t>
      </w:r>
    </w:p>
    <w:p w14:paraId="2BD18BE3" w14:textId="332D5D7D"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77.</w:t>
      </w:r>
      <w:r w:rsidRPr="005F4730">
        <w:rPr>
          <w:rFonts w:asciiTheme="minorHAnsi" w:hAnsiTheme="minorHAnsi" w:cstheme="minorHAnsi"/>
          <w:sz w:val="20"/>
          <w:lang w:val="en-US"/>
        </w:rPr>
        <w:tab/>
        <w:t>Eddin RS, Doddema H. E</w:t>
      </w:r>
      <w:r w:rsidR="00427CAE" w:rsidRPr="005F4730">
        <w:rPr>
          <w:rFonts w:asciiTheme="minorHAnsi" w:hAnsiTheme="minorHAnsi" w:cstheme="minorHAnsi"/>
          <w:sz w:val="20"/>
          <w:lang w:val="en-US"/>
        </w:rPr>
        <w:t>ffects of nacl on the nitrogen-metabolism of the halophyte arthrocnemum-fruticosum (l) moq grown in a greenhouse</w:t>
      </w:r>
      <w:r w:rsidRPr="005F4730">
        <w:rPr>
          <w:rFonts w:asciiTheme="minorHAnsi" w:hAnsiTheme="minorHAnsi" w:cstheme="minorHAnsi"/>
          <w:sz w:val="20"/>
          <w:lang w:val="en-US"/>
        </w:rPr>
        <w:t>. Plant and Soil 1986;92(3):373-385.</w:t>
      </w:r>
    </w:p>
    <w:p w14:paraId="7C207C6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78.</w:t>
      </w:r>
      <w:r w:rsidRPr="005F4730">
        <w:rPr>
          <w:rFonts w:asciiTheme="minorHAnsi" w:hAnsiTheme="minorHAnsi" w:cstheme="minorHAnsi"/>
          <w:sz w:val="20"/>
          <w:lang w:val="en-US"/>
        </w:rPr>
        <w:tab/>
        <w:t>Britto DT, Kronzucker HJ. NH4+ toxicity in higher plants: a critical review. Journal of Plant Physiology 2002;159(6):567-584.</w:t>
      </w:r>
    </w:p>
    <w:p w14:paraId="3AE515B8"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lastRenderedPageBreak/>
        <w:t>79.</w:t>
      </w:r>
      <w:r w:rsidRPr="005F4730">
        <w:rPr>
          <w:rFonts w:asciiTheme="minorHAnsi" w:hAnsiTheme="minorHAnsi" w:cstheme="minorHAnsi"/>
          <w:sz w:val="20"/>
          <w:lang w:val="en-US"/>
        </w:rPr>
        <w:tab/>
        <w:t>Stewart G, Lee J, Orebamjo T. Nitrogen Metabolism of Halophytes. I. Nitrate Reductase Activity in Suaeda martima. New Phytologist 1972(JSTOR):263-267.</w:t>
      </w:r>
    </w:p>
    <w:p w14:paraId="52E05592" w14:textId="1BA0F15B"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80.</w:t>
      </w:r>
      <w:r w:rsidRPr="005F4730">
        <w:rPr>
          <w:rFonts w:asciiTheme="minorHAnsi" w:hAnsiTheme="minorHAnsi" w:cstheme="minorHAnsi"/>
          <w:sz w:val="20"/>
          <w:lang w:val="en-US"/>
        </w:rPr>
        <w:tab/>
        <w:t>Hoff T, Truong HN, Caboche M. T</w:t>
      </w:r>
      <w:r w:rsidR="00427CAE" w:rsidRPr="005F4730">
        <w:rPr>
          <w:rFonts w:asciiTheme="minorHAnsi" w:hAnsiTheme="minorHAnsi" w:cstheme="minorHAnsi"/>
          <w:sz w:val="20"/>
          <w:lang w:val="en-US"/>
        </w:rPr>
        <w:t>he use of mutants and transgenic plants to study nitrate assimilation.</w:t>
      </w:r>
      <w:r w:rsidRPr="005F4730">
        <w:rPr>
          <w:rFonts w:asciiTheme="minorHAnsi" w:hAnsiTheme="minorHAnsi" w:cstheme="minorHAnsi"/>
          <w:sz w:val="20"/>
          <w:lang w:val="en-US"/>
        </w:rPr>
        <w:t xml:space="preserve"> Plant Cell and Environment 1994;17(5):489-506.</w:t>
      </w:r>
    </w:p>
    <w:p w14:paraId="5BCD62D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81.</w:t>
      </w:r>
      <w:r w:rsidRPr="005F4730">
        <w:rPr>
          <w:rFonts w:asciiTheme="minorHAnsi" w:hAnsiTheme="minorHAnsi" w:cstheme="minorHAnsi"/>
          <w:sz w:val="20"/>
          <w:lang w:val="en-US"/>
        </w:rPr>
        <w:tab/>
        <w:t>Sivasankar S, Oaks A. Nitrate assimilation in higher plants: The effect of metabolites and light. Plant Physiology and Biochemistry 1996;34(5):609-620.</w:t>
      </w:r>
    </w:p>
    <w:p w14:paraId="6AE67896" w14:textId="623BB79F"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82.</w:t>
      </w:r>
      <w:r w:rsidRPr="005F4730">
        <w:rPr>
          <w:rFonts w:asciiTheme="minorHAnsi" w:hAnsiTheme="minorHAnsi" w:cstheme="minorHAnsi"/>
          <w:sz w:val="20"/>
          <w:lang w:val="en-US"/>
        </w:rPr>
        <w:tab/>
        <w:t>Stewart GR, Rhodes D. N</w:t>
      </w:r>
      <w:r w:rsidR="00427CAE" w:rsidRPr="005F4730">
        <w:rPr>
          <w:rFonts w:asciiTheme="minorHAnsi" w:hAnsiTheme="minorHAnsi" w:cstheme="minorHAnsi"/>
          <w:sz w:val="20"/>
          <w:lang w:val="en-US"/>
        </w:rPr>
        <w:t>itrogen-metabolism of halophytes .3. enzymes of ammonia assimilation</w:t>
      </w:r>
      <w:r w:rsidRPr="005F4730">
        <w:rPr>
          <w:rFonts w:asciiTheme="minorHAnsi" w:hAnsiTheme="minorHAnsi" w:cstheme="minorHAnsi"/>
          <w:sz w:val="20"/>
          <w:lang w:val="en-US"/>
        </w:rPr>
        <w:t>. New Phytologist 1978;80(2):307-316.</w:t>
      </w:r>
    </w:p>
    <w:p w14:paraId="0F52277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83.</w:t>
      </w:r>
      <w:r w:rsidRPr="005F4730">
        <w:rPr>
          <w:rFonts w:asciiTheme="minorHAnsi" w:hAnsiTheme="minorHAnsi" w:cstheme="minorHAnsi"/>
          <w:sz w:val="20"/>
          <w:lang w:val="en-US"/>
        </w:rPr>
        <w:tab/>
        <w:t>Gutierez RA, Stokes TL, Thum K, et al. Systems approach identifies an organic nitrogen-responsive gene network that is regulated by the master clock control gene CCA1. Proceedings of the National Academy of Sciences of the United States of America 2008;105(12):4939-4944.</w:t>
      </w:r>
    </w:p>
    <w:p w14:paraId="331A311A" w14:textId="19743859"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84.</w:t>
      </w:r>
      <w:r w:rsidRPr="005F4730">
        <w:rPr>
          <w:rFonts w:asciiTheme="minorHAnsi" w:hAnsiTheme="minorHAnsi" w:cstheme="minorHAnsi"/>
          <w:sz w:val="20"/>
          <w:lang w:val="en-US"/>
        </w:rPr>
        <w:tab/>
        <w:t>Yokoishi T, Tanimoto S. S</w:t>
      </w:r>
      <w:r w:rsidR="00427CAE" w:rsidRPr="005F4730">
        <w:rPr>
          <w:rFonts w:asciiTheme="minorHAnsi" w:hAnsiTheme="minorHAnsi" w:cstheme="minorHAnsi"/>
          <w:sz w:val="20"/>
          <w:lang w:val="en-US"/>
        </w:rPr>
        <w:t>eed-germination of the halophyte suaeda-japonica under salt stress</w:t>
      </w:r>
      <w:r w:rsidRPr="005F4730">
        <w:rPr>
          <w:rFonts w:asciiTheme="minorHAnsi" w:hAnsiTheme="minorHAnsi" w:cstheme="minorHAnsi"/>
          <w:sz w:val="20"/>
          <w:lang w:val="en-US"/>
        </w:rPr>
        <w:t>. Journal of Plant Research 1994;107(1088):385-388.</w:t>
      </w:r>
    </w:p>
    <w:p w14:paraId="71671CA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85.</w:t>
      </w:r>
      <w:r w:rsidRPr="005F4730">
        <w:rPr>
          <w:rFonts w:asciiTheme="minorHAnsi" w:hAnsiTheme="minorHAnsi" w:cstheme="minorHAnsi"/>
          <w:sz w:val="20"/>
          <w:lang w:val="en-US"/>
        </w:rPr>
        <w:tab/>
        <w:t>Kumari A, Das P, Parida AK, et al. Proteomics, metabolomics, and ionomics perspectives of salinity tolerance in halophytes. Frontiers in Plant Science 2015;6.</w:t>
      </w:r>
    </w:p>
    <w:p w14:paraId="045F2D9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86.</w:t>
      </w:r>
      <w:r w:rsidRPr="005F4730">
        <w:rPr>
          <w:rFonts w:asciiTheme="minorHAnsi" w:hAnsiTheme="minorHAnsi" w:cstheme="minorHAnsi"/>
          <w:sz w:val="20"/>
          <w:lang w:val="en-US"/>
        </w:rPr>
        <w:tab/>
        <w:t>Lymbery AJ, Doupe RG, Bennett T, et al. Efficacy of a subsurface-flow wetland using the estuarine sedge Juncus kraussii to treat effluent from inland saline aquaculture. Aquacultural Engineering 2006;34(1):1-7.</w:t>
      </w:r>
    </w:p>
    <w:p w14:paraId="640528D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87.</w:t>
      </w:r>
      <w:r w:rsidRPr="005F4730">
        <w:rPr>
          <w:rFonts w:asciiTheme="minorHAnsi" w:hAnsiTheme="minorHAnsi" w:cstheme="minorHAnsi"/>
          <w:sz w:val="20"/>
          <w:lang w:val="en-US"/>
        </w:rPr>
        <w:tab/>
        <w:t>Klomjek P, Nitisoravut S. Constructed treatment wetland: a study of eight plant species under saline conditions. Chemosphere 2005;58(5):585-593.</w:t>
      </w:r>
    </w:p>
    <w:p w14:paraId="033FF8C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88.</w:t>
      </w:r>
      <w:r w:rsidRPr="005F4730">
        <w:rPr>
          <w:rFonts w:asciiTheme="minorHAnsi" w:hAnsiTheme="minorHAnsi" w:cstheme="minorHAnsi"/>
          <w:sz w:val="20"/>
          <w:lang w:val="en-US"/>
        </w:rPr>
        <w:tab/>
        <w:t>Ravazzolo L, Trevisan S, Forestan C, et al. Nitrate and Ammonium Affect the Overall Maize Response to Nitrogen Availability by Triggering Specific and Common Transcriptional Signatures in Roots. International Journal of Molecular Sciences 2020;21(2).</w:t>
      </w:r>
    </w:p>
    <w:p w14:paraId="62B745F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89.</w:t>
      </w:r>
      <w:r w:rsidRPr="005F4730">
        <w:rPr>
          <w:rFonts w:asciiTheme="minorHAnsi" w:hAnsiTheme="minorHAnsi" w:cstheme="minorHAnsi"/>
          <w:sz w:val="20"/>
          <w:lang w:val="en-US"/>
        </w:rPr>
        <w:tab/>
        <w:t>van Wijnen HJ, Bakker JP. Nitrogen and phosphorus limitation in a coastal barrier salt marsh: the implications for vegetation succession. Journal of Ecology 1999;87(2):265-272.</w:t>
      </w:r>
    </w:p>
    <w:p w14:paraId="2E9660B2"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90.</w:t>
      </w:r>
      <w:r w:rsidRPr="005F4730">
        <w:rPr>
          <w:rFonts w:asciiTheme="minorHAnsi" w:hAnsiTheme="minorHAnsi" w:cstheme="minorHAnsi"/>
          <w:sz w:val="20"/>
          <w:lang w:val="en-US"/>
        </w:rPr>
        <w:tab/>
        <w:t>Sanchez E, Avila-Quezada G, Gardea AA, et al. Nitrogen metabolism in roots and leaves of green bean plants exposed to different phosphorus doses. Phyton-International Journal of Experimental Botany 2009;78:11-16.</w:t>
      </w:r>
    </w:p>
    <w:p w14:paraId="0ABAFAC6"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91.</w:t>
      </w:r>
      <w:r w:rsidRPr="005F4730">
        <w:rPr>
          <w:rFonts w:asciiTheme="minorHAnsi" w:hAnsiTheme="minorHAnsi" w:cstheme="minorHAnsi"/>
          <w:sz w:val="20"/>
          <w:lang w:val="en-US"/>
        </w:rPr>
        <w:tab/>
        <w:t>Simas TC, Ferreira JG. Nutrient enrichment and the role of salt marshes in the Tagus estuary (Portugal). Estuarine Coastal and Shelf Science 2007;75(3):393-407.</w:t>
      </w:r>
    </w:p>
    <w:p w14:paraId="05ADAE9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92.</w:t>
      </w:r>
      <w:r w:rsidRPr="005F4730">
        <w:rPr>
          <w:rFonts w:asciiTheme="minorHAnsi" w:hAnsiTheme="minorHAnsi" w:cstheme="minorHAnsi"/>
          <w:sz w:val="20"/>
          <w:lang w:val="en-US"/>
        </w:rPr>
        <w:tab/>
        <w:t>Jampeetong A, Brix H. Effects of NH4+ concentration on growth, morphology and NH4+ uptake kinetics of Salvinia natans. Ecological Engineering 2009;35(5):695-702.</w:t>
      </w:r>
    </w:p>
    <w:p w14:paraId="28D4491A"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93.</w:t>
      </w:r>
      <w:r w:rsidRPr="005F4730">
        <w:rPr>
          <w:rFonts w:asciiTheme="minorHAnsi" w:hAnsiTheme="minorHAnsi" w:cstheme="minorHAnsi"/>
          <w:sz w:val="20"/>
          <w:lang w:val="en-US"/>
        </w:rPr>
        <w:tab/>
        <w:t>Konnerup D, Brix H. Nitrogen nutrition of Canna indica: Effects of ammonium versus nitrate on growth, biomass allocation, photosynthesis, nitrate reductase activity and N uptake rates. Aquatic Botany 2010;92(2):142-148.</w:t>
      </w:r>
    </w:p>
    <w:p w14:paraId="29FA2EA3" w14:textId="66A93F01"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94.</w:t>
      </w:r>
      <w:r w:rsidRPr="005F4730">
        <w:rPr>
          <w:rFonts w:asciiTheme="minorHAnsi" w:hAnsiTheme="minorHAnsi" w:cstheme="minorHAnsi"/>
          <w:sz w:val="20"/>
          <w:lang w:val="en-US"/>
        </w:rPr>
        <w:tab/>
        <w:t>Mendelssohn IA. N</w:t>
      </w:r>
      <w:r w:rsidR="00427CAE" w:rsidRPr="005F4730">
        <w:rPr>
          <w:rFonts w:asciiTheme="minorHAnsi" w:hAnsiTheme="minorHAnsi" w:cstheme="minorHAnsi"/>
          <w:sz w:val="20"/>
          <w:lang w:val="en-US"/>
        </w:rPr>
        <w:t>itrogen-metabolism in the height forms of spartina-alterniflora in north-carolina</w:t>
      </w:r>
      <w:r w:rsidRPr="005F4730">
        <w:rPr>
          <w:rFonts w:asciiTheme="minorHAnsi" w:hAnsiTheme="minorHAnsi" w:cstheme="minorHAnsi"/>
          <w:sz w:val="20"/>
          <w:lang w:val="en-US"/>
        </w:rPr>
        <w:t>. Ecology 1979;60(3):574-584.</w:t>
      </w:r>
    </w:p>
    <w:p w14:paraId="3541D672"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lastRenderedPageBreak/>
        <w:t>95.</w:t>
      </w:r>
      <w:r w:rsidRPr="005F4730">
        <w:rPr>
          <w:rFonts w:asciiTheme="minorHAnsi" w:hAnsiTheme="minorHAnsi" w:cstheme="minorHAnsi"/>
          <w:sz w:val="20"/>
          <w:lang w:val="en-US"/>
        </w:rPr>
        <w:tab/>
        <w:t>Kudo N, Fujiyama H. Responses of Halophyte Salicornia bigelovii to Different Forms of Nitrogen Source. Pedosphere 2010;20(3):311-317.</w:t>
      </w:r>
    </w:p>
    <w:p w14:paraId="7D10DD6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96.</w:t>
      </w:r>
      <w:r w:rsidRPr="005F4730">
        <w:rPr>
          <w:rFonts w:asciiTheme="minorHAnsi" w:hAnsiTheme="minorHAnsi" w:cstheme="minorHAnsi"/>
          <w:sz w:val="20"/>
          <w:lang w:val="en-US"/>
        </w:rPr>
        <w:tab/>
        <w:t>Yang XFS, Wu JR, Ziegler TE, et al. Gene Expression Biomarkers Provide Sensitive Indicators of in Planta Nitrogen Status in Maize. Plant Physiology 2011;157(4):1841-1852.</w:t>
      </w:r>
    </w:p>
    <w:p w14:paraId="378C72A2"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97.</w:t>
      </w:r>
      <w:r w:rsidRPr="005F4730">
        <w:rPr>
          <w:rFonts w:asciiTheme="minorHAnsi" w:hAnsiTheme="minorHAnsi" w:cstheme="minorHAnsi"/>
          <w:sz w:val="20"/>
          <w:lang w:val="en-US"/>
        </w:rPr>
        <w:tab/>
        <w:t>Howitt SM, Udvardi MK. Structure, function and regulation of ammonium transporters in plants. Biochimica Et Biophysica Acta-Biomembranes 2000;1465(1-2):152-170.</w:t>
      </w:r>
    </w:p>
    <w:p w14:paraId="727707A5"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98.</w:t>
      </w:r>
      <w:r w:rsidRPr="005F4730">
        <w:rPr>
          <w:rFonts w:asciiTheme="minorHAnsi" w:hAnsiTheme="minorHAnsi" w:cstheme="minorHAnsi"/>
          <w:sz w:val="20"/>
          <w:lang w:val="en-US"/>
        </w:rPr>
        <w:tab/>
        <w:t>Cohen RA, Fong P. Nitrogen uptake and assimilation in Enteromorpha intestinalis (L.) Link (Chlorophyta): using N-15 to determine preference during simultaneous pulses of nitrate and ammonium. Journal of Experimental Marine Biology and Ecology 2004;309(1):67-77.</w:t>
      </w:r>
    </w:p>
    <w:p w14:paraId="578BEEE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99.</w:t>
      </w:r>
      <w:r w:rsidRPr="005F4730">
        <w:rPr>
          <w:rFonts w:asciiTheme="minorHAnsi" w:hAnsiTheme="minorHAnsi" w:cstheme="minorHAnsi"/>
          <w:sz w:val="20"/>
          <w:lang w:val="en-US"/>
        </w:rPr>
        <w:tab/>
        <w:t>Caetano M, Vale C, Cesario R, et al. Evidence for preferential depths of metal retention in roots of salt marsh plants. Science of the Total Environment 2008;390(2-3):466-474.</w:t>
      </w:r>
    </w:p>
    <w:p w14:paraId="7CE90A64"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100.</w:t>
      </w:r>
      <w:r w:rsidRPr="005F4730">
        <w:rPr>
          <w:rFonts w:asciiTheme="minorHAnsi" w:hAnsiTheme="minorHAnsi" w:cstheme="minorHAnsi"/>
          <w:sz w:val="20"/>
          <w:lang w:val="en-US"/>
        </w:rPr>
        <w:tab/>
        <w:t>Carballeira C, De Orte MR, Viana IG, et al. Implementation of a minimal set of biological tests to assess the ecotoxic effects of effluents from land-based marine fish farms. Ecotoxicology and Environmental Safety 2012;78:148-161.</w:t>
      </w:r>
    </w:p>
    <w:p w14:paraId="2D73E2B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101.</w:t>
      </w:r>
      <w:r w:rsidRPr="005F4730">
        <w:rPr>
          <w:rFonts w:asciiTheme="minorHAnsi" w:hAnsiTheme="minorHAnsi" w:cstheme="minorHAnsi"/>
          <w:sz w:val="20"/>
          <w:lang w:val="en-US"/>
        </w:rPr>
        <w:tab/>
        <w:t>Marino D, Moran JF. Can Ammonium Stress Be Positive for Plant Performance? Frontiers in Plant Science 2019;10.</w:t>
      </w:r>
    </w:p>
    <w:p w14:paraId="63C906A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102.</w:t>
      </w:r>
      <w:r w:rsidRPr="005F4730">
        <w:rPr>
          <w:rFonts w:asciiTheme="minorHAnsi" w:hAnsiTheme="minorHAnsi" w:cstheme="minorHAnsi"/>
          <w:sz w:val="20"/>
          <w:lang w:val="en-US"/>
        </w:rPr>
        <w:tab/>
        <w:t>Lea PJ, Miflin BJ. Glutamate synthase and the synthesis of glutamate in plants. Plant Physiology and Biochemistry 2003;41(6-7):555-564.</w:t>
      </w:r>
    </w:p>
    <w:p w14:paraId="066097C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103.</w:t>
      </w:r>
      <w:r w:rsidRPr="005F4730">
        <w:rPr>
          <w:rFonts w:asciiTheme="minorHAnsi" w:hAnsiTheme="minorHAnsi" w:cstheme="minorHAnsi"/>
          <w:sz w:val="20"/>
          <w:lang w:val="en-US"/>
        </w:rPr>
        <w:tab/>
        <w:t>Cruz C, Bio AFM, Dominguez-Valdivia MD, et al. How does glutamine synthetase activity determine plant tolerance to ammonium? Planta 2006;223(5):1068-1080.</w:t>
      </w:r>
    </w:p>
    <w:p w14:paraId="2AC2E41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104.</w:t>
      </w:r>
      <w:r w:rsidRPr="005F4730">
        <w:rPr>
          <w:rFonts w:asciiTheme="minorHAnsi" w:hAnsiTheme="minorHAnsi" w:cstheme="minorHAnsi"/>
          <w:sz w:val="20"/>
          <w:lang w:val="en-US"/>
        </w:rPr>
        <w:tab/>
        <w:t>Wood CC, Poree F, Dreyer I, et al. Mechanisms of ammonium transport, accumulation, and retention in ooyctes and yeast cells expressing Arabidopsis AtAMT1; 1. Febs Letters 2006;580(16):3931-3936.</w:t>
      </w:r>
    </w:p>
    <w:p w14:paraId="75CF2AF5"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105.</w:t>
      </w:r>
      <w:r w:rsidRPr="005F4730">
        <w:rPr>
          <w:rFonts w:asciiTheme="minorHAnsi" w:hAnsiTheme="minorHAnsi" w:cstheme="minorHAnsi"/>
          <w:sz w:val="20"/>
          <w:lang w:val="en-US"/>
        </w:rPr>
        <w:tab/>
        <w:t>Camalle M, Standing D, Jitan M, et al. Effect of Salinity and Nitrogen Sources on the Leaf Quality, Biomass, and Metabolic Responses of Two Ecotypes of Portulaca oleracea. Agronomy-Basel 2020;10(5).</w:t>
      </w:r>
    </w:p>
    <w:p w14:paraId="5438FBE9" w14:textId="4588B1C8"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106.</w:t>
      </w:r>
      <w:r w:rsidRPr="005F4730">
        <w:rPr>
          <w:rFonts w:asciiTheme="minorHAnsi" w:hAnsiTheme="minorHAnsi" w:cstheme="minorHAnsi"/>
          <w:sz w:val="20"/>
          <w:lang w:val="en-US"/>
        </w:rPr>
        <w:tab/>
        <w:t xml:space="preserve">Joy KW. </w:t>
      </w:r>
      <w:r w:rsidR="00427CAE" w:rsidRPr="005F4730">
        <w:rPr>
          <w:rFonts w:asciiTheme="minorHAnsi" w:hAnsiTheme="minorHAnsi" w:cstheme="minorHAnsi"/>
          <w:sz w:val="20"/>
          <w:lang w:val="en-US"/>
        </w:rPr>
        <w:t>ammonia, glutamine, and asparagine - a carbon nitrogen interface</w:t>
      </w:r>
      <w:r w:rsidRPr="005F4730">
        <w:rPr>
          <w:rFonts w:asciiTheme="minorHAnsi" w:hAnsiTheme="minorHAnsi" w:cstheme="minorHAnsi"/>
          <w:sz w:val="20"/>
          <w:lang w:val="en-US"/>
        </w:rPr>
        <w:t>. Canadian Journal of Botany-Revue Canadienne De Botanique 1988;66(10):2103-2109.</w:t>
      </w:r>
    </w:p>
    <w:p w14:paraId="0A5B6530"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107.</w:t>
      </w:r>
      <w:r w:rsidRPr="005F4730">
        <w:rPr>
          <w:rFonts w:asciiTheme="minorHAnsi" w:hAnsiTheme="minorHAnsi" w:cstheme="minorHAnsi"/>
          <w:sz w:val="20"/>
          <w:lang w:val="en-US"/>
        </w:rPr>
        <w:tab/>
        <w:t>Meng XQ, Zhou J, Sui N. Mechanisms of salt tolerance in halophytes: current understanding and recent advances. Open Life Sciences 2018;13(1):149-154.</w:t>
      </w:r>
    </w:p>
    <w:p w14:paraId="186D8170"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108.</w:t>
      </w:r>
      <w:r w:rsidRPr="005F4730">
        <w:rPr>
          <w:rFonts w:asciiTheme="minorHAnsi" w:hAnsiTheme="minorHAnsi" w:cstheme="minorHAnsi"/>
          <w:sz w:val="20"/>
          <w:lang w:val="en-US"/>
        </w:rPr>
        <w:tab/>
        <w:t>Temple SJ, Vance CP, Gantt JS. Glutamate synthase and nitrogen assimilation. Trends in Plant Science 1998;3(2):51-56.</w:t>
      </w:r>
    </w:p>
    <w:p w14:paraId="1D95ED55"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109.</w:t>
      </w:r>
      <w:r w:rsidRPr="005F4730">
        <w:rPr>
          <w:rFonts w:asciiTheme="minorHAnsi" w:hAnsiTheme="minorHAnsi" w:cstheme="minorHAnsi"/>
          <w:sz w:val="20"/>
          <w:lang w:val="en-US"/>
        </w:rPr>
        <w:tab/>
        <w:t>Krapp A. Plant nitrogen assimilation and its regulation: a complex puzzle with missing pieces. Current Opinion in Plant Biology 2015;25:115-122.</w:t>
      </w:r>
    </w:p>
    <w:p w14:paraId="3486156A"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110.</w:t>
      </w:r>
      <w:r w:rsidRPr="005F4730">
        <w:rPr>
          <w:rFonts w:asciiTheme="minorHAnsi" w:hAnsiTheme="minorHAnsi" w:cstheme="minorHAnsi"/>
          <w:sz w:val="20"/>
          <w:lang w:val="en-US"/>
        </w:rPr>
        <w:tab/>
        <w:t>Kosova K, Prasil IT, Vitamvas P. Protein Contribution to Plant Salinity Response and Tolerance Acquisition. International Journal of Molecular Sciences 2013;14(4):6757-6789.</w:t>
      </w:r>
    </w:p>
    <w:p w14:paraId="6D4370D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111.</w:t>
      </w:r>
      <w:r w:rsidRPr="005F4730">
        <w:rPr>
          <w:rFonts w:asciiTheme="minorHAnsi" w:hAnsiTheme="minorHAnsi" w:cstheme="minorHAnsi"/>
          <w:sz w:val="20"/>
          <w:lang w:val="en-US"/>
        </w:rPr>
        <w:tab/>
        <w:t>Akhtar M, Hussain F, Ashraf MY, et al. Influence of Salinity on Nitrogen Transformations in Soil. Communications in Soil Science and Plant Analysis 2012;43(12):1674-1683.</w:t>
      </w:r>
    </w:p>
    <w:p w14:paraId="7C248776" w14:textId="783BA275"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lastRenderedPageBreak/>
        <w:t>112.</w:t>
      </w:r>
      <w:r w:rsidRPr="005F4730">
        <w:rPr>
          <w:rFonts w:asciiTheme="minorHAnsi" w:hAnsiTheme="minorHAnsi" w:cstheme="minorHAnsi"/>
          <w:sz w:val="20"/>
          <w:lang w:val="en-US"/>
        </w:rPr>
        <w:tab/>
        <w:t>Lodhi A, Arshad M, Azam F, et al. C</w:t>
      </w:r>
      <w:r w:rsidR="00427CAE" w:rsidRPr="005F4730">
        <w:rPr>
          <w:rFonts w:asciiTheme="minorHAnsi" w:hAnsiTheme="minorHAnsi" w:cstheme="minorHAnsi"/>
          <w:sz w:val="20"/>
          <w:lang w:val="en-US"/>
        </w:rPr>
        <w:t>hanges in mineral and mineralizable n of soil incubated at varying salinity, moisture and temperature regimes</w:t>
      </w:r>
      <w:r w:rsidRPr="005F4730">
        <w:rPr>
          <w:rFonts w:asciiTheme="minorHAnsi" w:hAnsiTheme="minorHAnsi" w:cstheme="minorHAnsi"/>
          <w:sz w:val="20"/>
          <w:lang w:val="en-US"/>
        </w:rPr>
        <w:t>. Pakistan Journal of Botany 2009;41(2):967-980.</w:t>
      </w:r>
    </w:p>
    <w:p w14:paraId="62B7C298"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113.</w:t>
      </w:r>
      <w:r w:rsidRPr="005F4730">
        <w:rPr>
          <w:rFonts w:asciiTheme="minorHAnsi" w:hAnsiTheme="minorHAnsi" w:cstheme="minorHAnsi"/>
          <w:sz w:val="20"/>
          <w:lang w:val="en-US"/>
        </w:rPr>
        <w:tab/>
        <w:t>Cantera R, Urdaniz, Lerga J, et al. Acidifying product as a source of stabilized ammonia nitrogen under greenhouse conditions. Soils with Mediterranean type of climate 1999:233-235.</w:t>
      </w:r>
    </w:p>
    <w:p w14:paraId="5A06C4F2" w14:textId="270691C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114.</w:t>
      </w:r>
      <w:r w:rsidRPr="005F4730">
        <w:rPr>
          <w:rFonts w:asciiTheme="minorHAnsi" w:hAnsiTheme="minorHAnsi" w:cstheme="minorHAnsi"/>
          <w:sz w:val="20"/>
          <w:lang w:val="en-US"/>
        </w:rPr>
        <w:tab/>
        <w:t>McClung G, Frankenberger WT. N</w:t>
      </w:r>
      <w:r w:rsidR="00427CAE" w:rsidRPr="005F4730">
        <w:rPr>
          <w:rFonts w:asciiTheme="minorHAnsi" w:hAnsiTheme="minorHAnsi" w:cstheme="minorHAnsi"/>
          <w:sz w:val="20"/>
          <w:lang w:val="en-US"/>
        </w:rPr>
        <w:t>itrogen mineralization rates in saline vs salt-amended soils</w:t>
      </w:r>
      <w:r w:rsidRPr="005F4730">
        <w:rPr>
          <w:rFonts w:asciiTheme="minorHAnsi" w:hAnsiTheme="minorHAnsi" w:cstheme="minorHAnsi"/>
          <w:sz w:val="20"/>
          <w:lang w:val="en-US"/>
        </w:rPr>
        <w:t>. Plant and Soil 1987;104(1):13-21.</w:t>
      </w:r>
    </w:p>
    <w:p w14:paraId="34CE172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115.</w:t>
      </w:r>
      <w:r w:rsidRPr="005F4730">
        <w:rPr>
          <w:rFonts w:asciiTheme="minorHAnsi" w:hAnsiTheme="minorHAnsi" w:cstheme="minorHAnsi"/>
          <w:sz w:val="20"/>
          <w:lang w:val="en-US"/>
        </w:rPr>
        <w:tab/>
        <w:t>Peinemann N, Guggenberger G, Zech W. Soil organic matter and its lignin component in surface horizons of salt-affected soils of the Argentinian Pampa. Catena 2005;60(2):113-128.</w:t>
      </w:r>
    </w:p>
    <w:p w14:paraId="23E9607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116.</w:t>
      </w:r>
      <w:r w:rsidRPr="005F4730">
        <w:rPr>
          <w:rFonts w:asciiTheme="minorHAnsi" w:hAnsiTheme="minorHAnsi" w:cstheme="minorHAnsi"/>
          <w:sz w:val="20"/>
          <w:lang w:val="en-US"/>
        </w:rPr>
        <w:tab/>
        <w:t>Lam HM, Coschigano KT, Oliveira IC, et al. The molecular-genetics of nitrogen assimilation into amino acids in higher plants. Annual Review of Plant Physiology and Plant Molecular Biology 1996;47:569-593.</w:t>
      </w:r>
    </w:p>
    <w:p w14:paraId="7BB5F58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117.</w:t>
      </w:r>
      <w:r w:rsidRPr="005F4730">
        <w:rPr>
          <w:rFonts w:asciiTheme="minorHAnsi" w:hAnsiTheme="minorHAnsi" w:cstheme="minorHAnsi"/>
          <w:sz w:val="20"/>
          <w:lang w:val="en-US"/>
        </w:rPr>
        <w:tab/>
        <w:t>Ali A, Sivakami S, Raghuram N. Effect of nitrate, nitrite, ammonium, glutamate, glutamine and 2-oxoglutarate on the RNA levels and enzyme activities of nitrate reductase and nitrite reductase in rice. Physiology and Molecular Biology of Plants 2007;13:1- 17.</w:t>
      </w:r>
    </w:p>
    <w:p w14:paraId="3CF27F30"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118.</w:t>
      </w:r>
      <w:r w:rsidRPr="005F4730">
        <w:rPr>
          <w:rFonts w:asciiTheme="minorHAnsi" w:hAnsiTheme="minorHAnsi" w:cstheme="minorHAnsi"/>
          <w:sz w:val="20"/>
          <w:lang w:val="en-US"/>
        </w:rPr>
        <w:tab/>
        <w:t>Yanagisawa S. Transcription factors involved in controlling the expression of nitrate reductase genes in higher plants. Plant Science 2014;229:167-171.</w:t>
      </w:r>
    </w:p>
    <w:p w14:paraId="0FB6D99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119.</w:t>
      </w:r>
      <w:r w:rsidRPr="005F4730">
        <w:rPr>
          <w:rFonts w:asciiTheme="minorHAnsi" w:hAnsiTheme="minorHAnsi" w:cstheme="minorHAnsi"/>
          <w:sz w:val="20"/>
          <w:lang w:val="en-US"/>
        </w:rPr>
        <w:tab/>
        <w:t xml:space="preserve">Chinnusamy V, Zhu J, Zhu J-K. </w:t>
      </w:r>
      <w:r w:rsidRPr="005F4730">
        <w:rPr>
          <w:rFonts w:asciiTheme="minorHAnsi" w:hAnsiTheme="minorHAnsi" w:cstheme="minorHAnsi"/>
          <w:i/>
          <w:sz w:val="20"/>
          <w:lang w:val="en-US"/>
        </w:rPr>
        <w:t>Salt stress signaling and mechanisms of plant salt tolerance</w:t>
      </w:r>
      <w:r w:rsidRPr="005F4730">
        <w:rPr>
          <w:rFonts w:asciiTheme="minorHAnsi" w:hAnsiTheme="minorHAnsi" w:cstheme="minorHAnsi"/>
          <w:sz w:val="20"/>
          <w:lang w:val="en-US"/>
        </w:rPr>
        <w:t>: Genetic engineering; 2006.</w:t>
      </w:r>
    </w:p>
    <w:p w14:paraId="6712C0B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120.</w:t>
      </w:r>
      <w:r w:rsidRPr="005F4730">
        <w:rPr>
          <w:rFonts w:asciiTheme="minorHAnsi" w:hAnsiTheme="minorHAnsi" w:cstheme="minorHAnsi"/>
          <w:sz w:val="20"/>
          <w:lang w:val="en-US"/>
        </w:rPr>
        <w:tab/>
        <w:t>Tuteja N. Mechanisms of high salinity tolerance in plants. Osmosensing and Osmosignaling 2007;428:419-+.</w:t>
      </w:r>
    </w:p>
    <w:p w14:paraId="14A6A64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121.</w:t>
      </w:r>
      <w:r w:rsidRPr="005F4730">
        <w:rPr>
          <w:rFonts w:asciiTheme="minorHAnsi" w:hAnsiTheme="minorHAnsi" w:cstheme="minorHAnsi"/>
          <w:sz w:val="20"/>
          <w:lang w:val="en-US"/>
        </w:rPr>
        <w:tab/>
        <w:t>Zhu JK. Salt and drought stress signal transduction in plants. Annual Review of Plant Biology 2002;53:247-273.</w:t>
      </w:r>
    </w:p>
    <w:p w14:paraId="0932D4C4"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122.</w:t>
      </w:r>
      <w:r w:rsidRPr="005F4730">
        <w:rPr>
          <w:rFonts w:asciiTheme="minorHAnsi" w:hAnsiTheme="minorHAnsi" w:cstheme="minorHAnsi"/>
          <w:sz w:val="20"/>
          <w:lang w:val="en-US"/>
        </w:rPr>
        <w:tab/>
        <w:t>Munns R, Tester M. Mechanisms of salinity tolerance. Annual Review of Plant Biology 2008;59:651-681.</w:t>
      </w:r>
    </w:p>
    <w:p w14:paraId="6BC106F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123.</w:t>
      </w:r>
      <w:r w:rsidRPr="005F4730">
        <w:rPr>
          <w:rFonts w:asciiTheme="minorHAnsi" w:hAnsiTheme="minorHAnsi" w:cstheme="minorHAnsi"/>
          <w:sz w:val="20"/>
          <w:lang w:val="en-US"/>
        </w:rPr>
        <w:tab/>
        <w:t>Liu JP, Ishitani M, Halfter U, et al. The Arabidopsis thaliana SOS2 gene encodes a protein kinase that is required for salt tolerance. Proceedings of the National Academy of Sciences of the United States of America 2000;97(7):3730-3734.</w:t>
      </w:r>
    </w:p>
    <w:p w14:paraId="7D1D22E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124.</w:t>
      </w:r>
      <w:r w:rsidRPr="005F4730">
        <w:rPr>
          <w:rFonts w:asciiTheme="minorHAnsi" w:hAnsiTheme="minorHAnsi" w:cstheme="minorHAnsi"/>
          <w:sz w:val="20"/>
          <w:lang w:val="en-US"/>
        </w:rPr>
        <w:tab/>
        <w:t>Hasegawa PM. Sodium (Na+) homeostasis and salt tolerance of plants. Environmental and Experimental Botany 2013;92:19-31.</w:t>
      </w:r>
    </w:p>
    <w:p w14:paraId="123A41FD"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125.</w:t>
      </w:r>
      <w:r w:rsidRPr="005F4730">
        <w:rPr>
          <w:rFonts w:asciiTheme="minorHAnsi" w:hAnsiTheme="minorHAnsi" w:cstheme="minorHAnsi"/>
          <w:sz w:val="20"/>
          <w:lang w:val="en-US"/>
        </w:rPr>
        <w:tab/>
        <w:t>Soni P, Kumar G, Soda N, et al. Salt overly sensitive pathway members are influenced by diurnal rhythm in rice. Plant signaling &amp; behavior 2013;8(Taylor &amp; Francis):e24738.</w:t>
      </w:r>
    </w:p>
    <w:p w14:paraId="4D819084"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126.</w:t>
      </w:r>
      <w:r w:rsidRPr="005F4730">
        <w:rPr>
          <w:rFonts w:asciiTheme="minorHAnsi" w:hAnsiTheme="minorHAnsi" w:cstheme="minorHAnsi"/>
          <w:sz w:val="20"/>
          <w:lang w:val="en-US"/>
        </w:rPr>
        <w:tab/>
        <w:t>Jiang C, Zheng Q, Liu Z, et al. Overexpression of Arabidopsis thaliana Na+/H+ antiporter gene enhanced salt resistance in transgenic poplar (Populus x euramericana 'Neva'). Trees-Structure and Function 2012;26(3):685-694.</w:t>
      </w:r>
    </w:p>
    <w:p w14:paraId="4037E772"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127.</w:t>
      </w:r>
      <w:r w:rsidRPr="005F4730">
        <w:rPr>
          <w:rFonts w:asciiTheme="minorHAnsi" w:hAnsiTheme="minorHAnsi" w:cstheme="minorHAnsi"/>
          <w:sz w:val="20"/>
          <w:lang w:val="en-US"/>
        </w:rPr>
        <w:tab/>
        <w:t>Ma D-M, Xu W-R, Li H-W, et al. Co-expression of the Arabidopsis SOS genes enhances salt tolerance in transgenic tall fescue (Festuca arundinacea Schreb.). Protoplasma 2014;251(1):219-231.</w:t>
      </w:r>
    </w:p>
    <w:p w14:paraId="5B5D25C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lastRenderedPageBreak/>
        <w:t>128.</w:t>
      </w:r>
      <w:r w:rsidRPr="005F4730">
        <w:rPr>
          <w:rFonts w:asciiTheme="minorHAnsi" w:hAnsiTheme="minorHAnsi" w:cstheme="minorHAnsi"/>
          <w:sz w:val="20"/>
          <w:lang w:val="en-US"/>
        </w:rPr>
        <w:tab/>
        <w:t>Simon E, Barcelo A, Arino J. Mutagenesis analysis of the yeast Nha1 Na+/H+ antiporter carboxy-teriminal tail reveals residues required for function in cell cycle. Febs Letters 2003;545(2-3):239-245.</w:t>
      </w:r>
    </w:p>
    <w:p w14:paraId="231BDE1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129.</w:t>
      </w:r>
      <w:r w:rsidRPr="005F4730">
        <w:rPr>
          <w:rFonts w:asciiTheme="minorHAnsi" w:hAnsiTheme="minorHAnsi" w:cstheme="minorHAnsi"/>
          <w:sz w:val="20"/>
          <w:lang w:val="en-US"/>
        </w:rPr>
        <w:tab/>
        <w:t>Chen Z, Wu Y, Di L, et al. The AtCCX1 transporter mediates salinity tolerance in both Arabidopsis and yeast (Retracted article. See vol. 110, pg. 317, 2012). Plant Cell Tissue and Organ Culture 2012;109(1):91-99.</w:t>
      </w:r>
    </w:p>
    <w:p w14:paraId="62EB5004"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130.</w:t>
      </w:r>
      <w:r w:rsidRPr="005F4730">
        <w:rPr>
          <w:rFonts w:asciiTheme="minorHAnsi" w:hAnsiTheme="minorHAnsi" w:cstheme="minorHAnsi"/>
          <w:sz w:val="20"/>
          <w:lang w:val="en-US"/>
        </w:rPr>
        <w:tab/>
        <w:t>Manohar M, Shigaki T, Hirschi KD. Plant cation/H+ exchangers (CAXs): biological functions and genetic manipulations. Plant Biology 2011;13(4):561-569.</w:t>
      </w:r>
    </w:p>
    <w:p w14:paraId="076511C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131.</w:t>
      </w:r>
      <w:r w:rsidRPr="005F4730">
        <w:rPr>
          <w:rFonts w:asciiTheme="minorHAnsi" w:hAnsiTheme="minorHAnsi" w:cstheme="minorHAnsi"/>
          <w:sz w:val="20"/>
          <w:lang w:val="en-US"/>
        </w:rPr>
        <w:tab/>
        <w:t>Silva P, Gerós H. Regulation by salt of vacuolar H+-ATPase and H+-pyrophosphatase activities and Na+/H+ exchange. Plant signaling &amp; behavior 2009;4(Taylor &amp; Francis):8.</w:t>
      </w:r>
    </w:p>
    <w:p w14:paraId="56A51F86"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132.</w:t>
      </w:r>
      <w:r w:rsidRPr="005F4730">
        <w:rPr>
          <w:rFonts w:asciiTheme="minorHAnsi" w:hAnsiTheme="minorHAnsi" w:cstheme="minorHAnsi"/>
          <w:sz w:val="20"/>
          <w:lang w:val="en-US"/>
        </w:rPr>
        <w:tab/>
        <w:t>Chen J-H, Jiang H-W, Hsieh E-J, et al. Drought and Salt Stress Tolerance of an Arabidopsis Glutathione S-Transferase U17 Knockout Mutant Are Attributed to the Combined Effect of Glutathione and Abscisic Acid. Plant Physiology 2012;158(1):340-351.</w:t>
      </w:r>
    </w:p>
    <w:p w14:paraId="64AF927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133.</w:t>
      </w:r>
      <w:r w:rsidRPr="005F4730">
        <w:rPr>
          <w:rFonts w:asciiTheme="minorHAnsi" w:hAnsiTheme="minorHAnsi" w:cstheme="minorHAnsi"/>
          <w:sz w:val="20"/>
          <w:lang w:val="en-US"/>
        </w:rPr>
        <w:tab/>
        <w:t>Song SY, Wang PH, Liu YX, et al. Effects of Oenanthe javanica on Nitrogen Removal in Free-Water Surface Constructed Wetlands under Low-Temperature Conditions. International Journal of Environmental Research and Public Health 2019;16(8).</w:t>
      </w:r>
    </w:p>
    <w:p w14:paraId="474458D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134.</w:t>
      </w:r>
      <w:r w:rsidRPr="005F4730">
        <w:rPr>
          <w:rFonts w:asciiTheme="minorHAnsi" w:hAnsiTheme="minorHAnsi" w:cstheme="minorHAnsi"/>
          <w:sz w:val="20"/>
          <w:lang w:val="en-US"/>
        </w:rPr>
        <w:tab/>
        <w:t>Sharp RE, Poroyko V, Hejlek LG, et al. Root growth maintenance during water deficits: physiology to functional genomics. Journal of Experimental Botany 2004;55(407):2343-2351.</w:t>
      </w:r>
    </w:p>
    <w:p w14:paraId="2832FF0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135.</w:t>
      </w:r>
      <w:r w:rsidRPr="005F4730">
        <w:rPr>
          <w:rFonts w:asciiTheme="minorHAnsi" w:hAnsiTheme="minorHAnsi" w:cstheme="minorHAnsi"/>
          <w:sz w:val="20"/>
          <w:lang w:val="en-US"/>
        </w:rPr>
        <w:tab/>
        <w:t>Houston K, Tucker MR, Chowdhury J, et al. The Plant Cell Wall: A Complex and Dynamic Structure As Revealed by the Responses of Genes under Stress Conditions. Frontiers in Plant Science 2016;7.</w:t>
      </w:r>
    </w:p>
    <w:p w14:paraId="1DA104BD"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136.</w:t>
      </w:r>
      <w:r w:rsidRPr="005F4730">
        <w:rPr>
          <w:rFonts w:asciiTheme="minorHAnsi" w:hAnsiTheme="minorHAnsi" w:cstheme="minorHAnsi"/>
          <w:sz w:val="20"/>
          <w:lang w:val="en-US"/>
        </w:rPr>
        <w:tab/>
        <w:t>Hossain Z, Nouri MZ, Komatsu S. Plant Cell Organelle Proteomics in Response to Abiotic Stress. Journal of Proteome Research 2012;11(1):37-48.</w:t>
      </w:r>
    </w:p>
    <w:p w14:paraId="78053455"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137.</w:t>
      </w:r>
      <w:r w:rsidRPr="005F4730">
        <w:rPr>
          <w:rFonts w:asciiTheme="minorHAnsi" w:hAnsiTheme="minorHAnsi" w:cstheme="minorHAnsi"/>
          <w:sz w:val="20"/>
          <w:lang w:val="en-US"/>
        </w:rPr>
        <w:tab/>
        <w:t>Isayenkov S, Hilo A, Rizzo P, et al. Adaptation Strategies of Halophytic Barley Hordeum marinum ssp. marinum to High Salinity and Osmotic Stress. International Journal of Molecular Sciences 2020;21(23).</w:t>
      </w:r>
    </w:p>
    <w:p w14:paraId="664468F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138.</w:t>
      </w:r>
      <w:r w:rsidRPr="005F4730">
        <w:rPr>
          <w:rFonts w:asciiTheme="minorHAnsi" w:hAnsiTheme="minorHAnsi" w:cstheme="minorHAnsi"/>
          <w:sz w:val="20"/>
          <w:lang w:val="en-US"/>
        </w:rPr>
        <w:tab/>
        <w:t>Podgorska A, Burian M, Gieczewska K, et al. Altered Cell Wall Plasticity Can Restrict Plant Growth under Ammonium Nutrition. Frontiers in Plant Science 2017;8:19.</w:t>
      </w:r>
    </w:p>
    <w:p w14:paraId="4CB3085A"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139.</w:t>
      </w:r>
      <w:r w:rsidRPr="005F4730">
        <w:rPr>
          <w:rFonts w:asciiTheme="minorHAnsi" w:hAnsiTheme="minorHAnsi" w:cstheme="minorHAnsi"/>
          <w:sz w:val="20"/>
          <w:lang w:val="en-US"/>
        </w:rPr>
        <w:tab/>
        <w:t>Walch-Liu P, Neumann G, Bangerth F, et al. Rapid effects of nitrogen form on leaf morphogenesis in tobacco. Journal of Experimental Botany 2000;51(343):227-237.</w:t>
      </w:r>
    </w:p>
    <w:p w14:paraId="0B865F44"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140.</w:t>
      </w:r>
      <w:r w:rsidRPr="005F4730">
        <w:rPr>
          <w:rFonts w:asciiTheme="minorHAnsi" w:hAnsiTheme="minorHAnsi" w:cstheme="minorHAnsi"/>
          <w:sz w:val="20"/>
          <w:lang w:val="en-US"/>
        </w:rPr>
        <w:tab/>
        <w:t>Li Q, Li BH, Kronzucker HJ, et al. Root growth inhibition by NH4+ in Arabidopsis is mediated by the root tip and is linked to NH4+ efflux and GMPase activity. Plant Cell and Environment 2010;33(9):1529-1542.</w:t>
      </w:r>
    </w:p>
    <w:p w14:paraId="6947DC16"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141.</w:t>
      </w:r>
      <w:r w:rsidRPr="005F4730">
        <w:rPr>
          <w:rFonts w:asciiTheme="minorHAnsi" w:hAnsiTheme="minorHAnsi" w:cstheme="minorHAnsi"/>
          <w:sz w:val="20"/>
          <w:lang w:val="en-US"/>
        </w:rPr>
        <w:tab/>
        <w:t>Abebe T, Melmaiee K, Berg V, et al. Drought response in the spikes of barley: gene expression in the lemma, palea, awn, and seed. Functional &amp; Integrative Genomics 2010;10(2):191-205.</w:t>
      </w:r>
    </w:p>
    <w:p w14:paraId="628AC96D"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142.</w:t>
      </w:r>
      <w:r w:rsidRPr="005F4730">
        <w:rPr>
          <w:rFonts w:asciiTheme="minorHAnsi" w:hAnsiTheme="minorHAnsi" w:cstheme="minorHAnsi"/>
          <w:sz w:val="20"/>
          <w:lang w:val="en-US"/>
        </w:rPr>
        <w:tab/>
        <w:t>Soupene E, Ramirez RM, Kustu S. Evidence that fungal MEP proteins mediate diffusion of the uncharged species NH3 across the cytoplasmic membrane. Molecular and Cellular Biology 2001;21(17):5733-5741.</w:t>
      </w:r>
    </w:p>
    <w:p w14:paraId="57F83458"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lastRenderedPageBreak/>
        <w:t>143.</w:t>
      </w:r>
      <w:r w:rsidRPr="005F4730">
        <w:rPr>
          <w:rFonts w:asciiTheme="minorHAnsi" w:hAnsiTheme="minorHAnsi" w:cstheme="minorHAnsi"/>
          <w:sz w:val="20"/>
          <w:lang w:val="en-US"/>
        </w:rPr>
        <w:tab/>
        <w:t>Loque D, Yuan L, Kojima S, et al. Additive contribution of AMT1;1 and AMT1;3 to high-affinity ammonium uptake across the plasma membrane of nitrogen-deficient Arabidopsis roots. Plant Journal 2006;48(4):522-534.</w:t>
      </w:r>
    </w:p>
    <w:p w14:paraId="6E14F624" w14:textId="53E7173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144.</w:t>
      </w:r>
      <w:r w:rsidRPr="005F4730">
        <w:rPr>
          <w:rFonts w:asciiTheme="minorHAnsi" w:hAnsiTheme="minorHAnsi" w:cstheme="minorHAnsi"/>
          <w:sz w:val="20"/>
          <w:lang w:val="en-US"/>
        </w:rPr>
        <w:tab/>
        <w:t xml:space="preserve">Roberts JKM, Pang MKI. </w:t>
      </w:r>
      <w:r w:rsidR="00427CAE" w:rsidRPr="005F4730">
        <w:rPr>
          <w:rFonts w:asciiTheme="minorHAnsi" w:hAnsiTheme="minorHAnsi" w:cstheme="minorHAnsi"/>
          <w:sz w:val="20"/>
          <w:lang w:val="en-US"/>
        </w:rPr>
        <w:t>Estimation of ammonium ion distribution between cytoplasm and vacuole using nuclear-magnetic-resonance spectroscopy</w:t>
      </w:r>
      <w:r w:rsidRPr="005F4730">
        <w:rPr>
          <w:rFonts w:asciiTheme="minorHAnsi" w:hAnsiTheme="minorHAnsi" w:cstheme="minorHAnsi"/>
          <w:sz w:val="20"/>
          <w:lang w:val="en-US"/>
        </w:rPr>
        <w:t>. Plant Physiology 1992;100(3):1571-1574.</w:t>
      </w:r>
    </w:p>
    <w:p w14:paraId="08F94A0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145.</w:t>
      </w:r>
      <w:r w:rsidRPr="005F4730">
        <w:rPr>
          <w:rFonts w:asciiTheme="minorHAnsi" w:hAnsiTheme="minorHAnsi" w:cstheme="minorHAnsi"/>
          <w:sz w:val="20"/>
          <w:lang w:val="en-US"/>
        </w:rPr>
        <w:tab/>
        <w:t>Wang Z, Gerstein M, Snyder M. RNA-Seq: a revolutionary tool for transcriptomics. Nature Reviews Genetics 2009;10(1):57-63.</w:t>
      </w:r>
    </w:p>
    <w:p w14:paraId="24DD478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146.</w:t>
      </w:r>
      <w:r w:rsidRPr="005F4730">
        <w:rPr>
          <w:rFonts w:asciiTheme="minorHAnsi" w:hAnsiTheme="minorHAnsi" w:cstheme="minorHAnsi"/>
          <w:sz w:val="20"/>
          <w:lang w:val="en-US"/>
        </w:rPr>
        <w:tab/>
        <w:t>Fang ZD, Martin J, Wang Z. Statistical methods for identifying differentially expressed genes in RNA-Seq exeriments. Cell and Bioscience 2012;2.</w:t>
      </w:r>
    </w:p>
    <w:p w14:paraId="268C5BB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147.</w:t>
      </w:r>
      <w:r w:rsidRPr="005F4730">
        <w:rPr>
          <w:rFonts w:asciiTheme="minorHAnsi" w:hAnsiTheme="minorHAnsi" w:cstheme="minorHAnsi"/>
          <w:sz w:val="20"/>
          <w:lang w:val="en-US"/>
        </w:rPr>
        <w:tab/>
        <w:t>Diray-Arce J, Clement M, Gul B, et al. Transcriptome assembly, profiling and differential gene expression analysis of the halophyte Suaeda fruticosa provides insights into salt tolerance. Bmc Genomics 2015;16.</w:t>
      </w:r>
    </w:p>
    <w:p w14:paraId="6CA1F7D1"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148.</w:t>
      </w:r>
      <w:r w:rsidRPr="005F4730">
        <w:rPr>
          <w:rFonts w:asciiTheme="minorHAnsi" w:hAnsiTheme="minorHAnsi" w:cstheme="minorHAnsi"/>
          <w:sz w:val="20"/>
          <w:lang w:val="en-US"/>
        </w:rPr>
        <w:tab/>
        <w:t>Skorupa M, Golebiewski M, Domagalski K, et al. Transcriptomic profiling of the salt stress response in excised leaves of the halophyte Beta vulgaris ssp maritima. Plant Science 2016;243:56-70.</w:t>
      </w:r>
    </w:p>
    <w:p w14:paraId="4642BD32"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149.</w:t>
      </w:r>
      <w:r w:rsidRPr="005F4730">
        <w:rPr>
          <w:rFonts w:asciiTheme="minorHAnsi" w:hAnsiTheme="minorHAnsi" w:cstheme="minorHAnsi"/>
          <w:sz w:val="20"/>
          <w:lang w:val="en-US"/>
        </w:rPr>
        <w:tab/>
        <w:t>Aliakbari M, Razi H, Alemzadeh A, et al. RNA-seq Transcriptome Profiling of the Halophyte Salicornia persica in Response to Salinity. Journal of Plant Growth Regulation 2021;40(2):707-721.</w:t>
      </w:r>
    </w:p>
    <w:p w14:paraId="68C99C8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150.</w:t>
      </w:r>
      <w:r w:rsidRPr="005F4730">
        <w:rPr>
          <w:rFonts w:asciiTheme="minorHAnsi" w:hAnsiTheme="minorHAnsi" w:cstheme="minorHAnsi"/>
          <w:sz w:val="20"/>
          <w:lang w:val="en-US"/>
        </w:rPr>
        <w:tab/>
        <w:t>Hoagland DR, Arnon DI. The water-culture method for growing plants without soil. Circular California agricultural experiment station 1950;347.</w:t>
      </w:r>
    </w:p>
    <w:p w14:paraId="081CBC1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151.</w:t>
      </w:r>
      <w:r w:rsidRPr="005F4730">
        <w:rPr>
          <w:rFonts w:asciiTheme="minorHAnsi" w:hAnsiTheme="minorHAnsi" w:cstheme="minorHAnsi"/>
          <w:sz w:val="20"/>
          <w:lang w:val="en-US"/>
        </w:rPr>
        <w:tab/>
        <w:t xml:space="preserve">Hunt R. </w:t>
      </w:r>
      <w:r w:rsidRPr="005F4730">
        <w:rPr>
          <w:rFonts w:asciiTheme="minorHAnsi" w:hAnsiTheme="minorHAnsi" w:cstheme="minorHAnsi"/>
          <w:i/>
          <w:sz w:val="20"/>
          <w:lang w:val="en-US"/>
        </w:rPr>
        <w:t>Plant growth analysis.</w:t>
      </w:r>
      <w:r w:rsidRPr="005F4730">
        <w:rPr>
          <w:rFonts w:asciiTheme="minorHAnsi" w:hAnsiTheme="minorHAnsi" w:cstheme="minorHAnsi"/>
          <w:sz w:val="20"/>
          <w:lang w:val="en-US"/>
        </w:rPr>
        <w:t xml:space="preserve"> Vol 4. London: Institute of Terrestrial Ecology; 1978.</w:t>
      </w:r>
    </w:p>
    <w:p w14:paraId="55F14841"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152.</w:t>
      </w:r>
      <w:r w:rsidRPr="005F4730">
        <w:rPr>
          <w:rFonts w:asciiTheme="minorHAnsi" w:hAnsiTheme="minorHAnsi" w:cstheme="minorHAnsi"/>
          <w:sz w:val="20"/>
          <w:lang w:val="en-US"/>
        </w:rPr>
        <w:tab/>
        <w:t>Team RC. R: A Language and Environment for Statistical Computing,   R Foundation for Statistical Computing. 2020.</w:t>
      </w:r>
    </w:p>
    <w:p w14:paraId="46B3EDF6"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153.</w:t>
      </w:r>
      <w:r w:rsidRPr="005F4730">
        <w:rPr>
          <w:rFonts w:asciiTheme="minorHAnsi" w:hAnsiTheme="minorHAnsi" w:cstheme="minorHAnsi"/>
          <w:sz w:val="20"/>
          <w:lang w:val="en-US"/>
        </w:rPr>
        <w:tab/>
        <w:t>Liang YX, Zhu H, Banuelos G, et al. Removal of nutrients in saline wastewater using constructed wetlands: Plant species, influent loads and salinity levels as influencing factors. Chemosphere 2017;187:52-61.</w:t>
      </w:r>
    </w:p>
    <w:p w14:paraId="11199183" w14:textId="0CC3C932"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154.</w:t>
      </w:r>
      <w:r w:rsidRPr="005F4730">
        <w:rPr>
          <w:rFonts w:asciiTheme="minorHAnsi" w:hAnsiTheme="minorHAnsi" w:cstheme="minorHAnsi"/>
          <w:sz w:val="20"/>
          <w:lang w:val="en-US"/>
        </w:rPr>
        <w:tab/>
        <w:t>Healey FP. S</w:t>
      </w:r>
      <w:r w:rsidR="00427CAE" w:rsidRPr="005F4730">
        <w:rPr>
          <w:rFonts w:asciiTheme="minorHAnsi" w:hAnsiTheme="minorHAnsi" w:cstheme="minorHAnsi"/>
          <w:sz w:val="20"/>
          <w:lang w:val="en-US"/>
        </w:rPr>
        <w:t>lope of the monod equation as an indicator of advantage in nutrient competition</w:t>
      </w:r>
      <w:r w:rsidRPr="005F4730">
        <w:rPr>
          <w:rFonts w:asciiTheme="minorHAnsi" w:hAnsiTheme="minorHAnsi" w:cstheme="minorHAnsi"/>
          <w:sz w:val="20"/>
          <w:lang w:val="en-US"/>
        </w:rPr>
        <w:t>. Microbial Ecology 1980;5(4):281-286.</w:t>
      </w:r>
    </w:p>
    <w:p w14:paraId="3D0DC90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155.</w:t>
      </w:r>
      <w:r w:rsidRPr="005F4730">
        <w:rPr>
          <w:rFonts w:asciiTheme="minorHAnsi" w:hAnsiTheme="minorHAnsi" w:cstheme="minorHAnsi"/>
          <w:sz w:val="20"/>
          <w:lang w:val="en-US"/>
        </w:rPr>
        <w:tab/>
        <w:t>Chang S, Puryear J, Cairney J. A simple and efficient method for isolating RNA from pine trees. Plant molecular biology reporter 1993;11(2):113- 116.</w:t>
      </w:r>
    </w:p>
    <w:p w14:paraId="422AF180"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156.</w:t>
      </w:r>
      <w:r w:rsidRPr="005F4730">
        <w:rPr>
          <w:rFonts w:asciiTheme="minorHAnsi" w:hAnsiTheme="minorHAnsi" w:cstheme="minorHAnsi"/>
          <w:sz w:val="20"/>
          <w:lang w:val="en-US"/>
        </w:rPr>
        <w:tab/>
        <w:t>Lal L, Sahoo R, Gupta R. RNA isolation from high phenolic tea leaves and buds. Plant molecular biology report 2001;19:181.</w:t>
      </w:r>
    </w:p>
    <w:p w14:paraId="0C9EC108"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157.</w:t>
      </w:r>
      <w:r w:rsidRPr="005F4730">
        <w:rPr>
          <w:rFonts w:asciiTheme="minorHAnsi" w:hAnsiTheme="minorHAnsi" w:cstheme="minorHAnsi"/>
          <w:sz w:val="20"/>
          <w:lang w:val="en-US"/>
        </w:rPr>
        <w:tab/>
        <w:t>Meisel L, Fonseca B, Gonzalez S, et al. A rapid and efficient method for purifying high quality total RNA from peaches (Prunus persica) for functional genomics analyses. Biological Research 2005;38(1):83-88.</w:t>
      </w:r>
    </w:p>
    <w:p w14:paraId="107508F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158.</w:t>
      </w:r>
      <w:r w:rsidRPr="005F4730">
        <w:rPr>
          <w:rFonts w:asciiTheme="minorHAnsi" w:hAnsiTheme="minorHAnsi" w:cstheme="minorHAnsi"/>
          <w:sz w:val="20"/>
          <w:lang w:val="en-US"/>
        </w:rPr>
        <w:tab/>
        <w:t>Kal AJ, van Zonneveld AJ, Benes V, et al. Dynamics of gene expression revealed by comparison of serial analysis of gene expression transcript profiles from yeast grown on two different carbon sources. Molecular Biology of the Cell 1999;10(6):1859-1872.</w:t>
      </w:r>
    </w:p>
    <w:p w14:paraId="5650F19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lastRenderedPageBreak/>
        <w:t>159.</w:t>
      </w:r>
      <w:r w:rsidRPr="005F4730">
        <w:rPr>
          <w:rFonts w:asciiTheme="minorHAnsi" w:hAnsiTheme="minorHAnsi" w:cstheme="minorHAnsi"/>
          <w:sz w:val="20"/>
          <w:lang w:val="en-US"/>
        </w:rPr>
        <w:tab/>
        <w:t>Bolstad BM, Irizarry RA, Astrand M, et al. A comparison of normalization methods for high density oligonucleotide array data based on variance and bias. Bioinformatics 2003;19(2):185-193.</w:t>
      </w:r>
    </w:p>
    <w:p w14:paraId="5A8D2AA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160.</w:t>
      </w:r>
      <w:r w:rsidRPr="005F4730">
        <w:rPr>
          <w:rFonts w:asciiTheme="minorHAnsi" w:hAnsiTheme="minorHAnsi" w:cstheme="minorHAnsi"/>
          <w:sz w:val="20"/>
          <w:lang w:val="en-US"/>
        </w:rPr>
        <w:tab/>
        <w:t>Pruitt KD, Tatusova T, Maglott DR. NCBI reference sequences (RefSeq): a curated non-redundant sequence database of genomes, transcripts and proteins. Nucleic Acids Research 2007;35:D61-D65.</w:t>
      </w:r>
    </w:p>
    <w:p w14:paraId="53D5058A"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161.</w:t>
      </w:r>
      <w:r w:rsidRPr="005F4730">
        <w:rPr>
          <w:rFonts w:asciiTheme="minorHAnsi" w:hAnsiTheme="minorHAnsi" w:cstheme="minorHAnsi"/>
          <w:sz w:val="20"/>
          <w:lang w:val="en-US"/>
        </w:rPr>
        <w:tab/>
        <w:t>Conesa A, Götz S. Blast2GO: A comprehensive suite for functional analysis in plant genomics. International journal of plant genomics 2008(Hindawi Publishing Corporation):1687-5370.</w:t>
      </w:r>
    </w:p>
    <w:p w14:paraId="43F447C4"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162.</w:t>
      </w:r>
      <w:r w:rsidRPr="005F4730">
        <w:rPr>
          <w:rFonts w:asciiTheme="minorHAnsi" w:hAnsiTheme="minorHAnsi" w:cstheme="minorHAnsi"/>
          <w:sz w:val="20"/>
          <w:lang w:val="en-US"/>
        </w:rPr>
        <w:tab/>
        <w:t>Quevillon E, Silventoinen V, Pillai S, et al. InterProScan: protein domains identifier. Nucleic Acids Research 2005;33:W116-W120.</w:t>
      </w:r>
    </w:p>
    <w:p w14:paraId="37229762"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rPr>
        <w:t>163.</w:t>
      </w:r>
      <w:r w:rsidRPr="005F4730">
        <w:rPr>
          <w:rFonts w:asciiTheme="minorHAnsi" w:hAnsiTheme="minorHAnsi" w:cstheme="minorHAnsi"/>
          <w:sz w:val="20"/>
        </w:rPr>
        <w:tab/>
        <w:t xml:space="preserve">Diaz M, Javier A, Andrea O, et al. </w:t>
      </w:r>
      <w:r w:rsidRPr="005F4730">
        <w:rPr>
          <w:rFonts w:asciiTheme="minorHAnsi" w:hAnsiTheme="minorHAnsi" w:cstheme="minorHAnsi"/>
          <w:sz w:val="20"/>
          <w:lang w:val="en-US"/>
        </w:rPr>
        <w:t>Efficiency of  S</w:t>
      </w:r>
      <w:r w:rsidRPr="005F4730">
        <w:rPr>
          <w:rFonts w:asciiTheme="minorHAnsi" w:hAnsiTheme="minorHAnsi" w:cstheme="minorHAnsi"/>
          <w:i/>
          <w:sz w:val="20"/>
          <w:lang w:val="en-US"/>
        </w:rPr>
        <w:t xml:space="preserve">alicornia neei </w:t>
      </w:r>
      <w:r w:rsidRPr="005F4730">
        <w:rPr>
          <w:rFonts w:asciiTheme="minorHAnsi" w:hAnsiTheme="minorHAnsi" w:cstheme="minorHAnsi"/>
          <w:sz w:val="20"/>
          <w:lang w:val="en-US"/>
        </w:rPr>
        <w:t xml:space="preserve"> to Treat Aquaculture Effluent from a Hypersaline and Artificial Wetland. </w:t>
      </w:r>
      <w:r w:rsidRPr="005F4730">
        <w:rPr>
          <w:rFonts w:asciiTheme="minorHAnsi" w:hAnsiTheme="minorHAnsi" w:cstheme="minorHAnsi"/>
          <w:i/>
          <w:sz w:val="20"/>
          <w:lang w:val="en-US"/>
        </w:rPr>
        <w:t>Agriculture</w:t>
      </w:r>
      <w:r w:rsidRPr="005F4730">
        <w:rPr>
          <w:rFonts w:asciiTheme="minorHAnsi" w:hAnsiTheme="minorHAnsi" w:cstheme="minorHAnsi"/>
          <w:sz w:val="20"/>
          <w:lang w:val="en-US"/>
        </w:rPr>
        <w:t xml:space="preserve"> 2020:621   </w:t>
      </w:r>
    </w:p>
    <w:p w14:paraId="1F083BEA"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164.</w:t>
      </w:r>
      <w:r w:rsidRPr="005F4730">
        <w:rPr>
          <w:rFonts w:asciiTheme="minorHAnsi" w:hAnsiTheme="minorHAnsi" w:cstheme="minorHAnsi"/>
          <w:sz w:val="20"/>
          <w:lang w:val="en-US"/>
        </w:rPr>
        <w:tab/>
        <w:t>Kadlec RH, Reddy KR. Temperature effects in treatment wetlands. Water Environment Research 2001;73(5):543-557.</w:t>
      </w:r>
    </w:p>
    <w:p w14:paraId="0BB609C5"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165.</w:t>
      </w:r>
      <w:r w:rsidRPr="005F4730">
        <w:rPr>
          <w:rFonts w:asciiTheme="minorHAnsi" w:hAnsiTheme="minorHAnsi" w:cstheme="minorHAnsi"/>
          <w:sz w:val="20"/>
          <w:lang w:val="en-US"/>
        </w:rPr>
        <w:tab/>
        <w:t>Tanner CC, Kadlec RH, Gibbs MM, et al. Nitrogen processing gradients in subsurface-flow treatment wetlands - influence of wastewater characteristics. Ecological Engineering 2002;18(4):499-520.</w:t>
      </w:r>
    </w:p>
    <w:p w14:paraId="0A7E1B84"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166.</w:t>
      </w:r>
      <w:r w:rsidRPr="005F4730">
        <w:rPr>
          <w:rFonts w:asciiTheme="minorHAnsi" w:hAnsiTheme="minorHAnsi" w:cstheme="minorHAnsi"/>
          <w:sz w:val="20"/>
          <w:lang w:val="en-US"/>
        </w:rPr>
        <w:tab/>
        <w:t>Akpor O, Adelani-Akande T, Aderiye B. The effect of temperature on nutrient removal from wastewater by selected fungal species. International Journal of Current Microbiology and Applied Sciences 2013;2:328 - 340.</w:t>
      </w:r>
    </w:p>
    <w:p w14:paraId="6878733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167.</w:t>
      </w:r>
      <w:r w:rsidRPr="005F4730">
        <w:rPr>
          <w:rFonts w:asciiTheme="minorHAnsi" w:hAnsiTheme="minorHAnsi" w:cstheme="minorHAnsi"/>
          <w:sz w:val="20"/>
          <w:lang w:val="en-US"/>
        </w:rPr>
        <w:tab/>
        <w:t>Song HL, Li XN, Lu XW, et al. Investigation of microcystin removal from eutrophic surface water by aquatic vegetable bed. Ecological Engineering 2009;35(11):1589-1598.</w:t>
      </w:r>
    </w:p>
    <w:p w14:paraId="3E80246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168.</w:t>
      </w:r>
      <w:r w:rsidRPr="005F4730">
        <w:rPr>
          <w:rFonts w:asciiTheme="minorHAnsi" w:hAnsiTheme="minorHAnsi" w:cstheme="minorHAnsi"/>
          <w:sz w:val="20"/>
          <w:lang w:val="en-US"/>
        </w:rPr>
        <w:tab/>
        <w:t>Lee CG, Fletcher TD, Sun GZ. Nitrogen removal in constructed wetland systems. Engineering in Life Sciences 2009;9(1):11-22.</w:t>
      </w:r>
    </w:p>
    <w:p w14:paraId="32E2AEBE" w14:textId="7504F726"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169.</w:t>
      </w:r>
      <w:r w:rsidRPr="005F4730">
        <w:rPr>
          <w:rFonts w:asciiTheme="minorHAnsi" w:hAnsiTheme="minorHAnsi" w:cstheme="minorHAnsi"/>
          <w:sz w:val="20"/>
          <w:lang w:val="en-US"/>
        </w:rPr>
        <w:tab/>
        <w:t>Phipps RG, Crumpton WG. F</w:t>
      </w:r>
      <w:r w:rsidR="00427CAE" w:rsidRPr="005F4730">
        <w:rPr>
          <w:rFonts w:asciiTheme="minorHAnsi" w:hAnsiTheme="minorHAnsi" w:cstheme="minorHAnsi"/>
          <w:sz w:val="20"/>
          <w:lang w:val="en-US"/>
        </w:rPr>
        <w:t>actors affecting nitrogen loss in experimental wetlands with different hydrologic loads</w:t>
      </w:r>
      <w:r w:rsidRPr="005F4730">
        <w:rPr>
          <w:rFonts w:asciiTheme="minorHAnsi" w:hAnsiTheme="minorHAnsi" w:cstheme="minorHAnsi"/>
          <w:sz w:val="20"/>
          <w:lang w:val="en-US"/>
        </w:rPr>
        <w:t>. Ecological Engineering 1994;3(4):399-408.</w:t>
      </w:r>
    </w:p>
    <w:p w14:paraId="461299F8"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170.</w:t>
      </w:r>
      <w:r w:rsidRPr="005F4730">
        <w:rPr>
          <w:rFonts w:asciiTheme="minorHAnsi" w:hAnsiTheme="minorHAnsi" w:cstheme="minorHAnsi"/>
          <w:sz w:val="20"/>
          <w:lang w:val="en-US"/>
        </w:rPr>
        <w:tab/>
        <w:t>Seo DC, Hwang SH, Kim HJ, et al. Evaluation of 2-and 3-stage combinations of vertical and horizontal flow constructed wetlands for treating greenhouse wastewater. Ecological Engineering 2008;32(2):121-132.</w:t>
      </w:r>
    </w:p>
    <w:p w14:paraId="5040E75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171.</w:t>
      </w:r>
      <w:r w:rsidRPr="005F4730">
        <w:rPr>
          <w:rFonts w:asciiTheme="minorHAnsi" w:hAnsiTheme="minorHAnsi" w:cstheme="minorHAnsi"/>
          <w:sz w:val="20"/>
          <w:lang w:val="en-US"/>
        </w:rPr>
        <w:tab/>
        <w:t>Cooper P. Constructed wetlands and reed-beds: Mature technology for the treatment of wastewater from small populations. Journal of the Chartered Institution of Water and Environmental Management 2001;15(2):79-85.</w:t>
      </w:r>
    </w:p>
    <w:p w14:paraId="31BAEC61"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172.</w:t>
      </w:r>
      <w:r w:rsidRPr="005F4730">
        <w:rPr>
          <w:rFonts w:asciiTheme="minorHAnsi" w:hAnsiTheme="minorHAnsi" w:cstheme="minorHAnsi"/>
          <w:sz w:val="20"/>
          <w:lang w:val="en-US"/>
        </w:rPr>
        <w:tab/>
        <w:t>Gao F, Yang ZH, Li C, et al. Saline domestic sewage treatment in constructed wetlands: study of plant selection and treatment characteristics. Desalination and Water Treatment 2015;53(3):593-602.</w:t>
      </w:r>
    </w:p>
    <w:p w14:paraId="4B3238D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173.</w:t>
      </w:r>
      <w:r w:rsidRPr="005F4730">
        <w:rPr>
          <w:rFonts w:asciiTheme="minorHAnsi" w:hAnsiTheme="minorHAnsi" w:cstheme="minorHAnsi"/>
          <w:sz w:val="20"/>
          <w:lang w:val="en-US"/>
        </w:rPr>
        <w:tab/>
        <w:t>Wang ZC, Gao MC, She ZL, et al. Effects of salinity on performance, extracellular polymeric substances and microbial community of an aerobic granular sequencing batch reactor. Separation and Purification Technology 2015;144:223-231.</w:t>
      </w:r>
    </w:p>
    <w:p w14:paraId="08D866B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174.</w:t>
      </w:r>
      <w:r w:rsidRPr="005F4730">
        <w:rPr>
          <w:rFonts w:asciiTheme="minorHAnsi" w:hAnsiTheme="minorHAnsi" w:cstheme="minorHAnsi"/>
          <w:sz w:val="20"/>
          <w:lang w:val="en-US"/>
        </w:rPr>
        <w:tab/>
        <w:t xml:space="preserve">Lin T, Wen Y, Jiang LG, et al. Study of atrazine degradation in subsurface flow constructed </w:t>
      </w:r>
      <w:r w:rsidRPr="005F4730">
        <w:rPr>
          <w:rFonts w:asciiTheme="minorHAnsi" w:hAnsiTheme="minorHAnsi" w:cstheme="minorHAnsi"/>
          <w:sz w:val="20"/>
          <w:lang w:val="en-US"/>
        </w:rPr>
        <w:lastRenderedPageBreak/>
        <w:t>wetland under different salinity. Chemosphere 2008;72(1):122-128.</w:t>
      </w:r>
    </w:p>
    <w:p w14:paraId="1CDA2A6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175.</w:t>
      </w:r>
      <w:r w:rsidRPr="005F4730">
        <w:rPr>
          <w:rFonts w:asciiTheme="minorHAnsi" w:hAnsiTheme="minorHAnsi" w:cstheme="minorHAnsi"/>
          <w:sz w:val="20"/>
          <w:lang w:val="en-US"/>
        </w:rPr>
        <w:tab/>
        <w:t>Calheiros CSC, Quiterio PVB, Silva G, et al. Use of constructed wetland systems with Arundo and Sarcocornia for polishing high salinity tannery wastewater. Journal of Environmental Management 2012;95(1):66-71.</w:t>
      </w:r>
    </w:p>
    <w:p w14:paraId="6B821318"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176.</w:t>
      </w:r>
      <w:r w:rsidRPr="005F4730">
        <w:rPr>
          <w:rFonts w:asciiTheme="minorHAnsi" w:hAnsiTheme="minorHAnsi" w:cstheme="minorHAnsi"/>
          <w:sz w:val="20"/>
          <w:lang w:val="en-US"/>
        </w:rPr>
        <w:tab/>
        <w:t>Freedman A, Gross A, Shelef O, et al. Salt uptake and evapotranspiration under arid conditions in horizontal subsurface flow constructed wetland planted with halophytes. Ecological Engineering 2014;70:282-286.</w:t>
      </w:r>
    </w:p>
    <w:p w14:paraId="0DE49E8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177.</w:t>
      </w:r>
      <w:r w:rsidRPr="005F4730">
        <w:rPr>
          <w:rFonts w:asciiTheme="minorHAnsi" w:hAnsiTheme="minorHAnsi" w:cstheme="minorHAnsi"/>
          <w:sz w:val="20"/>
          <w:lang w:val="en-US"/>
        </w:rPr>
        <w:tab/>
        <w:t>Ventura Y, Wuddineh WA, Myrzabayeva M, et al. Effect of seawater concentration on the productivity and nutritional value of annual Salicornia and perennial Sarcocomia halophytes as leafy vegetable crops. Scientia Horticulturae 2011;128(3):189-196.</w:t>
      </w:r>
    </w:p>
    <w:p w14:paraId="54D77541"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178.</w:t>
      </w:r>
      <w:r w:rsidRPr="005F4730">
        <w:rPr>
          <w:rFonts w:asciiTheme="minorHAnsi" w:hAnsiTheme="minorHAnsi" w:cstheme="minorHAnsi"/>
          <w:sz w:val="20"/>
          <w:lang w:val="en-US"/>
        </w:rPr>
        <w:tab/>
        <w:t>Ventura Y, Sagi M. Halophyte crop cultivation: The case for Salicornia and Sarcocornia. Environmental and Experimental Botany 2013;92:144-153.</w:t>
      </w:r>
    </w:p>
    <w:p w14:paraId="452C52DE" w14:textId="0C6058B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179.</w:t>
      </w:r>
      <w:r w:rsidRPr="005F4730">
        <w:rPr>
          <w:rFonts w:asciiTheme="minorHAnsi" w:hAnsiTheme="minorHAnsi" w:cstheme="minorHAnsi"/>
          <w:sz w:val="20"/>
          <w:lang w:val="en-US"/>
        </w:rPr>
        <w:tab/>
        <w:t>Raab T, Terry N. Nitrogen source regulation of growthand photosynthese in Beta vulgaris L. Plant Physiol 1994;10:1159–1166 </w:t>
      </w:r>
    </w:p>
    <w:p w14:paraId="660EC73A"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180.</w:t>
      </w:r>
      <w:r w:rsidRPr="005F4730">
        <w:rPr>
          <w:rFonts w:asciiTheme="minorHAnsi" w:hAnsiTheme="minorHAnsi" w:cstheme="minorHAnsi"/>
          <w:sz w:val="20"/>
          <w:lang w:val="en-US"/>
        </w:rPr>
        <w:tab/>
        <w:t>Wang XY, Zhu H, Yan BX, et al. Bioaugmented constructed wetlands for denitrification of saline wastewater: A boost for both microorganisms and plants. Environment International 2020;138.</w:t>
      </w:r>
    </w:p>
    <w:p w14:paraId="28B3756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181.</w:t>
      </w:r>
      <w:r w:rsidRPr="005F4730">
        <w:rPr>
          <w:rFonts w:asciiTheme="minorHAnsi" w:hAnsiTheme="minorHAnsi" w:cstheme="minorHAnsi"/>
          <w:sz w:val="20"/>
          <w:lang w:val="en-US"/>
        </w:rPr>
        <w:tab/>
        <w:t xml:space="preserve">Kadlec RH, Wallace S. </w:t>
      </w:r>
      <w:r w:rsidRPr="005F4730">
        <w:rPr>
          <w:rFonts w:asciiTheme="minorHAnsi" w:hAnsiTheme="minorHAnsi" w:cstheme="minorHAnsi"/>
          <w:i/>
          <w:sz w:val="20"/>
          <w:lang w:val="en-US"/>
        </w:rPr>
        <w:t>Treatment wetlands</w:t>
      </w:r>
      <w:r w:rsidRPr="005F4730">
        <w:rPr>
          <w:rFonts w:asciiTheme="minorHAnsi" w:hAnsiTheme="minorHAnsi" w:cstheme="minorHAnsi"/>
          <w:sz w:val="20"/>
          <w:lang w:val="en-US"/>
        </w:rPr>
        <w:t>2008.</w:t>
      </w:r>
    </w:p>
    <w:p w14:paraId="097A8D86"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182.</w:t>
      </w:r>
      <w:r w:rsidRPr="005F4730">
        <w:rPr>
          <w:rFonts w:asciiTheme="minorHAnsi" w:hAnsiTheme="minorHAnsi" w:cstheme="minorHAnsi"/>
          <w:sz w:val="20"/>
          <w:lang w:val="en-US"/>
        </w:rPr>
        <w:tab/>
        <w:t>Lin YF, Jing SR, Lee DY, et al. Nutrient removal from aquaculture wastewater using a constructed wetlands system. Aquaculture 2002;209(1-4):169-184.</w:t>
      </w:r>
    </w:p>
    <w:p w14:paraId="6B69056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183.</w:t>
      </w:r>
      <w:r w:rsidRPr="005F4730">
        <w:rPr>
          <w:rFonts w:asciiTheme="minorHAnsi" w:hAnsiTheme="minorHAnsi" w:cstheme="minorHAnsi"/>
          <w:sz w:val="20"/>
          <w:lang w:val="en-US"/>
        </w:rPr>
        <w:tab/>
        <w:t>Rathore AP, Chaudhary DR, Jha B. Biomass production, nutrient cycling, and carbon fixation by Salicornia brachiata Roxb.: A promising halophyte for coastal saline soil rehabilitation. International Journal of Phytoremediation 2016;18(8):801-811.</w:t>
      </w:r>
    </w:p>
    <w:p w14:paraId="2CC48C1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184.</w:t>
      </w:r>
      <w:r w:rsidRPr="005F4730">
        <w:rPr>
          <w:rFonts w:asciiTheme="minorHAnsi" w:hAnsiTheme="minorHAnsi" w:cstheme="minorHAnsi"/>
          <w:sz w:val="20"/>
          <w:lang w:val="en-US"/>
        </w:rPr>
        <w:tab/>
        <w:t>Hachiya T, Sakakibara H. Interactions between nitrate and ammonium in their uptake, allocation, assimilation, and signaling in plants. Journal of Experimental Botany 2017;68(10):2501-2512.</w:t>
      </w:r>
    </w:p>
    <w:p w14:paraId="7D99DE52"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185.</w:t>
      </w:r>
      <w:r w:rsidRPr="005F4730">
        <w:rPr>
          <w:rFonts w:asciiTheme="minorHAnsi" w:hAnsiTheme="minorHAnsi" w:cstheme="minorHAnsi"/>
          <w:sz w:val="20"/>
          <w:lang w:val="en-US"/>
        </w:rPr>
        <w:tab/>
        <w:t>Hu JN, Liu JN, Fan JL, et al. Effect of salinity on the performance of constructed wetlands treating mariculture wastewater with different halophytes and its molecular biological mechanism. Desalination and Water Treatment 2017;99:255-265.</w:t>
      </w:r>
    </w:p>
    <w:p w14:paraId="063854CA"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186.</w:t>
      </w:r>
      <w:r w:rsidRPr="005F4730">
        <w:rPr>
          <w:rFonts w:asciiTheme="minorHAnsi" w:hAnsiTheme="minorHAnsi" w:cstheme="minorHAnsi"/>
          <w:sz w:val="20"/>
          <w:lang w:val="en-US"/>
        </w:rPr>
        <w:tab/>
        <w:t>Hu Z, Lee JW, Chandran K, et al. Effect of plant species on nitrogen recovery in aquaponics. Bioresource Technology 2015;188:92-98.</w:t>
      </w:r>
    </w:p>
    <w:p w14:paraId="7F7E8E1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187.</w:t>
      </w:r>
      <w:r w:rsidRPr="005F4730">
        <w:rPr>
          <w:rFonts w:asciiTheme="minorHAnsi" w:hAnsiTheme="minorHAnsi" w:cstheme="minorHAnsi"/>
          <w:sz w:val="20"/>
          <w:lang w:val="en-US"/>
        </w:rPr>
        <w:tab/>
        <w:t>Teixeira J, Fidalgo F. Salt stress affects glutamine synthetase activity and mRNA accumulation on potato plants in an organ-dependent manner. Plant Physiology and Biochemistry 2009;47(9):807-813.</w:t>
      </w:r>
    </w:p>
    <w:p w14:paraId="7A536D94" w14:textId="3382AC6A"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188.</w:t>
      </w:r>
      <w:r w:rsidRPr="005F4730">
        <w:rPr>
          <w:rFonts w:asciiTheme="minorHAnsi" w:hAnsiTheme="minorHAnsi" w:cstheme="minorHAnsi"/>
          <w:sz w:val="20"/>
          <w:lang w:val="en-US"/>
        </w:rPr>
        <w:tab/>
        <w:t>Thursby GB, Harlin MM. I</w:t>
      </w:r>
      <w:r w:rsidR="00427CAE" w:rsidRPr="005F4730">
        <w:rPr>
          <w:rFonts w:asciiTheme="minorHAnsi" w:hAnsiTheme="minorHAnsi" w:cstheme="minorHAnsi"/>
          <w:sz w:val="20"/>
          <w:lang w:val="en-US"/>
        </w:rPr>
        <w:t>nteraction of leaves and roots of ruppia-maritima in the uptake of phosphate, ammonia and nitrate</w:t>
      </w:r>
      <w:r w:rsidRPr="005F4730">
        <w:rPr>
          <w:rFonts w:asciiTheme="minorHAnsi" w:hAnsiTheme="minorHAnsi" w:cstheme="minorHAnsi"/>
          <w:sz w:val="20"/>
          <w:lang w:val="en-US"/>
        </w:rPr>
        <w:t>. Marine Biology 1984;83(1):61-67.</w:t>
      </w:r>
    </w:p>
    <w:p w14:paraId="2DC0344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189.</w:t>
      </w:r>
      <w:r w:rsidRPr="005F4730">
        <w:rPr>
          <w:rFonts w:asciiTheme="minorHAnsi" w:hAnsiTheme="minorHAnsi" w:cstheme="minorHAnsi"/>
          <w:sz w:val="20"/>
          <w:lang w:val="en-US"/>
        </w:rPr>
        <w:tab/>
        <w:t xml:space="preserve">Navin K, Shekhar M. Ameliorative Mechanisms of Polyamines Against Abiotic Stress in the Rice Plants. </w:t>
      </w:r>
      <w:r w:rsidRPr="005F4730">
        <w:rPr>
          <w:rFonts w:asciiTheme="minorHAnsi" w:hAnsiTheme="minorHAnsi" w:cstheme="minorHAnsi"/>
          <w:sz w:val="20"/>
        </w:rPr>
        <w:t xml:space="preserve">In: Hasanuzzaman M, Fujita M, Nahar K, et al., eds. </w:t>
      </w:r>
      <w:r w:rsidRPr="005F4730">
        <w:rPr>
          <w:rFonts w:asciiTheme="minorHAnsi" w:hAnsiTheme="minorHAnsi" w:cstheme="minorHAnsi"/>
          <w:i/>
          <w:sz w:val="20"/>
          <w:lang w:val="en-US"/>
        </w:rPr>
        <w:t>Advances in Rice Research for Abiotic Stress Tolerance</w:t>
      </w:r>
      <w:r w:rsidRPr="005F4730">
        <w:rPr>
          <w:rFonts w:asciiTheme="minorHAnsi" w:hAnsiTheme="minorHAnsi" w:cstheme="minorHAnsi"/>
          <w:sz w:val="20"/>
          <w:lang w:val="en-US"/>
        </w:rPr>
        <w:t>. United Kingdom: Woodhead Publishing; 2019:725-735.</w:t>
      </w:r>
    </w:p>
    <w:p w14:paraId="7FDB53E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lastRenderedPageBreak/>
        <w:t>190.</w:t>
      </w:r>
      <w:r w:rsidRPr="005F4730">
        <w:rPr>
          <w:rFonts w:asciiTheme="minorHAnsi" w:hAnsiTheme="minorHAnsi" w:cstheme="minorHAnsi"/>
          <w:sz w:val="20"/>
          <w:lang w:val="en-US"/>
        </w:rPr>
        <w:tab/>
        <w:t>Bouchereau A, Aziz A, Larher F, et al. Polyamines and environmental challenges: recent development. Plant Science 1999;140(2):103-125.</w:t>
      </w:r>
    </w:p>
    <w:p w14:paraId="60743D56"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191.</w:t>
      </w:r>
      <w:r w:rsidRPr="005F4730">
        <w:rPr>
          <w:rFonts w:asciiTheme="minorHAnsi" w:hAnsiTheme="minorHAnsi" w:cstheme="minorHAnsi"/>
          <w:sz w:val="20"/>
          <w:lang w:val="en-US"/>
        </w:rPr>
        <w:tab/>
        <w:t>Plant PJ, Manolson MF, Grinstein S, et al. Alternative mechanisms of vacuolar acidification in H+-ATPase-deficient yeast. Journal of Biological Chemistry 1999;274(52):37270-37279.</w:t>
      </w:r>
    </w:p>
    <w:p w14:paraId="7605C113" w14:textId="33B7D089"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192.</w:t>
      </w:r>
      <w:r w:rsidRPr="005F4730">
        <w:rPr>
          <w:rFonts w:asciiTheme="minorHAnsi" w:hAnsiTheme="minorHAnsi" w:cstheme="minorHAnsi"/>
          <w:sz w:val="20"/>
          <w:lang w:val="en-US"/>
        </w:rPr>
        <w:tab/>
        <w:t>Lee RB, Ratcliffe RG. O</w:t>
      </w:r>
      <w:r w:rsidR="00427CAE" w:rsidRPr="005F4730">
        <w:rPr>
          <w:rFonts w:asciiTheme="minorHAnsi" w:hAnsiTheme="minorHAnsi" w:cstheme="minorHAnsi"/>
          <w:sz w:val="20"/>
          <w:lang w:val="en-US"/>
        </w:rPr>
        <w:t>bservations on the subcellular-distribution of the ammonium ion in maize root-tissue using invivo n-14-nuclear magnetic-resonance spectroscopy</w:t>
      </w:r>
      <w:r w:rsidRPr="005F4730">
        <w:rPr>
          <w:rFonts w:asciiTheme="minorHAnsi" w:hAnsiTheme="minorHAnsi" w:cstheme="minorHAnsi"/>
          <w:sz w:val="20"/>
          <w:lang w:val="en-US"/>
        </w:rPr>
        <w:t>. Planta 1991;183(3):359-367.</w:t>
      </w:r>
    </w:p>
    <w:p w14:paraId="333279B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193.</w:t>
      </w:r>
      <w:r w:rsidRPr="005F4730">
        <w:rPr>
          <w:rFonts w:asciiTheme="minorHAnsi" w:hAnsiTheme="minorHAnsi" w:cstheme="minorHAnsi"/>
          <w:sz w:val="20"/>
          <w:lang w:val="en-US"/>
        </w:rPr>
        <w:tab/>
        <w:t>Chen QW, Shinozaki D, Luo J, et al. Autophagy and Nutrients Management in Plants. Cells 2019;8(11).</w:t>
      </w:r>
    </w:p>
    <w:p w14:paraId="5C26EEDB"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194.</w:t>
      </w:r>
      <w:r w:rsidRPr="005F4730">
        <w:rPr>
          <w:rFonts w:asciiTheme="minorHAnsi" w:hAnsiTheme="minorHAnsi" w:cstheme="minorHAnsi"/>
          <w:sz w:val="20"/>
          <w:lang w:val="en-US"/>
        </w:rPr>
        <w:tab/>
        <w:t>Martinoia E, Maeshima M, Neuhaus HE. Vacuolar transporters and their essential role in plant metabolism. Journal of Experimental Botany 2007;58(1):83-102.</w:t>
      </w:r>
    </w:p>
    <w:p w14:paraId="785CC5F3"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195.</w:t>
      </w:r>
      <w:r w:rsidRPr="005F4730">
        <w:rPr>
          <w:rFonts w:asciiTheme="minorHAnsi" w:hAnsiTheme="minorHAnsi" w:cstheme="minorHAnsi"/>
          <w:sz w:val="20"/>
          <w:lang w:val="en-US"/>
        </w:rPr>
        <w:tab/>
        <w:t>Zhou Y, Bai L, Song CP. Ammonium homeostasis and signaling in plant cells. Science Bulletin 2015;60(8):741-747.</w:t>
      </w:r>
    </w:p>
    <w:p w14:paraId="481F9192"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196.</w:t>
      </w:r>
      <w:r w:rsidRPr="005F4730">
        <w:rPr>
          <w:rFonts w:asciiTheme="minorHAnsi" w:hAnsiTheme="minorHAnsi" w:cstheme="minorHAnsi"/>
          <w:sz w:val="20"/>
          <w:lang w:val="en-US"/>
        </w:rPr>
        <w:tab/>
        <w:t>Pamarthy S, Kulshrestha A, Katara GK, et al. The curious case of vacuolar ATPase: regulation of signaling pathways. Molecular Cancer 2018;17.</w:t>
      </w:r>
    </w:p>
    <w:p w14:paraId="6C6051FA"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197.</w:t>
      </w:r>
      <w:r w:rsidRPr="005F4730">
        <w:rPr>
          <w:rFonts w:asciiTheme="minorHAnsi" w:hAnsiTheme="minorHAnsi" w:cstheme="minorHAnsi"/>
          <w:sz w:val="20"/>
          <w:lang w:val="en-US"/>
        </w:rPr>
        <w:tab/>
        <w:t>He CC, Klionsky DJ. Atg9 trafficking in autophagy-related pathways. Autophagy 2007;3(3):271-274.</w:t>
      </w:r>
    </w:p>
    <w:p w14:paraId="19BF0B48"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198.</w:t>
      </w:r>
      <w:r w:rsidRPr="005F4730">
        <w:rPr>
          <w:rFonts w:asciiTheme="minorHAnsi" w:hAnsiTheme="minorHAnsi" w:cstheme="minorHAnsi"/>
          <w:sz w:val="20"/>
          <w:lang w:val="en-US"/>
        </w:rPr>
        <w:tab/>
        <w:t>Luo LM, Zhang PP, Zhu RH, et al. Autophagy Is Rapidly Induced by Salt Stress and Is Required for Salt Tolerance in Arabidopsis. Frontiers in Plant Science 2017;8.</w:t>
      </w:r>
    </w:p>
    <w:p w14:paraId="6A2572EE"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199.</w:t>
      </w:r>
      <w:r w:rsidRPr="005F4730">
        <w:rPr>
          <w:rFonts w:asciiTheme="minorHAnsi" w:hAnsiTheme="minorHAnsi" w:cstheme="minorHAnsi"/>
          <w:sz w:val="20"/>
          <w:lang w:val="en-US"/>
        </w:rPr>
        <w:tab/>
        <w:t>Fernandez-Crespo E, Camanes G, Garcia-Agustin P. Ammonium enhances resistance to salinity stress in citrus plants. Journal of Plant Physiology 2012;169(12):1183-1191.</w:t>
      </w:r>
    </w:p>
    <w:p w14:paraId="76D89795"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200.</w:t>
      </w:r>
      <w:r w:rsidRPr="005F4730">
        <w:rPr>
          <w:rFonts w:asciiTheme="minorHAnsi" w:hAnsiTheme="minorHAnsi" w:cstheme="minorHAnsi"/>
          <w:sz w:val="20"/>
          <w:lang w:val="en-US"/>
        </w:rPr>
        <w:tab/>
        <w:t>An P, Li X, Zheng Y, et al. Effects of NaCl on Root Growth and Cell Wall Composition of Two Soya bean Cultivars with Contrasting Salt Tolerance. Journal of Agronomy and Crop Science 2014;200(3):212-218.</w:t>
      </w:r>
    </w:p>
    <w:p w14:paraId="480206E1"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201.</w:t>
      </w:r>
      <w:r w:rsidRPr="005F4730">
        <w:rPr>
          <w:rFonts w:asciiTheme="minorHAnsi" w:hAnsiTheme="minorHAnsi" w:cstheme="minorHAnsi"/>
          <w:sz w:val="20"/>
          <w:lang w:val="en-US"/>
        </w:rPr>
        <w:tab/>
        <w:t>Leucci MR, Lenucci MS, Piro G, et al. Water stress and cell wall polysaccharides in the apical root zone of wheat cultivars varying in drought tolerance. Journal of Plant Physiology 2008;165(11):1168-1180.</w:t>
      </w:r>
    </w:p>
    <w:p w14:paraId="6827F076"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202.</w:t>
      </w:r>
      <w:r w:rsidRPr="005F4730">
        <w:rPr>
          <w:rFonts w:asciiTheme="minorHAnsi" w:hAnsiTheme="minorHAnsi" w:cstheme="minorHAnsi"/>
          <w:sz w:val="20"/>
          <w:lang w:val="en-US"/>
        </w:rPr>
        <w:tab/>
        <w:t>Wang DL, Lu XK, Chen XG, et al. Temporal salt stress-induced transcriptome alterations and regulatory mechanisms revealed by PacBio long-reads RNA sequencing in Gossypium hirsutum. Bmc Genomics 2020;21(1).</w:t>
      </w:r>
    </w:p>
    <w:p w14:paraId="3E0832D1"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203.</w:t>
      </w:r>
      <w:r w:rsidRPr="005F4730">
        <w:rPr>
          <w:rFonts w:asciiTheme="minorHAnsi" w:hAnsiTheme="minorHAnsi" w:cstheme="minorHAnsi"/>
          <w:sz w:val="20"/>
          <w:lang w:val="en-US"/>
        </w:rPr>
        <w:tab/>
        <w:t xml:space="preserve">Gall HL, Philippe F, Domon J-M, et al. Cell Wall Metabolism in Response to Abiotic Stress. </w:t>
      </w:r>
      <w:r w:rsidRPr="005F4730">
        <w:rPr>
          <w:rFonts w:asciiTheme="minorHAnsi" w:hAnsiTheme="minorHAnsi" w:cstheme="minorHAnsi"/>
          <w:i/>
          <w:sz w:val="20"/>
          <w:lang w:val="en-US"/>
        </w:rPr>
        <w:t>Plants (Basel)</w:t>
      </w:r>
      <w:r w:rsidRPr="005F4730">
        <w:rPr>
          <w:rFonts w:asciiTheme="minorHAnsi" w:hAnsiTheme="minorHAnsi" w:cstheme="minorHAnsi"/>
          <w:sz w:val="20"/>
          <w:lang w:val="en-US"/>
        </w:rPr>
        <w:t xml:space="preserve"> 2015;4(1):112-166.</w:t>
      </w:r>
    </w:p>
    <w:p w14:paraId="478774D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204.</w:t>
      </w:r>
      <w:r w:rsidRPr="005F4730">
        <w:rPr>
          <w:rFonts w:asciiTheme="minorHAnsi" w:hAnsiTheme="minorHAnsi" w:cstheme="minorHAnsi"/>
          <w:sz w:val="20"/>
          <w:lang w:val="en-US"/>
        </w:rPr>
        <w:tab/>
        <w:t>Jiao PP, Wu ZH, Wang X, et al. Short-term transcriptomic responses of Populus euphratica roots and leaves to drought stress. Journal of Forestry Research.</w:t>
      </w:r>
    </w:p>
    <w:p w14:paraId="7B85C605"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205.</w:t>
      </w:r>
      <w:r w:rsidRPr="005F4730">
        <w:rPr>
          <w:rFonts w:asciiTheme="minorHAnsi" w:hAnsiTheme="minorHAnsi" w:cstheme="minorHAnsi"/>
          <w:sz w:val="20"/>
          <w:lang w:val="en-US"/>
        </w:rPr>
        <w:tab/>
        <w:t>Ahn I-P, Kim S, Lee Y-H. Vitamin B1 Functions as an Activator of Plant Disease Resistance. Plant Physiology 2005;138:1505-1515.</w:t>
      </w:r>
    </w:p>
    <w:p w14:paraId="5CCBF140"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206.</w:t>
      </w:r>
      <w:r w:rsidRPr="005F4730">
        <w:rPr>
          <w:rFonts w:asciiTheme="minorHAnsi" w:hAnsiTheme="minorHAnsi" w:cstheme="minorHAnsi"/>
          <w:sz w:val="20"/>
          <w:lang w:val="en-US"/>
        </w:rPr>
        <w:tab/>
        <w:t>Roudier F, Schindelman G, DeSalle R, et al. The COBRA family of putative GPI-anchored proteins in Arabidopsis. A new fellowship in expansion. Plant Physiology 2002;130(2):538-548.</w:t>
      </w:r>
    </w:p>
    <w:p w14:paraId="075A585F"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lastRenderedPageBreak/>
        <w:t>207.</w:t>
      </w:r>
      <w:r w:rsidRPr="005F4730">
        <w:rPr>
          <w:rFonts w:asciiTheme="minorHAnsi" w:hAnsiTheme="minorHAnsi" w:cstheme="minorHAnsi"/>
          <w:sz w:val="20"/>
          <w:lang w:val="en-US"/>
        </w:rPr>
        <w:tab/>
        <w:t>Tenhaken R. Cell wall remodeling under abiotic stress. Frontiers in Plant Science 2015;5.</w:t>
      </w:r>
    </w:p>
    <w:p w14:paraId="08940E2C"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208.</w:t>
      </w:r>
      <w:r w:rsidRPr="005F4730">
        <w:rPr>
          <w:rFonts w:asciiTheme="minorHAnsi" w:hAnsiTheme="minorHAnsi" w:cstheme="minorHAnsi"/>
          <w:sz w:val="20"/>
          <w:lang w:val="en-US"/>
        </w:rPr>
        <w:tab/>
        <w:t>Lam HM, Chiu J, Hsieh MH, et al. Glutamate-receptor genes in plants. Nature 1998;396(6707):125-126.</w:t>
      </w:r>
    </w:p>
    <w:p w14:paraId="4D13C3CD"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rPr>
        <w:t>209.</w:t>
      </w:r>
      <w:r w:rsidRPr="005F4730">
        <w:rPr>
          <w:rFonts w:asciiTheme="minorHAnsi" w:hAnsiTheme="minorHAnsi" w:cstheme="minorHAnsi"/>
          <w:sz w:val="20"/>
        </w:rPr>
        <w:tab/>
        <w:t xml:space="preserve">Ramos-Ruiz R, Poirot E, Flores-Mosquera M. GABA, a non-protein amino acid ubiquitous in food matrices. </w:t>
      </w:r>
      <w:r w:rsidRPr="005F4730">
        <w:rPr>
          <w:rFonts w:asciiTheme="minorHAnsi" w:hAnsiTheme="minorHAnsi" w:cstheme="minorHAnsi"/>
          <w:sz w:val="20"/>
          <w:lang w:val="en-US"/>
        </w:rPr>
        <w:t>Cogent Food &amp; Agriculture 2018;4(1).</w:t>
      </w:r>
    </w:p>
    <w:p w14:paraId="0E91C478"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210.</w:t>
      </w:r>
      <w:r w:rsidRPr="005F4730">
        <w:rPr>
          <w:rFonts w:asciiTheme="minorHAnsi" w:hAnsiTheme="minorHAnsi" w:cstheme="minorHAnsi"/>
          <w:sz w:val="20"/>
          <w:lang w:val="en-US"/>
        </w:rPr>
        <w:tab/>
        <w:t>Bai XT, Xu JM, Shao XM, et al. A Novel Gene Coding gamma-Aminobutyric Acid Transporter May Improve the Tolerance of Populus euphratica to Adverse Environments. Frontiers in Plant Science 2019;10.</w:t>
      </w:r>
    </w:p>
    <w:p w14:paraId="2FEB01C9"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211.</w:t>
      </w:r>
      <w:r w:rsidRPr="005F4730">
        <w:rPr>
          <w:rFonts w:asciiTheme="minorHAnsi" w:hAnsiTheme="minorHAnsi" w:cstheme="minorHAnsi"/>
          <w:sz w:val="20"/>
          <w:lang w:val="en-US"/>
        </w:rPr>
        <w:tab/>
        <w:t>Kinnersley AM, Lin F. Receptor modifiers indicate that 4-aminobutyric acid (GABA) is a potential modulator of ion transport in plants. Plant Growth Regulation 2000;32(1):65-76.</w:t>
      </w:r>
    </w:p>
    <w:p w14:paraId="35C9EDE7"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212.</w:t>
      </w:r>
      <w:r w:rsidRPr="005F4730">
        <w:rPr>
          <w:rFonts w:asciiTheme="minorHAnsi" w:hAnsiTheme="minorHAnsi" w:cstheme="minorHAnsi"/>
          <w:sz w:val="20"/>
          <w:lang w:val="en-US"/>
        </w:rPr>
        <w:tab/>
        <w:t>Verma V, Ravindran P, Kumar PP. Plant hormone-mediated regulation of stress responses. Bmc Plant Biology 2016;16.</w:t>
      </w:r>
    </w:p>
    <w:p w14:paraId="4FD03F92" w14:textId="77777777" w:rsidR="00E07530" w:rsidRPr="005F4730" w:rsidRDefault="00E07530" w:rsidP="005F4730">
      <w:pPr>
        <w:spacing w:before="240" w:line="240" w:lineRule="auto"/>
        <w:ind w:left="720" w:hanging="720"/>
        <w:jc w:val="both"/>
        <w:rPr>
          <w:rFonts w:asciiTheme="minorHAnsi" w:hAnsiTheme="minorHAnsi" w:cstheme="minorHAnsi"/>
          <w:sz w:val="20"/>
          <w:lang w:val="en-US"/>
        </w:rPr>
      </w:pPr>
      <w:r w:rsidRPr="005F4730">
        <w:rPr>
          <w:rFonts w:asciiTheme="minorHAnsi" w:hAnsiTheme="minorHAnsi" w:cstheme="minorHAnsi"/>
          <w:sz w:val="20"/>
          <w:lang w:val="en-US"/>
        </w:rPr>
        <w:t>213.</w:t>
      </w:r>
      <w:r w:rsidRPr="005F4730">
        <w:rPr>
          <w:rFonts w:asciiTheme="minorHAnsi" w:hAnsiTheme="minorHAnsi" w:cstheme="minorHAnsi"/>
          <w:sz w:val="20"/>
          <w:lang w:val="en-US"/>
        </w:rPr>
        <w:tab/>
        <w:t>Tiwari S, Lata C, Chauhan PS, et al. A Functional Genomic Perspective on Drought Signaling and its Crosstalk with Phytohormone-mediated Signalling Pathways in Plants. Current Genomics 2017;18(6):469-482.</w:t>
      </w:r>
    </w:p>
    <w:p w14:paraId="3A2EB473" w14:textId="77777777" w:rsidR="00E07530" w:rsidRPr="005F4730" w:rsidRDefault="00E07530" w:rsidP="005F4730">
      <w:pPr>
        <w:spacing w:before="240" w:line="240" w:lineRule="auto"/>
        <w:ind w:left="720" w:hanging="720"/>
        <w:jc w:val="both"/>
        <w:rPr>
          <w:rFonts w:asciiTheme="minorHAnsi" w:hAnsiTheme="minorHAnsi" w:cstheme="minorHAnsi"/>
          <w:sz w:val="20"/>
        </w:rPr>
      </w:pPr>
      <w:r w:rsidRPr="005F4730">
        <w:rPr>
          <w:rFonts w:asciiTheme="minorHAnsi" w:hAnsiTheme="minorHAnsi" w:cstheme="minorHAnsi"/>
          <w:sz w:val="20"/>
          <w:lang w:val="en-US"/>
        </w:rPr>
        <w:t>214.</w:t>
      </w:r>
      <w:r w:rsidRPr="005F4730">
        <w:rPr>
          <w:rFonts w:asciiTheme="minorHAnsi" w:hAnsiTheme="minorHAnsi" w:cstheme="minorHAnsi"/>
          <w:sz w:val="20"/>
          <w:lang w:val="en-US"/>
        </w:rPr>
        <w:tab/>
        <w:t xml:space="preserve">Yao F, Sun J, Tang C, et al. Kinetics of Ammonium, Nitrate and Phosphate Uptake by Candidate Plants Used in Constructed Wetlands. </w:t>
      </w:r>
      <w:r w:rsidRPr="005F4730">
        <w:rPr>
          <w:rFonts w:asciiTheme="minorHAnsi" w:hAnsiTheme="minorHAnsi" w:cstheme="minorHAnsi"/>
          <w:sz w:val="20"/>
        </w:rPr>
        <w:t>Procedia Environmental Sciences 2011:1854-1861.</w:t>
      </w:r>
    </w:p>
    <w:p w14:paraId="361A9E01" w14:textId="09F94091" w:rsidR="00FD3BEE" w:rsidRPr="005F4730" w:rsidRDefault="00FD3BEE" w:rsidP="005F4730">
      <w:pPr>
        <w:spacing w:before="240" w:line="240" w:lineRule="auto"/>
        <w:jc w:val="both"/>
        <w:rPr>
          <w:rFonts w:asciiTheme="minorHAnsi" w:hAnsiTheme="minorHAnsi" w:cstheme="minorHAnsi"/>
          <w:sz w:val="20"/>
        </w:rPr>
      </w:pPr>
      <w:r w:rsidRPr="005F4730">
        <w:rPr>
          <w:rFonts w:asciiTheme="minorHAnsi" w:hAnsiTheme="minorHAnsi" w:cstheme="minorHAnsi"/>
          <w:sz w:val="20"/>
        </w:rPr>
        <w:fldChar w:fldCharType="end"/>
      </w:r>
    </w:p>
    <w:p w14:paraId="362C6E85" w14:textId="77777777" w:rsidR="00FD3BEE" w:rsidRPr="003C6E6A" w:rsidRDefault="00FD3BEE" w:rsidP="00AA575B">
      <w:pPr>
        <w:pStyle w:val="Ttulo1"/>
        <w:spacing w:line="240" w:lineRule="auto"/>
        <w:sectPr w:rsidR="00FD3BEE" w:rsidRPr="003C6E6A" w:rsidSect="008C5A43">
          <w:pgSz w:w="12240" w:h="15840"/>
          <w:pgMar w:top="1418" w:right="1418" w:bottom="1418" w:left="1701" w:header="709" w:footer="709" w:gutter="0"/>
          <w:cols w:space="708"/>
          <w:docGrid w:linePitch="360"/>
        </w:sectPr>
      </w:pPr>
    </w:p>
    <w:p w14:paraId="6198BC35" w14:textId="77777777" w:rsidR="00AE6E15" w:rsidRPr="003C6E6A" w:rsidRDefault="00BA6071" w:rsidP="00AA575B">
      <w:pPr>
        <w:pStyle w:val="Ttulo1"/>
        <w:spacing w:line="240" w:lineRule="auto"/>
      </w:pPr>
      <w:bookmarkStart w:id="119" w:name="_Toc79959352"/>
      <w:r w:rsidRPr="003C6E6A">
        <w:lastRenderedPageBreak/>
        <w:t>APÉ</w:t>
      </w:r>
      <w:r w:rsidR="00AE6E15" w:rsidRPr="003C6E6A">
        <w:t>NDICES</w:t>
      </w:r>
      <w:bookmarkEnd w:id="119"/>
    </w:p>
    <w:p w14:paraId="3D9FA228" w14:textId="77777777" w:rsidR="005108DB" w:rsidRPr="003C6E6A" w:rsidRDefault="00BA6071" w:rsidP="00956DF4">
      <w:pPr>
        <w:pStyle w:val="Ttulo1"/>
        <w:spacing w:before="240" w:line="240" w:lineRule="auto"/>
        <w:jc w:val="left"/>
        <w:rPr>
          <w:b w:val="0"/>
          <w:sz w:val="22"/>
          <w:szCs w:val="22"/>
        </w:rPr>
      </w:pPr>
      <w:bookmarkStart w:id="120" w:name="_Toc79959353"/>
      <w:r w:rsidRPr="003C6E6A">
        <w:rPr>
          <w:b w:val="0"/>
          <w:sz w:val="22"/>
          <w:szCs w:val="22"/>
        </w:rPr>
        <w:t>Apéndice</w:t>
      </w:r>
      <w:r w:rsidR="00A62FCC" w:rsidRPr="003C6E6A">
        <w:rPr>
          <w:b w:val="0"/>
          <w:sz w:val="22"/>
          <w:szCs w:val="22"/>
        </w:rPr>
        <w:t xml:space="preserve"> 1</w:t>
      </w:r>
      <w:bookmarkEnd w:id="120"/>
      <w:r w:rsidR="006916E3" w:rsidRPr="003C6E6A">
        <w:rPr>
          <w:b w:val="0"/>
          <w:sz w:val="22"/>
          <w:szCs w:val="22"/>
        </w:rPr>
        <w:t xml:space="preserve"> </w:t>
      </w:r>
    </w:p>
    <w:p w14:paraId="3B791991" w14:textId="644B73A0" w:rsidR="00956DF4" w:rsidRPr="003C6E6A" w:rsidRDefault="00956DF4" w:rsidP="00956DF4">
      <w:pPr>
        <w:pStyle w:val="Ttulo1"/>
        <w:spacing w:before="240" w:line="240" w:lineRule="auto"/>
        <w:jc w:val="left"/>
        <w:rPr>
          <w:b w:val="0"/>
          <w:sz w:val="22"/>
          <w:szCs w:val="22"/>
        </w:rPr>
      </w:pPr>
      <w:bookmarkStart w:id="121" w:name="_Toc79938201"/>
      <w:bookmarkStart w:id="122" w:name="_Toc79941601"/>
      <w:bookmarkStart w:id="123" w:name="_Toc79959354"/>
      <w:r w:rsidRPr="003C6E6A">
        <w:rPr>
          <w:b w:val="0"/>
          <w:sz w:val="22"/>
          <w:szCs w:val="22"/>
        </w:rPr>
        <w:t>Temperatura ambiental (° C) y humedad relativa (% RH) durante la fecha de experimentación. El gráfico muestra los valores medios, máximos y mínimos de la temperatura ambiente, durante 74 días.</w:t>
      </w:r>
      <w:bookmarkEnd w:id="121"/>
      <w:bookmarkEnd w:id="122"/>
      <w:bookmarkEnd w:id="123"/>
    </w:p>
    <w:p w14:paraId="2FD6A120" w14:textId="77777777" w:rsidR="00956DF4" w:rsidRPr="003C6E6A" w:rsidRDefault="00956DF4" w:rsidP="00956DF4">
      <w:pPr>
        <w:tabs>
          <w:tab w:val="left" w:pos="2805"/>
        </w:tabs>
        <w:rPr>
          <w:rFonts w:asciiTheme="minorHAnsi" w:hAnsiTheme="minorHAnsi" w:cstheme="minorHAnsi"/>
          <w:sz w:val="22"/>
          <w:szCs w:val="22"/>
        </w:rPr>
      </w:pPr>
    </w:p>
    <w:p w14:paraId="57F00D1C" w14:textId="77777777" w:rsidR="00956DF4" w:rsidRPr="003C6E6A" w:rsidRDefault="00956DF4" w:rsidP="00956DF4">
      <w:pPr>
        <w:jc w:val="both"/>
        <w:rPr>
          <w:rFonts w:asciiTheme="minorHAnsi" w:hAnsiTheme="minorHAnsi" w:cstheme="minorHAnsi"/>
          <w:sz w:val="22"/>
          <w:szCs w:val="22"/>
        </w:rPr>
      </w:pPr>
      <w:r w:rsidRPr="003C6E6A">
        <w:rPr>
          <w:rFonts w:ascii="Calibri" w:eastAsia="SimSun" w:hAnsi="Calibri"/>
          <w:noProof/>
          <w:szCs w:val="24"/>
          <w:lang w:val="es-ES"/>
        </w:rPr>
        <w:drawing>
          <wp:inline distT="0" distB="0" distL="0" distR="0" wp14:anchorId="1A527FB1" wp14:editId="69F97114">
            <wp:extent cx="5612130" cy="4065493"/>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4065493"/>
                    </a:xfrm>
                    <a:prstGeom prst="rect">
                      <a:avLst/>
                    </a:prstGeom>
                    <a:noFill/>
                    <a:ln>
                      <a:noFill/>
                    </a:ln>
                  </pic:spPr>
                </pic:pic>
              </a:graphicData>
            </a:graphic>
          </wp:inline>
        </w:drawing>
      </w:r>
    </w:p>
    <w:p w14:paraId="2F33C5C3" w14:textId="77777777" w:rsidR="00AF0B64" w:rsidRPr="003C6E6A" w:rsidRDefault="00AF0B64" w:rsidP="00956DF4">
      <w:pPr>
        <w:tabs>
          <w:tab w:val="left" w:pos="2805"/>
        </w:tabs>
        <w:rPr>
          <w:rFonts w:asciiTheme="minorHAnsi" w:hAnsiTheme="minorHAnsi" w:cstheme="minorHAnsi"/>
          <w:sz w:val="22"/>
          <w:szCs w:val="22"/>
        </w:rPr>
        <w:sectPr w:rsidR="00AF0B64" w:rsidRPr="003C6E6A" w:rsidSect="008C5A43">
          <w:pgSz w:w="12240" w:h="15840"/>
          <w:pgMar w:top="1418" w:right="1418" w:bottom="1418" w:left="1701" w:header="709" w:footer="709" w:gutter="0"/>
          <w:cols w:space="708"/>
          <w:docGrid w:linePitch="360"/>
        </w:sectPr>
      </w:pPr>
    </w:p>
    <w:p w14:paraId="41A8ABCE" w14:textId="6EC1B37B" w:rsidR="00770C41" w:rsidRPr="00500442" w:rsidRDefault="00AF0B64" w:rsidP="00342445">
      <w:pPr>
        <w:pStyle w:val="Ttulo1"/>
        <w:jc w:val="left"/>
        <w:rPr>
          <w:rFonts w:asciiTheme="minorHAnsi" w:hAnsiTheme="minorHAnsi" w:cstheme="minorHAnsi"/>
          <w:sz w:val="22"/>
          <w:szCs w:val="22"/>
        </w:rPr>
      </w:pPr>
      <w:bookmarkStart w:id="124" w:name="_Toc79959355"/>
      <w:r w:rsidRPr="00500442">
        <w:rPr>
          <w:rStyle w:val="Ttulo4Car"/>
          <w:b w:val="0"/>
          <w:sz w:val="22"/>
          <w:szCs w:val="22"/>
        </w:rPr>
        <w:lastRenderedPageBreak/>
        <w:t>Apéndice 2</w:t>
      </w:r>
      <w:bookmarkEnd w:id="124"/>
      <w:r w:rsidRPr="00500442">
        <w:rPr>
          <w:rFonts w:asciiTheme="minorHAnsi" w:hAnsiTheme="minorHAnsi" w:cstheme="minorHAnsi"/>
          <w:sz w:val="22"/>
          <w:szCs w:val="22"/>
        </w:rPr>
        <w:t xml:space="preserve"> </w:t>
      </w:r>
    </w:p>
    <w:p w14:paraId="1858E0A1" w14:textId="5CA386E4" w:rsidR="003C6E6A" w:rsidRPr="00500442" w:rsidRDefault="00F72B45" w:rsidP="00F72B45">
      <w:pPr>
        <w:jc w:val="both"/>
        <w:rPr>
          <w:rStyle w:val="Ttulo4Car"/>
          <w:rFonts w:ascii="Arial" w:hAnsi="Arial" w:cs="Arial"/>
          <w:b/>
          <w:sz w:val="22"/>
          <w:szCs w:val="22"/>
        </w:rPr>
      </w:pPr>
      <w:r w:rsidRPr="00500442">
        <w:rPr>
          <w:rFonts w:ascii="Arial" w:hAnsi="Arial" w:cs="Arial"/>
          <w:sz w:val="22"/>
          <w:szCs w:val="22"/>
        </w:rPr>
        <w:t xml:space="preserve">En el </w:t>
      </w:r>
      <w:r w:rsidR="004674B3" w:rsidRPr="00500442">
        <w:rPr>
          <w:rFonts w:ascii="Arial" w:hAnsi="Arial" w:cs="Arial"/>
          <w:sz w:val="22"/>
          <w:szCs w:val="22"/>
        </w:rPr>
        <w:t xml:space="preserve">siguiente enlace </w:t>
      </w:r>
      <w:r w:rsidR="00BF4FD5" w:rsidRPr="00500442">
        <w:rPr>
          <w:rFonts w:ascii="Arial" w:hAnsi="Arial" w:cs="Arial"/>
          <w:sz w:val="22"/>
          <w:szCs w:val="22"/>
        </w:rPr>
        <w:t>encontrará</w:t>
      </w:r>
      <w:bookmarkStart w:id="125" w:name="_Toc79959356"/>
      <w:r w:rsidRPr="00500442">
        <w:rPr>
          <w:rFonts w:ascii="Arial" w:hAnsi="Arial" w:cs="Arial"/>
          <w:sz w:val="22"/>
          <w:szCs w:val="22"/>
        </w:rPr>
        <w:t xml:space="preserve"> l</w:t>
      </w:r>
      <w:r w:rsidR="004674B3" w:rsidRPr="00500442">
        <w:rPr>
          <w:rStyle w:val="Ttulo4Car"/>
          <w:rFonts w:ascii="Arial" w:hAnsi="Arial" w:cs="Arial"/>
          <w:sz w:val="22"/>
          <w:szCs w:val="22"/>
        </w:rPr>
        <w:t>os códigos de programación R para reproducir los análisis</w:t>
      </w:r>
      <w:r w:rsidR="00500442">
        <w:rPr>
          <w:rStyle w:val="Ttulo4Car"/>
          <w:rFonts w:ascii="Arial" w:hAnsi="Arial" w:cs="Arial"/>
          <w:sz w:val="22"/>
          <w:szCs w:val="22"/>
        </w:rPr>
        <w:t xml:space="preserve"> </w:t>
      </w:r>
      <w:r w:rsidR="004674B3" w:rsidRPr="00500442">
        <w:rPr>
          <w:rStyle w:val="Ttulo4Car"/>
          <w:rFonts w:ascii="Arial" w:hAnsi="Arial" w:cs="Arial"/>
          <w:sz w:val="22"/>
          <w:szCs w:val="22"/>
        </w:rPr>
        <w:t>de</w:t>
      </w:r>
      <w:r w:rsidR="003C6E6A" w:rsidRPr="00500442">
        <w:rPr>
          <w:rStyle w:val="Ttulo4Car"/>
          <w:rFonts w:ascii="Arial" w:hAnsi="Arial" w:cs="Arial"/>
          <w:sz w:val="22"/>
          <w:szCs w:val="22"/>
        </w:rPr>
        <w:t xml:space="preserve"> datos</w:t>
      </w:r>
      <w:r w:rsidR="00956591" w:rsidRPr="00500442">
        <w:rPr>
          <w:rStyle w:val="Ttulo4Car"/>
          <w:rFonts w:ascii="Arial" w:hAnsi="Arial" w:cs="Arial"/>
          <w:sz w:val="22"/>
          <w:szCs w:val="22"/>
        </w:rPr>
        <w:t xml:space="preserve"> </w:t>
      </w:r>
      <w:r w:rsidR="004674B3" w:rsidRPr="00500442">
        <w:rPr>
          <w:rStyle w:val="Ttulo4Car"/>
          <w:rFonts w:ascii="Arial" w:hAnsi="Arial" w:cs="Arial"/>
          <w:sz w:val="22"/>
          <w:szCs w:val="22"/>
        </w:rPr>
        <w:t>agronómicos</w:t>
      </w:r>
      <w:bookmarkEnd w:id="125"/>
      <w:r w:rsidR="00500442">
        <w:rPr>
          <w:rStyle w:val="Ttulo4Car"/>
          <w:rFonts w:ascii="Arial" w:hAnsi="Arial" w:cs="Arial"/>
          <w:sz w:val="22"/>
          <w:szCs w:val="22"/>
        </w:rPr>
        <w:t xml:space="preserve"> y los resultados de la anotación y análisis del Transcriptoma de </w:t>
      </w:r>
      <w:r w:rsidR="00500442" w:rsidRPr="00500442">
        <w:rPr>
          <w:rStyle w:val="Ttulo4Car"/>
          <w:rFonts w:ascii="Arial" w:hAnsi="Arial" w:cs="Arial"/>
          <w:i/>
          <w:sz w:val="22"/>
          <w:szCs w:val="22"/>
        </w:rPr>
        <w:t>S. neei</w:t>
      </w:r>
      <w:r w:rsidR="00500442">
        <w:rPr>
          <w:rStyle w:val="Ttulo4Car"/>
          <w:rFonts w:ascii="Arial" w:hAnsi="Arial" w:cs="Arial"/>
          <w:sz w:val="22"/>
          <w:szCs w:val="22"/>
        </w:rPr>
        <w:t>.</w:t>
      </w:r>
      <w:r w:rsidR="004674B3" w:rsidRPr="00500442">
        <w:rPr>
          <w:rStyle w:val="Ttulo4Car"/>
          <w:rFonts w:ascii="Arial" w:hAnsi="Arial" w:cs="Arial"/>
          <w:sz w:val="22"/>
          <w:szCs w:val="22"/>
        </w:rPr>
        <w:t>:</w:t>
      </w:r>
    </w:p>
    <w:p w14:paraId="31BC4D17" w14:textId="553E2A01" w:rsidR="003C6E6A" w:rsidRPr="00500442" w:rsidRDefault="00500442" w:rsidP="003C6E6A">
      <w:pPr>
        <w:pStyle w:val="Ttulo1"/>
        <w:jc w:val="left"/>
        <w:rPr>
          <w:rStyle w:val="Ttulo4Car"/>
          <w:rFonts w:ascii="Arial" w:hAnsi="Arial" w:cs="Arial"/>
          <w:color w:val="0070C0"/>
          <w:sz w:val="22"/>
          <w:szCs w:val="22"/>
        </w:rPr>
      </w:pPr>
      <w:hyperlink r:id="rId43" w:history="1">
        <w:bookmarkStart w:id="126" w:name="_Toc79959357"/>
        <w:r w:rsidR="003C6E6A" w:rsidRPr="00500442">
          <w:rPr>
            <w:rStyle w:val="Hipervnculo"/>
            <w:rFonts w:ascii="Arial" w:hAnsi="Arial" w:cs="Arial"/>
            <w:color w:val="0070C0"/>
            <w:sz w:val="22"/>
            <w:szCs w:val="22"/>
          </w:rPr>
          <w:t>https://github.com/GenomicsLaboratory/PhD-Thesis-Monica-Diaz</w:t>
        </w:r>
        <w:bookmarkEnd w:id="126"/>
      </w:hyperlink>
      <w:r w:rsidR="003C6E6A" w:rsidRPr="00500442">
        <w:rPr>
          <w:rStyle w:val="Ttulo4Car"/>
          <w:rFonts w:ascii="Arial" w:hAnsi="Arial" w:cs="Arial"/>
          <w:color w:val="0070C0"/>
          <w:sz w:val="22"/>
          <w:szCs w:val="22"/>
        </w:rPr>
        <w:t xml:space="preserve">  </w:t>
      </w:r>
    </w:p>
    <w:p w14:paraId="1F8EC116" w14:textId="77777777" w:rsidR="00F72B45" w:rsidRPr="00500442" w:rsidRDefault="00F72B45" w:rsidP="003C6E6A">
      <w:pPr>
        <w:pStyle w:val="Ttulo1"/>
        <w:spacing w:before="240" w:line="240" w:lineRule="auto"/>
        <w:jc w:val="left"/>
        <w:rPr>
          <w:rStyle w:val="Ttulo4Car"/>
          <w:rFonts w:ascii="Arial" w:hAnsi="Arial" w:cs="Arial"/>
          <w:sz w:val="22"/>
          <w:szCs w:val="22"/>
        </w:rPr>
      </w:pPr>
      <w:bookmarkStart w:id="127" w:name="_Toc79959358"/>
    </w:p>
    <w:p w14:paraId="70B540A2" w14:textId="1A596670" w:rsidR="004674B3" w:rsidRPr="00500442" w:rsidRDefault="004674B3" w:rsidP="004674B3">
      <w:pPr>
        <w:rPr>
          <w:rFonts w:ascii="Arial" w:eastAsiaTheme="majorEastAsia" w:hAnsi="Arial" w:cs="Arial"/>
          <w:b/>
          <w:sz w:val="22"/>
          <w:szCs w:val="22"/>
        </w:rPr>
      </w:pPr>
      <w:r w:rsidRPr="00500442">
        <w:rPr>
          <w:rFonts w:ascii="Arial" w:eastAsiaTheme="majorEastAsia" w:hAnsi="Arial" w:cs="Arial"/>
          <w:b/>
          <w:sz w:val="22"/>
          <w:szCs w:val="22"/>
        </w:rPr>
        <w:t>Códigos:</w:t>
      </w:r>
    </w:p>
    <w:p w14:paraId="3D084941" w14:textId="6B7ECB1A" w:rsidR="003C6E6A" w:rsidRPr="00500442" w:rsidRDefault="004674B3" w:rsidP="003C6E6A">
      <w:pPr>
        <w:pStyle w:val="Ttulo1"/>
        <w:spacing w:before="240" w:line="240" w:lineRule="auto"/>
        <w:jc w:val="left"/>
        <w:rPr>
          <w:rStyle w:val="Ttulo4Car"/>
          <w:rFonts w:ascii="Arial" w:hAnsi="Arial" w:cs="Arial"/>
          <w:b w:val="0"/>
          <w:bCs/>
          <w:iCs w:val="0"/>
          <w:sz w:val="22"/>
          <w:szCs w:val="22"/>
        </w:rPr>
      </w:pPr>
      <w:r w:rsidRPr="00500442">
        <w:rPr>
          <w:rStyle w:val="Ttulo4Car"/>
          <w:rFonts w:ascii="Arial" w:hAnsi="Arial" w:cs="Arial"/>
          <w:sz w:val="22"/>
          <w:szCs w:val="22"/>
        </w:rPr>
        <w:t>script_</w:t>
      </w:r>
      <w:r w:rsidR="003C6E6A" w:rsidRPr="00500442">
        <w:rPr>
          <w:rStyle w:val="Ttulo4Car"/>
          <w:rFonts w:ascii="Arial" w:hAnsi="Arial" w:cs="Arial"/>
          <w:sz w:val="22"/>
          <w:szCs w:val="22"/>
        </w:rPr>
        <w:t>Michaelis-menten.R:</w:t>
      </w:r>
      <w:r w:rsidR="003C6E6A" w:rsidRPr="00500442">
        <w:rPr>
          <w:rStyle w:val="Ttulo4Car"/>
          <w:rFonts w:ascii="Arial" w:hAnsi="Arial" w:cs="Arial"/>
          <w:b w:val="0"/>
          <w:sz w:val="22"/>
          <w:szCs w:val="22"/>
        </w:rPr>
        <w:t xml:space="preserve"> </w:t>
      </w:r>
      <w:bookmarkStart w:id="128" w:name="_Toc79938203"/>
      <w:bookmarkStart w:id="129" w:name="_Toc79941603"/>
      <w:r w:rsidRPr="00500442">
        <w:rPr>
          <w:rFonts w:ascii="Arial" w:hAnsi="Arial" w:cs="Arial"/>
          <w:b w:val="0"/>
          <w:sz w:val="22"/>
          <w:szCs w:val="22"/>
        </w:rPr>
        <w:t>Códigos R</w:t>
      </w:r>
      <w:r w:rsidR="003C6E6A" w:rsidRPr="00500442">
        <w:rPr>
          <w:rFonts w:ascii="Arial" w:hAnsi="Arial" w:cs="Arial"/>
          <w:b w:val="0"/>
          <w:sz w:val="22"/>
          <w:szCs w:val="22"/>
        </w:rPr>
        <w:t xml:space="preserve"> para determinación de </w:t>
      </w:r>
      <w:r w:rsidR="00D67041" w:rsidRPr="00500442">
        <w:rPr>
          <w:rFonts w:ascii="Arial" w:hAnsi="Arial" w:cs="Arial"/>
          <w:b w:val="0"/>
          <w:sz w:val="22"/>
          <w:szCs w:val="22"/>
        </w:rPr>
        <w:t xml:space="preserve">ecuación y </w:t>
      </w:r>
      <w:r w:rsidR="003C6E6A" w:rsidRPr="00500442">
        <w:rPr>
          <w:rFonts w:ascii="Arial" w:hAnsi="Arial" w:cs="Arial"/>
          <w:b w:val="0"/>
          <w:sz w:val="22"/>
          <w:szCs w:val="22"/>
        </w:rPr>
        <w:t>curva de Michaelis- Menten</w:t>
      </w:r>
      <w:bookmarkEnd w:id="128"/>
      <w:bookmarkEnd w:id="129"/>
      <w:r w:rsidR="003C6E6A" w:rsidRPr="00500442">
        <w:rPr>
          <w:rFonts w:ascii="Arial" w:hAnsi="Arial" w:cs="Arial"/>
          <w:b w:val="0"/>
          <w:sz w:val="22"/>
          <w:szCs w:val="22"/>
        </w:rPr>
        <w:t>.</w:t>
      </w:r>
      <w:bookmarkEnd w:id="127"/>
    </w:p>
    <w:p w14:paraId="12DBD97A" w14:textId="0E1DE66F" w:rsidR="003C6E6A" w:rsidRPr="00500442" w:rsidRDefault="004674B3" w:rsidP="003C6E6A">
      <w:pPr>
        <w:tabs>
          <w:tab w:val="left" w:pos="2805"/>
        </w:tabs>
        <w:rPr>
          <w:rFonts w:ascii="Arial" w:hAnsi="Arial" w:cs="Arial"/>
          <w:b/>
          <w:bCs/>
          <w:sz w:val="22"/>
          <w:szCs w:val="22"/>
        </w:rPr>
      </w:pPr>
      <w:r w:rsidRPr="00500442">
        <w:rPr>
          <w:rFonts w:ascii="Arial" w:hAnsi="Arial" w:cs="Arial"/>
          <w:b/>
          <w:bCs/>
          <w:sz w:val="22"/>
          <w:szCs w:val="22"/>
        </w:rPr>
        <w:t>script_</w:t>
      </w:r>
      <w:r w:rsidR="003C6E6A" w:rsidRPr="00500442">
        <w:rPr>
          <w:rFonts w:ascii="Arial" w:hAnsi="Arial" w:cs="Arial"/>
          <w:b/>
          <w:bCs/>
          <w:sz w:val="22"/>
          <w:szCs w:val="22"/>
        </w:rPr>
        <w:t xml:space="preserve">N_uptake.R: </w:t>
      </w:r>
      <w:r w:rsidRPr="00500442">
        <w:rPr>
          <w:rFonts w:ascii="Arial" w:hAnsi="Arial" w:cs="Arial"/>
          <w:sz w:val="22"/>
          <w:szCs w:val="22"/>
        </w:rPr>
        <w:t xml:space="preserve">Códigos R </w:t>
      </w:r>
      <w:r w:rsidR="00A50D9B" w:rsidRPr="00500442">
        <w:rPr>
          <w:rFonts w:ascii="Arial" w:hAnsi="Arial" w:cs="Arial"/>
          <w:sz w:val="22"/>
          <w:szCs w:val="22"/>
        </w:rPr>
        <w:t>para visualización de curvas de remoción de N</w:t>
      </w:r>
      <w:r w:rsidR="00D67041" w:rsidRPr="00500442">
        <w:rPr>
          <w:rFonts w:ascii="Arial" w:hAnsi="Arial" w:cs="Arial"/>
          <w:sz w:val="22"/>
          <w:szCs w:val="22"/>
        </w:rPr>
        <w:t xml:space="preserve"> </w:t>
      </w:r>
    </w:p>
    <w:p w14:paraId="6E0CE816" w14:textId="679C2709" w:rsidR="003C6E6A" w:rsidRPr="00500442" w:rsidRDefault="003C6E6A" w:rsidP="003C6E6A">
      <w:pPr>
        <w:tabs>
          <w:tab w:val="left" w:pos="2805"/>
        </w:tabs>
        <w:rPr>
          <w:rFonts w:ascii="Arial" w:hAnsi="Arial" w:cs="Arial"/>
          <w:sz w:val="22"/>
          <w:szCs w:val="22"/>
        </w:rPr>
      </w:pPr>
      <w:proofErr w:type="gramStart"/>
      <w:r w:rsidRPr="00500442">
        <w:rPr>
          <w:rFonts w:ascii="Arial" w:hAnsi="Arial" w:cs="Arial"/>
          <w:b/>
          <w:sz w:val="22"/>
          <w:szCs w:val="22"/>
          <w:lang w:val="en-US"/>
        </w:rPr>
        <w:t>script</w:t>
      </w:r>
      <w:proofErr w:type="gramEnd"/>
      <w:r w:rsidRPr="00500442">
        <w:rPr>
          <w:rFonts w:ascii="Arial" w:hAnsi="Arial" w:cs="Arial"/>
          <w:b/>
          <w:sz w:val="22"/>
          <w:szCs w:val="22"/>
          <w:lang w:val="en-US"/>
        </w:rPr>
        <w:t>_biomass_plant.R:</w:t>
      </w:r>
      <w:r w:rsidRPr="00500442">
        <w:rPr>
          <w:rFonts w:ascii="Arial" w:hAnsi="Arial" w:cs="Arial"/>
          <w:sz w:val="22"/>
          <w:szCs w:val="22"/>
          <w:lang w:val="en-US"/>
        </w:rPr>
        <w:t xml:space="preserve"> </w:t>
      </w:r>
      <w:r w:rsidR="004674B3" w:rsidRPr="00500442">
        <w:rPr>
          <w:rFonts w:ascii="Arial" w:hAnsi="Arial" w:cs="Arial"/>
          <w:sz w:val="22"/>
          <w:szCs w:val="22"/>
        </w:rPr>
        <w:t xml:space="preserve">Códigos R </w:t>
      </w:r>
      <w:r w:rsidRPr="00500442">
        <w:rPr>
          <w:rFonts w:ascii="Arial" w:hAnsi="Arial" w:cs="Arial"/>
          <w:sz w:val="22"/>
          <w:szCs w:val="22"/>
        </w:rPr>
        <w:t>para</w:t>
      </w:r>
      <w:r w:rsidRPr="00500442">
        <w:rPr>
          <w:rFonts w:ascii="Arial" w:hAnsi="Arial" w:cs="Arial"/>
          <w:i/>
          <w:sz w:val="22"/>
          <w:szCs w:val="22"/>
        </w:rPr>
        <w:t xml:space="preserve"> </w:t>
      </w:r>
      <w:r w:rsidRPr="00500442">
        <w:rPr>
          <w:rFonts w:ascii="Arial" w:hAnsi="Arial" w:cs="Arial"/>
          <w:sz w:val="22"/>
          <w:szCs w:val="22"/>
        </w:rPr>
        <w:t>cálculo de biomasa</w:t>
      </w:r>
      <w:r w:rsidR="00D67041" w:rsidRPr="00500442">
        <w:rPr>
          <w:rFonts w:ascii="Arial" w:hAnsi="Arial" w:cs="Arial"/>
          <w:sz w:val="22"/>
          <w:szCs w:val="22"/>
        </w:rPr>
        <w:t xml:space="preserve"> producido por el periodo de estudio </w:t>
      </w:r>
      <w:r w:rsidR="00D67041" w:rsidRPr="00500442">
        <w:rPr>
          <w:rFonts w:ascii="Arial" w:hAnsi="Arial" w:cs="Arial"/>
          <w:i/>
          <w:iCs/>
          <w:sz w:val="22"/>
          <w:szCs w:val="22"/>
        </w:rPr>
        <w:t>S.neei</w:t>
      </w:r>
      <w:r w:rsidRPr="00500442">
        <w:rPr>
          <w:rFonts w:ascii="Arial" w:hAnsi="Arial" w:cs="Arial"/>
          <w:i/>
          <w:iCs/>
          <w:sz w:val="22"/>
          <w:szCs w:val="22"/>
        </w:rPr>
        <w:t>.</w:t>
      </w:r>
    </w:p>
    <w:p w14:paraId="5D0FC0D1" w14:textId="2164F9D8" w:rsidR="003C6E6A" w:rsidRDefault="003C6E6A" w:rsidP="003C6E6A">
      <w:pPr>
        <w:rPr>
          <w:rFonts w:ascii="Arial" w:hAnsi="Arial" w:cs="Arial"/>
          <w:sz w:val="22"/>
          <w:szCs w:val="22"/>
        </w:rPr>
      </w:pPr>
      <w:r w:rsidRPr="00500442">
        <w:rPr>
          <w:rFonts w:ascii="Arial" w:hAnsi="Arial" w:cs="Arial"/>
          <w:b/>
          <w:sz w:val="22"/>
          <w:szCs w:val="22"/>
        </w:rPr>
        <w:t>script_nitrogen_remove.R:</w:t>
      </w:r>
      <w:r w:rsidRPr="00500442">
        <w:rPr>
          <w:rFonts w:ascii="Arial" w:hAnsi="Arial" w:cs="Arial"/>
          <w:sz w:val="22"/>
          <w:szCs w:val="22"/>
        </w:rPr>
        <w:t xml:space="preserve"> </w:t>
      </w:r>
      <w:r w:rsidR="004674B3" w:rsidRPr="00500442">
        <w:rPr>
          <w:rFonts w:ascii="Arial" w:hAnsi="Arial" w:cs="Arial"/>
          <w:sz w:val="22"/>
          <w:szCs w:val="22"/>
        </w:rPr>
        <w:t xml:space="preserve">Códigos R </w:t>
      </w:r>
      <w:r w:rsidRPr="00500442">
        <w:rPr>
          <w:rFonts w:ascii="Arial" w:hAnsi="Arial" w:cs="Arial"/>
          <w:sz w:val="22"/>
          <w:szCs w:val="22"/>
        </w:rPr>
        <w:t>para estimación de remoción de nitrógeno</w:t>
      </w:r>
      <w:r w:rsidR="00AC59B9" w:rsidRPr="00500442">
        <w:rPr>
          <w:rFonts w:ascii="Arial" w:hAnsi="Arial" w:cs="Arial"/>
          <w:sz w:val="22"/>
          <w:szCs w:val="22"/>
        </w:rPr>
        <w:t xml:space="preserve"> en los dos tratamientos</w:t>
      </w:r>
      <w:r w:rsidR="0039106A" w:rsidRPr="00500442">
        <w:rPr>
          <w:rFonts w:ascii="Arial" w:hAnsi="Arial" w:cs="Arial"/>
          <w:sz w:val="22"/>
          <w:szCs w:val="22"/>
        </w:rPr>
        <w:t>.</w:t>
      </w:r>
    </w:p>
    <w:p w14:paraId="41EC4E3E" w14:textId="77777777" w:rsidR="00500442" w:rsidRDefault="00500442" w:rsidP="003C6E6A">
      <w:pPr>
        <w:rPr>
          <w:rFonts w:ascii="Arial" w:hAnsi="Arial" w:cs="Arial"/>
          <w:sz w:val="22"/>
          <w:szCs w:val="22"/>
        </w:rPr>
      </w:pPr>
    </w:p>
    <w:p w14:paraId="2407C5B2" w14:textId="069F0099" w:rsidR="00500442" w:rsidRDefault="00500442" w:rsidP="00500442">
      <w:pPr>
        <w:rPr>
          <w:rFonts w:ascii="Arial" w:eastAsiaTheme="majorEastAsia" w:hAnsi="Arial" w:cs="Arial"/>
          <w:b/>
          <w:sz w:val="22"/>
          <w:szCs w:val="22"/>
        </w:rPr>
      </w:pPr>
      <w:r>
        <w:rPr>
          <w:rFonts w:ascii="Arial" w:eastAsiaTheme="majorEastAsia" w:hAnsi="Arial" w:cs="Arial"/>
          <w:b/>
          <w:sz w:val="22"/>
          <w:szCs w:val="22"/>
        </w:rPr>
        <w:t>Datos:</w:t>
      </w:r>
    </w:p>
    <w:p w14:paraId="52F11AD3" w14:textId="002AAD0F" w:rsidR="00500442" w:rsidRPr="00500442" w:rsidRDefault="00500442" w:rsidP="00500442">
      <w:pPr>
        <w:rPr>
          <w:rFonts w:ascii="Arial" w:eastAsiaTheme="majorEastAsia" w:hAnsi="Arial" w:cs="Arial"/>
          <w:sz w:val="22"/>
          <w:szCs w:val="22"/>
        </w:rPr>
      </w:pPr>
      <w:r w:rsidRPr="00500442">
        <w:rPr>
          <w:rFonts w:ascii="Arial" w:eastAsiaTheme="majorEastAsia" w:hAnsi="Arial" w:cs="Arial"/>
          <w:b/>
          <w:sz w:val="22"/>
          <w:szCs w:val="22"/>
        </w:rPr>
        <w:t>Data_CW.xlsx</w:t>
      </w:r>
      <w:r>
        <w:rPr>
          <w:rFonts w:ascii="Arial" w:eastAsiaTheme="majorEastAsia" w:hAnsi="Arial" w:cs="Arial"/>
          <w:b/>
          <w:sz w:val="22"/>
          <w:szCs w:val="22"/>
        </w:rPr>
        <w:t xml:space="preserve">: </w:t>
      </w:r>
      <w:r w:rsidRPr="00500442">
        <w:rPr>
          <w:rFonts w:ascii="Arial" w:eastAsiaTheme="majorEastAsia" w:hAnsi="Arial" w:cs="Arial"/>
          <w:sz w:val="22"/>
          <w:szCs w:val="22"/>
        </w:rPr>
        <w:t>Contiene los datos agrónomicos.</w:t>
      </w:r>
    </w:p>
    <w:p w14:paraId="21826FCD" w14:textId="0FD265AF" w:rsidR="00500442" w:rsidRPr="00500442" w:rsidRDefault="00500442" w:rsidP="003C6E6A">
      <w:pPr>
        <w:rPr>
          <w:rFonts w:ascii="Arial" w:hAnsi="Arial" w:cs="Arial"/>
          <w:sz w:val="22"/>
          <w:szCs w:val="22"/>
        </w:rPr>
      </w:pPr>
      <w:r w:rsidRPr="00500442">
        <w:rPr>
          <w:rFonts w:ascii="Arial" w:hAnsi="Arial" w:cs="Arial"/>
          <w:b/>
          <w:sz w:val="22"/>
          <w:szCs w:val="22"/>
        </w:rPr>
        <w:t xml:space="preserve">RNA-SEQ-Sneei.xlsx: </w:t>
      </w:r>
      <w:r w:rsidRPr="00500442">
        <w:rPr>
          <w:rFonts w:ascii="Arial" w:hAnsi="Arial" w:cs="Arial"/>
          <w:sz w:val="22"/>
          <w:szCs w:val="22"/>
        </w:rPr>
        <w:t>Contiene el resultado del análisis de expresión global de genes.</w:t>
      </w:r>
    </w:p>
    <w:p w14:paraId="24FD19CD" w14:textId="7A4D4949" w:rsidR="003C6E6A" w:rsidRPr="00500442" w:rsidRDefault="00500442" w:rsidP="00AF0B64">
      <w:pPr>
        <w:tabs>
          <w:tab w:val="left" w:pos="2805"/>
        </w:tabs>
        <w:rPr>
          <w:rFonts w:asciiTheme="minorHAnsi" w:hAnsiTheme="minorHAnsi" w:cstheme="minorHAnsi"/>
          <w:b/>
          <w:sz w:val="22"/>
          <w:szCs w:val="22"/>
        </w:rPr>
      </w:pPr>
      <w:r w:rsidRPr="00500442">
        <w:rPr>
          <w:rFonts w:asciiTheme="minorHAnsi" w:hAnsiTheme="minorHAnsi" w:cstheme="minorHAnsi"/>
          <w:b/>
          <w:sz w:val="22"/>
          <w:szCs w:val="22"/>
        </w:rPr>
        <w:t>Annotation_transcriptome_Sneei.xlsx</w:t>
      </w:r>
      <w:r>
        <w:rPr>
          <w:rFonts w:asciiTheme="minorHAnsi" w:hAnsiTheme="minorHAnsi" w:cstheme="minorHAnsi"/>
          <w:b/>
          <w:sz w:val="22"/>
          <w:szCs w:val="22"/>
        </w:rPr>
        <w:t xml:space="preserve">: </w:t>
      </w:r>
      <w:bookmarkStart w:id="130" w:name="_GoBack"/>
      <w:r w:rsidRPr="00500442">
        <w:rPr>
          <w:rFonts w:asciiTheme="minorHAnsi" w:hAnsiTheme="minorHAnsi" w:cstheme="minorHAnsi"/>
          <w:sz w:val="22"/>
          <w:szCs w:val="22"/>
        </w:rPr>
        <w:t xml:space="preserve">Contiene el resultado de la anotación de los conting de </w:t>
      </w:r>
      <w:r w:rsidRPr="00500442">
        <w:rPr>
          <w:rFonts w:asciiTheme="minorHAnsi" w:hAnsiTheme="minorHAnsi" w:cstheme="minorHAnsi"/>
          <w:i/>
          <w:sz w:val="22"/>
          <w:szCs w:val="22"/>
        </w:rPr>
        <w:t>S. neei.</w:t>
      </w:r>
      <w:bookmarkEnd w:id="130"/>
    </w:p>
    <w:p w14:paraId="726275DC" w14:textId="465066EB" w:rsidR="00E61AB3" w:rsidRPr="003C6E6A" w:rsidRDefault="00E61AB3" w:rsidP="00AF0B64">
      <w:pPr>
        <w:tabs>
          <w:tab w:val="left" w:pos="2805"/>
        </w:tabs>
        <w:rPr>
          <w:rFonts w:asciiTheme="minorHAnsi" w:hAnsiTheme="minorHAnsi" w:cstheme="minorHAnsi"/>
          <w:sz w:val="22"/>
          <w:szCs w:val="22"/>
        </w:rPr>
      </w:pPr>
    </w:p>
    <w:p w14:paraId="6E1161C6" w14:textId="77777777" w:rsidR="00E61AB3" w:rsidRPr="003C6E6A" w:rsidRDefault="00E61AB3" w:rsidP="00E61AB3">
      <w:pPr>
        <w:rPr>
          <w:rFonts w:asciiTheme="minorHAnsi" w:hAnsiTheme="minorHAnsi" w:cstheme="minorHAnsi"/>
          <w:sz w:val="22"/>
          <w:szCs w:val="22"/>
        </w:rPr>
      </w:pPr>
    </w:p>
    <w:p w14:paraId="158911BA" w14:textId="77777777" w:rsidR="00E61AB3" w:rsidRPr="003C6E6A" w:rsidRDefault="00E61AB3" w:rsidP="00AF0B64">
      <w:pPr>
        <w:tabs>
          <w:tab w:val="left" w:pos="2805"/>
        </w:tabs>
        <w:rPr>
          <w:rFonts w:asciiTheme="minorHAnsi" w:hAnsiTheme="minorHAnsi" w:cstheme="minorHAnsi"/>
          <w:sz w:val="22"/>
          <w:szCs w:val="22"/>
        </w:rPr>
      </w:pPr>
    </w:p>
    <w:p w14:paraId="27BAED74" w14:textId="77777777" w:rsidR="00E61AB3" w:rsidRPr="003C6E6A" w:rsidRDefault="00E61AB3" w:rsidP="00AF0B64">
      <w:pPr>
        <w:tabs>
          <w:tab w:val="left" w:pos="2805"/>
        </w:tabs>
        <w:rPr>
          <w:rFonts w:asciiTheme="minorHAnsi" w:hAnsiTheme="minorHAnsi" w:cstheme="minorHAnsi"/>
          <w:sz w:val="22"/>
          <w:szCs w:val="22"/>
        </w:rPr>
      </w:pPr>
    </w:p>
    <w:p w14:paraId="5B8135FD" w14:textId="67538E84" w:rsidR="00770C41" w:rsidRPr="003C6E6A" w:rsidRDefault="00770C41" w:rsidP="00AF0B64">
      <w:pPr>
        <w:tabs>
          <w:tab w:val="left" w:pos="2805"/>
        </w:tabs>
        <w:rPr>
          <w:rFonts w:asciiTheme="minorHAnsi" w:hAnsiTheme="minorHAnsi" w:cstheme="minorHAnsi"/>
          <w:sz w:val="22"/>
          <w:szCs w:val="22"/>
        </w:rPr>
      </w:pPr>
    </w:p>
    <w:p w14:paraId="0B8F505F" w14:textId="140B0E01" w:rsidR="00770C41" w:rsidRPr="003C6E6A" w:rsidRDefault="00770C41" w:rsidP="00AF0B64">
      <w:pPr>
        <w:tabs>
          <w:tab w:val="left" w:pos="2805"/>
        </w:tabs>
        <w:rPr>
          <w:rFonts w:asciiTheme="minorHAnsi" w:hAnsiTheme="minorHAnsi" w:cstheme="minorHAnsi"/>
          <w:sz w:val="22"/>
          <w:szCs w:val="22"/>
        </w:rPr>
      </w:pPr>
    </w:p>
    <w:p w14:paraId="0724E667" w14:textId="2A263C9B" w:rsidR="00770C41" w:rsidRPr="003C6E6A" w:rsidRDefault="00770C41" w:rsidP="00AF0B64">
      <w:pPr>
        <w:tabs>
          <w:tab w:val="left" w:pos="2805"/>
        </w:tabs>
        <w:rPr>
          <w:rFonts w:asciiTheme="minorHAnsi" w:hAnsiTheme="minorHAnsi" w:cstheme="minorHAnsi"/>
          <w:sz w:val="22"/>
          <w:szCs w:val="22"/>
        </w:rPr>
      </w:pPr>
    </w:p>
    <w:p w14:paraId="17EFCD45" w14:textId="65A28411" w:rsidR="00770C41" w:rsidRPr="003C6E6A" w:rsidRDefault="00770C41" w:rsidP="00AF0B64">
      <w:pPr>
        <w:tabs>
          <w:tab w:val="left" w:pos="2805"/>
        </w:tabs>
        <w:rPr>
          <w:rFonts w:asciiTheme="minorHAnsi" w:hAnsiTheme="minorHAnsi" w:cstheme="minorHAnsi"/>
          <w:sz w:val="22"/>
          <w:szCs w:val="22"/>
        </w:rPr>
      </w:pPr>
    </w:p>
    <w:p w14:paraId="26B15C44" w14:textId="7D2D593E" w:rsidR="00770C41" w:rsidRPr="003C6E6A" w:rsidRDefault="00770C41" w:rsidP="00AF0B64">
      <w:pPr>
        <w:tabs>
          <w:tab w:val="left" w:pos="2805"/>
        </w:tabs>
        <w:rPr>
          <w:rFonts w:asciiTheme="minorHAnsi" w:hAnsiTheme="minorHAnsi" w:cstheme="minorHAnsi"/>
          <w:sz w:val="22"/>
          <w:szCs w:val="22"/>
        </w:rPr>
      </w:pPr>
    </w:p>
    <w:p w14:paraId="4FC596BC" w14:textId="1B6A01CB" w:rsidR="00770C41" w:rsidRPr="003C6E6A" w:rsidRDefault="00770C41" w:rsidP="00AF0B64">
      <w:pPr>
        <w:tabs>
          <w:tab w:val="left" w:pos="2805"/>
        </w:tabs>
        <w:rPr>
          <w:rFonts w:asciiTheme="minorHAnsi" w:hAnsiTheme="minorHAnsi" w:cstheme="minorHAnsi"/>
          <w:sz w:val="22"/>
          <w:szCs w:val="22"/>
        </w:rPr>
      </w:pPr>
    </w:p>
    <w:p w14:paraId="4CD3873C" w14:textId="03283E86" w:rsidR="00770C41" w:rsidRPr="003C6E6A" w:rsidRDefault="00770C41" w:rsidP="00AF0B64">
      <w:pPr>
        <w:tabs>
          <w:tab w:val="left" w:pos="2805"/>
        </w:tabs>
        <w:rPr>
          <w:rFonts w:asciiTheme="minorHAnsi" w:hAnsiTheme="minorHAnsi" w:cstheme="minorHAnsi"/>
          <w:sz w:val="22"/>
          <w:szCs w:val="22"/>
        </w:rPr>
      </w:pPr>
    </w:p>
    <w:p w14:paraId="66082B7F" w14:textId="3F3D93B2" w:rsidR="00770C41" w:rsidRPr="003C6E6A" w:rsidRDefault="003A4B2C" w:rsidP="00342445">
      <w:pPr>
        <w:pStyle w:val="Ttulo1"/>
        <w:jc w:val="left"/>
        <w:rPr>
          <w:sz w:val="22"/>
          <w:szCs w:val="22"/>
        </w:rPr>
      </w:pPr>
      <w:bookmarkStart w:id="131" w:name="_Toc79959359"/>
      <w:r w:rsidRPr="003C6E6A">
        <w:rPr>
          <w:sz w:val="22"/>
          <w:szCs w:val="22"/>
        </w:rPr>
        <w:t>Apéndice</w:t>
      </w:r>
      <w:r w:rsidR="00770C41" w:rsidRPr="003C6E6A">
        <w:rPr>
          <w:sz w:val="22"/>
          <w:szCs w:val="22"/>
        </w:rPr>
        <w:t xml:space="preserve"> 3</w:t>
      </w:r>
      <w:bookmarkEnd w:id="131"/>
    </w:p>
    <w:p w14:paraId="1EA93459" w14:textId="5C49FE37" w:rsidR="003C6E6A" w:rsidRPr="003C6E6A" w:rsidRDefault="00770C41" w:rsidP="00770C41">
      <w:pPr>
        <w:tabs>
          <w:tab w:val="left" w:pos="2805"/>
        </w:tabs>
        <w:rPr>
          <w:rFonts w:asciiTheme="minorHAnsi" w:hAnsiTheme="minorHAnsi" w:cstheme="minorHAnsi"/>
          <w:sz w:val="22"/>
          <w:szCs w:val="22"/>
        </w:rPr>
      </w:pPr>
      <w:r w:rsidRPr="003C6E6A">
        <w:rPr>
          <w:rFonts w:asciiTheme="minorHAnsi" w:hAnsiTheme="minorHAnsi" w:cstheme="minorHAnsi"/>
          <w:sz w:val="22"/>
          <w:szCs w:val="22"/>
        </w:rPr>
        <w:t>ANOVA de dos factores para los datos cuantitativos del crecimiento de la biomasa, el efecto del tratamiento frente a los días de cultivo se analizó mediante una prueba ANOVA bidireccional.</w:t>
      </w:r>
    </w:p>
    <w:tbl>
      <w:tblPr>
        <w:tblpPr w:leftFromText="180" w:rightFromText="180" w:vertAnchor="page" w:horzAnchor="margin" w:tblpY="3379"/>
        <w:tblW w:w="0" w:type="auto"/>
        <w:tblLook w:val="04A0" w:firstRow="1" w:lastRow="0" w:firstColumn="1" w:lastColumn="0" w:noHBand="0" w:noVBand="1"/>
      </w:tblPr>
      <w:tblGrid>
        <w:gridCol w:w="2884"/>
        <w:gridCol w:w="1215"/>
        <w:gridCol w:w="1218"/>
        <w:gridCol w:w="1219"/>
        <w:gridCol w:w="1196"/>
        <w:gridCol w:w="1389"/>
      </w:tblGrid>
      <w:tr w:rsidR="003C6E6A" w:rsidRPr="003C6E6A" w14:paraId="4A943B89" w14:textId="77777777" w:rsidTr="003C6E6A">
        <w:tc>
          <w:tcPr>
            <w:tcW w:w="2884" w:type="dxa"/>
            <w:tcBorders>
              <w:top w:val="single" w:sz="4" w:space="0" w:color="auto"/>
              <w:bottom w:val="single" w:sz="4" w:space="0" w:color="auto"/>
            </w:tcBorders>
          </w:tcPr>
          <w:p w14:paraId="4C4B4B71"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Two-way ANOVA</w:t>
            </w:r>
          </w:p>
        </w:tc>
        <w:tc>
          <w:tcPr>
            <w:tcW w:w="1215" w:type="dxa"/>
            <w:tcBorders>
              <w:top w:val="single" w:sz="4" w:space="0" w:color="auto"/>
              <w:bottom w:val="single" w:sz="4" w:space="0" w:color="auto"/>
            </w:tcBorders>
          </w:tcPr>
          <w:p w14:paraId="7F9A1B11"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Degree of freedom</w:t>
            </w:r>
          </w:p>
        </w:tc>
        <w:tc>
          <w:tcPr>
            <w:tcW w:w="1218" w:type="dxa"/>
            <w:tcBorders>
              <w:top w:val="single" w:sz="4" w:space="0" w:color="auto"/>
              <w:bottom w:val="single" w:sz="4" w:space="0" w:color="auto"/>
            </w:tcBorders>
          </w:tcPr>
          <w:p w14:paraId="560D6664"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Sum of Squares</w:t>
            </w:r>
          </w:p>
        </w:tc>
        <w:tc>
          <w:tcPr>
            <w:tcW w:w="1219" w:type="dxa"/>
            <w:tcBorders>
              <w:top w:val="single" w:sz="4" w:space="0" w:color="auto"/>
              <w:bottom w:val="single" w:sz="4" w:space="0" w:color="auto"/>
            </w:tcBorders>
          </w:tcPr>
          <w:p w14:paraId="5B1DF70C"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Mean of Squares</w:t>
            </w:r>
          </w:p>
        </w:tc>
        <w:tc>
          <w:tcPr>
            <w:tcW w:w="1196" w:type="dxa"/>
            <w:tcBorders>
              <w:top w:val="single" w:sz="4" w:space="0" w:color="auto"/>
              <w:bottom w:val="single" w:sz="4" w:space="0" w:color="auto"/>
            </w:tcBorders>
          </w:tcPr>
          <w:p w14:paraId="279B76B4"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F Value</w:t>
            </w:r>
          </w:p>
        </w:tc>
        <w:tc>
          <w:tcPr>
            <w:tcW w:w="1389" w:type="dxa"/>
            <w:tcBorders>
              <w:top w:val="single" w:sz="4" w:space="0" w:color="auto"/>
              <w:bottom w:val="single" w:sz="4" w:space="0" w:color="auto"/>
            </w:tcBorders>
          </w:tcPr>
          <w:p w14:paraId="1225AE16"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Probability</w:t>
            </w:r>
          </w:p>
        </w:tc>
      </w:tr>
      <w:tr w:rsidR="003C6E6A" w:rsidRPr="003C6E6A" w14:paraId="6BDA9F4C" w14:textId="77777777" w:rsidTr="003C6E6A">
        <w:tc>
          <w:tcPr>
            <w:tcW w:w="2884" w:type="dxa"/>
            <w:tcBorders>
              <w:top w:val="single" w:sz="4" w:space="0" w:color="auto"/>
              <w:bottom w:val="single" w:sz="4" w:space="0" w:color="auto"/>
            </w:tcBorders>
          </w:tcPr>
          <w:p w14:paraId="33BCE3CB" w14:textId="77777777" w:rsidR="003C6E6A" w:rsidRPr="003C6E6A" w:rsidRDefault="003C6E6A" w:rsidP="003C6E6A">
            <w:pPr>
              <w:jc w:val="both"/>
              <w:rPr>
                <w:rFonts w:asciiTheme="minorHAnsi" w:hAnsiTheme="minorHAnsi" w:cstheme="minorHAnsi"/>
                <w:sz w:val="20"/>
                <w:lang w:val="en-US"/>
              </w:rPr>
            </w:pPr>
          </w:p>
        </w:tc>
        <w:tc>
          <w:tcPr>
            <w:tcW w:w="1215" w:type="dxa"/>
            <w:tcBorders>
              <w:top w:val="single" w:sz="4" w:space="0" w:color="auto"/>
              <w:bottom w:val="single" w:sz="4" w:space="0" w:color="auto"/>
            </w:tcBorders>
          </w:tcPr>
          <w:p w14:paraId="707BA13C" w14:textId="77777777" w:rsidR="003C6E6A" w:rsidRPr="003C6E6A" w:rsidRDefault="003C6E6A" w:rsidP="003C6E6A">
            <w:pPr>
              <w:jc w:val="both"/>
              <w:rPr>
                <w:rFonts w:asciiTheme="minorHAnsi" w:hAnsiTheme="minorHAnsi" w:cstheme="minorHAnsi"/>
                <w:sz w:val="20"/>
                <w:lang w:val="en-US"/>
              </w:rPr>
            </w:pPr>
          </w:p>
        </w:tc>
        <w:tc>
          <w:tcPr>
            <w:tcW w:w="1218" w:type="dxa"/>
            <w:tcBorders>
              <w:top w:val="single" w:sz="4" w:space="0" w:color="auto"/>
              <w:bottom w:val="single" w:sz="4" w:space="0" w:color="auto"/>
            </w:tcBorders>
          </w:tcPr>
          <w:p w14:paraId="51E5675E" w14:textId="77777777" w:rsidR="003C6E6A" w:rsidRPr="003C6E6A" w:rsidRDefault="003C6E6A" w:rsidP="003C6E6A">
            <w:pPr>
              <w:jc w:val="both"/>
              <w:rPr>
                <w:rFonts w:asciiTheme="minorHAnsi" w:hAnsiTheme="minorHAnsi" w:cstheme="minorHAnsi"/>
                <w:sz w:val="20"/>
                <w:lang w:val="en-US"/>
              </w:rPr>
            </w:pPr>
          </w:p>
        </w:tc>
        <w:tc>
          <w:tcPr>
            <w:tcW w:w="1219" w:type="dxa"/>
            <w:tcBorders>
              <w:top w:val="single" w:sz="4" w:space="0" w:color="auto"/>
              <w:bottom w:val="single" w:sz="4" w:space="0" w:color="auto"/>
            </w:tcBorders>
          </w:tcPr>
          <w:p w14:paraId="68BB62A1" w14:textId="77777777" w:rsidR="003C6E6A" w:rsidRPr="003C6E6A" w:rsidRDefault="003C6E6A" w:rsidP="003C6E6A">
            <w:pPr>
              <w:jc w:val="both"/>
              <w:rPr>
                <w:rFonts w:asciiTheme="minorHAnsi" w:hAnsiTheme="minorHAnsi" w:cstheme="minorHAnsi"/>
                <w:sz w:val="20"/>
                <w:lang w:val="en-US"/>
              </w:rPr>
            </w:pPr>
          </w:p>
        </w:tc>
        <w:tc>
          <w:tcPr>
            <w:tcW w:w="1196" w:type="dxa"/>
            <w:tcBorders>
              <w:top w:val="single" w:sz="4" w:space="0" w:color="auto"/>
              <w:bottom w:val="single" w:sz="4" w:space="0" w:color="auto"/>
            </w:tcBorders>
          </w:tcPr>
          <w:p w14:paraId="77C3A063" w14:textId="77777777" w:rsidR="003C6E6A" w:rsidRPr="003C6E6A" w:rsidRDefault="003C6E6A" w:rsidP="003C6E6A">
            <w:pPr>
              <w:jc w:val="both"/>
              <w:rPr>
                <w:rFonts w:asciiTheme="minorHAnsi" w:hAnsiTheme="minorHAnsi" w:cstheme="minorHAnsi"/>
                <w:sz w:val="20"/>
                <w:lang w:val="en-US"/>
              </w:rPr>
            </w:pPr>
          </w:p>
        </w:tc>
        <w:tc>
          <w:tcPr>
            <w:tcW w:w="1389" w:type="dxa"/>
            <w:tcBorders>
              <w:top w:val="single" w:sz="4" w:space="0" w:color="auto"/>
              <w:bottom w:val="single" w:sz="4" w:space="0" w:color="auto"/>
            </w:tcBorders>
          </w:tcPr>
          <w:p w14:paraId="26ECF75E" w14:textId="77777777" w:rsidR="003C6E6A" w:rsidRPr="003C6E6A" w:rsidRDefault="003C6E6A" w:rsidP="003C6E6A">
            <w:pPr>
              <w:jc w:val="both"/>
              <w:rPr>
                <w:rFonts w:asciiTheme="minorHAnsi" w:hAnsiTheme="minorHAnsi" w:cstheme="minorHAnsi"/>
                <w:sz w:val="20"/>
                <w:lang w:val="en-US"/>
              </w:rPr>
            </w:pPr>
          </w:p>
        </w:tc>
      </w:tr>
      <w:tr w:rsidR="003C6E6A" w:rsidRPr="003C6E6A" w14:paraId="04636CF9" w14:textId="77777777" w:rsidTr="003C6E6A">
        <w:tc>
          <w:tcPr>
            <w:tcW w:w="2884" w:type="dxa"/>
            <w:tcBorders>
              <w:top w:val="single" w:sz="4" w:space="0" w:color="auto"/>
            </w:tcBorders>
          </w:tcPr>
          <w:p w14:paraId="3D1E11C2"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Treatment</w:t>
            </w:r>
          </w:p>
        </w:tc>
        <w:tc>
          <w:tcPr>
            <w:tcW w:w="1215" w:type="dxa"/>
            <w:tcBorders>
              <w:top w:val="single" w:sz="4" w:space="0" w:color="auto"/>
            </w:tcBorders>
          </w:tcPr>
          <w:p w14:paraId="459C0FBA"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2</w:t>
            </w:r>
          </w:p>
        </w:tc>
        <w:tc>
          <w:tcPr>
            <w:tcW w:w="1218" w:type="dxa"/>
            <w:tcBorders>
              <w:top w:val="single" w:sz="4" w:space="0" w:color="auto"/>
            </w:tcBorders>
          </w:tcPr>
          <w:p w14:paraId="0F141AA8"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35.58</w:t>
            </w:r>
          </w:p>
        </w:tc>
        <w:tc>
          <w:tcPr>
            <w:tcW w:w="1219" w:type="dxa"/>
            <w:tcBorders>
              <w:top w:val="single" w:sz="4" w:space="0" w:color="auto"/>
            </w:tcBorders>
          </w:tcPr>
          <w:p w14:paraId="114F4878"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17.79</w:t>
            </w:r>
          </w:p>
        </w:tc>
        <w:tc>
          <w:tcPr>
            <w:tcW w:w="1196" w:type="dxa"/>
            <w:tcBorders>
              <w:top w:val="single" w:sz="4" w:space="0" w:color="auto"/>
            </w:tcBorders>
          </w:tcPr>
          <w:p w14:paraId="299BE83B"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19.55</w:t>
            </w:r>
          </w:p>
        </w:tc>
        <w:tc>
          <w:tcPr>
            <w:tcW w:w="1389" w:type="dxa"/>
            <w:tcBorders>
              <w:top w:val="single" w:sz="4" w:space="0" w:color="auto"/>
            </w:tcBorders>
          </w:tcPr>
          <w:p w14:paraId="5D28E198"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0.000168</w:t>
            </w:r>
          </w:p>
        </w:tc>
      </w:tr>
      <w:tr w:rsidR="003C6E6A" w:rsidRPr="003C6E6A" w14:paraId="27CCF156" w14:textId="77777777" w:rsidTr="003C6E6A">
        <w:tc>
          <w:tcPr>
            <w:tcW w:w="2884" w:type="dxa"/>
          </w:tcPr>
          <w:p w14:paraId="75583D62"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Days of culture</w:t>
            </w:r>
          </w:p>
        </w:tc>
        <w:tc>
          <w:tcPr>
            <w:tcW w:w="1215" w:type="dxa"/>
          </w:tcPr>
          <w:p w14:paraId="5537C9E4"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1</w:t>
            </w:r>
          </w:p>
        </w:tc>
        <w:tc>
          <w:tcPr>
            <w:tcW w:w="1218" w:type="dxa"/>
          </w:tcPr>
          <w:p w14:paraId="5849223E"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131.13</w:t>
            </w:r>
          </w:p>
        </w:tc>
        <w:tc>
          <w:tcPr>
            <w:tcW w:w="1219" w:type="dxa"/>
          </w:tcPr>
          <w:p w14:paraId="08B38C61"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131.13</w:t>
            </w:r>
          </w:p>
        </w:tc>
        <w:tc>
          <w:tcPr>
            <w:tcW w:w="1196" w:type="dxa"/>
          </w:tcPr>
          <w:p w14:paraId="6B1D0F45"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144.14</w:t>
            </w:r>
          </w:p>
        </w:tc>
        <w:tc>
          <w:tcPr>
            <w:tcW w:w="1389" w:type="dxa"/>
          </w:tcPr>
          <w:p w14:paraId="54DFC672"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4.81e-08</w:t>
            </w:r>
          </w:p>
        </w:tc>
      </w:tr>
      <w:tr w:rsidR="003C6E6A" w:rsidRPr="003C6E6A" w14:paraId="7A8F417F" w14:textId="77777777" w:rsidTr="003C6E6A">
        <w:tc>
          <w:tcPr>
            <w:tcW w:w="2884" w:type="dxa"/>
          </w:tcPr>
          <w:p w14:paraId="7C53359F"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Treatment</w:t>
            </w:r>
            <w:proofErr w:type="gramStart"/>
            <w:r w:rsidRPr="003C6E6A">
              <w:rPr>
                <w:rFonts w:asciiTheme="minorHAnsi" w:hAnsiTheme="minorHAnsi" w:cstheme="minorHAnsi"/>
                <w:sz w:val="20"/>
                <w:lang w:val="en-US"/>
              </w:rPr>
              <w:t>:Days</w:t>
            </w:r>
            <w:proofErr w:type="gramEnd"/>
            <w:r w:rsidRPr="003C6E6A">
              <w:rPr>
                <w:rFonts w:asciiTheme="minorHAnsi" w:hAnsiTheme="minorHAnsi" w:cstheme="minorHAnsi"/>
                <w:sz w:val="20"/>
                <w:lang w:val="en-US"/>
              </w:rPr>
              <w:t xml:space="preserve"> of culture</w:t>
            </w:r>
          </w:p>
        </w:tc>
        <w:tc>
          <w:tcPr>
            <w:tcW w:w="1215" w:type="dxa"/>
          </w:tcPr>
          <w:p w14:paraId="1F3D1C9C"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2</w:t>
            </w:r>
          </w:p>
        </w:tc>
        <w:tc>
          <w:tcPr>
            <w:tcW w:w="1218" w:type="dxa"/>
          </w:tcPr>
          <w:p w14:paraId="067F4C4A"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40.86</w:t>
            </w:r>
          </w:p>
        </w:tc>
        <w:tc>
          <w:tcPr>
            <w:tcW w:w="1219" w:type="dxa"/>
          </w:tcPr>
          <w:p w14:paraId="5C9E6E86"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20.43</w:t>
            </w:r>
          </w:p>
        </w:tc>
        <w:tc>
          <w:tcPr>
            <w:tcW w:w="1196" w:type="dxa"/>
          </w:tcPr>
          <w:p w14:paraId="4502FAFF"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22.46</w:t>
            </w:r>
          </w:p>
        </w:tc>
        <w:tc>
          <w:tcPr>
            <w:tcW w:w="1389" w:type="dxa"/>
          </w:tcPr>
          <w:p w14:paraId="1E63ED31"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8.78e-05</w:t>
            </w:r>
          </w:p>
        </w:tc>
      </w:tr>
      <w:tr w:rsidR="003C6E6A" w:rsidRPr="003C6E6A" w14:paraId="70418050" w14:textId="77777777" w:rsidTr="003C6E6A">
        <w:tc>
          <w:tcPr>
            <w:tcW w:w="2884" w:type="dxa"/>
            <w:tcBorders>
              <w:bottom w:val="single" w:sz="4" w:space="0" w:color="auto"/>
            </w:tcBorders>
          </w:tcPr>
          <w:p w14:paraId="64D09707"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Residuals</w:t>
            </w:r>
          </w:p>
        </w:tc>
        <w:tc>
          <w:tcPr>
            <w:tcW w:w="1215" w:type="dxa"/>
            <w:tcBorders>
              <w:bottom w:val="single" w:sz="4" w:space="0" w:color="auto"/>
            </w:tcBorders>
          </w:tcPr>
          <w:p w14:paraId="313EC4FB"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12</w:t>
            </w:r>
          </w:p>
        </w:tc>
        <w:tc>
          <w:tcPr>
            <w:tcW w:w="1218" w:type="dxa"/>
            <w:tcBorders>
              <w:bottom w:val="single" w:sz="4" w:space="0" w:color="auto"/>
            </w:tcBorders>
          </w:tcPr>
          <w:p w14:paraId="50179811"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10.92</w:t>
            </w:r>
          </w:p>
        </w:tc>
        <w:tc>
          <w:tcPr>
            <w:tcW w:w="1219" w:type="dxa"/>
            <w:tcBorders>
              <w:bottom w:val="single" w:sz="4" w:space="0" w:color="auto"/>
            </w:tcBorders>
          </w:tcPr>
          <w:p w14:paraId="34319792" w14:textId="77777777" w:rsidR="003C6E6A" w:rsidRPr="003C6E6A" w:rsidRDefault="003C6E6A" w:rsidP="003C6E6A">
            <w:pPr>
              <w:jc w:val="both"/>
              <w:rPr>
                <w:rFonts w:asciiTheme="minorHAnsi" w:hAnsiTheme="minorHAnsi" w:cstheme="minorHAnsi"/>
                <w:sz w:val="20"/>
                <w:lang w:val="en-US"/>
              </w:rPr>
            </w:pPr>
            <w:r w:rsidRPr="003C6E6A">
              <w:rPr>
                <w:rFonts w:asciiTheme="minorHAnsi" w:hAnsiTheme="minorHAnsi" w:cstheme="minorHAnsi"/>
                <w:sz w:val="20"/>
                <w:lang w:val="en-US"/>
              </w:rPr>
              <w:t>0.91</w:t>
            </w:r>
          </w:p>
        </w:tc>
        <w:tc>
          <w:tcPr>
            <w:tcW w:w="1196" w:type="dxa"/>
            <w:tcBorders>
              <w:bottom w:val="single" w:sz="4" w:space="0" w:color="auto"/>
            </w:tcBorders>
          </w:tcPr>
          <w:p w14:paraId="6D909C3F" w14:textId="77777777" w:rsidR="003C6E6A" w:rsidRPr="003C6E6A" w:rsidRDefault="003C6E6A" w:rsidP="003C6E6A">
            <w:pPr>
              <w:jc w:val="both"/>
              <w:rPr>
                <w:rFonts w:asciiTheme="minorHAnsi" w:hAnsiTheme="minorHAnsi" w:cstheme="minorHAnsi"/>
                <w:sz w:val="20"/>
                <w:lang w:val="en-US"/>
              </w:rPr>
            </w:pPr>
          </w:p>
        </w:tc>
        <w:tc>
          <w:tcPr>
            <w:tcW w:w="1389" w:type="dxa"/>
            <w:tcBorders>
              <w:bottom w:val="single" w:sz="4" w:space="0" w:color="auto"/>
            </w:tcBorders>
          </w:tcPr>
          <w:p w14:paraId="5FC6FF6A" w14:textId="77777777" w:rsidR="003C6E6A" w:rsidRPr="003C6E6A" w:rsidRDefault="003C6E6A" w:rsidP="003C6E6A">
            <w:pPr>
              <w:jc w:val="both"/>
              <w:rPr>
                <w:rFonts w:asciiTheme="minorHAnsi" w:hAnsiTheme="minorHAnsi" w:cstheme="minorHAnsi"/>
                <w:sz w:val="20"/>
                <w:lang w:val="en-US"/>
              </w:rPr>
            </w:pPr>
          </w:p>
        </w:tc>
      </w:tr>
    </w:tbl>
    <w:p w14:paraId="051151E4" w14:textId="047F54AD" w:rsidR="00770C41" w:rsidRPr="003C6E6A" w:rsidRDefault="00770C41" w:rsidP="00770C41">
      <w:pPr>
        <w:tabs>
          <w:tab w:val="left" w:pos="2805"/>
        </w:tabs>
        <w:rPr>
          <w:rFonts w:asciiTheme="minorHAnsi" w:hAnsiTheme="minorHAnsi" w:cstheme="minorHAnsi"/>
          <w:sz w:val="22"/>
          <w:szCs w:val="22"/>
        </w:rPr>
      </w:pPr>
    </w:p>
    <w:p w14:paraId="4BD56EDE" w14:textId="2677D8B7" w:rsidR="00770C41" w:rsidRPr="003C6E6A" w:rsidRDefault="00770C41" w:rsidP="00AF0B64">
      <w:pPr>
        <w:tabs>
          <w:tab w:val="left" w:pos="2805"/>
        </w:tabs>
        <w:rPr>
          <w:rFonts w:asciiTheme="minorHAnsi" w:hAnsiTheme="minorHAnsi" w:cstheme="minorHAnsi"/>
          <w:sz w:val="22"/>
          <w:szCs w:val="22"/>
        </w:rPr>
      </w:pPr>
    </w:p>
    <w:p w14:paraId="650C4C92" w14:textId="77777777" w:rsidR="00770C41" w:rsidRPr="003C6E6A" w:rsidRDefault="00770C41" w:rsidP="00AF0B64">
      <w:pPr>
        <w:tabs>
          <w:tab w:val="left" w:pos="2805"/>
        </w:tabs>
        <w:rPr>
          <w:rFonts w:asciiTheme="minorHAnsi" w:hAnsiTheme="minorHAnsi" w:cstheme="minorHAnsi"/>
          <w:sz w:val="22"/>
          <w:szCs w:val="22"/>
        </w:rPr>
      </w:pPr>
    </w:p>
    <w:p w14:paraId="2005D986" w14:textId="61B1C363" w:rsidR="00770C41" w:rsidRPr="003C6E6A" w:rsidRDefault="00770C41" w:rsidP="00AF0B64">
      <w:pPr>
        <w:tabs>
          <w:tab w:val="left" w:pos="2805"/>
        </w:tabs>
        <w:rPr>
          <w:rFonts w:asciiTheme="minorHAnsi" w:hAnsiTheme="minorHAnsi" w:cstheme="minorHAnsi"/>
          <w:sz w:val="22"/>
          <w:szCs w:val="22"/>
        </w:rPr>
      </w:pPr>
    </w:p>
    <w:p w14:paraId="36C48B45" w14:textId="0FDB47E8" w:rsidR="00A40A8A" w:rsidRPr="003C6E6A" w:rsidRDefault="00A40A8A" w:rsidP="00326662">
      <w:pPr>
        <w:pStyle w:val="Ttulo1"/>
        <w:spacing w:before="0" w:line="240" w:lineRule="auto"/>
        <w:jc w:val="both"/>
        <w:rPr>
          <w:b w:val="0"/>
          <w:sz w:val="22"/>
          <w:szCs w:val="22"/>
        </w:rPr>
      </w:pPr>
    </w:p>
    <w:p w14:paraId="5128C3A1" w14:textId="77777777" w:rsidR="00326662" w:rsidRPr="003C6E6A" w:rsidRDefault="00326662" w:rsidP="00326662"/>
    <w:p w14:paraId="23E5CB2F" w14:textId="77777777" w:rsidR="00326662" w:rsidRPr="003C6E6A" w:rsidRDefault="00326662" w:rsidP="00326662">
      <w:pPr>
        <w:sectPr w:rsidR="00326662" w:rsidRPr="003C6E6A" w:rsidSect="008C5A43">
          <w:pgSz w:w="12240" w:h="15840"/>
          <w:pgMar w:top="1418" w:right="1418" w:bottom="1418" w:left="1701" w:header="709" w:footer="709" w:gutter="0"/>
          <w:cols w:space="708"/>
          <w:docGrid w:linePitch="360"/>
        </w:sectPr>
      </w:pPr>
    </w:p>
    <w:p w14:paraId="31803133" w14:textId="0985C5EE" w:rsidR="0052560A" w:rsidRPr="003C6E6A" w:rsidRDefault="00326662" w:rsidP="00326662">
      <w:pPr>
        <w:pStyle w:val="Ttulo1"/>
        <w:spacing w:before="240" w:line="240" w:lineRule="auto"/>
        <w:jc w:val="left"/>
        <w:rPr>
          <w:b w:val="0"/>
          <w:sz w:val="22"/>
          <w:szCs w:val="22"/>
        </w:rPr>
      </w:pPr>
      <w:bookmarkStart w:id="132" w:name="_Toc79959360"/>
      <w:r w:rsidRPr="003C6E6A">
        <w:rPr>
          <w:b w:val="0"/>
          <w:sz w:val="22"/>
          <w:szCs w:val="22"/>
        </w:rPr>
        <w:lastRenderedPageBreak/>
        <w:t>Apéndice 4</w:t>
      </w:r>
      <w:bookmarkEnd w:id="132"/>
      <w:r w:rsidRPr="003C6E6A">
        <w:rPr>
          <w:b w:val="0"/>
          <w:sz w:val="22"/>
          <w:szCs w:val="22"/>
        </w:rPr>
        <w:t xml:space="preserve"> </w:t>
      </w:r>
    </w:p>
    <w:p w14:paraId="41B09FCB" w14:textId="189544E1" w:rsidR="00326662" w:rsidRPr="003C6E6A" w:rsidRDefault="00326662" w:rsidP="00326662">
      <w:pPr>
        <w:pStyle w:val="Ttulo1"/>
        <w:spacing w:before="240" w:line="240" w:lineRule="auto"/>
        <w:jc w:val="left"/>
        <w:rPr>
          <w:b w:val="0"/>
          <w:sz w:val="22"/>
          <w:szCs w:val="22"/>
        </w:rPr>
      </w:pPr>
      <w:bookmarkStart w:id="133" w:name="_Toc79938205"/>
      <w:bookmarkStart w:id="134" w:name="_Toc79941606"/>
      <w:bookmarkStart w:id="135" w:name="_Toc79959361"/>
      <w:r w:rsidRPr="003C6E6A">
        <w:rPr>
          <w:b w:val="0"/>
          <w:sz w:val="22"/>
          <w:szCs w:val="22"/>
        </w:rPr>
        <w:t>Prueba de Tukey (HSD). Comparaciones múltiples de Tukey de medias del 95% del nivel de confianza familiar.</w:t>
      </w:r>
      <w:bookmarkEnd w:id="133"/>
      <w:bookmarkEnd w:id="134"/>
      <w:bookmarkEnd w:id="135"/>
      <w:r w:rsidRPr="003C6E6A">
        <w:rPr>
          <w:b w:val="0"/>
          <w:sz w:val="22"/>
          <w:szCs w:val="22"/>
        </w:rPr>
        <w:t xml:space="preserve"> </w:t>
      </w:r>
    </w:p>
    <w:p w14:paraId="2FEF00CB" w14:textId="77777777" w:rsidR="00326662" w:rsidRPr="003C6E6A" w:rsidRDefault="00326662" w:rsidP="00326662">
      <w:pPr>
        <w:spacing w:line="240" w:lineRule="auto"/>
        <w:rPr>
          <w:rFonts w:ascii="Palatino Linotype" w:hAnsi="Palatino Linotype"/>
          <w:sz w:val="28"/>
          <w:szCs w:val="28"/>
        </w:rPr>
      </w:pPr>
    </w:p>
    <w:tbl>
      <w:tblPr>
        <w:tblW w:w="0" w:type="auto"/>
        <w:tblLook w:val="04A0" w:firstRow="1" w:lastRow="0" w:firstColumn="1" w:lastColumn="0" w:noHBand="0" w:noVBand="1"/>
      </w:tblPr>
      <w:tblGrid>
        <w:gridCol w:w="2943"/>
        <w:gridCol w:w="1701"/>
        <w:gridCol w:w="1418"/>
        <w:gridCol w:w="1559"/>
        <w:gridCol w:w="1433"/>
      </w:tblGrid>
      <w:tr w:rsidR="00326662" w:rsidRPr="003C6E6A" w14:paraId="003768EE" w14:textId="77777777" w:rsidTr="00E841B2">
        <w:tc>
          <w:tcPr>
            <w:tcW w:w="2943" w:type="dxa"/>
            <w:tcBorders>
              <w:top w:val="single" w:sz="4" w:space="0" w:color="auto"/>
              <w:bottom w:val="single" w:sz="4" w:space="0" w:color="auto"/>
            </w:tcBorders>
          </w:tcPr>
          <w:p w14:paraId="7EFE419C" w14:textId="77777777" w:rsidR="00326662" w:rsidRPr="003C6E6A" w:rsidRDefault="00326662" w:rsidP="00E841B2">
            <w:pPr>
              <w:rPr>
                <w:rFonts w:ascii="Palatino Linotype" w:hAnsi="Palatino Linotype"/>
                <w:szCs w:val="24"/>
              </w:rPr>
            </w:pPr>
          </w:p>
        </w:tc>
        <w:tc>
          <w:tcPr>
            <w:tcW w:w="1701" w:type="dxa"/>
            <w:tcBorders>
              <w:top w:val="single" w:sz="4" w:space="0" w:color="auto"/>
              <w:bottom w:val="single" w:sz="4" w:space="0" w:color="auto"/>
            </w:tcBorders>
          </w:tcPr>
          <w:p w14:paraId="7B280404"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Mean differences</w:t>
            </w:r>
          </w:p>
        </w:tc>
        <w:tc>
          <w:tcPr>
            <w:tcW w:w="1418" w:type="dxa"/>
            <w:tcBorders>
              <w:top w:val="single" w:sz="4" w:space="0" w:color="auto"/>
              <w:bottom w:val="single" w:sz="4" w:space="0" w:color="auto"/>
            </w:tcBorders>
          </w:tcPr>
          <w:p w14:paraId="492F0184"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lower</w:t>
            </w:r>
          </w:p>
        </w:tc>
        <w:tc>
          <w:tcPr>
            <w:tcW w:w="1559" w:type="dxa"/>
            <w:tcBorders>
              <w:top w:val="single" w:sz="4" w:space="0" w:color="auto"/>
              <w:bottom w:val="single" w:sz="4" w:space="0" w:color="auto"/>
            </w:tcBorders>
          </w:tcPr>
          <w:p w14:paraId="2B5A0CBB"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uper</w:t>
            </w:r>
          </w:p>
        </w:tc>
        <w:tc>
          <w:tcPr>
            <w:tcW w:w="1433" w:type="dxa"/>
            <w:tcBorders>
              <w:top w:val="single" w:sz="4" w:space="0" w:color="auto"/>
              <w:bottom w:val="single" w:sz="4" w:space="0" w:color="auto"/>
            </w:tcBorders>
          </w:tcPr>
          <w:p w14:paraId="38A72B5D"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p adj</w:t>
            </w:r>
          </w:p>
        </w:tc>
      </w:tr>
      <w:tr w:rsidR="00326662" w:rsidRPr="003C6E6A" w14:paraId="76ED676B" w14:textId="77777777" w:rsidTr="00E841B2">
        <w:tc>
          <w:tcPr>
            <w:tcW w:w="2943" w:type="dxa"/>
            <w:tcBorders>
              <w:top w:val="single" w:sz="4" w:space="0" w:color="auto"/>
            </w:tcBorders>
          </w:tcPr>
          <w:p w14:paraId="68C11347"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Con:0-Amm + Nit:0</w:t>
            </w:r>
          </w:p>
        </w:tc>
        <w:tc>
          <w:tcPr>
            <w:tcW w:w="1701" w:type="dxa"/>
            <w:tcBorders>
              <w:top w:val="single" w:sz="4" w:space="0" w:color="auto"/>
            </w:tcBorders>
          </w:tcPr>
          <w:p w14:paraId="520D7A10"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0.36722222</w:t>
            </w:r>
          </w:p>
        </w:tc>
        <w:tc>
          <w:tcPr>
            <w:tcW w:w="1418" w:type="dxa"/>
            <w:tcBorders>
              <w:top w:val="single" w:sz="4" w:space="0" w:color="auto"/>
            </w:tcBorders>
          </w:tcPr>
          <w:p w14:paraId="6A1095EC"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-2.248671</w:t>
            </w:r>
          </w:p>
        </w:tc>
        <w:tc>
          <w:tcPr>
            <w:tcW w:w="1559" w:type="dxa"/>
            <w:tcBorders>
              <w:top w:val="single" w:sz="4" w:space="0" w:color="auto"/>
            </w:tcBorders>
          </w:tcPr>
          <w:p w14:paraId="19545DF9"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2.983115</w:t>
            </w:r>
          </w:p>
        </w:tc>
        <w:tc>
          <w:tcPr>
            <w:tcW w:w="1433" w:type="dxa"/>
            <w:tcBorders>
              <w:top w:val="single" w:sz="4" w:space="0" w:color="auto"/>
            </w:tcBorders>
          </w:tcPr>
          <w:p w14:paraId="54A5C7C3"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0.9963521</w:t>
            </w:r>
          </w:p>
        </w:tc>
      </w:tr>
      <w:tr w:rsidR="00326662" w:rsidRPr="003C6E6A" w14:paraId="790E2250" w14:textId="77777777" w:rsidTr="00E841B2">
        <w:tc>
          <w:tcPr>
            <w:tcW w:w="2943" w:type="dxa"/>
          </w:tcPr>
          <w:p w14:paraId="0CA55D13"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Nit:0-Amm + Nit:0</w:t>
            </w:r>
          </w:p>
        </w:tc>
        <w:tc>
          <w:tcPr>
            <w:tcW w:w="1701" w:type="dxa"/>
          </w:tcPr>
          <w:p w14:paraId="3EF05647"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0.43144444</w:t>
            </w:r>
          </w:p>
        </w:tc>
        <w:tc>
          <w:tcPr>
            <w:tcW w:w="1418" w:type="dxa"/>
          </w:tcPr>
          <w:p w14:paraId="252ABA5C"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-2.184449</w:t>
            </w:r>
          </w:p>
        </w:tc>
        <w:tc>
          <w:tcPr>
            <w:tcW w:w="1559" w:type="dxa"/>
          </w:tcPr>
          <w:p w14:paraId="733C29B8"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3.047338</w:t>
            </w:r>
          </w:p>
        </w:tc>
        <w:tc>
          <w:tcPr>
            <w:tcW w:w="1433" w:type="dxa"/>
          </w:tcPr>
          <w:p w14:paraId="661970ED"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0.9923336</w:t>
            </w:r>
          </w:p>
        </w:tc>
      </w:tr>
      <w:tr w:rsidR="00326662" w:rsidRPr="003C6E6A" w14:paraId="3DF5B5BB" w14:textId="77777777" w:rsidTr="00E841B2">
        <w:tc>
          <w:tcPr>
            <w:tcW w:w="2943" w:type="dxa"/>
          </w:tcPr>
          <w:p w14:paraId="2E475EAF"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Amm + Nit:74-Amm + Nit:0</w:t>
            </w:r>
          </w:p>
        </w:tc>
        <w:tc>
          <w:tcPr>
            <w:tcW w:w="1701" w:type="dxa"/>
          </w:tcPr>
          <w:p w14:paraId="030830BA"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8.30844444</w:t>
            </w:r>
          </w:p>
        </w:tc>
        <w:tc>
          <w:tcPr>
            <w:tcW w:w="1418" w:type="dxa"/>
          </w:tcPr>
          <w:p w14:paraId="6C41F82E"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5.692551</w:t>
            </w:r>
          </w:p>
        </w:tc>
        <w:tc>
          <w:tcPr>
            <w:tcW w:w="1559" w:type="dxa"/>
          </w:tcPr>
          <w:p w14:paraId="39DAE7C9"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10.924338</w:t>
            </w:r>
          </w:p>
        </w:tc>
        <w:tc>
          <w:tcPr>
            <w:tcW w:w="1433" w:type="dxa"/>
          </w:tcPr>
          <w:p w14:paraId="1DFAEA28"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0.0000021</w:t>
            </w:r>
          </w:p>
        </w:tc>
      </w:tr>
      <w:tr w:rsidR="00326662" w:rsidRPr="003C6E6A" w14:paraId="06FA7FFF" w14:textId="77777777" w:rsidTr="00E841B2">
        <w:tc>
          <w:tcPr>
            <w:tcW w:w="2943" w:type="dxa"/>
          </w:tcPr>
          <w:p w14:paraId="16499F6D"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Con:74-Amm + Nit:0</w:t>
            </w:r>
          </w:p>
        </w:tc>
        <w:tc>
          <w:tcPr>
            <w:tcW w:w="1701" w:type="dxa"/>
          </w:tcPr>
          <w:p w14:paraId="2175DFEE"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1.61411111</w:t>
            </w:r>
          </w:p>
        </w:tc>
        <w:tc>
          <w:tcPr>
            <w:tcW w:w="1418" w:type="dxa"/>
          </w:tcPr>
          <w:p w14:paraId="421C844E"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-1.001782</w:t>
            </w:r>
          </w:p>
        </w:tc>
        <w:tc>
          <w:tcPr>
            <w:tcW w:w="1559" w:type="dxa"/>
          </w:tcPr>
          <w:p w14:paraId="5B0C6BD1"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4.230004</w:t>
            </w:r>
          </w:p>
        </w:tc>
        <w:tc>
          <w:tcPr>
            <w:tcW w:w="1433" w:type="dxa"/>
          </w:tcPr>
          <w:p w14:paraId="069115B5"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0.3608018</w:t>
            </w:r>
          </w:p>
        </w:tc>
      </w:tr>
      <w:tr w:rsidR="00326662" w:rsidRPr="003C6E6A" w14:paraId="3B192A42" w14:textId="77777777" w:rsidTr="00E841B2">
        <w:tc>
          <w:tcPr>
            <w:tcW w:w="2943" w:type="dxa"/>
          </w:tcPr>
          <w:p w14:paraId="530D18CD" w14:textId="77777777" w:rsidR="00326662" w:rsidRPr="003C6E6A" w:rsidRDefault="00326662" w:rsidP="00E841B2">
            <w:pPr>
              <w:jc w:val="both"/>
              <w:rPr>
                <w:rFonts w:ascii="Palatino Linotype" w:hAnsi="Palatino Linotype"/>
                <w:szCs w:val="24"/>
                <w:lang w:val="en-US"/>
              </w:rPr>
            </w:pPr>
            <w:r w:rsidRPr="003C6E6A">
              <w:rPr>
                <w:rFonts w:ascii="Palatino Linotype" w:hAnsi="Palatino Linotype"/>
                <w:szCs w:val="24"/>
                <w:lang w:val="en-US"/>
              </w:rPr>
              <w:t>Nit:74-Amm + Nit:0</w:t>
            </w:r>
          </w:p>
        </w:tc>
        <w:tc>
          <w:tcPr>
            <w:tcW w:w="1701" w:type="dxa"/>
          </w:tcPr>
          <w:p w14:paraId="387D4F08"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7.07077778</w:t>
            </w:r>
          </w:p>
        </w:tc>
        <w:tc>
          <w:tcPr>
            <w:tcW w:w="1418" w:type="dxa"/>
          </w:tcPr>
          <w:p w14:paraId="3A4DC896"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4.454885</w:t>
            </w:r>
          </w:p>
        </w:tc>
        <w:tc>
          <w:tcPr>
            <w:tcW w:w="1559" w:type="dxa"/>
          </w:tcPr>
          <w:p w14:paraId="551504CC"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9.686671</w:t>
            </w:r>
          </w:p>
        </w:tc>
        <w:tc>
          <w:tcPr>
            <w:tcW w:w="1433" w:type="dxa"/>
          </w:tcPr>
          <w:p w14:paraId="2265EBF0"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0.0000117</w:t>
            </w:r>
          </w:p>
        </w:tc>
      </w:tr>
      <w:tr w:rsidR="00326662" w:rsidRPr="003C6E6A" w14:paraId="6AB39D09" w14:textId="77777777" w:rsidTr="00E841B2">
        <w:tc>
          <w:tcPr>
            <w:tcW w:w="2943" w:type="dxa"/>
          </w:tcPr>
          <w:p w14:paraId="4F76F82C"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Nit:0-Con:0</w:t>
            </w:r>
          </w:p>
        </w:tc>
        <w:tc>
          <w:tcPr>
            <w:tcW w:w="1701" w:type="dxa"/>
          </w:tcPr>
          <w:p w14:paraId="221B93CA"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0.06422222</w:t>
            </w:r>
          </w:p>
        </w:tc>
        <w:tc>
          <w:tcPr>
            <w:tcW w:w="1418" w:type="dxa"/>
          </w:tcPr>
          <w:p w14:paraId="17018420"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-2.551671</w:t>
            </w:r>
          </w:p>
        </w:tc>
        <w:tc>
          <w:tcPr>
            <w:tcW w:w="1559" w:type="dxa"/>
          </w:tcPr>
          <w:p w14:paraId="30368E00"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2.680115</w:t>
            </w:r>
          </w:p>
        </w:tc>
        <w:tc>
          <w:tcPr>
            <w:tcW w:w="1433" w:type="dxa"/>
          </w:tcPr>
          <w:p w14:paraId="37F26FB1"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0.9999993</w:t>
            </w:r>
          </w:p>
        </w:tc>
      </w:tr>
      <w:tr w:rsidR="00326662" w:rsidRPr="003C6E6A" w14:paraId="05B75933" w14:textId="77777777" w:rsidTr="00E841B2">
        <w:tc>
          <w:tcPr>
            <w:tcW w:w="2943" w:type="dxa"/>
          </w:tcPr>
          <w:p w14:paraId="079C43E8"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Amm + Nit:74-Con:0</w:t>
            </w:r>
          </w:p>
        </w:tc>
        <w:tc>
          <w:tcPr>
            <w:tcW w:w="1701" w:type="dxa"/>
          </w:tcPr>
          <w:p w14:paraId="10E5C266"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7.94122222</w:t>
            </w:r>
          </w:p>
        </w:tc>
        <w:tc>
          <w:tcPr>
            <w:tcW w:w="1418" w:type="dxa"/>
          </w:tcPr>
          <w:p w14:paraId="595F6F7C"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5.325329</w:t>
            </w:r>
          </w:p>
        </w:tc>
        <w:tc>
          <w:tcPr>
            <w:tcW w:w="1559" w:type="dxa"/>
          </w:tcPr>
          <w:p w14:paraId="3D44DD3C"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10.557115</w:t>
            </w:r>
          </w:p>
        </w:tc>
        <w:tc>
          <w:tcPr>
            <w:tcW w:w="1433" w:type="dxa"/>
          </w:tcPr>
          <w:p w14:paraId="15E823F0"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0.0000034</w:t>
            </w:r>
          </w:p>
        </w:tc>
      </w:tr>
      <w:tr w:rsidR="00326662" w:rsidRPr="003C6E6A" w14:paraId="1B3EE065" w14:textId="77777777" w:rsidTr="00E841B2">
        <w:tc>
          <w:tcPr>
            <w:tcW w:w="2943" w:type="dxa"/>
          </w:tcPr>
          <w:p w14:paraId="65E5B70B"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Con:74-Con:0</w:t>
            </w:r>
          </w:p>
        </w:tc>
        <w:tc>
          <w:tcPr>
            <w:tcW w:w="1701" w:type="dxa"/>
          </w:tcPr>
          <w:p w14:paraId="38ABFFB5"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1.24688889</w:t>
            </w:r>
          </w:p>
        </w:tc>
        <w:tc>
          <w:tcPr>
            <w:tcW w:w="1418" w:type="dxa"/>
          </w:tcPr>
          <w:p w14:paraId="397D8D02"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-1.369004</w:t>
            </w:r>
          </w:p>
        </w:tc>
        <w:tc>
          <w:tcPr>
            <w:tcW w:w="1559" w:type="dxa"/>
          </w:tcPr>
          <w:p w14:paraId="20975FCB"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3.862782</w:t>
            </w:r>
          </w:p>
        </w:tc>
        <w:tc>
          <w:tcPr>
            <w:tcW w:w="1433" w:type="dxa"/>
          </w:tcPr>
          <w:p w14:paraId="6A42AEF5"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0.6128292</w:t>
            </w:r>
          </w:p>
        </w:tc>
      </w:tr>
      <w:tr w:rsidR="00326662" w:rsidRPr="003C6E6A" w14:paraId="375FE816" w14:textId="77777777" w:rsidTr="00E841B2">
        <w:tc>
          <w:tcPr>
            <w:tcW w:w="2943" w:type="dxa"/>
          </w:tcPr>
          <w:p w14:paraId="5633520A"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Nit:74-Con:0</w:t>
            </w:r>
          </w:p>
        </w:tc>
        <w:tc>
          <w:tcPr>
            <w:tcW w:w="1701" w:type="dxa"/>
          </w:tcPr>
          <w:p w14:paraId="09DF3130"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6.70355556</w:t>
            </w:r>
          </w:p>
        </w:tc>
        <w:tc>
          <w:tcPr>
            <w:tcW w:w="1418" w:type="dxa"/>
          </w:tcPr>
          <w:p w14:paraId="526EB2F6"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4.087662</w:t>
            </w:r>
          </w:p>
        </w:tc>
        <w:tc>
          <w:tcPr>
            <w:tcW w:w="1559" w:type="dxa"/>
          </w:tcPr>
          <w:p w14:paraId="7BD46DDE"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9.319449</w:t>
            </w:r>
          </w:p>
        </w:tc>
        <w:tc>
          <w:tcPr>
            <w:tcW w:w="1433" w:type="dxa"/>
          </w:tcPr>
          <w:p w14:paraId="1F87CA12"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0.0000204</w:t>
            </w:r>
          </w:p>
        </w:tc>
      </w:tr>
      <w:tr w:rsidR="00326662" w:rsidRPr="003C6E6A" w14:paraId="4AC262F2" w14:textId="77777777" w:rsidTr="00E841B2">
        <w:tc>
          <w:tcPr>
            <w:tcW w:w="2943" w:type="dxa"/>
          </w:tcPr>
          <w:p w14:paraId="75575BC5"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Amm + Nit:74-Nit:0</w:t>
            </w:r>
          </w:p>
        </w:tc>
        <w:tc>
          <w:tcPr>
            <w:tcW w:w="1701" w:type="dxa"/>
          </w:tcPr>
          <w:p w14:paraId="33689538"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7.87700000</w:t>
            </w:r>
          </w:p>
        </w:tc>
        <w:tc>
          <w:tcPr>
            <w:tcW w:w="1418" w:type="dxa"/>
          </w:tcPr>
          <w:p w14:paraId="4E315A89"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5.261107</w:t>
            </w:r>
          </w:p>
        </w:tc>
        <w:tc>
          <w:tcPr>
            <w:tcW w:w="1559" w:type="dxa"/>
          </w:tcPr>
          <w:p w14:paraId="566B27C3"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10.492893</w:t>
            </w:r>
          </w:p>
        </w:tc>
        <w:tc>
          <w:tcPr>
            <w:tcW w:w="1433" w:type="dxa"/>
          </w:tcPr>
          <w:p w14:paraId="67E1568E"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0.0000037</w:t>
            </w:r>
          </w:p>
        </w:tc>
      </w:tr>
      <w:tr w:rsidR="00326662" w:rsidRPr="003C6E6A" w14:paraId="6EC73139" w14:textId="77777777" w:rsidTr="00E841B2">
        <w:tc>
          <w:tcPr>
            <w:tcW w:w="2943" w:type="dxa"/>
          </w:tcPr>
          <w:p w14:paraId="1E5AC432"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Con:74-Nit:0</w:t>
            </w:r>
          </w:p>
        </w:tc>
        <w:tc>
          <w:tcPr>
            <w:tcW w:w="1701" w:type="dxa"/>
          </w:tcPr>
          <w:p w14:paraId="1B256352"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1.18266667</w:t>
            </w:r>
          </w:p>
        </w:tc>
        <w:tc>
          <w:tcPr>
            <w:tcW w:w="1418" w:type="dxa"/>
          </w:tcPr>
          <w:p w14:paraId="045FFA43"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-1.433226</w:t>
            </w:r>
          </w:p>
        </w:tc>
        <w:tc>
          <w:tcPr>
            <w:tcW w:w="1559" w:type="dxa"/>
          </w:tcPr>
          <w:p w14:paraId="71109C07"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3.798560</w:t>
            </w:r>
          </w:p>
        </w:tc>
        <w:tc>
          <w:tcPr>
            <w:tcW w:w="1433" w:type="dxa"/>
          </w:tcPr>
          <w:p w14:paraId="253EA185"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0.6601556</w:t>
            </w:r>
          </w:p>
        </w:tc>
      </w:tr>
      <w:tr w:rsidR="00326662" w:rsidRPr="003C6E6A" w14:paraId="4FB1A011" w14:textId="77777777" w:rsidTr="00E841B2">
        <w:tc>
          <w:tcPr>
            <w:tcW w:w="2943" w:type="dxa"/>
          </w:tcPr>
          <w:p w14:paraId="6AB8439A"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Nit:74-Nit:0</w:t>
            </w:r>
          </w:p>
        </w:tc>
        <w:tc>
          <w:tcPr>
            <w:tcW w:w="1701" w:type="dxa"/>
          </w:tcPr>
          <w:p w14:paraId="3A065A5D"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6.63933333</w:t>
            </w:r>
          </w:p>
        </w:tc>
        <w:tc>
          <w:tcPr>
            <w:tcW w:w="1418" w:type="dxa"/>
          </w:tcPr>
          <w:p w14:paraId="20C57F73"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4.023440</w:t>
            </w:r>
          </w:p>
        </w:tc>
        <w:tc>
          <w:tcPr>
            <w:tcW w:w="1559" w:type="dxa"/>
          </w:tcPr>
          <w:p w14:paraId="53B71433"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9.255226</w:t>
            </w:r>
          </w:p>
        </w:tc>
        <w:tc>
          <w:tcPr>
            <w:tcW w:w="1433" w:type="dxa"/>
          </w:tcPr>
          <w:p w14:paraId="318ED5ED"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0.0000226</w:t>
            </w:r>
          </w:p>
        </w:tc>
      </w:tr>
      <w:tr w:rsidR="00326662" w:rsidRPr="003C6E6A" w14:paraId="3FE8BE40" w14:textId="77777777" w:rsidTr="00E841B2">
        <w:tc>
          <w:tcPr>
            <w:tcW w:w="2943" w:type="dxa"/>
          </w:tcPr>
          <w:p w14:paraId="6C568424"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Con:74-Amm + Nit:74</w:t>
            </w:r>
          </w:p>
        </w:tc>
        <w:tc>
          <w:tcPr>
            <w:tcW w:w="1701" w:type="dxa"/>
          </w:tcPr>
          <w:p w14:paraId="4E183C5C"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-6.69433333</w:t>
            </w:r>
          </w:p>
        </w:tc>
        <w:tc>
          <w:tcPr>
            <w:tcW w:w="1418" w:type="dxa"/>
          </w:tcPr>
          <w:p w14:paraId="12D062D3"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-9.310226</w:t>
            </w:r>
          </w:p>
        </w:tc>
        <w:tc>
          <w:tcPr>
            <w:tcW w:w="1559" w:type="dxa"/>
          </w:tcPr>
          <w:p w14:paraId="5F6C047A"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-4.078440</w:t>
            </w:r>
          </w:p>
        </w:tc>
        <w:tc>
          <w:tcPr>
            <w:tcW w:w="1433" w:type="dxa"/>
          </w:tcPr>
          <w:p w14:paraId="4DF4B5A1"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0.0000207</w:t>
            </w:r>
          </w:p>
        </w:tc>
      </w:tr>
      <w:tr w:rsidR="00326662" w:rsidRPr="003C6E6A" w14:paraId="048ED97A" w14:textId="77777777" w:rsidTr="00E841B2">
        <w:tc>
          <w:tcPr>
            <w:tcW w:w="2943" w:type="dxa"/>
          </w:tcPr>
          <w:p w14:paraId="5ED77224"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Nit:74-Amm + Nit:74</w:t>
            </w:r>
          </w:p>
        </w:tc>
        <w:tc>
          <w:tcPr>
            <w:tcW w:w="1701" w:type="dxa"/>
          </w:tcPr>
          <w:p w14:paraId="0A42C791"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-1.23766667</w:t>
            </w:r>
          </w:p>
        </w:tc>
        <w:tc>
          <w:tcPr>
            <w:tcW w:w="1418" w:type="dxa"/>
          </w:tcPr>
          <w:p w14:paraId="3EEEBC26"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-3.853560</w:t>
            </w:r>
          </w:p>
        </w:tc>
        <w:tc>
          <w:tcPr>
            <w:tcW w:w="1559" w:type="dxa"/>
          </w:tcPr>
          <w:p w14:paraId="67B4D9AA"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1.378226</w:t>
            </w:r>
          </w:p>
        </w:tc>
        <w:tc>
          <w:tcPr>
            <w:tcW w:w="1433" w:type="dxa"/>
          </w:tcPr>
          <w:p w14:paraId="200F4320"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0.6196403</w:t>
            </w:r>
          </w:p>
        </w:tc>
      </w:tr>
      <w:tr w:rsidR="00326662" w:rsidRPr="003C6E6A" w14:paraId="36C1E208" w14:textId="77777777" w:rsidTr="00E841B2">
        <w:tc>
          <w:tcPr>
            <w:tcW w:w="2943" w:type="dxa"/>
            <w:tcBorders>
              <w:bottom w:val="single" w:sz="4" w:space="0" w:color="auto"/>
            </w:tcBorders>
          </w:tcPr>
          <w:p w14:paraId="7739CF4B" w14:textId="77777777" w:rsidR="00326662" w:rsidRPr="003C6E6A" w:rsidRDefault="00326662" w:rsidP="00E841B2">
            <w:pPr>
              <w:rPr>
                <w:rFonts w:ascii="Palatino Linotype" w:hAnsi="Palatino Linotype"/>
                <w:szCs w:val="24"/>
                <w:lang w:val="en-US"/>
              </w:rPr>
            </w:pPr>
            <w:r w:rsidRPr="003C6E6A">
              <w:rPr>
                <w:rFonts w:ascii="Palatino Linotype" w:hAnsi="Palatino Linotype"/>
                <w:szCs w:val="24"/>
                <w:lang w:val="en-US"/>
              </w:rPr>
              <w:t>Nit:74-Con:74</w:t>
            </w:r>
          </w:p>
        </w:tc>
        <w:tc>
          <w:tcPr>
            <w:tcW w:w="1701" w:type="dxa"/>
            <w:tcBorders>
              <w:bottom w:val="single" w:sz="4" w:space="0" w:color="auto"/>
            </w:tcBorders>
          </w:tcPr>
          <w:p w14:paraId="7FD2765D"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5.45666667</w:t>
            </w:r>
          </w:p>
        </w:tc>
        <w:tc>
          <w:tcPr>
            <w:tcW w:w="1418" w:type="dxa"/>
            <w:tcBorders>
              <w:bottom w:val="single" w:sz="4" w:space="0" w:color="auto"/>
            </w:tcBorders>
          </w:tcPr>
          <w:p w14:paraId="4813D362"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2.840774</w:t>
            </w:r>
          </w:p>
        </w:tc>
        <w:tc>
          <w:tcPr>
            <w:tcW w:w="1559" w:type="dxa"/>
            <w:tcBorders>
              <w:bottom w:val="single" w:sz="4" w:space="0" w:color="auto"/>
            </w:tcBorders>
          </w:tcPr>
          <w:p w14:paraId="3BA12B59"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8.072560</w:t>
            </w:r>
          </w:p>
        </w:tc>
        <w:tc>
          <w:tcPr>
            <w:tcW w:w="1433" w:type="dxa"/>
            <w:tcBorders>
              <w:bottom w:val="single" w:sz="4" w:space="0" w:color="auto"/>
            </w:tcBorders>
          </w:tcPr>
          <w:p w14:paraId="3108B985" w14:textId="77777777" w:rsidR="00326662" w:rsidRPr="003C6E6A" w:rsidRDefault="00326662" w:rsidP="00E841B2">
            <w:pPr>
              <w:jc w:val="center"/>
              <w:rPr>
                <w:rFonts w:ascii="Palatino Linotype" w:hAnsi="Palatino Linotype"/>
                <w:szCs w:val="24"/>
                <w:lang w:val="en-US"/>
              </w:rPr>
            </w:pPr>
            <w:r w:rsidRPr="003C6E6A">
              <w:rPr>
                <w:rFonts w:ascii="Palatino Linotype" w:hAnsi="Palatino Linotype"/>
                <w:szCs w:val="24"/>
                <w:lang w:val="en-US"/>
              </w:rPr>
              <w:t>0.0001604</w:t>
            </w:r>
          </w:p>
        </w:tc>
      </w:tr>
    </w:tbl>
    <w:p w14:paraId="51830B69" w14:textId="5954B7C1" w:rsidR="00E61AB3" w:rsidRPr="003C6E6A" w:rsidRDefault="002152F1" w:rsidP="00342445">
      <w:pPr>
        <w:pStyle w:val="Ttulo1"/>
        <w:spacing w:before="240" w:line="240" w:lineRule="auto"/>
        <w:jc w:val="left"/>
        <w:rPr>
          <w:b w:val="0"/>
          <w:sz w:val="22"/>
          <w:szCs w:val="22"/>
        </w:rPr>
      </w:pPr>
      <w:bookmarkStart w:id="136" w:name="_Toc79959362"/>
      <w:r w:rsidRPr="003C6E6A">
        <w:rPr>
          <w:b w:val="0"/>
          <w:iCs/>
          <w:sz w:val="22"/>
          <w:szCs w:val="22"/>
        </w:rPr>
        <w:lastRenderedPageBreak/>
        <w:t xml:space="preserve">Apéndice </w:t>
      </w:r>
      <w:r w:rsidR="008F2530" w:rsidRPr="003C6E6A">
        <w:rPr>
          <w:b w:val="0"/>
          <w:iCs/>
          <w:sz w:val="22"/>
          <w:szCs w:val="22"/>
        </w:rPr>
        <w:t>5</w:t>
      </w:r>
      <w:bookmarkEnd w:id="136"/>
    </w:p>
    <w:p w14:paraId="4938024D" w14:textId="07FEB56F" w:rsidR="00CC5C6D" w:rsidRPr="003C6E6A" w:rsidRDefault="00CC5C6D" w:rsidP="00CC5C6D">
      <w:pPr>
        <w:spacing w:line="240" w:lineRule="auto"/>
        <w:rPr>
          <w:rFonts w:asciiTheme="minorHAnsi" w:hAnsiTheme="minorHAnsi" w:cstheme="minorHAnsi"/>
          <w:sz w:val="22"/>
          <w:szCs w:val="22"/>
        </w:rPr>
      </w:pPr>
      <w:r w:rsidRPr="003C6E6A">
        <w:rPr>
          <w:rFonts w:asciiTheme="minorHAnsi" w:hAnsiTheme="minorHAnsi" w:cstheme="minorHAnsi"/>
          <w:sz w:val="22"/>
          <w:szCs w:val="22"/>
        </w:rPr>
        <w:t>Extracción de RNA a partir de tejido aéreo</w:t>
      </w:r>
    </w:p>
    <w:p w14:paraId="04BD3126" w14:textId="77777777" w:rsidR="00CC5C6D" w:rsidRPr="003C6E6A" w:rsidRDefault="00CC5C6D" w:rsidP="001E27F2">
      <w:pPr>
        <w:pStyle w:val="Listavistosa-nfasis11"/>
        <w:numPr>
          <w:ilvl w:val="0"/>
          <w:numId w:val="3"/>
        </w:numPr>
        <w:spacing w:before="240" w:line="360" w:lineRule="auto"/>
        <w:jc w:val="both"/>
        <w:rPr>
          <w:rFonts w:cstheme="minorHAnsi"/>
        </w:rPr>
      </w:pPr>
      <w:r w:rsidRPr="003C6E6A">
        <w:rPr>
          <w:rFonts w:cstheme="minorHAnsi"/>
        </w:rPr>
        <w:t xml:space="preserve">Lisis de células. </w:t>
      </w:r>
    </w:p>
    <w:p w14:paraId="691324DE" w14:textId="77777777" w:rsidR="00CC5C6D" w:rsidRPr="003C6E6A" w:rsidRDefault="00CC5C6D" w:rsidP="00CC5C6D">
      <w:pPr>
        <w:jc w:val="both"/>
        <w:rPr>
          <w:rFonts w:asciiTheme="minorHAnsi" w:hAnsiTheme="minorHAnsi" w:cstheme="minorHAnsi"/>
          <w:sz w:val="22"/>
          <w:szCs w:val="22"/>
        </w:rPr>
      </w:pPr>
      <w:r w:rsidRPr="003C6E6A">
        <w:rPr>
          <w:rFonts w:asciiTheme="minorHAnsi" w:hAnsiTheme="minorHAnsi" w:cstheme="minorHAnsi"/>
          <w:sz w:val="22"/>
          <w:szCs w:val="22"/>
        </w:rPr>
        <w:t xml:space="preserve">- Romper el tejido con nitrógeno líquido. </w:t>
      </w:r>
    </w:p>
    <w:p w14:paraId="1E7A3CFB" w14:textId="77777777" w:rsidR="00CC5C6D" w:rsidRPr="003C6E6A" w:rsidRDefault="00CC5C6D" w:rsidP="00CC5C6D">
      <w:pPr>
        <w:jc w:val="both"/>
        <w:rPr>
          <w:rFonts w:asciiTheme="minorHAnsi" w:hAnsiTheme="minorHAnsi" w:cstheme="minorHAnsi"/>
          <w:sz w:val="22"/>
          <w:szCs w:val="22"/>
        </w:rPr>
      </w:pPr>
      <w:r w:rsidRPr="003C6E6A">
        <w:rPr>
          <w:rFonts w:asciiTheme="minorHAnsi" w:hAnsiTheme="minorHAnsi" w:cstheme="minorHAnsi"/>
          <w:sz w:val="22"/>
          <w:szCs w:val="22"/>
        </w:rPr>
        <w:t xml:space="preserve">- Colocar 1 mL de TRI REAGENT (Sigma T9424) </w:t>
      </w:r>
    </w:p>
    <w:p w14:paraId="528224FA" w14:textId="77777777" w:rsidR="00CC5C6D" w:rsidRPr="003C6E6A" w:rsidRDefault="00CC5C6D" w:rsidP="00CC5C6D">
      <w:pPr>
        <w:jc w:val="both"/>
        <w:rPr>
          <w:rFonts w:asciiTheme="minorHAnsi" w:hAnsiTheme="minorHAnsi" w:cstheme="minorHAnsi"/>
          <w:sz w:val="22"/>
          <w:szCs w:val="22"/>
        </w:rPr>
      </w:pPr>
      <w:r w:rsidRPr="003C6E6A">
        <w:rPr>
          <w:rFonts w:asciiTheme="minorHAnsi" w:hAnsiTheme="minorHAnsi" w:cstheme="minorHAnsi"/>
          <w:sz w:val="22"/>
          <w:szCs w:val="22"/>
        </w:rPr>
        <w:t xml:space="preserve">- Centrifugar la solución homogenizada a 12 000 g por 10 minutos a 4°C para remover el material insoluble. </w:t>
      </w:r>
    </w:p>
    <w:p w14:paraId="65D162B6" w14:textId="77777777" w:rsidR="00CC5C6D" w:rsidRPr="003C6E6A" w:rsidRDefault="00CC5C6D" w:rsidP="00CC5C6D">
      <w:pPr>
        <w:jc w:val="both"/>
        <w:rPr>
          <w:rFonts w:asciiTheme="minorHAnsi" w:hAnsiTheme="minorHAnsi" w:cstheme="minorHAnsi"/>
          <w:sz w:val="22"/>
          <w:szCs w:val="22"/>
        </w:rPr>
      </w:pPr>
      <w:r w:rsidRPr="003C6E6A">
        <w:rPr>
          <w:rFonts w:asciiTheme="minorHAnsi" w:hAnsiTheme="minorHAnsi" w:cstheme="minorHAnsi"/>
          <w:sz w:val="22"/>
          <w:szCs w:val="22"/>
        </w:rPr>
        <w:t xml:space="preserve">- Transferir el sobrenadante a un tubo de centrífuga y dejar a temperatura ambiente por 5 minutos. </w:t>
      </w:r>
    </w:p>
    <w:p w14:paraId="2CC4BC6E" w14:textId="77777777" w:rsidR="00CC5C6D" w:rsidRPr="003C6E6A" w:rsidRDefault="00CC5C6D" w:rsidP="001E27F2">
      <w:pPr>
        <w:pStyle w:val="Listavistosa-nfasis11"/>
        <w:numPr>
          <w:ilvl w:val="0"/>
          <w:numId w:val="3"/>
        </w:numPr>
        <w:spacing w:before="240" w:line="360" w:lineRule="auto"/>
        <w:jc w:val="both"/>
        <w:rPr>
          <w:rFonts w:cstheme="minorHAnsi"/>
        </w:rPr>
      </w:pPr>
      <w:r w:rsidRPr="003C6E6A">
        <w:rPr>
          <w:rFonts w:cstheme="minorHAnsi"/>
        </w:rPr>
        <w:t xml:space="preserve">Fase de separación </w:t>
      </w:r>
    </w:p>
    <w:p w14:paraId="127D9969" w14:textId="77777777" w:rsidR="00CC5C6D" w:rsidRPr="003C6E6A" w:rsidRDefault="00CC5C6D" w:rsidP="00CC5C6D">
      <w:pPr>
        <w:jc w:val="both"/>
        <w:rPr>
          <w:rFonts w:asciiTheme="minorHAnsi" w:hAnsiTheme="minorHAnsi" w:cstheme="minorHAnsi"/>
          <w:sz w:val="22"/>
          <w:szCs w:val="22"/>
        </w:rPr>
      </w:pPr>
      <w:r w:rsidRPr="003C6E6A">
        <w:rPr>
          <w:rFonts w:asciiTheme="minorHAnsi" w:hAnsiTheme="minorHAnsi" w:cstheme="minorHAnsi"/>
          <w:sz w:val="22"/>
          <w:szCs w:val="22"/>
        </w:rPr>
        <w:t xml:space="preserve">- Adicionar 0.2 mL de cloroformo y mediante un shaker homogenizar por 15 segundos. </w:t>
      </w:r>
    </w:p>
    <w:p w14:paraId="777315A0" w14:textId="77777777" w:rsidR="00CC5C6D" w:rsidRPr="003C6E6A" w:rsidRDefault="00CC5C6D" w:rsidP="00CC5C6D">
      <w:pPr>
        <w:jc w:val="both"/>
        <w:rPr>
          <w:rFonts w:asciiTheme="minorHAnsi" w:hAnsiTheme="minorHAnsi" w:cstheme="minorHAnsi"/>
          <w:sz w:val="22"/>
          <w:szCs w:val="22"/>
        </w:rPr>
      </w:pPr>
      <w:r w:rsidRPr="003C6E6A">
        <w:rPr>
          <w:rFonts w:asciiTheme="minorHAnsi" w:hAnsiTheme="minorHAnsi" w:cstheme="minorHAnsi"/>
          <w:sz w:val="22"/>
          <w:szCs w:val="22"/>
        </w:rPr>
        <w:t xml:space="preserve">- Dejar la solución a temperatura ambiente por 10 minutos y centrifugar a 12 000 g por 15 minutos a 4°C. </w:t>
      </w:r>
    </w:p>
    <w:p w14:paraId="15119C14" w14:textId="77777777" w:rsidR="00CC5C6D" w:rsidRPr="003C6E6A" w:rsidRDefault="00CC5C6D" w:rsidP="00CC5C6D">
      <w:pPr>
        <w:jc w:val="both"/>
        <w:rPr>
          <w:rFonts w:asciiTheme="minorHAnsi" w:hAnsiTheme="minorHAnsi" w:cstheme="minorHAnsi"/>
          <w:sz w:val="22"/>
          <w:szCs w:val="22"/>
        </w:rPr>
      </w:pPr>
      <w:r w:rsidRPr="003C6E6A">
        <w:rPr>
          <w:rFonts w:asciiTheme="minorHAnsi" w:hAnsiTheme="minorHAnsi" w:cstheme="minorHAnsi"/>
          <w:sz w:val="22"/>
          <w:szCs w:val="22"/>
        </w:rPr>
        <w:t xml:space="preserve">- Transferir la fase superior acuosa sin color (RNA) a un nuevo tubo eppendorf (la interfase concierne al DNA y la parte inferior a las proteínas). </w:t>
      </w:r>
    </w:p>
    <w:p w14:paraId="5F9D75F8" w14:textId="77777777" w:rsidR="00CC5C6D" w:rsidRPr="003C6E6A" w:rsidRDefault="00CC5C6D" w:rsidP="001E27F2">
      <w:pPr>
        <w:pStyle w:val="Listavistosa-nfasis11"/>
        <w:numPr>
          <w:ilvl w:val="0"/>
          <w:numId w:val="3"/>
        </w:numPr>
        <w:spacing w:before="240" w:line="360" w:lineRule="auto"/>
        <w:jc w:val="both"/>
        <w:rPr>
          <w:rFonts w:cstheme="minorHAnsi"/>
        </w:rPr>
      </w:pPr>
      <w:r w:rsidRPr="003C6E6A">
        <w:rPr>
          <w:rFonts w:cstheme="minorHAnsi"/>
        </w:rPr>
        <w:t xml:space="preserve">Precipitación de RNA </w:t>
      </w:r>
    </w:p>
    <w:p w14:paraId="36C3889B" w14:textId="77777777" w:rsidR="00CC5C6D" w:rsidRPr="003C6E6A" w:rsidRDefault="00CC5C6D" w:rsidP="00CC5C6D">
      <w:pPr>
        <w:jc w:val="both"/>
        <w:rPr>
          <w:rFonts w:asciiTheme="minorHAnsi" w:hAnsiTheme="minorHAnsi" w:cstheme="minorHAnsi"/>
          <w:sz w:val="22"/>
          <w:szCs w:val="22"/>
        </w:rPr>
      </w:pPr>
      <w:r w:rsidRPr="003C6E6A">
        <w:rPr>
          <w:rFonts w:asciiTheme="minorHAnsi" w:hAnsiTheme="minorHAnsi" w:cstheme="minorHAnsi"/>
          <w:sz w:val="22"/>
          <w:szCs w:val="22"/>
        </w:rPr>
        <w:t xml:space="preserve">- Adicionar 500 µL de isopropanol, mezclar y dejar a temperatura ambiente por 10 minutos. </w:t>
      </w:r>
    </w:p>
    <w:p w14:paraId="065C702A" w14:textId="77777777" w:rsidR="00CC5C6D" w:rsidRPr="003C6E6A" w:rsidRDefault="00CC5C6D" w:rsidP="00CC5C6D">
      <w:pPr>
        <w:jc w:val="both"/>
        <w:rPr>
          <w:rFonts w:asciiTheme="minorHAnsi" w:hAnsiTheme="minorHAnsi" w:cstheme="minorHAnsi"/>
          <w:sz w:val="22"/>
          <w:szCs w:val="22"/>
        </w:rPr>
      </w:pPr>
      <w:r w:rsidRPr="003C6E6A">
        <w:rPr>
          <w:rFonts w:asciiTheme="minorHAnsi" w:hAnsiTheme="minorHAnsi" w:cstheme="minorHAnsi"/>
          <w:sz w:val="22"/>
          <w:szCs w:val="22"/>
        </w:rPr>
        <w:t xml:space="preserve">- Centrifugar (12 000 g, 10 min, 4°C) y lavar el pellet de RNA adicionando 1 mL de Etanol al 75%. (Vortexear y centrifugar a 12 000, 5 min, 4°C) </w:t>
      </w:r>
    </w:p>
    <w:p w14:paraId="2347A42C" w14:textId="77777777" w:rsidR="00CC5C6D" w:rsidRPr="003C6E6A" w:rsidRDefault="00CC5C6D" w:rsidP="00CC5C6D">
      <w:pPr>
        <w:jc w:val="both"/>
        <w:rPr>
          <w:rFonts w:asciiTheme="minorHAnsi" w:hAnsiTheme="minorHAnsi" w:cstheme="minorHAnsi"/>
          <w:sz w:val="22"/>
          <w:szCs w:val="22"/>
        </w:rPr>
      </w:pPr>
      <w:r w:rsidRPr="003C6E6A">
        <w:rPr>
          <w:rFonts w:asciiTheme="minorHAnsi" w:hAnsiTheme="minorHAnsi" w:cstheme="minorHAnsi"/>
          <w:sz w:val="22"/>
          <w:szCs w:val="22"/>
        </w:rPr>
        <w:t xml:space="preserve">- Enseguida dejar secar el pellet de RNA por 10 minutos. </w:t>
      </w:r>
    </w:p>
    <w:p w14:paraId="0E71E635" w14:textId="77777777" w:rsidR="00CC5C6D" w:rsidRPr="003C6E6A" w:rsidRDefault="00CC5C6D" w:rsidP="001E27F2">
      <w:pPr>
        <w:pStyle w:val="Listavistosa-nfasis11"/>
        <w:numPr>
          <w:ilvl w:val="0"/>
          <w:numId w:val="3"/>
        </w:numPr>
        <w:spacing w:before="240" w:line="360" w:lineRule="auto"/>
        <w:jc w:val="both"/>
        <w:rPr>
          <w:rFonts w:cstheme="minorHAnsi"/>
        </w:rPr>
      </w:pPr>
      <w:r w:rsidRPr="003C6E6A">
        <w:rPr>
          <w:rFonts w:cstheme="minorHAnsi"/>
        </w:rPr>
        <w:t xml:space="preserve">Solubilización de RNA </w:t>
      </w:r>
    </w:p>
    <w:p w14:paraId="429937E6" w14:textId="77777777" w:rsidR="00CC5C6D" w:rsidRPr="003C6E6A" w:rsidRDefault="00CC5C6D" w:rsidP="00CC5C6D">
      <w:pPr>
        <w:spacing w:before="240"/>
        <w:jc w:val="both"/>
        <w:rPr>
          <w:rFonts w:asciiTheme="minorHAnsi" w:hAnsiTheme="minorHAnsi" w:cstheme="minorHAnsi"/>
          <w:sz w:val="22"/>
          <w:szCs w:val="22"/>
        </w:rPr>
      </w:pPr>
      <w:r w:rsidRPr="003C6E6A">
        <w:rPr>
          <w:rFonts w:asciiTheme="minorHAnsi" w:hAnsiTheme="minorHAnsi" w:cstheme="minorHAnsi"/>
          <w:sz w:val="22"/>
          <w:szCs w:val="22"/>
        </w:rPr>
        <w:t>- Adicionar 50 µL de agua libre de nuclease al pellet de RNA</w:t>
      </w:r>
    </w:p>
    <w:p w14:paraId="7B170CBC" w14:textId="77777777" w:rsidR="008F2530" w:rsidRPr="003C6E6A" w:rsidRDefault="008F2530" w:rsidP="002152F1">
      <w:pPr>
        <w:spacing w:line="240" w:lineRule="auto"/>
        <w:rPr>
          <w:rStyle w:val="Ttulo4Car"/>
          <w:b/>
          <w:sz w:val="22"/>
          <w:szCs w:val="22"/>
        </w:rPr>
      </w:pPr>
    </w:p>
    <w:p w14:paraId="30F37ADF" w14:textId="77777777" w:rsidR="008F2530" w:rsidRPr="003C6E6A" w:rsidRDefault="008F2530" w:rsidP="002152F1">
      <w:pPr>
        <w:spacing w:line="240" w:lineRule="auto"/>
        <w:rPr>
          <w:rStyle w:val="Ttulo4Car"/>
          <w:b/>
          <w:sz w:val="22"/>
          <w:szCs w:val="22"/>
        </w:rPr>
      </w:pPr>
    </w:p>
    <w:p w14:paraId="0D3D32CC" w14:textId="3171D1EA" w:rsidR="008F2530" w:rsidRPr="003C6E6A" w:rsidRDefault="008F2530" w:rsidP="002152F1">
      <w:pPr>
        <w:spacing w:line="240" w:lineRule="auto"/>
        <w:rPr>
          <w:rStyle w:val="Ttulo4Car"/>
          <w:b/>
          <w:sz w:val="22"/>
          <w:szCs w:val="22"/>
        </w:rPr>
      </w:pPr>
    </w:p>
    <w:p w14:paraId="768EDB4A" w14:textId="617FAB8E" w:rsidR="00152D60" w:rsidRPr="003C6E6A" w:rsidRDefault="00152D60" w:rsidP="002152F1">
      <w:pPr>
        <w:spacing w:line="240" w:lineRule="auto"/>
        <w:rPr>
          <w:rStyle w:val="Ttulo4Car"/>
          <w:b/>
          <w:sz w:val="22"/>
          <w:szCs w:val="22"/>
        </w:rPr>
      </w:pPr>
    </w:p>
    <w:p w14:paraId="79E54238" w14:textId="77777777" w:rsidR="00152D60" w:rsidRPr="003C6E6A" w:rsidRDefault="00152D60" w:rsidP="002152F1">
      <w:pPr>
        <w:spacing w:line="240" w:lineRule="auto"/>
        <w:rPr>
          <w:rStyle w:val="Ttulo4Car"/>
          <w:b/>
          <w:sz w:val="22"/>
          <w:szCs w:val="22"/>
        </w:rPr>
      </w:pPr>
    </w:p>
    <w:p w14:paraId="77A6D428" w14:textId="07BD88FE" w:rsidR="0052560A" w:rsidRPr="003C6E6A" w:rsidRDefault="00CC5C6D" w:rsidP="00342445">
      <w:pPr>
        <w:pStyle w:val="Ttulo1"/>
        <w:jc w:val="left"/>
        <w:rPr>
          <w:b w:val="0"/>
          <w:sz w:val="22"/>
          <w:szCs w:val="22"/>
        </w:rPr>
      </w:pPr>
      <w:bookmarkStart w:id="137" w:name="_Toc79959363"/>
      <w:r w:rsidRPr="003C6E6A">
        <w:rPr>
          <w:rStyle w:val="Ttulo4Car"/>
          <w:b w:val="0"/>
          <w:iCs w:val="0"/>
          <w:sz w:val="22"/>
          <w:szCs w:val="22"/>
        </w:rPr>
        <w:lastRenderedPageBreak/>
        <w:t xml:space="preserve">Apéndice </w:t>
      </w:r>
      <w:r w:rsidR="008F2530" w:rsidRPr="003C6E6A">
        <w:rPr>
          <w:rStyle w:val="Ttulo4Car"/>
          <w:b w:val="0"/>
          <w:iCs w:val="0"/>
          <w:sz w:val="22"/>
          <w:szCs w:val="22"/>
        </w:rPr>
        <w:t>6</w:t>
      </w:r>
      <w:bookmarkEnd w:id="137"/>
    </w:p>
    <w:p w14:paraId="2006210F" w14:textId="4BF10057" w:rsidR="002152F1" w:rsidRPr="003C6E6A" w:rsidRDefault="002152F1" w:rsidP="002152F1">
      <w:pPr>
        <w:spacing w:line="240" w:lineRule="auto"/>
        <w:rPr>
          <w:rFonts w:asciiTheme="minorHAnsi" w:eastAsiaTheme="majorEastAsia" w:hAnsiTheme="minorHAnsi" w:cstheme="minorHAnsi"/>
          <w:iCs/>
          <w:noProof/>
          <w:kern w:val="48"/>
          <w:sz w:val="22"/>
          <w:szCs w:val="22"/>
          <w:lang w:eastAsia="es-CL"/>
        </w:rPr>
      </w:pPr>
      <w:r w:rsidRPr="003C6E6A">
        <w:rPr>
          <w:rFonts w:asciiTheme="minorHAnsi" w:eastAsiaTheme="majorEastAsia" w:hAnsiTheme="minorHAnsi" w:cstheme="minorHAnsi"/>
          <w:iCs/>
          <w:noProof/>
          <w:kern w:val="48"/>
          <w:sz w:val="22"/>
          <w:szCs w:val="22"/>
          <w:lang w:eastAsia="es-CL"/>
        </w:rPr>
        <w:t>Reporte de calidad de las muestras a secuenciar, Librerías 0 y 3 mM.</w:t>
      </w:r>
    </w:p>
    <w:p w14:paraId="262EF7A5" w14:textId="77777777" w:rsidR="002152F1" w:rsidRPr="003C6E6A" w:rsidRDefault="002152F1" w:rsidP="002152F1">
      <w:pPr>
        <w:spacing w:line="240" w:lineRule="auto"/>
        <w:rPr>
          <w:rFonts w:asciiTheme="minorHAnsi" w:eastAsiaTheme="majorEastAsia" w:hAnsiTheme="minorHAnsi" w:cstheme="minorHAnsi"/>
          <w:iCs/>
          <w:noProof/>
          <w:kern w:val="48"/>
          <w:sz w:val="22"/>
          <w:szCs w:val="22"/>
          <w:lang w:eastAsia="es-CL"/>
        </w:rPr>
      </w:pPr>
    </w:p>
    <w:tbl>
      <w:tblPr>
        <w:tblW w:w="0" w:type="auto"/>
        <w:tblLook w:val="04A0" w:firstRow="1" w:lastRow="0" w:firstColumn="1" w:lastColumn="0" w:noHBand="0" w:noVBand="1"/>
      </w:tblPr>
      <w:tblGrid>
        <w:gridCol w:w="1517"/>
        <w:gridCol w:w="1713"/>
        <w:gridCol w:w="1540"/>
        <w:gridCol w:w="1713"/>
        <w:gridCol w:w="1386"/>
        <w:gridCol w:w="1468"/>
      </w:tblGrid>
      <w:tr w:rsidR="002152F1" w:rsidRPr="003C6E6A" w14:paraId="263243D9" w14:textId="77777777" w:rsidTr="00E841B2">
        <w:tc>
          <w:tcPr>
            <w:tcW w:w="1517" w:type="dxa"/>
            <w:tcBorders>
              <w:top w:val="single" w:sz="4" w:space="0" w:color="auto"/>
              <w:bottom w:val="single" w:sz="4" w:space="0" w:color="auto"/>
            </w:tcBorders>
          </w:tcPr>
          <w:p w14:paraId="72DF49D5"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Muestra</w:t>
            </w:r>
          </w:p>
        </w:tc>
        <w:tc>
          <w:tcPr>
            <w:tcW w:w="1713" w:type="dxa"/>
            <w:tcBorders>
              <w:top w:val="single" w:sz="4" w:space="0" w:color="auto"/>
              <w:bottom w:val="single" w:sz="4" w:space="0" w:color="auto"/>
            </w:tcBorders>
          </w:tcPr>
          <w:p w14:paraId="7B2068DC"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Concentración</w:t>
            </w:r>
          </w:p>
          <w:p w14:paraId="2563C320"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(µg/µl)</w:t>
            </w:r>
          </w:p>
        </w:tc>
        <w:tc>
          <w:tcPr>
            <w:tcW w:w="1540" w:type="dxa"/>
            <w:tcBorders>
              <w:top w:val="single" w:sz="4" w:space="0" w:color="auto"/>
              <w:bottom w:val="single" w:sz="4" w:space="0" w:color="auto"/>
            </w:tcBorders>
          </w:tcPr>
          <w:p w14:paraId="7F415832"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Volumen</w:t>
            </w:r>
          </w:p>
          <w:p w14:paraId="08E17180"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(µl)</w:t>
            </w:r>
          </w:p>
        </w:tc>
        <w:tc>
          <w:tcPr>
            <w:tcW w:w="1713" w:type="dxa"/>
            <w:tcBorders>
              <w:top w:val="single" w:sz="4" w:space="0" w:color="auto"/>
              <w:bottom w:val="single" w:sz="4" w:space="0" w:color="auto"/>
            </w:tcBorders>
          </w:tcPr>
          <w:p w14:paraId="4BCBEE60"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Concentración</w:t>
            </w:r>
          </w:p>
          <w:p w14:paraId="6984BF86"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(µg)</w:t>
            </w:r>
          </w:p>
        </w:tc>
        <w:tc>
          <w:tcPr>
            <w:tcW w:w="1386" w:type="dxa"/>
            <w:tcBorders>
              <w:top w:val="single" w:sz="4" w:space="0" w:color="auto"/>
              <w:bottom w:val="single" w:sz="4" w:space="0" w:color="auto"/>
            </w:tcBorders>
          </w:tcPr>
          <w:p w14:paraId="24B4720A"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RIN</w:t>
            </w:r>
          </w:p>
        </w:tc>
        <w:tc>
          <w:tcPr>
            <w:tcW w:w="1468" w:type="dxa"/>
            <w:tcBorders>
              <w:top w:val="single" w:sz="4" w:space="0" w:color="auto"/>
              <w:bottom w:val="single" w:sz="4" w:space="0" w:color="auto"/>
            </w:tcBorders>
          </w:tcPr>
          <w:p w14:paraId="3987B4DD"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Razón rRNA</w:t>
            </w:r>
          </w:p>
        </w:tc>
      </w:tr>
      <w:tr w:rsidR="002152F1" w:rsidRPr="003C6E6A" w14:paraId="13401895" w14:textId="77777777" w:rsidTr="00E841B2">
        <w:tc>
          <w:tcPr>
            <w:tcW w:w="1517" w:type="dxa"/>
            <w:tcBorders>
              <w:top w:val="single" w:sz="4" w:space="0" w:color="auto"/>
            </w:tcBorders>
          </w:tcPr>
          <w:p w14:paraId="7161B332"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Librería 0mM NH</w:t>
            </w:r>
            <w:r w:rsidRPr="003C6E6A">
              <w:rPr>
                <w:rFonts w:asciiTheme="minorHAnsi" w:eastAsiaTheme="majorEastAsia" w:hAnsiTheme="minorHAnsi" w:cstheme="minorHAnsi"/>
                <w:iCs/>
                <w:noProof/>
                <w:kern w:val="48"/>
                <w:sz w:val="20"/>
                <w:vertAlign w:val="subscript"/>
                <w:lang w:eastAsia="es-CL"/>
              </w:rPr>
              <w:t>4</w:t>
            </w:r>
            <w:r w:rsidRPr="003C6E6A">
              <w:rPr>
                <w:rFonts w:asciiTheme="minorHAnsi" w:eastAsiaTheme="majorEastAsia" w:hAnsiTheme="minorHAnsi" w:cstheme="minorHAnsi"/>
                <w:iCs/>
                <w:noProof/>
                <w:kern w:val="48"/>
                <w:sz w:val="20"/>
                <w:lang w:eastAsia="es-CL"/>
              </w:rPr>
              <w:t>Cl</w:t>
            </w:r>
          </w:p>
        </w:tc>
        <w:tc>
          <w:tcPr>
            <w:tcW w:w="1713" w:type="dxa"/>
            <w:tcBorders>
              <w:top w:val="single" w:sz="4" w:space="0" w:color="auto"/>
            </w:tcBorders>
          </w:tcPr>
          <w:p w14:paraId="4C247D6C"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p>
          <w:p w14:paraId="2EEC869B"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101.950</w:t>
            </w:r>
          </w:p>
        </w:tc>
        <w:tc>
          <w:tcPr>
            <w:tcW w:w="1540" w:type="dxa"/>
            <w:tcBorders>
              <w:top w:val="single" w:sz="4" w:space="0" w:color="auto"/>
            </w:tcBorders>
          </w:tcPr>
          <w:p w14:paraId="42F4B124" w14:textId="77777777" w:rsidR="002152F1" w:rsidRPr="003C6E6A" w:rsidRDefault="002152F1" w:rsidP="00E841B2">
            <w:pPr>
              <w:jc w:val="center"/>
              <w:rPr>
                <w:rFonts w:asciiTheme="minorHAnsi" w:hAnsiTheme="minorHAnsi" w:cstheme="minorHAnsi"/>
                <w:color w:val="000000"/>
                <w:sz w:val="20"/>
              </w:rPr>
            </w:pPr>
          </w:p>
          <w:p w14:paraId="403C7AD5"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hAnsiTheme="minorHAnsi" w:cstheme="minorHAnsi"/>
                <w:color w:val="000000"/>
                <w:sz w:val="20"/>
              </w:rPr>
              <w:t>27</w:t>
            </w:r>
          </w:p>
        </w:tc>
        <w:tc>
          <w:tcPr>
            <w:tcW w:w="1713" w:type="dxa"/>
            <w:tcBorders>
              <w:top w:val="single" w:sz="4" w:space="0" w:color="auto"/>
            </w:tcBorders>
          </w:tcPr>
          <w:p w14:paraId="6B412587"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p>
          <w:p w14:paraId="3D499851"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2.753</w:t>
            </w:r>
          </w:p>
        </w:tc>
        <w:tc>
          <w:tcPr>
            <w:tcW w:w="1386" w:type="dxa"/>
            <w:tcBorders>
              <w:top w:val="single" w:sz="4" w:space="0" w:color="auto"/>
            </w:tcBorders>
          </w:tcPr>
          <w:p w14:paraId="4B652109"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p>
          <w:p w14:paraId="01B1264C"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7.2</w:t>
            </w:r>
          </w:p>
        </w:tc>
        <w:tc>
          <w:tcPr>
            <w:tcW w:w="1468" w:type="dxa"/>
            <w:tcBorders>
              <w:top w:val="single" w:sz="4" w:space="0" w:color="auto"/>
            </w:tcBorders>
          </w:tcPr>
          <w:p w14:paraId="0416E4CA"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p>
          <w:p w14:paraId="7D53CF2E"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1.6</w:t>
            </w:r>
          </w:p>
        </w:tc>
      </w:tr>
      <w:tr w:rsidR="002152F1" w:rsidRPr="003C6E6A" w14:paraId="1FD0648D" w14:textId="77777777" w:rsidTr="00E841B2">
        <w:tc>
          <w:tcPr>
            <w:tcW w:w="1517" w:type="dxa"/>
            <w:tcBorders>
              <w:bottom w:val="single" w:sz="4" w:space="0" w:color="auto"/>
            </w:tcBorders>
          </w:tcPr>
          <w:p w14:paraId="1CFBC0A8"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Librería 3mM NH</w:t>
            </w:r>
            <w:r w:rsidRPr="003C6E6A">
              <w:rPr>
                <w:rFonts w:asciiTheme="minorHAnsi" w:eastAsiaTheme="majorEastAsia" w:hAnsiTheme="minorHAnsi" w:cstheme="minorHAnsi"/>
                <w:iCs/>
                <w:noProof/>
                <w:kern w:val="48"/>
                <w:sz w:val="20"/>
                <w:vertAlign w:val="subscript"/>
                <w:lang w:eastAsia="es-CL"/>
              </w:rPr>
              <w:t>4</w:t>
            </w:r>
            <w:r w:rsidRPr="003C6E6A">
              <w:rPr>
                <w:rFonts w:asciiTheme="minorHAnsi" w:eastAsiaTheme="majorEastAsia" w:hAnsiTheme="minorHAnsi" w:cstheme="minorHAnsi"/>
                <w:iCs/>
                <w:noProof/>
                <w:kern w:val="48"/>
                <w:sz w:val="20"/>
                <w:lang w:eastAsia="es-CL"/>
              </w:rPr>
              <w:t>Cl</w:t>
            </w:r>
          </w:p>
        </w:tc>
        <w:tc>
          <w:tcPr>
            <w:tcW w:w="1713" w:type="dxa"/>
            <w:tcBorders>
              <w:bottom w:val="single" w:sz="4" w:space="0" w:color="auto"/>
            </w:tcBorders>
          </w:tcPr>
          <w:p w14:paraId="011AAD2D"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p>
          <w:p w14:paraId="7772370A"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115.314</w:t>
            </w:r>
          </w:p>
        </w:tc>
        <w:tc>
          <w:tcPr>
            <w:tcW w:w="1540" w:type="dxa"/>
            <w:tcBorders>
              <w:bottom w:val="single" w:sz="4" w:space="0" w:color="auto"/>
            </w:tcBorders>
          </w:tcPr>
          <w:p w14:paraId="73B67477" w14:textId="77777777" w:rsidR="002152F1" w:rsidRPr="003C6E6A" w:rsidRDefault="002152F1" w:rsidP="00E841B2">
            <w:pPr>
              <w:jc w:val="center"/>
              <w:rPr>
                <w:rFonts w:asciiTheme="minorHAnsi" w:hAnsiTheme="minorHAnsi" w:cstheme="minorHAnsi"/>
                <w:color w:val="000000"/>
                <w:sz w:val="20"/>
              </w:rPr>
            </w:pPr>
          </w:p>
          <w:p w14:paraId="399EEBF2" w14:textId="77777777" w:rsidR="002152F1" w:rsidRPr="003C6E6A" w:rsidRDefault="002152F1" w:rsidP="00E841B2">
            <w:pPr>
              <w:jc w:val="center"/>
              <w:rPr>
                <w:rFonts w:asciiTheme="minorHAnsi" w:hAnsiTheme="minorHAnsi" w:cstheme="minorHAnsi"/>
                <w:color w:val="000000"/>
                <w:sz w:val="20"/>
              </w:rPr>
            </w:pPr>
            <w:r w:rsidRPr="003C6E6A">
              <w:rPr>
                <w:rFonts w:asciiTheme="minorHAnsi" w:hAnsiTheme="minorHAnsi" w:cstheme="minorHAnsi"/>
                <w:color w:val="000000"/>
                <w:sz w:val="20"/>
              </w:rPr>
              <w:t>24</w:t>
            </w:r>
          </w:p>
          <w:p w14:paraId="20CE805A"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p>
        </w:tc>
        <w:tc>
          <w:tcPr>
            <w:tcW w:w="1713" w:type="dxa"/>
            <w:tcBorders>
              <w:bottom w:val="single" w:sz="4" w:space="0" w:color="auto"/>
            </w:tcBorders>
          </w:tcPr>
          <w:p w14:paraId="2D1EC394"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p>
          <w:p w14:paraId="1041D82A"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2.768</w:t>
            </w:r>
          </w:p>
        </w:tc>
        <w:tc>
          <w:tcPr>
            <w:tcW w:w="1386" w:type="dxa"/>
            <w:tcBorders>
              <w:bottom w:val="single" w:sz="4" w:space="0" w:color="auto"/>
            </w:tcBorders>
          </w:tcPr>
          <w:p w14:paraId="490E7D1A"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p>
          <w:p w14:paraId="4BE230FA"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7.2</w:t>
            </w:r>
          </w:p>
        </w:tc>
        <w:tc>
          <w:tcPr>
            <w:tcW w:w="1468" w:type="dxa"/>
            <w:tcBorders>
              <w:bottom w:val="single" w:sz="4" w:space="0" w:color="auto"/>
            </w:tcBorders>
          </w:tcPr>
          <w:p w14:paraId="3F7DBB31"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p>
          <w:p w14:paraId="55830E82" w14:textId="77777777" w:rsidR="002152F1" w:rsidRPr="003C6E6A" w:rsidRDefault="002152F1" w:rsidP="00E841B2">
            <w:pPr>
              <w:jc w:val="center"/>
              <w:rPr>
                <w:rFonts w:asciiTheme="minorHAnsi" w:eastAsiaTheme="majorEastAsia" w:hAnsiTheme="minorHAnsi" w:cstheme="minorHAnsi"/>
                <w:iCs/>
                <w:noProof/>
                <w:kern w:val="48"/>
                <w:sz w:val="20"/>
                <w:lang w:eastAsia="es-CL"/>
              </w:rPr>
            </w:pPr>
            <w:r w:rsidRPr="003C6E6A">
              <w:rPr>
                <w:rFonts w:asciiTheme="minorHAnsi" w:eastAsiaTheme="majorEastAsia" w:hAnsiTheme="minorHAnsi" w:cstheme="minorHAnsi"/>
                <w:iCs/>
                <w:noProof/>
                <w:kern w:val="48"/>
                <w:sz w:val="20"/>
                <w:lang w:eastAsia="es-CL"/>
              </w:rPr>
              <w:t>1.6</w:t>
            </w:r>
          </w:p>
        </w:tc>
      </w:tr>
    </w:tbl>
    <w:p w14:paraId="18AE281A" w14:textId="77777777" w:rsidR="002152F1" w:rsidRPr="003C6E6A" w:rsidRDefault="002152F1" w:rsidP="00047B1A">
      <w:pPr>
        <w:pStyle w:val="Ttulo1"/>
        <w:jc w:val="both"/>
        <w:rPr>
          <w:b w:val="0"/>
          <w:sz w:val="22"/>
          <w:szCs w:val="22"/>
        </w:rPr>
        <w:sectPr w:rsidR="002152F1" w:rsidRPr="003C6E6A" w:rsidSect="008C5A43">
          <w:pgSz w:w="12240" w:h="15840"/>
          <w:pgMar w:top="1418" w:right="1418" w:bottom="1418" w:left="1701" w:header="709" w:footer="709" w:gutter="0"/>
          <w:cols w:space="708"/>
          <w:docGrid w:linePitch="360"/>
        </w:sectPr>
      </w:pPr>
    </w:p>
    <w:p w14:paraId="09B9E9D7" w14:textId="06D75A4D" w:rsidR="0052560A" w:rsidRPr="003C6E6A" w:rsidRDefault="00047B1A" w:rsidP="00D13549">
      <w:pPr>
        <w:pStyle w:val="Ttulo1"/>
        <w:spacing w:before="0"/>
        <w:jc w:val="both"/>
        <w:rPr>
          <w:b w:val="0"/>
          <w:sz w:val="22"/>
          <w:szCs w:val="22"/>
        </w:rPr>
      </w:pPr>
      <w:bookmarkStart w:id="138" w:name="_Toc79959364"/>
      <w:r w:rsidRPr="003C6E6A">
        <w:rPr>
          <w:b w:val="0"/>
          <w:sz w:val="22"/>
          <w:szCs w:val="22"/>
        </w:rPr>
        <w:lastRenderedPageBreak/>
        <w:t xml:space="preserve">Apéndice </w:t>
      </w:r>
      <w:r w:rsidR="008F2530" w:rsidRPr="003C6E6A">
        <w:rPr>
          <w:b w:val="0"/>
          <w:sz w:val="22"/>
          <w:szCs w:val="22"/>
        </w:rPr>
        <w:t>7</w:t>
      </w:r>
      <w:bookmarkEnd w:id="138"/>
    </w:p>
    <w:p w14:paraId="284AD49D" w14:textId="5625F878" w:rsidR="00D13549" w:rsidRPr="003C6E6A" w:rsidRDefault="00D13549" w:rsidP="00D13549">
      <w:pPr>
        <w:pStyle w:val="Ttulo1"/>
        <w:spacing w:before="0"/>
        <w:jc w:val="both"/>
        <w:rPr>
          <w:b w:val="0"/>
          <w:sz w:val="22"/>
          <w:szCs w:val="22"/>
        </w:rPr>
      </w:pPr>
      <w:bookmarkStart w:id="139" w:name="_Toc79938209"/>
      <w:bookmarkStart w:id="140" w:name="_Toc79941610"/>
      <w:bookmarkStart w:id="141" w:name="_Toc79959365"/>
      <w:r w:rsidRPr="003C6E6A">
        <w:rPr>
          <w:b w:val="0"/>
          <w:sz w:val="22"/>
          <w:szCs w:val="22"/>
        </w:rPr>
        <w:t>Parámetros Fisicoquímicos en efluente</w:t>
      </w:r>
      <w:bookmarkEnd w:id="139"/>
      <w:bookmarkEnd w:id="140"/>
      <w:bookmarkEnd w:id="141"/>
    </w:p>
    <w:p w14:paraId="6C452DBB" w14:textId="4DC06B6D" w:rsidR="00047B1A" w:rsidRPr="003C6E6A" w:rsidRDefault="00D13549" w:rsidP="00D13549">
      <w:pPr>
        <w:pStyle w:val="Ttulo1"/>
        <w:spacing w:before="0"/>
        <w:jc w:val="both"/>
        <w:rPr>
          <w:b w:val="0"/>
          <w:sz w:val="22"/>
          <w:szCs w:val="22"/>
        </w:rPr>
      </w:pPr>
      <w:bookmarkStart w:id="142" w:name="_Toc75470683"/>
      <w:bookmarkStart w:id="143" w:name="_Toc79697884"/>
      <w:bookmarkStart w:id="144" w:name="_Toc79704772"/>
      <w:bookmarkStart w:id="145" w:name="_Toc79938210"/>
      <w:bookmarkStart w:id="146" w:name="_Toc79941611"/>
      <w:bookmarkStart w:id="147" w:name="_Toc79959366"/>
      <w:r w:rsidRPr="003C6E6A">
        <w:rPr>
          <w:b w:val="0"/>
          <w:sz w:val="22"/>
          <w:szCs w:val="22"/>
        </w:rPr>
        <w:t>Temperatura</w:t>
      </w:r>
      <w:bookmarkEnd w:id="142"/>
      <w:bookmarkEnd w:id="143"/>
      <w:bookmarkEnd w:id="144"/>
      <w:bookmarkEnd w:id="145"/>
      <w:bookmarkEnd w:id="146"/>
      <w:bookmarkEnd w:id="147"/>
    </w:p>
    <w:p w14:paraId="5FF3B820" w14:textId="48FB6B35" w:rsidR="00D13549" w:rsidRPr="003C6E6A" w:rsidRDefault="00D13549" w:rsidP="00D13549">
      <w:pPr>
        <w:spacing w:after="0"/>
      </w:pPr>
      <w:r w:rsidRPr="003C6E6A">
        <w:rPr>
          <w:noProof/>
          <w:lang w:val="es-ES"/>
        </w:rPr>
        <w:drawing>
          <wp:inline distT="0" distB="0" distL="0" distR="0" wp14:anchorId="21BF041B" wp14:editId="507FC916">
            <wp:extent cx="4945716" cy="6467475"/>
            <wp:effectExtent l="0" t="0" r="7620" b="0"/>
            <wp:docPr id="40" name="Imagen 40" descr="C:\Users\usuario\Desktop\temperatura_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temperatura_1.tif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737" cy="6468810"/>
                    </a:xfrm>
                    <a:prstGeom prst="rect">
                      <a:avLst/>
                    </a:prstGeom>
                    <a:noFill/>
                    <a:ln>
                      <a:noFill/>
                    </a:ln>
                  </pic:spPr>
                </pic:pic>
              </a:graphicData>
            </a:graphic>
          </wp:inline>
        </w:drawing>
      </w:r>
    </w:p>
    <w:p w14:paraId="49884CF6" w14:textId="77777777" w:rsidR="00CE0FB5" w:rsidRPr="003C6E6A" w:rsidRDefault="00CE0FB5" w:rsidP="00CE0FB5"/>
    <w:p w14:paraId="444161E5" w14:textId="77777777" w:rsidR="00CE0FB5" w:rsidRPr="003C6E6A" w:rsidRDefault="00CE0FB5" w:rsidP="00CE0FB5">
      <w:pPr>
        <w:sectPr w:rsidR="00CE0FB5" w:rsidRPr="003C6E6A" w:rsidSect="008C5A43">
          <w:pgSz w:w="12240" w:h="15840"/>
          <w:pgMar w:top="1418" w:right="1418" w:bottom="1418" w:left="1701" w:header="709" w:footer="709" w:gutter="0"/>
          <w:cols w:space="708"/>
          <w:docGrid w:linePitch="360"/>
        </w:sectPr>
      </w:pPr>
    </w:p>
    <w:p w14:paraId="50EB4D17" w14:textId="37B0E849" w:rsidR="00D13549" w:rsidRPr="003C6E6A" w:rsidRDefault="00D13549" w:rsidP="00CE0FB5">
      <w:pPr>
        <w:pStyle w:val="Ttulo1"/>
        <w:jc w:val="left"/>
        <w:rPr>
          <w:b w:val="0"/>
          <w:sz w:val="22"/>
          <w:szCs w:val="22"/>
        </w:rPr>
      </w:pPr>
      <w:bookmarkStart w:id="148" w:name="_Toc75470684"/>
      <w:bookmarkStart w:id="149" w:name="_Toc79697885"/>
      <w:bookmarkStart w:id="150" w:name="_Toc79704773"/>
      <w:bookmarkStart w:id="151" w:name="_Toc79938211"/>
      <w:bookmarkStart w:id="152" w:name="_Toc79941612"/>
      <w:bookmarkStart w:id="153" w:name="_Toc79959367"/>
      <w:r w:rsidRPr="003C6E6A">
        <w:rPr>
          <w:b w:val="0"/>
          <w:sz w:val="22"/>
          <w:szCs w:val="22"/>
        </w:rPr>
        <w:lastRenderedPageBreak/>
        <w:t>pH</w:t>
      </w:r>
      <w:bookmarkEnd w:id="148"/>
      <w:bookmarkEnd w:id="149"/>
      <w:bookmarkEnd w:id="150"/>
      <w:bookmarkEnd w:id="151"/>
      <w:bookmarkEnd w:id="152"/>
      <w:bookmarkEnd w:id="153"/>
    </w:p>
    <w:p w14:paraId="18CC0D0B" w14:textId="09267737" w:rsidR="00D13549" w:rsidRPr="003C6E6A" w:rsidRDefault="00D13549" w:rsidP="00D13549">
      <w:r w:rsidRPr="003C6E6A">
        <w:rPr>
          <w:noProof/>
          <w:lang w:val="es-ES"/>
        </w:rPr>
        <w:drawing>
          <wp:inline distT="0" distB="0" distL="0" distR="0" wp14:anchorId="3D36949C" wp14:editId="1250980B">
            <wp:extent cx="5237069" cy="6848475"/>
            <wp:effectExtent l="0" t="0" r="1905" b="0"/>
            <wp:docPr id="41" name="Imagen 41" descr="C:\Users\usuario\Desktop\pH_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pH_1.tif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8150" cy="6849889"/>
                    </a:xfrm>
                    <a:prstGeom prst="rect">
                      <a:avLst/>
                    </a:prstGeom>
                    <a:noFill/>
                    <a:ln>
                      <a:noFill/>
                    </a:ln>
                  </pic:spPr>
                </pic:pic>
              </a:graphicData>
            </a:graphic>
          </wp:inline>
        </w:drawing>
      </w:r>
    </w:p>
    <w:p w14:paraId="6DF947D1" w14:textId="702863E2" w:rsidR="00D13549" w:rsidRPr="003C6E6A" w:rsidRDefault="00D13549" w:rsidP="00CE0FB5">
      <w:pPr>
        <w:pStyle w:val="Ttulo1"/>
        <w:jc w:val="left"/>
        <w:rPr>
          <w:b w:val="0"/>
          <w:sz w:val="22"/>
          <w:szCs w:val="22"/>
        </w:rPr>
      </w:pPr>
      <w:bookmarkStart w:id="154" w:name="_Toc75470685"/>
      <w:bookmarkStart w:id="155" w:name="_Toc79697886"/>
      <w:bookmarkStart w:id="156" w:name="_Toc79704774"/>
      <w:bookmarkStart w:id="157" w:name="_Toc79938212"/>
      <w:bookmarkStart w:id="158" w:name="_Toc79941613"/>
      <w:bookmarkStart w:id="159" w:name="_Toc79959368"/>
      <w:r w:rsidRPr="003C6E6A">
        <w:rPr>
          <w:b w:val="0"/>
          <w:sz w:val="22"/>
          <w:szCs w:val="22"/>
        </w:rPr>
        <w:lastRenderedPageBreak/>
        <w:t>Salinidad</w:t>
      </w:r>
      <w:bookmarkEnd w:id="154"/>
      <w:bookmarkEnd w:id="155"/>
      <w:bookmarkEnd w:id="156"/>
      <w:bookmarkEnd w:id="157"/>
      <w:bookmarkEnd w:id="158"/>
      <w:bookmarkEnd w:id="159"/>
    </w:p>
    <w:p w14:paraId="588CC5B8" w14:textId="7D99B6EA" w:rsidR="00D13549" w:rsidRPr="003C6E6A" w:rsidRDefault="00D13549" w:rsidP="00D13549">
      <w:r w:rsidRPr="003C6E6A">
        <w:rPr>
          <w:noProof/>
          <w:lang w:val="es-ES"/>
        </w:rPr>
        <w:drawing>
          <wp:inline distT="0" distB="0" distL="0" distR="0" wp14:anchorId="567E28D4" wp14:editId="6742A227">
            <wp:extent cx="5441016" cy="7115175"/>
            <wp:effectExtent l="0" t="0" r="7620" b="0"/>
            <wp:docPr id="44" name="Imagen 44" descr="C:\Users\usuario\Desktop\Salinidad_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Salinidad_1.tif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42139" cy="7116644"/>
                    </a:xfrm>
                    <a:prstGeom prst="rect">
                      <a:avLst/>
                    </a:prstGeom>
                    <a:noFill/>
                    <a:ln>
                      <a:noFill/>
                    </a:ln>
                  </pic:spPr>
                </pic:pic>
              </a:graphicData>
            </a:graphic>
          </wp:inline>
        </w:drawing>
      </w:r>
    </w:p>
    <w:p w14:paraId="0CFD565B" w14:textId="634553AE" w:rsidR="00CE0FB5" w:rsidRPr="003C6E6A" w:rsidRDefault="00A62FCC" w:rsidP="00CE0FB5">
      <w:pPr>
        <w:pStyle w:val="Ttulo1"/>
        <w:jc w:val="left"/>
        <w:rPr>
          <w:b w:val="0"/>
          <w:sz w:val="22"/>
          <w:szCs w:val="22"/>
        </w:rPr>
      </w:pPr>
      <w:bookmarkStart w:id="160" w:name="_Toc79959369"/>
      <w:r w:rsidRPr="003C6E6A">
        <w:rPr>
          <w:b w:val="0"/>
          <w:sz w:val="22"/>
          <w:szCs w:val="22"/>
        </w:rPr>
        <w:lastRenderedPageBreak/>
        <w:t>A</w:t>
      </w:r>
      <w:r w:rsidR="00CE0FB5" w:rsidRPr="003C6E6A">
        <w:rPr>
          <w:b w:val="0"/>
          <w:sz w:val="22"/>
          <w:szCs w:val="22"/>
        </w:rPr>
        <w:t xml:space="preserve">péndice </w:t>
      </w:r>
      <w:r w:rsidR="008F2530" w:rsidRPr="003C6E6A">
        <w:rPr>
          <w:b w:val="0"/>
          <w:sz w:val="22"/>
          <w:szCs w:val="22"/>
        </w:rPr>
        <w:t>8</w:t>
      </w:r>
      <w:bookmarkEnd w:id="160"/>
    </w:p>
    <w:p w14:paraId="34F8594B" w14:textId="77777777" w:rsidR="00047B1A" w:rsidRPr="003C6E6A" w:rsidRDefault="00047B1A" w:rsidP="00047B1A">
      <w:pPr>
        <w:spacing w:before="240"/>
        <w:jc w:val="center"/>
        <w:rPr>
          <w:rFonts w:asciiTheme="minorHAnsi" w:hAnsiTheme="minorHAnsi" w:cstheme="minorHAnsi"/>
          <w:sz w:val="22"/>
          <w:szCs w:val="22"/>
        </w:rPr>
      </w:pPr>
      <w:r w:rsidRPr="003C6E6A">
        <w:rPr>
          <w:rFonts w:asciiTheme="minorHAnsi" w:hAnsiTheme="minorHAnsi" w:cstheme="minorHAnsi"/>
          <w:noProof/>
          <w:sz w:val="22"/>
          <w:szCs w:val="22"/>
          <w:lang w:val="es-ES"/>
        </w:rPr>
        <w:drawing>
          <wp:inline distT="0" distB="0" distL="0" distR="0" wp14:anchorId="21740CEB" wp14:editId="7C20687C">
            <wp:extent cx="4388917" cy="3123590"/>
            <wp:effectExtent l="0" t="0" r="0" b="63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88917" cy="3123590"/>
                    </a:xfrm>
                    <a:prstGeom prst="rect">
                      <a:avLst/>
                    </a:prstGeom>
                  </pic:spPr>
                </pic:pic>
              </a:graphicData>
            </a:graphic>
          </wp:inline>
        </w:drawing>
      </w:r>
    </w:p>
    <w:p w14:paraId="36865D8D" w14:textId="77777777" w:rsidR="00047B1A" w:rsidRPr="003C6E6A" w:rsidRDefault="00047B1A" w:rsidP="00047B1A">
      <w:pPr>
        <w:spacing w:before="240"/>
        <w:jc w:val="center"/>
        <w:rPr>
          <w:rFonts w:asciiTheme="minorHAnsi" w:hAnsiTheme="minorHAnsi" w:cstheme="minorHAnsi"/>
          <w:sz w:val="22"/>
          <w:szCs w:val="22"/>
        </w:rPr>
      </w:pPr>
      <w:r w:rsidRPr="003C6E6A">
        <w:rPr>
          <w:rFonts w:asciiTheme="minorHAnsi" w:hAnsiTheme="minorHAnsi" w:cstheme="minorHAnsi"/>
          <w:noProof/>
          <w:sz w:val="22"/>
          <w:szCs w:val="22"/>
          <w:lang w:val="es-ES"/>
        </w:rPr>
        <w:drawing>
          <wp:inline distT="0" distB="0" distL="0" distR="0" wp14:anchorId="02556A71" wp14:editId="21E11B3D">
            <wp:extent cx="4388400" cy="3172876"/>
            <wp:effectExtent l="0" t="0" r="0" b="889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88400" cy="3172876"/>
                    </a:xfrm>
                    <a:prstGeom prst="rect">
                      <a:avLst/>
                    </a:prstGeom>
                  </pic:spPr>
                </pic:pic>
              </a:graphicData>
            </a:graphic>
          </wp:inline>
        </w:drawing>
      </w:r>
    </w:p>
    <w:p w14:paraId="5BBFB2C0" w14:textId="77777777" w:rsidR="00047B1A" w:rsidRPr="003C6E6A" w:rsidRDefault="00047B1A" w:rsidP="00047B1A">
      <w:pPr>
        <w:rPr>
          <w:rFonts w:asciiTheme="minorHAnsi" w:hAnsiTheme="minorHAnsi" w:cstheme="minorHAnsi"/>
          <w:sz w:val="22"/>
          <w:szCs w:val="22"/>
        </w:rPr>
      </w:pPr>
    </w:p>
    <w:p w14:paraId="6439695B" w14:textId="77777777" w:rsidR="00047B1A" w:rsidRPr="003C6E6A" w:rsidRDefault="00047B1A" w:rsidP="00047B1A">
      <w:pPr>
        <w:rPr>
          <w:rFonts w:asciiTheme="minorHAnsi" w:hAnsiTheme="minorHAnsi" w:cstheme="minorHAnsi"/>
          <w:sz w:val="22"/>
          <w:szCs w:val="22"/>
        </w:rPr>
      </w:pPr>
    </w:p>
    <w:p w14:paraId="098BC0B2" w14:textId="77777777" w:rsidR="00047B1A" w:rsidRPr="003C6E6A" w:rsidRDefault="00047B1A" w:rsidP="00047B1A">
      <w:pPr>
        <w:tabs>
          <w:tab w:val="left" w:pos="1325"/>
        </w:tabs>
        <w:jc w:val="center"/>
        <w:rPr>
          <w:rFonts w:asciiTheme="minorHAnsi" w:hAnsiTheme="minorHAnsi" w:cstheme="minorHAnsi"/>
          <w:sz w:val="22"/>
          <w:szCs w:val="22"/>
        </w:rPr>
      </w:pPr>
      <w:r w:rsidRPr="003C6E6A">
        <w:rPr>
          <w:rFonts w:asciiTheme="minorHAnsi" w:hAnsiTheme="minorHAnsi" w:cstheme="minorHAnsi"/>
          <w:noProof/>
          <w:sz w:val="22"/>
          <w:szCs w:val="22"/>
          <w:lang w:val="es-ES"/>
        </w:rPr>
        <w:lastRenderedPageBreak/>
        <w:drawing>
          <wp:inline distT="0" distB="0" distL="0" distR="0" wp14:anchorId="53DEB0C1" wp14:editId="212FB26F">
            <wp:extent cx="4388400" cy="3130174"/>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88400" cy="3130174"/>
                    </a:xfrm>
                    <a:prstGeom prst="rect">
                      <a:avLst/>
                    </a:prstGeom>
                  </pic:spPr>
                </pic:pic>
              </a:graphicData>
            </a:graphic>
          </wp:inline>
        </w:drawing>
      </w:r>
    </w:p>
    <w:p w14:paraId="516C3113" w14:textId="77777777" w:rsidR="00047B1A" w:rsidRPr="003C6E6A" w:rsidRDefault="00047B1A" w:rsidP="00047B1A">
      <w:pPr>
        <w:tabs>
          <w:tab w:val="left" w:pos="1325"/>
        </w:tabs>
        <w:jc w:val="center"/>
        <w:rPr>
          <w:rFonts w:asciiTheme="minorHAnsi" w:hAnsiTheme="minorHAnsi" w:cstheme="minorHAnsi"/>
          <w:sz w:val="22"/>
          <w:szCs w:val="22"/>
        </w:rPr>
      </w:pPr>
    </w:p>
    <w:p w14:paraId="3EA37986" w14:textId="77777777" w:rsidR="00047B1A" w:rsidRPr="003C6E6A" w:rsidRDefault="00047B1A" w:rsidP="00047B1A">
      <w:pPr>
        <w:tabs>
          <w:tab w:val="left" w:pos="1325"/>
        </w:tabs>
        <w:jc w:val="center"/>
        <w:rPr>
          <w:rFonts w:asciiTheme="minorHAnsi" w:hAnsiTheme="minorHAnsi" w:cstheme="minorHAnsi"/>
          <w:sz w:val="22"/>
          <w:szCs w:val="22"/>
        </w:rPr>
      </w:pPr>
      <w:r w:rsidRPr="003C6E6A">
        <w:rPr>
          <w:rFonts w:asciiTheme="minorHAnsi" w:hAnsiTheme="minorHAnsi" w:cstheme="minorHAnsi"/>
          <w:noProof/>
          <w:sz w:val="22"/>
          <w:szCs w:val="22"/>
          <w:lang w:val="es-ES"/>
        </w:rPr>
        <w:drawing>
          <wp:inline distT="0" distB="0" distL="0" distR="0" wp14:anchorId="3DDD0964" wp14:editId="63BE1C97">
            <wp:extent cx="4388400" cy="3040797"/>
            <wp:effectExtent l="0" t="0" r="0" b="762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88400" cy="3040797"/>
                    </a:xfrm>
                    <a:prstGeom prst="rect">
                      <a:avLst/>
                    </a:prstGeom>
                  </pic:spPr>
                </pic:pic>
              </a:graphicData>
            </a:graphic>
          </wp:inline>
        </w:drawing>
      </w:r>
    </w:p>
    <w:p w14:paraId="2079D86E" w14:textId="77777777" w:rsidR="00047B1A" w:rsidRPr="003C6E6A" w:rsidRDefault="00047B1A" w:rsidP="00047B1A">
      <w:pPr>
        <w:tabs>
          <w:tab w:val="left" w:pos="1325"/>
        </w:tabs>
        <w:jc w:val="center"/>
        <w:rPr>
          <w:rFonts w:asciiTheme="minorHAnsi" w:hAnsiTheme="minorHAnsi" w:cstheme="minorHAnsi"/>
          <w:sz w:val="22"/>
          <w:szCs w:val="22"/>
        </w:rPr>
      </w:pPr>
    </w:p>
    <w:p w14:paraId="7D70CA20" w14:textId="77777777" w:rsidR="00047B1A" w:rsidRPr="003C6E6A" w:rsidRDefault="00047B1A" w:rsidP="00047B1A">
      <w:pPr>
        <w:tabs>
          <w:tab w:val="left" w:pos="1325"/>
        </w:tabs>
        <w:jc w:val="center"/>
        <w:rPr>
          <w:rFonts w:asciiTheme="minorHAnsi" w:hAnsiTheme="minorHAnsi" w:cstheme="minorHAnsi"/>
          <w:sz w:val="22"/>
          <w:szCs w:val="22"/>
        </w:rPr>
      </w:pPr>
      <w:r w:rsidRPr="003C6E6A">
        <w:rPr>
          <w:rFonts w:asciiTheme="minorHAnsi" w:hAnsiTheme="minorHAnsi" w:cstheme="minorHAnsi"/>
          <w:noProof/>
          <w:sz w:val="22"/>
          <w:szCs w:val="22"/>
          <w:lang w:val="es-ES"/>
        </w:rPr>
        <w:lastRenderedPageBreak/>
        <w:drawing>
          <wp:inline distT="0" distB="0" distL="0" distR="0" wp14:anchorId="0F5BAFD7" wp14:editId="4B757C8F">
            <wp:extent cx="4388400" cy="3030369"/>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88400" cy="3030369"/>
                    </a:xfrm>
                    <a:prstGeom prst="rect">
                      <a:avLst/>
                    </a:prstGeom>
                  </pic:spPr>
                </pic:pic>
              </a:graphicData>
            </a:graphic>
          </wp:inline>
        </w:drawing>
      </w:r>
    </w:p>
    <w:p w14:paraId="6B07297B" w14:textId="77777777" w:rsidR="00047B1A" w:rsidRPr="003C6E6A" w:rsidRDefault="00047B1A" w:rsidP="00047B1A">
      <w:pPr>
        <w:tabs>
          <w:tab w:val="left" w:pos="1325"/>
        </w:tabs>
        <w:jc w:val="center"/>
        <w:rPr>
          <w:rFonts w:asciiTheme="minorHAnsi" w:hAnsiTheme="minorHAnsi" w:cstheme="minorHAnsi"/>
          <w:sz w:val="22"/>
          <w:szCs w:val="22"/>
        </w:rPr>
      </w:pPr>
    </w:p>
    <w:p w14:paraId="0CCF3744" w14:textId="77777777" w:rsidR="00047B1A" w:rsidRPr="003C6E6A" w:rsidRDefault="00047B1A" w:rsidP="00047B1A">
      <w:pPr>
        <w:tabs>
          <w:tab w:val="left" w:pos="1325"/>
        </w:tabs>
        <w:jc w:val="center"/>
        <w:rPr>
          <w:rFonts w:asciiTheme="minorHAnsi" w:hAnsiTheme="minorHAnsi" w:cstheme="minorHAnsi"/>
          <w:sz w:val="22"/>
          <w:szCs w:val="22"/>
        </w:rPr>
      </w:pPr>
      <w:r w:rsidRPr="003C6E6A">
        <w:rPr>
          <w:rFonts w:asciiTheme="minorHAnsi" w:hAnsiTheme="minorHAnsi" w:cstheme="minorHAnsi"/>
          <w:noProof/>
          <w:sz w:val="22"/>
          <w:szCs w:val="22"/>
          <w:lang w:val="es-ES"/>
        </w:rPr>
        <w:drawing>
          <wp:inline distT="0" distB="0" distL="0" distR="0" wp14:anchorId="75384F4A" wp14:editId="0C46C5D1">
            <wp:extent cx="4388400" cy="3034838"/>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88400" cy="3034838"/>
                    </a:xfrm>
                    <a:prstGeom prst="rect">
                      <a:avLst/>
                    </a:prstGeom>
                  </pic:spPr>
                </pic:pic>
              </a:graphicData>
            </a:graphic>
          </wp:inline>
        </w:drawing>
      </w:r>
    </w:p>
    <w:p w14:paraId="0487EE9E" w14:textId="77777777" w:rsidR="00047B1A" w:rsidRPr="003C6E6A" w:rsidRDefault="00047B1A" w:rsidP="00047B1A">
      <w:pPr>
        <w:rPr>
          <w:rFonts w:asciiTheme="minorHAnsi" w:hAnsiTheme="minorHAnsi" w:cstheme="minorHAnsi"/>
          <w:sz w:val="22"/>
          <w:szCs w:val="22"/>
        </w:rPr>
      </w:pPr>
    </w:p>
    <w:p w14:paraId="6DD9DEBD" w14:textId="77777777" w:rsidR="00047B1A" w:rsidRPr="003C6E6A" w:rsidRDefault="00047B1A" w:rsidP="00047B1A">
      <w:pPr>
        <w:rPr>
          <w:rFonts w:asciiTheme="minorHAnsi" w:hAnsiTheme="minorHAnsi" w:cstheme="minorHAnsi"/>
          <w:sz w:val="22"/>
          <w:szCs w:val="22"/>
        </w:rPr>
      </w:pPr>
    </w:p>
    <w:p w14:paraId="5A42F377" w14:textId="77777777" w:rsidR="00047B1A" w:rsidRPr="003C6E6A" w:rsidRDefault="00047B1A" w:rsidP="00047B1A">
      <w:pPr>
        <w:tabs>
          <w:tab w:val="left" w:pos="2131"/>
        </w:tabs>
        <w:jc w:val="center"/>
        <w:rPr>
          <w:rFonts w:asciiTheme="minorHAnsi" w:hAnsiTheme="minorHAnsi" w:cstheme="minorHAnsi"/>
          <w:sz w:val="22"/>
          <w:szCs w:val="22"/>
        </w:rPr>
      </w:pPr>
      <w:r w:rsidRPr="003C6E6A">
        <w:rPr>
          <w:rFonts w:asciiTheme="minorHAnsi" w:hAnsiTheme="minorHAnsi" w:cstheme="minorHAnsi"/>
          <w:noProof/>
          <w:sz w:val="22"/>
          <w:szCs w:val="22"/>
          <w:lang w:val="es-ES"/>
        </w:rPr>
        <w:lastRenderedPageBreak/>
        <w:drawing>
          <wp:inline distT="0" distB="0" distL="0" distR="0" wp14:anchorId="121FA730" wp14:editId="635DA21E">
            <wp:extent cx="4388400" cy="3108326"/>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88400" cy="3108326"/>
                    </a:xfrm>
                    <a:prstGeom prst="rect">
                      <a:avLst/>
                    </a:prstGeom>
                  </pic:spPr>
                </pic:pic>
              </a:graphicData>
            </a:graphic>
          </wp:inline>
        </w:drawing>
      </w:r>
    </w:p>
    <w:p w14:paraId="55831158" w14:textId="77777777" w:rsidR="00047B1A" w:rsidRPr="003C6E6A" w:rsidRDefault="00047B1A" w:rsidP="00047B1A">
      <w:pPr>
        <w:tabs>
          <w:tab w:val="left" w:pos="2131"/>
        </w:tabs>
        <w:rPr>
          <w:rFonts w:asciiTheme="minorHAnsi" w:hAnsiTheme="minorHAnsi" w:cstheme="minorHAnsi"/>
          <w:sz w:val="22"/>
          <w:szCs w:val="22"/>
        </w:rPr>
      </w:pPr>
    </w:p>
    <w:p w14:paraId="203D3323" w14:textId="77777777" w:rsidR="00047B1A" w:rsidRPr="003C6E6A" w:rsidRDefault="00047B1A" w:rsidP="00047B1A">
      <w:pPr>
        <w:tabs>
          <w:tab w:val="left" w:pos="2131"/>
        </w:tabs>
        <w:rPr>
          <w:rFonts w:asciiTheme="minorHAnsi" w:hAnsiTheme="minorHAnsi" w:cstheme="minorHAnsi"/>
          <w:sz w:val="22"/>
          <w:szCs w:val="22"/>
        </w:rPr>
      </w:pPr>
    </w:p>
    <w:p w14:paraId="66DF9B35" w14:textId="77777777" w:rsidR="00047B1A" w:rsidRPr="003C6E6A" w:rsidRDefault="00047B1A" w:rsidP="00047B1A">
      <w:pPr>
        <w:tabs>
          <w:tab w:val="left" w:pos="2131"/>
        </w:tabs>
        <w:jc w:val="center"/>
        <w:rPr>
          <w:rFonts w:asciiTheme="minorHAnsi" w:hAnsiTheme="minorHAnsi" w:cstheme="minorHAnsi"/>
          <w:sz w:val="22"/>
          <w:szCs w:val="22"/>
        </w:rPr>
      </w:pPr>
      <w:r w:rsidRPr="003C6E6A">
        <w:rPr>
          <w:rFonts w:asciiTheme="minorHAnsi" w:hAnsiTheme="minorHAnsi" w:cstheme="minorHAnsi"/>
          <w:noProof/>
          <w:sz w:val="22"/>
          <w:szCs w:val="22"/>
          <w:lang w:val="es-ES"/>
        </w:rPr>
        <w:drawing>
          <wp:inline distT="0" distB="0" distL="0" distR="0" wp14:anchorId="1A215642" wp14:editId="0BF6D109">
            <wp:extent cx="4388400" cy="3075058"/>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88400" cy="3075058"/>
                    </a:xfrm>
                    <a:prstGeom prst="rect">
                      <a:avLst/>
                    </a:prstGeom>
                  </pic:spPr>
                </pic:pic>
              </a:graphicData>
            </a:graphic>
          </wp:inline>
        </w:drawing>
      </w:r>
    </w:p>
    <w:p w14:paraId="2B5223C3" w14:textId="77777777" w:rsidR="00047B1A" w:rsidRPr="003C6E6A" w:rsidRDefault="00047B1A" w:rsidP="00047B1A">
      <w:pPr>
        <w:tabs>
          <w:tab w:val="left" w:pos="2131"/>
        </w:tabs>
        <w:jc w:val="center"/>
        <w:rPr>
          <w:rFonts w:asciiTheme="minorHAnsi" w:hAnsiTheme="minorHAnsi" w:cstheme="minorHAnsi"/>
          <w:sz w:val="22"/>
          <w:szCs w:val="22"/>
        </w:rPr>
      </w:pPr>
    </w:p>
    <w:p w14:paraId="0932ABB6" w14:textId="77777777" w:rsidR="00047B1A" w:rsidRPr="003C6E6A" w:rsidRDefault="00047B1A" w:rsidP="00047B1A">
      <w:pPr>
        <w:tabs>
          <w:tab w:val="left" w:pos="2131"/>
        </w:tabs>
        <w:jc w:val="center"/>
        <w:rPr>
          <w:rFonts w:asciiTheme="minorHAnsi" w:hAnsiTheme="minorHAnsi" w:cstheme="minorHAnsi"/>
          <w:sz w:val="22"/>
          <w:szCs w:val="22"/>
        </w:rPr>
      </w:pPr>
      <w:r w:rsidRPr="003C6E6A">
        <w:rPr>
          <w:rFonts w:asciiTheme="minorHAnsi" w:hAnsiTheme="minorHAnsi" w:cstheme="minorHAnsi"/>
          <w:noProof/>
          <w:sz w:val="22"/>
          <w:szCs w:val="22"/>
          <w:lang w:val="es-ES"/>
        </w:rPr>
        <w:lastRenderedPageBreak/>
        <w:drawing>
          <wp:inline distT="0" distB="0" distL="0" distR="0" wp14:anchorId="16BDFC72" wp14:editId="118A6168">
            <wp:extent cx="4388400" cy="3015473"/>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88400" cy="3015473"/>
                    </a:xfrm>
                    <a:prstGeom prst="rect">
                      <a:avLst/>
                    </a:prstGeom>
                  </pic:spPr>
                </pic:pic>
              </a:graphicData>
            </a:graphic>
          </wp:inline>
        </w:drawing>
      </w:r>
    </w:p>
    <w:p w14:paraId="77F21D9C" w14:textId="77777777" w:rsidR="00047B1A" w:rsidRPr="003C6E6A" w:rsidRDefault="00047B1A" w:rsidP="00047B1A">
      <w:pPr>
        <w:tabs>
          <w:tab w:val="left" w:pos="2131"/>
        </w:tabs>
        <w:jc w:val="center"/>
        <w:rPr>
          <w:rFonts w:asciiTheme="minorHAnsi" w:hAnsiTheme="minorHAnsi" w:cstheme="minorHAnsi"/>
          <w:sz w:val="22"/>
          <w:szCs w:val="22"/>
        </w:rPr>
      </w:pPr>
    </w:p>
    <w:p w14:paraId="1E66E83A" w14:textId="77777777" w:rsidR="00047B1A" w:rsidRPr="003C6E6A" w:rsidRDefault="00047B1A" w:rsidP="00047B1A">
      <w:pPr>
        <w:tabs>
          <w:tab w:val="left" w:pos="2131"/>
        </w:tabs>
        <w:jc w:val="center"/>
        <w:rPr>
          <w:rFonts w:asciiTheme="minorHAnsi" w:hAnsiTheme="minorHAnsi" w:cstheme="minorHAnsi"/>
          <w:sz w:val="22"/>
          <w:szCs w:val="22"/>
        </w:rPr>
      </w:pPr>
    </w:p>
    <w:p w14:paraId="6CE7CAF7" w14:textId="77777777" w:rsidR="00047B1A" w:rsidRPr="003C6E6A" w:rsidRDefault="00047B1A" w:rsidP="00047B1A">
      <w:pPr>
        <w:tabs>
          <w:tab w:val="left" w:pos="2131"/>
        </w:tabs>
        <w:jc w:val="center"/>
        <w:rPr>
          <w:rFonts w:asciiTheme="minorHAnsi" w:hAnsiTheme="minorHAnsi" w:cstheme="minorHAnsi"/>
          <w:sz w:val="22"/>
          <w:szCs w:val="22"/>
        </w:rPr>
      </w:pPr>
      <w:r w:rsidRPr="003C6E6A">
        <w:rPr>
          <w:rFonts w:asciiTheme="minorHAnsi" w:hAnsiTheme="minorHAnsi" w:cstheme="minorHAnsi"/>
          <w:noProof/>
          <w:sz w:val="22"/>
          <w:szCs w:val="22"/>
          <w:lang w:val="es-ES"/>
        </w:rPr>
        <w:drawing>
          <wp:inline distT="0" distB="0" distL="0" distR="0" wp14:anchorId="04C78AE8" wp14:editId="76289BA1">
            <wp:extent cx="4388400" cy="3086478"/>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88400" cy="3086478"/>
                    </a:xfrm>
                    <a:prstGeom prst="rect">
                      <a:avLst/>
                    </a:prstGeom>
                  </pic:spPr>
                </pic:pic>
              </a:graphicData>
            </a:graphic>
          </wp:inline>
        </w:drawing>
      </w:r>
    </w:p>
    <w:p w14:paraId="21293135" w14:textId="77777777" w:rsidR="00E27151" w:rsidRPr="003C6E6A" w:rsidRDefault="00E27151" w:rsidP="00326662">
      <w:pPr>
        <w:pStyle w:val="Ttulo1"/>
        <w:spacing w:before="240" w:line="240" w:lineRule="auto"/>
        <w:jc w:val="left"/>
        <w:rPr>
          <w:rFonts w:asciiTheme="minorHAnsi" w:eastAsia="Times New Roman" w:hAnsiTheme="minorHAnsi" w:cstheme="minorHAnsi"/>
          <w:b w:val="0"/>
          <w:bCs w:val="0"/>
          <w:sz w:val="22"/>
          <w:szCs w:val="22"/>
        </w:rPr>
      </w:pPr>
    </w:p>
    <w:p w14:paraId="33C34769" w14:textId="77777777" w:rsidR="00483468" w:rsidRPr="003C6E6A" w:rsidRDefault="00483468" w:rsidP="00483468">
      <w:pPr>
        <w:sectPr w:rsidR="00483468" w:rsidRPr="003C6E6A" w:rsidSect="008C5A43">
          <w:pgSz w:w="12240" w:h="15840"/>
          <w:pgMar w:top="1418" w:right="1418" w:bottom="1418" w:left="1701" w:header="709" w:footer="709" w:gutter="0"/>
          <w:cols w:space="708"/>
          <w:docGrid w:linePitch="360"/>
        </w:sectPr>
      </w:pPr>
    </w:p>
    <w:p w14:paraId="255F4F50" w14:textId="77777777" w:rsidR="00342445" w:rsidRPr="003C6E6A" w:rsidRDefault="00E00DF4" w:rsidP="00520D06">
      <w:pPr>
        <w:pStyle w:val="Ttulo1"/>
        <w:spacing w:before="240" w:line="240" w:lineRule="auto"/>
        <w:jc w:val="left"/>
        <w:rPr>
          <w:b w:val="0"/>
          <w:sz w:val="22"/>
          <w:szCs w:val="22"/>
        </w:rPr>
      </w:pPr>
      <w:bookmarkStart w:id="161" w:name="_Toc79959370"/>
      <w:r w:rsidRPr="003C6E6A">
        <w:rPr>
          <w:b w:val="0"/>
          <w:sz w:val="22"/>
          <w:szCs w:val="22"/>
        </w:rPr>
        <w:lastRenderedPageBreak/>
        <w:t xml:space="preserve">Apéndice </w:t>
      </w:r>
      <w:r w:rsidR="0069448B" w:rsidRPr="003C6E6A">
        <w:rPr>
          <w:b w:val="0"/>
          <w:sz w:val="22"/>
          <w:szCs w:val="22"/>
        </w:rPr>
        <w:t>9</w:t>
      </w:r>
      <w:bookmarkEnd w:id="161"/>
      <w:r w:rsidR="00520D06" w:rsidRPr="003C6E6A">
        <w:rPr>
          <w:b w:val="0"/>
          <w:sz w:val="22"/>
          <w:szCs w:val="22"/>
        </w:rPr>
        <w:t xml:space="preserve"> </w:t>
      </w:r>
    </w:p>
    <w:p w14:paraId="4AB486E9" w14:textId="4F8E6902" w:rsidR="001241FA" w:rsidRPr="003C6E6A" w:rsidRDefault="001241FA" w:rsidP="00520D06">
      <w:pPr>
        <w:pStyle w:val="Ttulo1"/>
        <w:spacing w:before="240" w:line="240" w:lineRule="auto"/>
        <w:jc w:val="left"/>
        <w:rPr>
          <w:b w:val="0"/>
          <w:sz w:val="22"/>
          <w:szCs w:val="22"/>
        </w:rPr>
      </w:pPr>
      <w:bookmarkStart w:id="162" w:name="_Toc79941616"/>
      <w:bookmarkStart w:id="163" w:name="_Toc79959371"/>
      <w:r w:rsidRPr="003C6E6A">
        <w:rPr>
          <w:b w:val="0"/>
          <w:sz w:val="22"/>
          <w:szCs w:val="22"/>
        </w:rPr>
        <w:t>Cálculo</w:t>
      </w:r>
      <w:r w:rsidR="008F3B69" w:rsidRPr="003C6E6A">
        <w:rPr>
          <w:b w:val="0"/>
          <w:sz w:val="22"/>
          <w:szCs w:val="22"/>
        </w:rPr>
        <w:t xml:space="preserve"> de remoción y diferencias significativas</w:t>
      </w:r>
      <w:r w:rsidRPr="003C6E6A">
        <w:rPr>
          <w:b w:val="0"/>
          <w:sz w:val="22"/>
          <w:szCs w:val="22"/>
        </w:rPr>
        <w:t>.</w:t>
      </w:r>
      <w:bookmarkEnd w:id="162"/>
      <w:bookmarkEnd w:id="163"/>
      <w:r w:rsidRPr="003C6E6A">
        <w:rPr>
          <w:b w:val="0"/>
          <w:sz w:val="22"/>
          <w:szCs w:val="22"/>
        </w:rPr>
        <w:t xml:space="preserve"> </w:t>
      </w:r>
    </w:p>
    <w:p w14:paraId="77E39EB3" w14:textId="529574F4" w:rsidR="00F768C8" w:rsidRPr="003C6E6A" w:rsidRDefault="00507021" w:rsidP="001241FA">
      <w:pPr>
        <w:pStyle w:val="Ttulo1"/>
        <w:spacing w:before="0" w:after="0" w:line="240" w:lineRule="auto"/>
        <w:jc w:val="left"/>
        <w:rPr>
          <w:rFonts w:asciiTheme="minorHAnsi" w:hAnsiTheme="minorHAnsi" w:cstheme="minorHAnsi"/>
          <w:sz w:val="22"/>
          <w:szCs w:val="22"/>
        </w:rPr>
      </w:pPr>
      <w:bookmarkStart w:id="164" w:name="_Toc79938215"/>
      <w:bookmarkStart w:id="165" w:name="_Toc79941617"/>
      <w:bookmarkStart w:id="166" w:name="_Toc79959372"/>
      <w:r w:rsidRPr="003C6E6A">
        <w:rPr>
          <w:rFonts w:asciiTheme="minorHAnsi" w:hAnsiTheme="minorHAnsi" w:cstheme="minorHAnsi"/>
          <w:sz w:val="22"/>
          <w:szCs w:val="22"/>
        </w:rPr>
        <w:t>Datos crudos de remoción de amonio</w:t>
      </w:r>
      <w:bookmarkEnd w:id="164"/>
      <w:bookmarkEnd w:id="165"/>
      <w:bookmarkEnd w:id="166"/>
    </w:p>
    <w:tbl>
      <w:tblPr>
        <w:tblW w:w="0" w:type="auto"/>
        <w:tblLook w:val="04A0" w:firstRow="1" w:lastRow="0" w:firstColumn="1" w:lastColumn="0" w:noHBand="0" w:noVBand="1"/>
      </w:tblPr>
      <w:tblGrid>
        <w:gridCol w:w="4489"/>
        <w:gridCol w:w="4489"/>
      </w:tblGrid>
      <w:tr w:rsidR="003E22C4" w:rsidRPr="003C6E6A" w14:paraId="7CA12AAA" w14:textId="77777777" w:rsidTr="00E841B2">
        <w:tc>
          <w:tcPr>
            <w:tcW w:w="4489" w:type="dxa"/>
            <w:tcBorders>
              <w:top w:val="single" w:sz="4" w:space="0" w:color="auto"/>
            </w:tcBorders>
            <w:vAlign w:val="bottom"/>
          </w:tcPr>
          <w:p w14:paraId="724C407F"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Concentración</w:t>
            </w:r>
          </w:p>
        </w:tc>
        <w:tc>
          <w:tcPr>
            <w:tcW w:w="4489" w:type="dxa"/>
            <w:tcBorders>
              <w:top w:val="single" w:sz="4" w:space="0" w:color="auto"/>
            </w:tcBorders>
            <w:vAlign w:val="bottom"/>
          </w:tcPr>
          <w:p w14:paraId="7253318F"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Amonio</w:t>
            </w:r>
          </w:p>
        </w:tc>
      </w:tr>
      <w:tr w:rsidR="003E22C4" w:rsidRPr="003C6E6A" w14:paraId="69633883" w14:textId="77777777" w:rsidTr="00E841B2">
        <w:tc>
          <w:tcPr>
            <w:tcW w:w="4489" w:type="dxa"/>
            <w:tcBorders>
              <w:bottom w:val="single" w:sz="4" w:space="0" w:color="auto"/>
            </w:tcBorders>
            <w:vAlign w:val="bottom"/>
          </w:tcPr>
          <w:p w14:paraId="4DEEB55E"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(mM)</w:t>
            </w:r>
          </w:p>
        </w:tc>
        <w:tc>
          <w:tcPr>
            <w:tcW w:w="4489" w:type="dxa"/>
            <w:tcBorders>
              <w:bottom w:val="single" w:sz="4" w:space="0" w:color="auto"/>
            </w:tcBorders>
            <w:vAlign w:val="bottom"/>
          </w:tcPr>
          <w:p w14:paraId="59B0A97E"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(µM)</w:t>
            </w:r>
          </w:p>
        </w:tc>
      </w:tr>
      <w:tr w:rsidR="003E22C4" w:rsidRPr="003C6E6A" w14:paraId="3016775A" w14:textId="77777777" w:rsidTr="00E841B2">
        <w:tc>
          <w:tcPr>
            <w:tcW w:w="4489" w:type="dxa"/>
            <w:tcBorders>
              <w:top w:val="single" w:sz="4" w:space="0" w:color="auto"/>
            </w:tcBorders>
            <w:vAlign w:val="bottom"/>
          </w:tcPr>
          <w:p w14:paraId="1E7BEF74"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0</w:t>
            </w:r>
          </w:p>
        </w:tc>
        <w:tc>
          <w:tcPr>
            <w:tcW w:w="4489" w:type="dxa"/>
            <w:tcBorders>
              <w:top w:val="single" w:sz="4" w:space="0" w:color="auto"/>
            </w:tcBorders>
            <w:vAlign w:val="bottom"/>
          </w:tcPr>
          <w:p w14:paraId="139E0445"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0</w:t>
            </w:r>
          </w:p>
        </w:tc>
      </w:tr>
      <w:tr w:rsidR="003E22C4" w:rsidRPr="003C6E6A" w14:paraId="6D6D38D9" w14:textId="77777777" w:rsidTr="00E841B2">
        <w:tc>
          <w:tcPr>
            <w:tcW w:w="4489" w:type="dxa"/>
            <w:vAlign w:val="bottom"/>
          </w:tcPr>
          <w:p w14:paraId="68ED7895"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0</w:t>
            </w:r>
          </w:p>
        </w:tc>
        <w:tc>
          <w:tcPr>
            <w:tcW w:w="4489" w:type="dxa"/>
            <w:vAlign w:val="bottom"/>
          </w:tcPr>
          <w:p w14:paraId="7937D181"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14</w:t>
            </w:r>
          </w:p>
        </w:tc>
      </w:tr>
      <w:tr w:rsidR="003E22C4" w:rsidRPr="003C6E6A" w14:paraId="7F4824DC" w14:textId="77777777" w:rsidTr="00E841B2">
        <w:tc>
          <w:tcPr>
            <w:tcW w:w="4489" w:type="dxa"/>
            <w:vAlign w:val="bottom"/>
          </w:tcPr>
          <w:p w14:paraId="122AC7C2"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0</w:t>
            </w:r>
          </w:p>
        </w:tc>
        <w:tc>
          <w:tcPr>
            <w:tcW w:w="4489" w:type="dxa"/>
            <w:vAlign w:val="bottom"/>
          </w:tcPr>
          <w:p w14:paraId="0E3E18C0"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14</w:t>
            </w:r>
          </w:p>
        </w:tc>
      </w:tr>
      <w:tr w:rsidR="003E22C4" w:rsidRPr="003C6E6A" w14:paraId="63ACB025" w14:textId="77777777" w:rsidTr="00E841B2">
        <w:tc>
          <w:tcPr>
            <w:tcW w:w="4489" w:type="dxa"/>
            <w:vAlign w:val="bottom"/>
          </w:tcPr>
          <w:p w14:paraId="0DBB0516"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w:t>
            </w:r>
          </w:p>
        </w:tc>
        <w:tc>
          <w:tcPr>
            <w:tcW w:w="4489" w:type="dxa"/>
            <w:vAlign w:val="bottom"/>
          </w:tcPr>
          <w:p w14:paraId="5ABEC587"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875</w:t>
            </w:r>
          </w:p>
        </w:tc>
      </w:tr>
      <w:tr w:rsidR="003E22C4" w:rsidRPr="003C6E6A" w14:paraId="3F41F4F2" w14:textId="77777777" w:rsidTr="00E841B2">
        <w:tc>
          <w:tcPr>
            <w:tcW w:w="4489" w:type="dxa"/>
            <w:vAlign w:val="bottom"/>
          </w:tcPr>
          <w:p w14:paraId="72EE6F0E"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w:t>
            </w:r>
          </w:p>
        </w:tc>
        <w:tc>
          <w:tcPr>
            <w:tcW w:w="4489" w:type="dxa"/>
            <w:vAlign w:val="bottom"/>
          </w:tcPr>
          <w:p w14:paraId="40275057"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917</w:t>
            </w:r>
          </w:p>
        </w:tc>
      </w:tr>
      <w:tr w:rsidR="003E22C4" w:rsidRPr="003C6E6A" w14:paraId="599450E1" w14:textId="77777777" w:rsidTr="00E841B2">
        <w:tc>
          <w:tcPr>
            <w:tcW w:w="4489" w:type="dxa"/>
            <w:vAlign w:val="bottom"/>
          </w:tcPr>
          <w:p w14:paraId="605EAB7F"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w:t>
            </w:r>
          </w:p>
        </w:tc>
        <w:tc>
          <w:tcPr>
            <w:tcW w:w="4489" w:type="dxa"/>
            <w:vAlign w:val="bottom"/>
          </w:tcPr>
          <w:p w14:paraId="2AE62132"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875</w:t>
            </w:r>
          </w:p>
        </w:tc>
      </w:tr>
      <w:tr w:rsidR="003E22C4" w:rsidRPr="003C6E6A" w14:paraId="5EE97177" w14:textId="77777777" w:rsidTr="00E841B2">
        <w:tc>
          <w:tcPr>
            <w:tcW w:w="4489" w:type="dxa"/>
            <w:vAlign w:val="bottom"/>
          </w:tcPr>
          <w:p w14:paraId="29EFC026"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w:t>
            </w:r>
          </w:p>
        </w:tc>
        <w:tc>
          <w:tcPr>
            <w:tcW w:w="4489" w:type="dxa"/>
            <w:vAlign w:val="bottom"/>
          </w:tcPr>
          <w:p w14:paraId="6DAB47AC"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1694</w:t>
            </w:r>
          </w:p>
        </w:tc>
      </w:tr>
      <w:tr w:rsidR="003E22C4" w:rsidRPr="003C6E6A" w14:paraId="62B646BD" w14:textId="77777777" w:rsidTr="00E841B2">
        <w:tc>
          <w:tcPr>
            <w:tcW w:w="4489" w:type="dxa"/>
            <w:vAlign w:val="bottom"/>
          </w:tcPr>
          <w:p w14:paraId="3CB2D64B"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w:t>
            </w:r>
          </w:p>
        </w:tc>
        <w:tc>
          <w:tcPr>
            <w:tcW w:w="4489" w:type="dxa"/>
            <w:vAlign w:val="bottom"/>
          </w:tcPr>
          <w:p w14:paraId="33D3E2F3"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1722</w:t>
            </w:r>
          </w:p>
        </w:tc>
      </w:tr>
      <w:tr w:rsidR="003E22C4" w:rsidRPr="003C6E6A" w14:paraId="32FCC2ED" w14:textId="77777777" w:rsidTr="00E841B2">
        <w:tc>
          <w:tcPr>
            <w:tcW w:w="4489" w:type="dxa"/>
            <w:vAlign w:val="bottom"/>
          </w:tcPr>
          <w:p w14:paraId="05C49EEC"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w:t>
            </w:r>
          </w:p>
        </w:tc>
        <w:tc>
          <w:tcPr>
            <w:tcW w:w="4489" w:type="dxa"/>
            <w:vAlign w:val="bottom"/>
          </w:tcPr>
          <w:p w14:paraId="63118A8A"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1778</w:t>
            </w:r>
          </w:p>
        </w:tc>
      </w:tr>
      <w:tr w:rsidR="003E22C4" w:rsidRPr="003C6E6A" w14:paraId="486668FC" w14:textId="77777777" w:rsidTr="00E841B2">
        <w:tc>
          <w:tcPr>
            <w:tcW w:w="4489" w:type="dxa"/>
            <w:vAlign w:val="bottom"/>
          </w:tcPr>
          <w:p w14:paraId="25CEBC11"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3</w:t>
            </w:r>
          </w:p>
        </w:tc>
        <w:tc>
          <w:tcPr>
            <w:tcW w:w="4489" w:type="dxa"/>
            <w:vAlign w:val="bottom"/>
          </w:tcPr>
          <w:p w14:paraId="071193F9"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2639</w:t>
            </w:r>
          </w:p>
        </w:tc>
      </w:tr>
      <w:tr w:rsidR="003E22C4" w:rsidRPr="003C6E6A" w14:paraId="44F4E4FF" w14:textId="77777777" w:rsidTr="00E841B2">
        <w:tc>
          <w:tcPr>
            <w:tcW w:w="4489" w:type="dxa"/>
            <w:vAlign w:val="bottom"/>
          </w:tcPr>
          <w:p w14:paraId="1BD667DC"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3</w:t>
            </w:r>
          </w:p>
        </w:tc>
        <w:tc>
          <w:tcPr>
            <w:tcW w:w="4489" w:type="dxa"/>
            <w:vAlign w:val="bottom"/>
          </w:tcPr>
          <w:p w14:paraId="0B5B345F"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2597</w:t>
            </w:r>
          </w:p>
        </w:tc>
      </w:tr>
      <w:tr w:rsidR="003E22C4" w:rsidRPr="003C6E6A" w14:paraId="76C52592" w14:textId="77777777" w:rsidTr="00E841B2">
        <w:tc>
          <w:tcPr>
            <w:tcW w:w="4489" w:type="dxa"/>
            <w:tcBorders>
              <w:bottom w:val="single" w:sz="4" w:space="0" w:color="auto"/>
            </w:tcBorders>
            <w:vAlign w:val="bottom"/>
          </w:tcPr>
          <w:p w14:paraId="0201E53B"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3</w:t>
            </w:r>
          </w:p>
        </w:tc>
        <w:tc>
          <w:tcPr>
            <w:tcW w:w="4489" w:type="dxa"/>
            <w:tcBorders>
              <w:bottom w:val="single" w:sz="4" w:space="0" w:color="auto"/>
            </w:tcBorders>
            <w:vAlign w:val="bottom"/>
          </w:tcPr>
          <w:p w14:paraId="1DC3ACB4" w14:textId="77777777" w:rsidR="003E22C4" w:rsidRPr="003C6E6A" w:rsidRDefault="003E22C4" w:rsidP="00152D60">
            <w:pPr>
              <w:spacing w:after="0" w:line="240" w:lineRule="auto"/>
              <w:jc w:val="center"/>
              <w:rPr>
                <w:rFonts w:asciiTheme="minorHAnsi" w:hAnsiTheme="minorHAnsi" w:cstheme="minorHAnsi"/>
                <w:color w:val="000000"/>
                <w:sz w:val="20"/>
              </w:rPr>
            </w:pPr>
            <w:r w:rsidRPr="003C6E6A">
              <w:rPr>
                <w:rFonts w:asciiTheme="minorHAnsi" w:hAnsiTheme="minorHAnsi" w:cstheme="minorHAnsi"/>
                <w:color w:val="000000"/>
                <w:sz w:val="20"/>
              </w:rPr>
              <w:t>2653</w:t>
            </w:r>
          </w:p>
        </w:tc>
      </w:tr>
    </w:tbl>
    <w:p w14:paraId="21E7E118" w14:textId="77777777" w:rsidR="001241FA" w:rsidRPr="003C6E6A" w:rsidRDefault="001241FA" w:rsidP="001241FA">
      <w:pPr>
        <w:spacing w:after="0" w:line="240" w:lineRule="auto"/>
        <w:rPr>
          <w:rFonts w:asciiTheme="minorHAnsi" w:hAnsiTheme="minorHAnsi" w:cstheme="minorHAnsi"/>
          <w:iCs/>
          <w:sz w:val="20"/>
        </w:rPr>
      </w:pPr>
    </w:p>
    <w:p w14:paraId="08C7CE5D" w14:textId="2D293BCD" w:rsidR="00F768C8" w:rsidRPr="003C6E6A" w:rsidRDefault="00F768C8" w:rsidP="00507021">
      <w:pPr>
        <w:spacing w:after="0"/>
        <w:rPr>
          <w:b/>
          <w:bCs/>
        </w:rPr>
      </w:pPr>
      <w:r w:rsidRPr="003C6E6A">
        <w:rPr>
          <w:rFonts w:asciiTheme="minorHAnsi" w:hAnsiTheme="minorHAnsi" w:cstheme="minorHAnsi"/>
          <w:b/>
          <w:bCs/>
          <w:iCs/>
          <w:sz w:val="20"/>
        </w:rPr>
        <w:t>ANOVA para amonio por concentración.</w:t>
      </w:r>
    </w:p>
    <w:tbl>
      <w:tblPr>
        <w:tblW w:w="9026" w:type="dxa"/>
        <w:jc w:val="center"/>
        <w:tblBorders>
          <w:top w:val="single" w:sz="4" w:space="0" w:color="auto"/>
          <w:bottom w:val="single" w:sz="4" w:space="0" w:color="auto"/>
        </w:tblBorders>
        <w:tblLayout w:type="fixed"/>
        <w:tblCellMar>
          <w:left w:w="40" w:type="dxa"/>
          <w:right w:w="40" w:type="dxa"/>
        </w:tblCellMar>
        <w:tblLook w:val="0000" w:firstRow="0" w:lastRow="0" w:firstColumn="0" w:lastColumn="0" w:noHBand="0" w:noVBand="0"/>
      </w:tblPr>
      <w:tblGrid>
        <w:gridCol w:w="2788"/>
        <w:gridCol w:w="1134"/>
        <w:gridCol w:w="1276"/>
        <w:gridCol w:w="1276"/>
        <w:gridCol w:w="1134"/>
        <w:gridCol w:w="1418"/>
      </w:tblGrid>
      <w:tr w:rsidR="00F768C8" w:rsidRPr="003C6E6A" w14:paraId="72020C61" w14:textId="77777777" w:rsidTr="00F768C8">
        <w:trPr>
          <w:jc w:val="center"/>
        </w:trPr>
        <w:tc>
          <w:tcPr>
            <w:tcW w:w="2788" w:type="dxa"/>
            <w:tcBorders>
              <w:top w:val="single" w:sz="4" w:space="0" w:color="auto"/>
              <w:bottom w:val="single" w:sz="4" w:space="0" w:color="auto"/>
            </w:tcBorders>
          </w:tcPr>
          <w:p w14:paraId="74448B51"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iCs/>
                <w:sz w:val="20"/>
                <w:lang w:val="en-US"/>
              </w:rPr>
              <w:t>ANOVA</w:t>
            </w:r>
          </w:p>
        </w:tc>
        <w:tc>
          <w:tcPr>
            <w:tcW w:w="1134" w:type="dxa"/>
            <w:tcBorders>
              <w:top w:val="single" w:sz="4" w:space="0" w:color="auto"/>
              <w:bottom w:val="single" w:sz="4" w:space="0" w:color="auto"/>
            </w:tcBorders>
          </w:tcPr>
          <w:p w14:paraId="04A191D9"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iCs/>
                <w:sz w:val="20"/>
                <w:lang w:val="en-US"/>
              </w:rPr>
              <w:t>Degree of freedom</w:t>
            </w:r>
          </w:p>
        </w:tc>
        <w:tc>
          <w:tcPr>
            <w:tcW w:w="1276" w:type="dxa"/>
            <w:tcBorders>
              <w:top w:val="single" w:sz="4" w:space="0" w:color="auto"/>
              <w:bottom w:val="single" w:sz="4" w:space="0" w:color="auto"/>
            </w:tcBorders>
          </w:tcPr>
          <w:p w14:paraId="4564E934"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iCs/>
                <w:sz w:val="20"/>
                <w:lang w:val="en-US"/>
              </w:rPr>
              <w:t>Sum of Squares</w:t>
            </w:r>
          </w:p>
        </w:tc>
        <w:tc>
          <w:tcPr>
            <w:tcW w:w="1276" w:type="dxa"/>
            <w:tcBorders>
              <w:top w:val="single" w:sz="4" w:space="0" w:color="auto"/>
              <w:bottom w:val="single" w:sz="4" w:space="0" w:color="auto"/>
            </w:tcBorders>
          </w:tcPr>
          <w:p w14:paraId="4B5352A5"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iCs/>
                <w:sz w:val="20"/>
                <w:lang w:val="en-US"/>
              </w:rPr>
              <w:t>Mean of Square</w:t>
            </w:r>
          </w:p>
        </w:tc>
        <w:tc>
          <w:tcPr>
            <w:tcW w:w="1134" w:type="dxa"/>
            <w:tcBorders>
              <w:top w:val="single" w:sz="4" w:space="0" w:color="auto"/>
              <w:bottom w:val="single" w:sz="4" w:space="0" w:color="auto"/>
            </w:tcBorders>
          </w:tcPr>
          <w:p w14:paraId="56966D37"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iCs/>
                <w:sz w:val="20"/>
                <w:lang w:val="en-US"/>
              </w:rPr>
              <w:t>F-Ratio</w:t>
            </w:r>
          </w:p>
        </w:tc>
        <w:tc>
          <w:tcPr>
            <w:tcW w:w="1418" w:type="dxa"/>
            <w:tcBorders>
              <w:top w:val="single" w:sz="4" w:space="0" w:color="auto"/>
              <w:bottom w:val="single" w:sz="4" w:space="0" w:color="auto"/>
            </w:tcBorders>
          </w:tcPr>
          <w:p w14:paraId="63E8B8AF"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sz w:val="20"/>
                <w:lang w:val="en-US"/>
              </w:rPr>
              <w:t>Probability</w:t>
            </w:r>
          </w:p>
        </w:tc>
      </w:tr>
      <w:tr w:rsidR="00F768C8" w:rsidRPr="003C6E6A" w14:paraId="4CECEB83" w14:textId="77777777" w:rsidTr="00F768C8">
        <w:trPr>
          <w:jc w:val="center"/>
        </w:trPr>
        <w:tc>
          <w:tcPr>
            <w:tcW w:w="2788" w:type="dxa"/>
            <w:tcBorders>
              <w:top w:val="single" w:sz="4" w:space="0" w:color="auto"/>
              <w:bottom w:val="nil"/>
            </w:tcBorders>
          </w:tcPr>
          <w:p w14:paraId="53A1DA47"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sz w:val="20"/>
                <w:lang w:val="en-US"/>
              </w:rPr>
              <w:t>Between groups</w:t>
            </w:r>
          </w:p>
        </w:tc>
        <w:tc>
          <w:tcPr>
            <w:tcW w:w="1134" w:type="dxa"/>
            <w:tcBorders>
              <w:top w:val="single" w:sz="4" w:space="0" w:color="auto"/>
              <w:bottom w:val="nil"/>
            </w:tcBorders>
          </w:tcPr>
          <w:p w14:paraId="033FA525"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sz w:val="20"/>
                <w:lang w:val="en-US"/>
              </w:rPr>
              <w:t>3</w:t>
            </w:r>
          </w:p>
        </w:tc>
        <w:tc>
          <w:tcPr>
            <w:tcW w:w="1276" w:type="dxa"/>
            <w:tcBorders>
              <w:top w:val="single" w:sz="4" w:space="0" w:color="auto"/>
              <w:bottom w:val="nil"/>
            </w:tcBorders>
          </w:tcPr>
          <w:p w14:paraId="3BAF3DA1"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sz w:val="20"/>
                <w:lang w:val="en-US"/>
              </w:rPr>
              <w:t>1.13638E7</w:t>
            </w:r>
          </w:p>
        </w:tc>
        <w:tc>
          <w:tcPr>
            <w:tcW w:w="1276" w:type="dxa"/>
            <w:tcBorders>
              <w:top w:val="single" w:sz="4" w:space="0" w:color="auto"/>
              <w:bottom w:val="nil"/>
            </w:tcBorders>
          </w:tcPr>
          <w:p w14:paraId="4CDC2461"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sz w:val="20"/>
                <w:lang w:val="en-US"/>
              </w:rPr>
              <w:t>3.78792E6</w:t>
            </w:r>
          </w:p>
        </w:tc>
        <w:tc>
          <w:tcPr>
            <w:tcW w:w="1134" w:type="dxa"/>
            <w:tcBorders>
              <w:top w:val="single" w:sz="4" w:space="0" w:color="auto"/>
              <w:bottom w:val="nil"/>
            </w:tcBorders>
          </w:tcPr>
          <w:p w14:paraId="346C7462"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sz w:val="20"/>
                <w:lang w:val="en-US"/>
              </w:rPr>
              <w:t>4547.33</w:t>
            </w:r>
          </w:p>
        </w:tc>
        <w:tc>
          <w:tcPr>
            <w:tcW w:w="1418" w:type="dxa"/>
            <w:tcBorders>
              <w:top w:val="single" w:sz="4" w:space="0" w:color="auto"/>
              <w:bottom w:val="nil"/>
            </w:tcBorders>
          </w:tcPr>
          <w:p w14:paraId="3FB99098"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sz w:val="20"/>
                <w:lang w:val="en-US"/>
              </w:rPr>
              <w:t>0.0000</w:t>
            </w:r>
          </w:p>
        </w:tc>
      </w:tr>
      <w:tr w:rsidR="00F768C8" w:rsidRPr="003C6E6A" w14:paraId="0A5438BC" w14:textId="77777777" w:rsidTr="00F768C8">
        <w:trPr>
          <w:jc w:val="center"/>
        </w:trPr>
        <w:tc>
          <w:tcPr>
            <w:tcW w:w="2788" w:type="dxa"/>
            <w:tcBorders>
              <w:top w:val="nil"/>
              <w:bottom w:val="nil"/>
            </w:tcBorders>
          </w:tcPr>
          <w:p w14:paraId="3813E7B1"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lang w:val="en-US"/>
              </w:rPr>
            </w:pPr>
            <w:r w:rsidRPr="003C6E6A">
              <w:rPr>
                <w:rFonts w:asciiTheme="minorHAnsi" w:hAnsiTheme="minorHAnsi" w:cstheme="minorHAnsi"/>
                <w:sz w:val="20"/>
                <w:lang w:val="en-US"/>
              </w:rPr>
              <w:t>Within groups</w:t>
            </w:r>
          </w:p>
        </w:tc>
        <w:tc>
          <w:tcPr>
            <w:tcW w:w="1134" w:type="dxa"/>
            <w:tcBorders>
              <w:top w:val="nil"/>
              <w:bottom w:val="nil"/>
            </w:tcBorders>
          </w:tcPr>
          <w:p w14:paraId="6EAC48BD"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rPr>
            </w:pPr>
            <w:r w:rsidRPr="003C6E6A">
              <w:rPr>
                <w:rFonts w:asciiTheme="minorHAnsi" w:hAnsiTheme="minorHAnsi" w:cstheme="minorHAnsi"/>
                <w:sz w:val="20"/>
              </w:rPr>
              <w:t>8</w:t>
            </w:r>
          </w:p>
        </w:tc>
        <w:tc>
          <w:tcPr>
            <w:tcW w:w="1276" w:type="dxa"/>
            <w:tcBorders>
              <w:top w:val="nil"/>
              <w:bottom w:val="nil"/>
            </w:tcBorders>
          </w:tcPr>
          <w:p w14:paraId="626F79E3"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rPr>
            </w:pPr>
            <w:r w:rsidRPr="003C6E6A">
              <w:rPr>
                <w:rFonts w:asciiTheme="minorHAnsi" w:hAnsiTheme="minorHAnsi" w:cstheme="minorHAnsi"/>
                <w:sz w:val="20"/>
                <w:lang w:val="en-US"/>
              </w:rPr>
              <w:t>6664</w:t>
            </w:r>
            <w:r w:rsidRPr="003C6E6A">
              <w:rPr>
                <w:rFonts w:asciiTheme="minorHAnsi" w:hAnsiTheme="minorHAnsi" w:cstheme="minorHAnsi"/>
                <w:sz w:val="20"/>
              </w:rPr>
              <w:t>.0</w:t>
            </w:r>
          </w:p>
        </w:tc>
        <w:tc>
          <w:tcPr>
            <w:tcW w:w="1276" w:type="dxa"/>
            <w:tcBorders>
              <w:top w:val="nil"/>
              <w:bottom w:val="nil"/>
            </w:tcBorders>
          </w:tcPr>
          <w:p w14:paraId="69A3E3C9"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rPr>
            </w:pPr>
            <w:r w:rsidRPr="003C6E6A">
              <w:rPr>
                <w:rFonts w:asciiTheme="minorHAnsi" w:hAnsiTheme="minorHAnsi" w:cstheme="minorHAnsi"/>
                <w:sz w:val="20"/>
              </w:rPr>
              <w:t>833.0</w:t>
            </w:r>
          </w:p>
        </w:tc>
        <w:tc>
          <w:tcPr>
            <w:tcW w:w="1134" w:type="dxa"/>
            <w:tcBorders>
              <w:top w:val="nil"/>
              <w:bottom w:val="nil"/>
            </w:tcBorders>
          </w:tcPr>
          <w:p w14:paraId="4F668C8E"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rPr>
            </w:pPr>
          </w:p>
        </w:tc>
        <w:tc>
          <w:tcPr>
            <w:tcW w:w="1418" w:type="dxa"/>
            <w:tcBorders>
              <w:top w:val="nil"/>
              <w:bottom w:val="nil"/>
            </w:tcBorders>
          </w:tcPr>
          <w:p w14:paraId="2C2B0B10"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rPr>
            </w:pPr>
          </w:p>
        </w:tc>
      </w:tr>
      <w:tr w:rsidR="00F768C8" w:rsidRPr="003C6E6A" w14:paraId="1AD87D55" w14:textId="77777777" w:rsidTr="00F768C8">
        <w:trPr>
          <w:jc w:val="center"/>
        </w:trPr>
        <w:tc>
          <w:tcPr>
            <w:tcW w:w="2788" w:type="dxa"/>
            <w:tcBorders>
              <w:top w:val="nil"/>
              <w:bottom w:val="single" w:sz="4" w:space="0" w:color="auto"/>
            </w:tcBorders>
          </w:tcPr>
          <w:p w14:paraId="5C11488E"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rPr>
            </w:pPr>
            <w:r w:rsidRPr="003C6E6A">
              <w:rPr>
                <w:rFonts w:asciiTheme="minorHAnsi" w:hAnsiTheme="minorHAnsi" w:cstheme="minorHAnsi"/>
                <w:sz w:val="20"/>
              </w:rPr>
              <w:t>Total (Corr.)</w:t>
            </w:r>
          </w:p>
        </w:tc>
        <w:tc>
          <w:tcPr>
            <w:tcW w:w="1134" w:type="dxa"/>
            <w:tcBorders>
              <w:top w:val="nil"/>
              <w:bottom w:val="single" w:sz="4" w:space="0" w:color="auto"/>
            </w:tcBorders>
          </w:tcPr>
          <w:p w14:paraId="1E195BA3"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rPr>
            </w:pPr>
            <w:r w:rsidRPr="003C6E6A">
              <w:rPr>
                <w:rFonts w:asciiTheme="minorHAnsi" w:hAnsiTheme="minorHAnsi" w:cstheme="minorHAnsi"/>
                <w:sz w:val="20"/>
              </w:rPr>
              <w:t>11</w:t>
            </w:r>
          </w:p>
        </w:tc>
        <w:tc>
          <w:tcPr>
            <w:tcW w:w="1276" w:type="dxa"/>
            <w:tcBorders>
              <w:top w:val="nil"/>
              <w:bottom w:val="single" w:sz="4" w:space="0" w:color="auto"/>
            </w:tcBorders>
          </w:tcPr>
          <w:p w14:paraId="4DDD2CD8"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rPr>
            </w:pPr>
            <w:r w:rsidRPr="003C6E6A">
              <w:rPr>
                <w:rFonts w:asciiTheme="minorHAnsi" w:hAnsiTheme="minorHAnsi" w:cstheme="minorHAnsi"/>
                <w:sz w:val="20"/>
              </w:rPr>
              <w:t>1.13704E7</w:t>
            </w:r>
          </w:p>
        </w:tc>
        <w:tc>
          <w:tcPr>
            <w:tcW w:w="1276" w:type="dxa"/>
            <w:tcBorders>
              <w:top w:val="nil"/>
              <w:bottom w:val="single" w:sz="4" w:space="0" w:color="auto"/>
            </w:tcBorders>
          </w:tcPr>
          <w:p w14:paraId="390E2FE3"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rPr>
            </w:pPr>
          </w:p>
        </w:tc>
        <w:tc>
          <w:tcPr>
            <w:tcW w:w="1134" w:type="dxa"/>
            <w:tcBorders>
              <w:top w:val="nil"/>
              <w:bottom w:val="single" w:sz="4" w:space="0" w:color="auto"/>
            </w:tcBorders>
          </w:tcPr>
          <w:p w14:paraId="704FF400"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rPr>
            </w:pPr>
          </w:p>
        </w:tc>
        <w:tc>
          <w:tcPr>
            <w:tcW w:w="1418" w:type="dxa"/>
            <w:tcBorders>
              <w:top w:val="nil"/>
              <w:bottom w:val="single" w:sz="4" w:space="0" w:color="auto"/>
            </w:tcBorders>
          </w:tcPr>
          <w:p w14:paraId="46508A5A" w14:textId="77777777" w:rsidR="00F768C8" w:rsidRPr="003C6E6A" w:rsidRDefault="00F768C8" w:rsidP="00F768C8">
            <w:pPr>
              <w:autoSpaceDE w:val="0"/>
              <w:autoSpaceDN w:val="0"/>
              <w:adjustRightInd w:val="0"/>
              <w:spacing w:after="0" w:line="240" w:lineRule="auto"/>
              <w:jc w:val="center"/>
              <w:rPr>
                <w:rFonts w:asciiTheme="minorHAnsi" w:hAnsiTheme="minorHAnsi" w:cstheme="minorHAnsi"/>
                <w:sz w:val="20"/>
              </w:rPr>
            </w:pPr>
          </w:p>
        </w:tc>
      </w:tr>
    </w:tbl>
    <w:p w14:paraId="7E4CE929" w14:textId="77777777" w:rsidR="00F768C8" w:rsidRPr="003C6E6A" w:rsidRDefault="00F768C8" w:rsidP="001241FA">
      <w:pPr>
        <w:spacing w:after="0" w:line="240" w:lineRule="auto"/>
      </w:pPr>
    </w:p>
    <w:p w14:paraId="1D4B4403" w14:textId="77777777" w:rsidR="001241FA" w:rsidRPr="004674B3" w:rsidRDefault="00507021" w:rsidP="001241FA">
      <w:pPr>
        <w:autoSpaceDE w:val="0"/>
        <w:autoSpaceDN w:val="0"/>
        <w:adjustRightInd w:val="0"/>
        <w:spacing w:after="0" w:line="240" w:lineRule="auto"/>
        <w:rPr>
          <w:rFonts w:asciiTheme="minorHAnsi" w:hAnsiTheme="minorHAnsi" w:cstheme="minorHAnsi"/>
          <w:b/>
          <w:bCs/>
          <w:iCs/>
          <w:sz w:val="20"/>
        </w:rPr>
      </w:pPr>
      <w:r w:rsidRPr="003C6E6A">
        <w:rPr>
          <w:rFonts w:asciiTheme="minorHAnsi" w:hAnsiTheme="minorHAnsi" w:cstheme="minorHAnsi"/>
          <w:b/>
          <w:bCs/>
          <w:iCs/>
          <w:sz w:val="20"/>
        </w:rPr>
        <w:t xml:space="preserve">Prueba de Rangos múltiples </w:t>
      </w:r>
      <w:r w:rsidRPr="004674B3">
        <w:rPr>
          <w:rFonts w:asciiTheme="minorHAnsi" w:hAnsiTheme="minorHAnsi" w:cstheme="minorHAnsi"/>
          <w:b/>
          <w:bCs/>
          <w:iCs/>
          <w:sz w:val="20"/>
        </w:rPr>
        <w:t xml:space="preserve">para amonio por concentración. </w:t>
      </w:r>
    </w:p>
    <w:p w14:paraId="6799CE71" w14:textId="1C6D0450" w:rsidR="00507021" w:rsidRPr="004674B3" w:rsidRDefault="00507021" w:rsidP="001241FA">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b/>
          <w:bCs/>
          <w:sz w:val="20"/>
          <w:lang w:val="en-US"/>
        </w:rPr>
        <w:t>*</w:t>
      </w:r>
      <w:r w:rsidRPr="004674B3">
        <w:rPr>
          <w:rFonts w:asciiTheme="minorHAnsi" w:hAnsiTheme="minorHAnsi" w:cstheme="minorHAnsi"/>
          <w:sz w:val="20"/>
          <w:lang w:val="en-US"/>
        </w:rPr>
        <w:t xml:space="preserve"> </w:t>
      </w:r>
      <w:proofErr w:type="gramStart"/>
      <w:r w:rsidRPr="004674B3">
        <w:rPr>
          <w:rFonts w:asciiTheme="minorHAnsi" w:hAnsiTheme="minorHAnsi" w:cstheme="minorHAnsi"/>
          <w:sz w:val="20"/>
          <w:lang w:val="en-US"/>
        </w:rPr>
        <w:t>Denota  diferencias</w:t>
      </w:r>
      <w:proofErr w:type="gramEnd"/>
      <w:r w:rsidRPr="004674B3">
        <w:rPr>
          <w:rFonts w:asciiTheme="minorHAnsi" w:hAnsiTheme="minorHAnsi" w:cstheme="minorHAnsi"/>
          <w:sz w:val="20"/>
          <w:lang w:val="en-US"/>
        </w:rPr>
        <w:t xml:space="preserve"> estadísticamente significativas.</w:t>
      </w:r>
    </w:p>
    <w:tbl>
      <w:tblPr>
        <w:tblW w:w="8931" w:type="dxa"/>
        <w:tblInd w:w="40" w:type="dxa"/>
        <w:tblLayout w:type="fixed"/>
        <w:tblCellMar>
          <w:left w:w="40" w:type="dxa"/>
          <w:right w:w="40" w:type="dxa"/>
        </w:tblCellMar>
        <w:tblLook w:val="0000" w:firstRow="0" w:lastRow="0" w:firstColumn="0" w:lastColumn="0" w:noHBand="0" w:noVBand="0"/>
      </w:tblPr>
      <w:tblGrid>
        <w:gridCol w:w="1701"/>
        <w:gridCol w:w="1843"/>
        <w:gridCol w:w="2693"/>
        <w:gridCol w:w="2694"/>
      </w:tblGrid>
      <w:tr w:rsidR="00507021" w:rsidRPr="004674B3" w14:paraId="5AF34A09" w14:textId="77777777" w:rsidTr="00E841B2">
        <w:tc>
          <w:tcPr>
            <w:tcW w:w="1701" w:type="dxa"/>
            <w:tcBorders>
              <w:top w:val="single" w:sz="4" w:space="0" w:color="auto"/>
              <w:bottom w:val="single" w:sz="4" w:space="0" w:color="auto"/>
            </w:tcBorders>
          </w:tcPr>
          <w:p w14:paraId="1291AB55"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iCs/>
                <w:sz w:val="20"/>
                <w:lang w:val="en-US"/>
              </w:rPr>
              <w:t>Contrast</w:t>
            </w:r>
          </w:p>
        </w:tc>
        <w:tc>
          <w:tcPr>
            <w:tcW w:w="1843" w:type="dxa"/>
            <w:tcBorders>
              <w:top w:val="single" w:sz="4" w:space="0" w:color="auto"/>
              <w:bottom w:val="single" w:sz="4" w:space="0" w:color="auto"/>
            </w:tcBorders>
          </w:tcPr>
          <w:p w14:paraId="79668D07"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iCs/>
                <w:sz w:val="20"/>
                <w:lang w:val="en-US"/>
              </w:rPr>
              <w:t>Sig.</w:t>
            </w:r>
          </w:p>
        </w:tc>
        <w:tc>
          <w:tcPr>
            <w:tcW w:w="2693" w:type="dxa"/>
            <w:tcBorders>
              <w:top w:val="single" w:sz="4" w:space="0" w:color="auto"/>
              <w:bottom w:val="single" w:sz="4" w:space="0" w:color="auto"/>
            </w:tcBorders>
          </w:tcPr>
          <w:p w14:paraId="6E3D4BBD"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iCs/>
                <w:sz w:val="20"/>
                <w:lang w:val="en-US"/>
              </w:rPr>
              <w:t>Difference</w:t>
            </w:r>
          </w:p>
        </w:tc>
        <w:tc>
          <w:tcPr>
            <w:tcW w:w="2694" w:type="dxa"/>
            <w:tcBorders>
              <w:top w:val="single" w:sz="4" w:space="0" w:color="auto"/>
              <w:bottom w:val="single" w:sz="4" w:space="0" w:color="auto"/>
            </w:tcBorders>
          </w:tcPr>
          <w:p w14:paraId="408F77CA"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iCs/>
                <w:sz w:val="20"/>
                <w:lang w:val="en-US"/>
              </w:rPr>
              <w:t>+/- Limits</w:t>
            </w:r>
          </w:p>
        </w:tc>
      </w:tr>
      <w:tr w:rsidR="00507021" w:rsidRPr="004674B3" w14:paraId="7C5DE40E" w14:textId="77777777" w:rsidTr="00E841B2">
        <w:tc>
          <w:tcPr>
            <w:tcW w:w="1701" w:type="dxa"/>
            <w:tcBorders>
              <w:top w:val="single" w:sz="4" w:space="0" w:color="auto"/>
            </w:tcBorders>
          </w:tcPr>
          <w:p w14:paraId="426C2A50"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0 - 1</w:t>
            </w:r>
          </w:p>
        </w:tc>
        <w:tc>
          <w:tcPr>
            <w:tcW w:w="1843" w:type="dxa"/>
            <w:tcBorders>
              <w:top w:val="single" w:sz="4" w:space="0" w:color="auto"/>
            </w:tcBorders>
          </w:tcPr>
          <w:p w14:paraId="4AA0203F"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 xml:space="preserve"> *</w:t>
            </w:r>
          </w:p>
        </w:tc>
        <w:tc>
          <w:tcPr>
            <w:tcW w:w="2693" w:type="dxa"/>
            <w:tcBorders>
              <w:top w:val="single" w:sz="4" w:space="0" w:color="auto"/>
            </w:tcBorders>
          </w:tcPr>
          <w:p w14:paraId="7C01DAEA"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-879,667</w:t>
            </w:r>
          </w:p>
        </w:tc>
        <w:tc>
          <w:tcPr>
            <w:tcW w:w="2694" w:type="dxa"/>
            <w:tcBorders>
              <w:top w:val="single" w:sz="4" w:space="0" w:color="auto"/>
            </w:tcBorders>
          </w:tcPr>
          <w:p w14:paraId="6E382E87"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54,3423</w:t>
            </w:r>
          </w:p>
        </w:tc>
      </w:tr>
      <w:tr w:rsidR="00507021" w:rsidRPr="004674B3" w14:paraId="38EFB85E" w14:textId="77777777" w:rsidTr="00E841B2">
        <w:tc>
          <w:tcPr>
            <w:tcW w:w="1701" w:type="dxa"/>
          </w:tcPr>
          <w:p w14:paraId="3902E665"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0 - 2</w:t>
            </w:r>
          </w:p>
        </w:tc>
        <w:tc>
          <w:tcPr>
            <w:tcW w:w="1843" w:type="dxa"/>
          </w:tcPr>
          <w:p w14:paraId="3F4D8D87"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 xml:space="preserve"> *</w:t>
            </w:r>
          </w:p>
        </w:tc>
        <w:tc>
          <w:tcPr>
            <w:tcW w:w="2693" w:type="dxa"/>
          </w:tcPr>
          <w:p w14:paraId="1D3B4FE8"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-1722,0</w:t>
            </w:r>
          </w:p>
        </w:tc>
        <w:tc>
          <w:tcPr>
            <w:tcW w:w="2694" w:type="dxa"/>
          </w:tcPr>
          <w:p w14:paraId="07754549"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54,3423</w:t>
            </w:r>
          </w:p>
        </w:tc>
      </w:tr>
      <w:tr w:rsidR="00507021" w:rsidRPr="004674B3" w14:paraId="1A7D8BDF" w14:textId="77777777" w:rsidTr="00E841B2">
        <w:tc>
          <w:tcPr>
            <w:tcW w:w="1701" w:type="dxa"/>
          </w:tcPr>
          <w:p w14:paraId="5F80C67D"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0 - 3</w:t>
            </w:r>
          </w:p>
        </w:tc>
        <w:tc>
          <w:tcPr>
            <w:tcW w:w="1843" w:type="dxa"/>
          </w:tcPr>
          <w:p w14:paraId="6A4B892B"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 xml:space="preserve"> *</w:t>
            </w:r>
          </w:p>
        </w:tc>
        <w:tc>
          <w:tcPr>
            <w:tcW w:w="2693" w:type="dxa"/>
          </w:tcPr>
          <w:p w14:paraId="6EDA15B4"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-2620,33</w:t>
            </w:r>
          </w:p>
        </w:tc>
        <w:tc>
          <w:tcPr>
            <w:tcW w:w="2694" w:type="dxa"/>
          </w:tcPr>
          <w:p w14:paraId="3F7F877D"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54,3423</w:t>
            </w:r>
          </w:p>
        </w:tc>
      </w:tr>
      <w:tr w:rsidR="00507021" w:rsidRPr="004674B3" w14:paraId="643139B3" w14:textId="77777777" w:rsidTr="00E841B2">
        <w:tc>
          <w:tcPr>
            <w:tcW w:w="1701" w:type="dxa"/>
          </w:tcPr>
          <w:p w14:paraId="5D6BAC19"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1 - 2</w:t>
            </w:r>
          </w:p>
        </w:tc>
        <w:tc>
          <w:tcPr>
            <w:tcW w:w="1843" w:type="dxa"/>
          </w:tcPr>
          <w:p w14:paraId="06B61CDE"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lang w:val="en-US"/>
              </w:rPr>
            </w:pPr>
            <w:r w:rsidRPr="004674B3">
              <w:rPr>
                <w:rFonts w:asciiTheme="minorHAnsi" w:hAnsiTheme="minorHAnsi" w:cstheme="minorHAnsi"/>
                <w:sz w:val="20"/>
                <w:lang w:val="en-US"/>
              </w:rPr>
              <w:t xml:space="preserve"> *</w:t>
            </w:r>
          </w:p>
        </w:tc>
        <w:tc>
          <w:tcPr>
            <w:tcW w:w="2693" w:type="dxa"/>
          </w:tcPr>
          <w:p w14:paraId="137E25B3"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rPr>
            </w:pPr>
            <w:r w:rsidRPr="004674B3">
              <w:rPr>
                <w:rFonts w:asciiTheme="minorHAnsi" w:hAnsiTheme="minorHAnsi" w:cstheme="minorHAnsi"/>
                <w:sz w:val="20"/>
              </w:rPr>
              <w:t>-842,333</w:t>
            </w:r>
          </w:p>
        </w:tc>
        <w:tc>
          <w:tcPr>
            <w:tcW w:w="2694" w:type="dxa"/>
          </w:tcPr>
          <w:p w14:paraId="69790E94"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rPr>
            </w:pPr>
            <w:r w:rsidRPr="004674B3">
              <w:rPr>
                <w:rFonts w:asciiTheme="minorHAnsi" w:hAnsiTheme="minorHAnsi" w:cstheme="minorHAnsi"/>
                <w:sz w:val="20"/>
              </w:rPr>
              <w:t>54,3423</w:t>
            </w:r>
          </w:p>
        </w:tc>
      </w:tr>
      <w:tr w:rsidR="00507021" w:rsidRPr="004674B3" w14:paraId="38B8336B" w14:textId="77777777" w:rsidTr="00E841B2">
        <w:tc>
          <w:tcPr>
            <w:tcW w:w="1701" w:type="dxa"/>
          </w:tcPr>
          <w:p w14:paraId="4F7F847C"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rPr>
            </w:pPr>
            <w:r w:rsidRPr="004674B3">
              <w:rPr>
                <w:rFonts w:asciiTheme="minorHAnsi" w:hAnsiTheme="minorHAnsi" w:cstheme="minorHAnsi"/>
                <w:sz w:val="20"/>
              </w:rPr>
              <w:t>1 - 3</w:t>
            </w:r>
          </w:p>
        </w:tc>
        <w:tc>
          <w:tcPr>
            <w:tcW w:w="1843" w:type="dxa"/>
          </w:tcPr>
          <w:p w14:paraId="6A0A5792"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rPr>
            </w:pPr>
            <w:r w:rsidRPr="004674B3">
              <w:rPr>
                <w:rFonts w:asciiTheme="minorHAnsi" w:hAnsiTheme="minorHAnsi" w:cstheme="minorHAnsi"/>
                <w:sz w:val="20"/>
              </w:rPr>
              <w:t xml:space="preserve"> *</w:t>
            </w:r>
          </w:p>
        </w:tc>
        <w:tc>
          <w:tcPr>
            <w:tcW w:w="2693" w:type="dxa"/>
          </w:tcPr>
          <w:p w14:paraId="29CE63AB"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rPr>
            </w:pPr>
            <w:r w:rsidRPr="004674B3">
              <w:rPr>
                <w:rFonts w:asciiTheme="minorHAnsi" w:hAnsiTheme="minorHAnsi" w:cstheme="minorHAnsi"/>
                <w:sz w:val="20"/>
              </w:rPr>
              <w:t>-1740,67</w:t>
            </w:r>
          </w:p>
        </w:tc>
        <w:tc>
          <w:tcPr>
            <w:tcW w:w="2694" w:type="dxa"/>
          </w:tcPr>
          <w:p w14:paraId="6DD2529D"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rPr>
            </w:pPr>
            <w:r w:rsidRPr="004674B3">
              <w:rPr>
                <w:rFonts w:asciiTheme="minorHAnsi" w:hAnsiTheme="minorHAnsi" w:cstheme="minorHAnsi"/>
                <w:sz w:val="20"/>
              </w:rPr>
              <w:t>54,3423</w:t>
            </w:r>
          </w:p>
        </w:tc>
      </w:tr>
      <w:tr w:rsidR="00507021" w:rsidRPr="004674B3" w14:paraId="67C2C915" w14:textId="77777777" w:rsidTr="00E841B2">
        <w:tc>
          <w:tcPr>
            <w:tcW w:w="1701" w:type="dxa"/>
            <w:tcBorders>
              <w:bottom w:val="single" w:sz="4" w:space="0" w:color="auto"/>
            </w:tcBorders>
          </w:tcPr>
          <w:p w14:paraId="0D995662"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rPr>
            </w:pPr>
            <w:r w:rsidRPr="004674B3">
              <w:rPr>
                <w:rFonts w:asciiTheme="minorHAnsi" w:hAnsiTheme="minorHAnsi" w:cstheme="minorHAnsi"/>
                <w:sz w:val="20"/>
              </w:rPr>
              <w:t>2 - 3</w:t>
            </w:r>
          </w:p>
        </w:tc>
        <w:tc>
          <w:tcPr>
            <w:tcW w:w="1843" w:type="dxa"/>
            <w:tcBorders>
              <w:bottom w:val="single" w:sz="4" w:space="0" w:color="auto"/>
            </w:tcBorders>
          </w:tcPr>
          <w:p w14:paraId="4E939E28"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rPr>
            </w:pPr>
            <w:r w:rsidRPr="004674B3">
              <w:rPr>
                <w:rFonts w:asciiTheme="minorHAnsi" w:hAnsiTheme="minorHAnsi" w:cstheme="minorHAnsi"/>
                <w:sz w:val="20"/>
              </w:rPr>
              <w:t xml:space="preserve"> *</w:t>
            </w:r>
          </w:p>
        </w:tc>
        <w:tc>
          <w:tcPr>
            <w:tcW w:w="2693" w:type="dxa"/>
            <w:tcBorders>
              <w:bottom w:val="single" w:sz="4" w:space="0" w:color="auto"/>
            </w:tcBorders>
          </w:tcPr>
          <w:p w14:paraId="102732FC"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rPr>
            </w:pPr>
            <w:r w:rsidRPr="004674B3">
              <w:rPr>
                <w:rFonts w:asciiTheme="minorHAnsi" w:hAnsiTheme="minorHAnsi" w:cstheme="minorHAnsi"/>
                <w:sz w:val="20"/>
              </w:rPr>
              <w:t>-898,333</w:t>
            </w:r>
          </w:p>
        </w:tc>
        <w:tc>
          <w:tcPr>
            <w:tcW w:w="2694" w:type="dxa"/>
            <w:tcBorders>
              <w:bottom w:val="single" w:sz="4" w:space="0" w:color="auto"/>
            </w:tcBorders>
          </w:tcPr>
          <w:p w14:paraId="4ADBA7D7" w14:textId="77777777" w:rsidR="00507021" w:rsidRPr="004674B3" w:rsidRDefault="00507021" w:rsidP="00E841B2">
            <w:pPr>
              <w:autoSpaceDE w:val="0"/>
              <w:autoSpaceDN w:val="0"/>
              <w:adjustRightInd w:val="0"/>
              <w:spacing w:after="0" w:line="240" w:lineRule="auto"/>
              <w:rPr>
                <w:rFonts w:asciiTheme="minorHAnsi" w:hAnsiTheme="minorHAnsi" w:cstheme="minorHAnsi"/>
                <w:sz w:val="20"/>
              </w:rPr>
            </w:pPr>
            <w:r w:rsidRPr="004674B3">
              <w:rPr>
                <w:rFonts w:asciiTheme="minorHAnsi" w:hAnsiTheme="minorHAnsi" w:cstheme="minorHAnsi"/>
                <w:sz w:val="20"/>
              </w:rPr>
              <w:t>54,3423</w:t>
            </w:r>
          </w:p>
        </w:tc>
      </w:tr>
    </w:tbl>
    <w:p w14:paraId="36A90CA3" w14:textId="77777777" w:rsidR="00507021" w:rsidRPr="004674B3" w:rsidRDefault="00507021" w:rsidP="006E2E29">
      <w:pPr>
        <w:spacing w:before="240" w:after="0"/>
        <w:rPr>
          <w:rFonts w:asciiTheme="minorHAnsi" w:hAnsiTheme="minorHAnsi" w:cstheme="minorHAnsi"/>
          <w:b/>
          <w:bCs/>
          <w:sz w:val="22"/>
          <w:szCs w:val="22"/>
        </w:rPr>
      </w:pPr>
      <w:r w:rsidRPr="004674B3">
        <w:rPr>
          <w:rFonts w:asciiTheme="minorHAnsi" w:hAnsiTheme="minorHAnsi" w:cstheme="minorHAnsi"/>
          <w:b/>
          <w:bCs/>
          <w:sz w:val="22"/>
          <w:szCs w:val="22"/>
        </w:rPr>
        <w:t>Estimación de tasa de remoción</w:t>
      </w:r>
    </w:p>
    <w:tbl>
      <w:tblPr>
        <w:tblW w:w="8379" w:type="dxa"/>
        <w:tblInd w:w="55" w:type="dxa"/>
        <w:tblLayout w:type="fixed"/>
        <w:tblCellMar>
          <w:left w:w="70" w:type="dxa"/>
          <w:right w:w="70" w:type="dxa"/>
        </w:tblCellMar>
        <w:tblLook w:val="0000" w:firstRow="0" w:lastRow="0" w:firstColumn="0" w:lastColumn="0" w:noHBand="0" w:noVBand="0"/>
      </w:tblPr>
      <w:tblGrid>
        <w:gridCol w:w="2709"/>
        <w:gridCol w:w="2551"/>
        <w:gridCol w:w="1050"/>
        <w:gridCol w:w="917"/>
        <w:gridCol w:w="1152"/>
      </w:tblGrid>
      <w:tr w:rsidR="00E00DF4" w:rsidRPr="003C6E6A" w14:paraId="5F676B99" w14:textId="77777777" w:rsidTr="00E841B2">
        <w:trPr>
          <w:trHeight w:val="300"/>
        </w:trPr>
        <w:tc>
          <w:tcPr>
            <w:tcW w:w="2709" w:type="dxa"/>
            <w:tcBorders>
              <w:top w:val="single" w:sz="4" w:space="0" w:color="auto"/>
              <w:bottom w:val="single" w:sz="4" w:space="0" w:color="auto"/>
            </w:tcBorders>
            <w:shd w:val="clear" w:color="auto" w:fill="auto"/>
            <w:noWrap/>
            <w:vAlign w:val="center"/>
          </w:tcPr>
          <w:p w14:paraId="0E56932C" w14:textId="77777777" w:rsidR="00E00DF4" w:rsidRPr="003C6E6A" w:rsidRDefault="00E00DF4" w:rsidP="00E841B2">
            <w:pPr>
              <w:spacing w:after="0" w:line="240" w:lineRule="auto"/>
              <w:ind w:left="1749" w:hanging="1749"/>
              <w:jc w:val="center"/>
              <w:rPr>
                <w:rFonts w:asciiTheme="minorHAnsi" w:hAnsiTheme="minorHAnsi" w:cstheme="minorHAnsi"/>
                <w:b/>
                <w:color w:val="000000"/>
                <w:sz w:val="20"/>
              </w:rPr>
            </w:pPr>
            <w:r w:rsidRPr="003C6E6A">
              <w:rPr>
                <w:rFonts w:asciiTheme="minorHAnsi" w:eastAsia="Calibri" w:hAnsiTheme="minorHAnsi" w:cstheme="minorHAnsi"/>
                <w:b/>
                <w:color w:val="000000"/>
                <w:sz w:val="20"/>
              </w:rPr>
              <w:t>Concentracíon</w:t>
            </w:r>
            <w:r w:rsidRPr="003C6E6A">
              <w:rPr>
                <w:rFonts w:asciiTheme="minorHAnsi" w:eastAsia="Calibri" w:hAnsiTheme="minorHAnsi" w:cstheme="minorHAnsi"/>
                <w:color w:val="000000"/>
                <w:sz w:val="20"/>
              </w:rPr>
              <w:t xml:space="preserve"> </w:t>
            </w:r>
          </w:p>
          <w:p w14:paraId="2A58BD2D" w14:textId="77777777" w:rsidR="00E00DF4" w:rsidRPr="003C6E6A" w:rsidRDefault="00E00DF4" w:rsidP="00E841B2">
            <w:pPr>
              <w:spacing w:after="0" w:line="240" w:lineRule="auto"/>
              <w:jc w:val="center"/>
              <w:rPr>
                <w:rFonts w:asciiTheme="minorHAnsi" w:hAnsiTheme="minorHAnsi" w:cstheme="minorHAnsi"/>
                <w:b/>
                <w:color w:val="000000"/>
                <w:sz w:val="20"/>
              </w:rPr>
            </w:pPr>
            <w:r w:rsidRPr="003C6E6A">
              <w:rPr>
                <w:rFonts w:asciiTheme="minorHAnsi" w:hAnsiTheme="minorHAnsi" w:cstheme="minorHAnsi"/>
                <w:b/>
                <w:color w:val="000000"/>
                <w:sz w:val="20"/>
              </w:rPr>
              <w:t>NH</w:t>
            </w:r>
            <w:r w:rsidRPr="003C6E6A">
              <w:rPr>
                <w:rFonts w:asciiTheme="minorHAnsi" w:hAnsiTheme="minorHAnsi" w:cstheme="minorHAnsi"/>
                <w:b/>
                <w:color w:val="000000"/>
                <w:sz w:val="20"/>
                <w:vertAlign w:val="subscript"/>
              </w:rPr>
              <w:t xml:space="preserve">4 </w:t>
            </w:r>
            <w:r w:rsidRPr="003C6E6A">
              <w:rPr>
                <w:rFonts w:asciiTheme="minorHAnsi" w:hAnsiTheme="minorHAnsi" w:cstheme="minorHAnsi"/>
                <w:b/>
                <w:color w:val="000000"/>
                <w:sz w:val="20"/>
              </w:rPr>
              <w:t>mML</w:t>
            </w:r>
            <w:r w:rsidRPr="003C6E6A">
              <w:rPr>
                <w:rFonts w:asciiTheme="minorHAnsi" w:hAnsiTheme="minorHAnsi" w:cstheme="minorHAnsi"/>
                <w:b/>
                <w:color w:val="000000"/>
                <w:sz w:val="20"/>
                <w:vertAlign w:val="superscript"/>
              </w:rPr>
              <w:t>-1</w:t>
            </w:r>
          </w:p>
        </w:tc>
        <w:tc>
          <w:tcPr>
            <w:tcW w:w="2551" w:type="dxa"/>
            <w:tcBorders>
              <w:top w:val="single" w:sz="4" w:space="0" w:color="auto"/>
              <w:bottom w:val="single" w:sz="4" w:space="0" w:color="auto"/>
            </w:tcBorders>
            <w:shd w:val="clear" w:color="auto" w:fill="auto"/>
            <w:noWrap/>
            <w:vAlign w:val="center"/>
          </w:tcPr>
          <w:p w14:paraId="295E380C" w14:textId="77777777" w:rsidR="00E00DF4" w:rsidRPr="003C6E6A" w:rsidRDefault="00E00DF4" w:rsidP="00E841B2">
            <w:pPr>
              <w:spacing w:after="0" w:line="240" w:lineRule="auto"/>
              <w:jc w:val="center"/>
              <w:rPr>
                <w:rFonts w:asciiTheme="minorHAnsi" w:hAnsiTheme="minorHAnsi" w:cstheme="minorHAnsi"/>
                <w:b/>
                <w:color w:val="000000"/>
                <w:sz w:val="20"/>
              </w:rPr>
            </w:pPr>
            <w:r w:rsidRPr="003C6E6A">
              <w:rPr>
                <w:rFonts w:asciiTheme="minorHAnsi" w:eastAsia="Calibri" w:hAnsiTheme="minorHAnsi" w:cstheme="minorHAnsi"/>
                <w:b/>
                <w:color w:val="000000"/>
                <w:sz w:val="20"/>
              </w:rPr>
              <w:t>Tasa de remoción de amonio</w:t>
            </w:r>
          </w:p>
          <w:p w14:paraId="1E98EFE4" w14:textId="77777777" w:rsidR="00E00DF4" w:rsidRPr="003C6E6A" w:rsidRDefault="00E00DF4" w:rsidP="00E841B2">
            <w:pPr>
              <w:spacing w:after="0" w:line="240" w:lineRule="auto"/>
              <w:jc w:val="center"/>
              <w:rPr>
                <w:rFonts w:asciiTheme="minorHAnsi" w:hAnsiTheme="minorHAnsi" w:cstheme="minorHAnsi"/>
                <w:b/>
                <w:color w:val="000000"/>
                <w:sz w:val="20"/>
              </w:rPr>
            </w:pPr>
            <w:r w:rsidRPr="003C6E6A">
              <w:rPr>
                <w:rFonts w:asciiTheme="minorHAnsi" w:eastAsia="Calibri" w:hAnsiTheme="minorHAnsi" w:cstheme="minorHAnsi"/>
                <w:b/>
                <w:color w:val="000000"/>
                <w:sz w:val="20"/>
              </w:rPr>
              <w:t xml:space="preserve"> (µmol/min) </w:t>
            </w:r>
          </w:p>
        </w:tc>
        <w:tc>
          <w:tcPr>
            <w:tcW w:w="1050" w:type="dxa"/>
            <w:tcBorders>
              <w:top w:val="single" w:sz="4" w:space="0" w:color="auto"/>
              <w:bottom w:val="single" w:sz="4" w:space="0" w:color="auto"/>
            </w:tcBorders>
            <w:shd w:val="clear" w:color="auto" w:fill="auto"/>
            <w:noWrap/>
            <w:vAlign w:val="center"/>
          </w:tcPr>
          <w:p w14:paraId="6C37B4E6" w14:textId="77777777" w:rsidR="00E00DF4" w:rsidRPr="003C6E6A" w:rsidRDefault="00E00DF4" w:rsidP="00E841B2">
            <w:pPr>
              <w:spacing w:after="0" w:line="240" w:lineRule="auto"/>
              <w:jc w:val="center"/>
              <w:rPr>
                <w:rFonts w:asciiTheme="minorHAnsi" w:hAnsiTheme="minorHAnsi" w:cstheme="minorHAnsi"/>
                <w:b/>
                <w:color w:val="000000"/>
                <w:sz w:val="20"/>
              </w:rPr>
            </w:pPr>
            <w:r w:rsidRPr="003C6E6A">
              <w:rPr>
                <w:rFonts w:asciiTheme="minorHAnsi" w:eastAsia="Calibri" w:hAnsiTheme="minorHAnsi" w:cstheme="minorHAnsi"/>
                <w:color w:val="000000"/>
                <w:sz w:val="20"/>
              </w:rPr>
              <w:t xml:space="preserve"> </w:t>
            </w:r>
            <w:r w:rsidRPr="003C6E6A">
              <w:rPr>
                <w:rFonts w:asciiTheme="minorHAnsi" w:eastAsia="Calibri" w:hAnsiTheme="minorHAnsi" w:cstheme="minorHAnsi"/>
                <w:b/>
                <w:color w:val="000000"/>
                <w:sz w:val="20"/>
              </w:rPr>
              <w:t>DS</w:t>
            </w:r>
            <w:r w:rsidRPr="003C6E6A">
              <w:rPr>
                <w:rFonts w:asciiTheme="minorHAnsi" w:eastAsia="Calibri" w:hAnsiTheme="minorHAnsi" w:cstheme="minorHAnsi"/>
                <w:color w:val="000000"/>
                <w:sz w:val="20"/>
              </w:rPr>
              <w:t xml:space="preserve"> </w:t>
            </w:r>
          </w:p>
        </w:tc>
        <w:tc>
          <w:tcPr>
            <w:tcW w:w="917" w:type="dxa"/>
            <w:tcBorders>
              <w:top w:val="single" w:sz="4" w:space="0" w:color="auto"/>
              <w:bottom w:val="single" w:sz="4" w:space="0" w:color="auto"/>
            </w:tcBorders>
            <w:shd w:val="clear" w:color="auto" w:fill="auto"/>
            <w:noWrap/>
            <w:vAlign w:val="center"/>
          </w:tcPr>
          <w:p w14:paraId="3023C8CD" w14:textId="77777777" w:rsidR="00E00DF4" w:rsidRPr="003C6E6A" w:rsidRDefault="00E00DF4" w:rsidP="00E841B2">
            <w:pPr>
              <w:spacing w:after="0" w:line="240" w:lineRule="auto"/>
              <w:jc w:val="center"/>
              <w:rPr>
                <w:rFonts w:asciiTheme="minorHAnsi" w:hAnsiTheme="minorHAnsi" w:cstheme="minorHAnsi"/>
                <w:b/>
                <w:color w:val="000000"/>
                <w:sz w:val="20"/>
              </w:rPr>
            </w:pPr>
            <w:r w:rsidRPr="003C6E6A">
              <w:rPr>
                <w:rFonts w:asciiTheme="minorHAnsi" w:eastAsia="Calibri" w:hAnsiTheme="minorHAnsi" w:cstheme="minorHAnsi"/>
                <w:color w:val="000000"/>
                <w:sz w:val="20"/>
              </w:rPr>
              <w:t xml:space="preserve"> </w:t>
            </w:r>
            <w:r w:rsidRPr="003C6E6A">
              <w:rPr>
                <w:rFonts w:asciiTheme="minorHAnsi" w:eastAsia="Calibri" w:hAnsiTheme="minorHAnsi" w:cstheme="minorHAnsi"/>
                <w:b/>
                <w:color w:val="000000"/>
                <w:sz w:val="20"/>
              </w:rPr>
              <w:t>t-value</w:t>
            </w:r>
            <w:r w:rsidRPr="003C6E6A">
              <w:rPr>
                <w:rFonts w:asciiTheme="minorHAnsi" w:eastAsia="Calibri" w:hAnsiTheme="minorHAnsi" w:cstheme="minorHAnsi"/>
                <w:color w:val="000000"/>
                <w:sz w:val="20"/>
              </w:rPr>
              <w:t xml:space="preserve"> </w:t>
            </w:r>
          </w:p>
        </w:tc>
        <w:tc>
          <w:tcPr>
            <w:tcW w:w="1152" w:type="dxa"/>
            <w:tcBorders>
              <w:top w:val="single" w:sz="4" w:space="0" w:color="auto"/>
              <w:bottom w:val="single" w:sz="4" w:space="0" w:color="auto"/>
            </w:tcBorders>
            <w:shd w:val="clear" w:color="auto" w:fill="auto"/>
            <w:vAlign w:val="center"/>
          </w:tcPr>
          <w:p w14:paraId="67DB3404" w14:textId="77777777" w:rsidR="00E00DF4" w:rsidRPr="003C6E6A" w:rsidRDefault="00E00DF4" w:rsidP="00E841B2">
            <w:pPr>
              <w:spacing w:after="0" w:line="240" w:lineRule="auto"/>
              <w:jc w:val="center"/>
              <w:rPr>
                <w:rFonts w:asciiTheme="minorHAnsi" w:hAnsiTheme="minorHAnsi" w:cstheme="minorHAnsi"/>
                <w:b/>
                <w:color w:val="000000"/>
                <w:sz w:val="20"/>
              </w:rPr>
            </w:pPr>
            <w:r w:rsidRPr="003C6E6A">
              <w:rPr>
                <w:rFonts w:asciiTheme="minorHAnsi" w:eastAsia="Calibri" w:hAnsiTheme="minorHAnsi" w:cstheme="minorHAnsi"/>
                <w:color w:val="000000"/>
                <w:sz w:val="20"/>
              </w:rPr>
              <w:t xml:space="preserve"> </w:t>
            </w:r>
            <w:r w:rsidRPr="003C6E6A">
              <w:rPr>
                <w:rFonts w:asciiTheme="minorHAnsi" w:eastAsia="Calibri" w:hAnsiTheme="minorHAnsi" w:cstheme="minorHAnsi"/>
                <w:b/>
                <w:color w:val="000000"/>
                <w:sz w:val="20"/>
              </w:rPr>
              <w:t>p (&gt; t)</w:t>
            </w:r>
            <w:r w:rsidRPr="003C6E6A">
              <w:rPr>
                <w:rFonts w:asciiTheme="minorHAnsi" w:eastAsia="Calibri" w:hAnsiTheme="minorHAnsi" w:cstheme="minorHAnsi"/>
                <w:color w:val="000000"/>
                <w:sz w:val="20"/>
              </w:rPr>
              <w:t xml:space="preserve"> </w:t>
            </w:r>
          </w:p>
        </w:tc>
      </w:tr>
      <w:tr w:rsidR="00E00DF4" w:rsidRPr="003C6E6A" w14:paraId="5CC5E86D" w14:textId="77777777" w:rsidTr="00E841B2">
        <w:trPr>
          <w:trHeight w:val="402"/>
        </w:trPr>
        <w:tc>
          <w:tcPr>
            <w:tcW w:w="2709" w:type="dxa"/>
            <w:tcBorders>
              <w:top w:val="single" w:sz="4" w:space="0" w:color="auto"/>
            </w:tcBorders>
            <w:shd w:val="clear" w:color="auto" w:fill="auto"/>
            <w:noWrap/>
            <w:vAlign w:val="center"/>
          </w:tcPr>
          <w:p w14:paraId="1D97A6E0" w14:textId="77777777" w:rsidR="00E00DF4" w:rsidRPr="003C6E6A" w:rsidRDefault="00E00DF4" w:rsidP="00E841B2">
            <w:pPr>
              <w:spacing w:after="0" w:line="240" w:lineRule="auto"/>
              <w:jc w:val="center"/>
              <w:rPr>
                <w:rFonts w:asciiTheme="minorHAnsi" w:hAnsiTheme="minorHAnsi" w:cstheme="minorHAnsi"/>
                <w:iCs/>
                <w:color w:val="000000"/>
                <w:sz w:val="20"/>
              </w:rPr>
            </w:pPr>
            <w:r w:rsidRPr="003C6E6A">
              <w:rPr>
                <w:rFonts w:asciiTheme="minorHAnsi" w:hAnsiTheme="minorHAnsi" w:cstheme="minorHAnsi"/>
                <w:iCs/>
                <w:color w:val="000000"/>
                <w:sz w:val="20"/>
              </w:rPr>
              <w:t>0</w:t>
            </w:r>
          </w:p>
        </w:tc>
        <w:tc>
          <w:tcPr>
            <w:tcW w:w="2551" w:type="dxa"/>
            <w:tcBorders>
              <w:top w:val="single" w:sz="4" w:space="0" w:color="auto"/>
            </w:tcBorders>
            <w:shd w:val="clear" w:color="auto" w:fill="auto"/>
            <w:noWrap/>
            <w:vAlign w:val="center"/>
          </w:tcPr>
          <w:p w14:paraId="5DE98E21"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-0.01085</w:t>
            </w:r>
          </w:p>
        </w:tc>
        <w:tc>
          <w:tcPr>
            <w:tcW w:w="1050" w:type="dxa"/>
            <w:tcBorders>
              <w:top w:val="single" w:sz="4" w:space="0" w:color="auto"/>
            </w:tcBorders>
            <w:shd w:val="clear" w:color="auto" w:fill="auto"/>
            <w:noWrap/>
            <w:vAlign w:val="center"/>
          </w:tcPr>
          <w:p w14:paraId="63FE6F03"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0.01253</w:t>
            </w:r>
          </w:p>
        </w:tc>
        <w:tc>
          <w:tcPr>
            <w:tcW w:w="917" w:type="dxa"/>
            <w:tcBorders>
              <w:top w:val="single" w:sz="4" w:space="0" w:color="auto"/>
            </w:tcBorders>
            <w:shd w:val="clear" w:color="auto" w:fill="auto"/>
            <w:noWrap/>
            <w:vAlign w:val="center"/>
          </w:tcPr>
          <w:p w14:paraId="32F5BCED"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-0.866</w:t>
            </w:r>
          </w:p>
        </w:tc>
        <w:tc>
          <w:tcPr>
            <w:tcW w:w="1152" w:type="dxa"/>
            <w:tcBorders>
              <w:top w:val="single" w:sz="4" w:space="0" w:color="auto"/>
            </w:tcBorders>
            <w:shd w:val="clear" w:color="auto" w:fill="auto"/>
            <w:vAlign w:val="center"/>
          </w:tcPr>
          <w:p w14:paraId="185DAD16"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0.407</w:t>
            </w:r>
          </w:p>
        </w:tc>
      </w:tr>
      <w:tr w:rsidR="00E00DF4" w:rsidRPr="003C6E6A" w14:paraId="79A2985D" w14:textId="77777777" w:rsidTr="00E841B2">
        <w:trPr>
          <w:trHeight w:val="402"/>
        </w:trPr>
        <w:tc>
          <w:tcPr>
            <w:tcW w:w="2709" w:type="dxa"/>
            <w:shd w:val="clear" w:color="auto" w:fill="auto"/>
            <w:noWrap/>
            <w:vAlign w:val="center"/>
          </w:tcPr>
          <w:p w14:paraId="2F7289B8" w14:textId="77777777" w:rsidR="00E00DF4" w:rsidRPr="003C6E6A" w:rsidRDefault="00E00DF4" w:rsidP="00E841B2">
            <w:pPr>
              <w:spacing w:after="0" w:line="240" w:lineRule="auto"/>
              <w:jc w:val="center"/>
              <w:rPr>
                <w:rFonts w:asciiTheme="minorHAnsi" w:hAnsiTheme="minorHAnsi" w:cstheme="minorHAnsi"/>
                <w:iCs/>
                <w:color w:val="000000"/>
                <w:sz w:val="20"/>
              </w:rPr>
            </w:pPr>
            <w:r w:rsidRPr="003C6E6A">
              <w:rPr>
                <w:rFonts w:asciiTheme="minorHAnsi" w:hAnsiTheme="minorHAnsi" w:cstheme="minorHAnsi"/>
                <w:iCs/>
                <w:color w:val="000000"/>
                <w:sz w:val="20"/>
              </w:rPr>
              <w:t>1</w:t>
            </w:r>
          </w:p>
        </w:tc>
        <w:tc>
          <w:tcPr>
            <w:tcW w:w="2551" w:type="dxa"/>
            <w:shd w:val="clear" w:color="auto" w:fill="auto"/>
            <w:noWrap/>
            <w:vAlign w:val="center"/>
          </w:tcPr>
          <w:p w14:paraId="581A35CD"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-0.36194</w:t>
            </w:r>
          </w:p>
        </w:tc>
        <w:tc>
          <w:tcPr>
            <w:tcW w:w="1050" w:type="dxa"/>
            <w:shd w:val="clear" w:color="auto" w:fill="auto"/>
            <w:noWrap/>
            <w:vAlign w:val="center"/>
          </w:tcPr>
          <w:p w14:paraId="008EF123"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0.04676</w:t>
            </w:r>
          </w:p>
        </w:tc>
        <w:tc>
          <w:tcPr>
            <w:tcW w:w="917" w:type="dxa"/>
            <w:shd w:val="clear" w:color="auto" w:fill="auto"/>
            <w:noWrap/>
            <w:vAlign w:val="center"/>
          </w:tcPr>
          <w:p w14:paraId="06C58244"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-7.741</w:t>
            </w:r>
          </w:p>
        </w:tc>
        <w:tc>
          <w:tcPr>
            <w:tcW w:w="1152" w:type="dxa"/>
            <w:shd w:val="clear" w:color="auto" w:fill="auto"/>
            <w:vAlign w:val="center"/>
          </w:tcPr>
          <w:p w14:paraId="6223272B"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1.57e-05</w:t>
            </w:r>
          </w:p>
        </w:tc>
      </w:tr>
      <w:tr w:rsidR="00E00DF4" w:rsidRPr="003C6E6A" w14:paraId="0D854E6A" w14:textId="77777777" w:rsidTr="00E841B2">
        <w:trPr>
          <w:trHeight w:val="402"/>
        </w:trPr>
        <w:tc>
          <w:tcPr>
            <w:tcW w:w="2709" w:type="dxa"/>
            <w:shd w:val="clear" w:color="auto" w:fill="auto"/>
            <w:noWrap/>
            <w:vAlign w:val="center"/>
          </w:tcPr>
          <w:p w14:paraId="6DBC13FB" w14:textId="77777777" w:rsidR="00E00DF4" w:rsidRPr="003C6E6A" w:rsidRDefault="00E00DF4" w:rsidP="00E841B2">
            <w:pPr>
              <w:spacing w:after="0" w:line="240" w:lineRule="auto"/>
              <w:jc w:val="center"/>
              <w:rPr>
                <w:rFonts w:asciiTheme="minorHAnsi" w:hAnsiTheme="minorHAnsi" w:cstheme="minorHAnsi"/>
                <w:iCs/>
                <w:color w:val="000000"/>
                <w:sz w:val="20"/>
              </w:rPr>
            </w:pPr>
            <w:r w:rsidRPr="003C6E6A">
              <w:rPr>
                <w:rFonts w:asciiTheme="minorHAnsi" w:hAnsiTheme="minorHAnsi" w:cstheme="minorHAnsi"/>
                <w:iCs/>
                <w:color w:val="000000"/>
                <w:sz w:val="20"/>
              </w:rPr>
              <w:t>2</w:t>
            </w:r>
          </w:p>
        </w:tc>
        <w:tc>
          <w:tcPr>
            <w:tcW w:w="2551" w:type="dxa"/>
            <w:shd w:val="clear" w:color="auto" w:fill="auto"/>
            <w:noWrap/>
            <w:vAlign w:val="center"/>
          </w:tcPr>
          <w:p w14:paraId="6357691C"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-0.4757</w:t>
            </w:r>
          </w:p>
        </w:tc>
        <w:tc>
          <w:tcPr>
            <w:tcW w:w="1050" w:type="dxa"/>
            <w:shd w:val="clear" w:color="auto" w:fill="auto"/>
            <w:noWrap/>
            <w:vAlign w:val="center"/>
          </w:tcPr>
          <w:p w14:paraId="2B684ACA"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0.1247</w:t>
            </w:r>
          </w:p>
        </w:tc>
        <w:tc>
          <w:tcPr>
            <w:tcW w:w="917" w:type="dxa"/>
            <w:shd w:val="clear" w:color="auto" w:fill="auto"/>
            <w:noWrap/>
            <w:vAlign w:val="center"/>
          </w:tcPr>
          <w:p w14:paraId="5B09E546"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-3.814</w:t>
            </w:r>
          </w:p>
        </w:tc>
        <w:tc>
          <w:tcPr>
            <w:tcW w:w="1152" w:type="dxa"/>
            <w:shd w:val="clear" w:color="auto" w:fill="auto"/>
            <w:vAlign w:val="center"/>
          </w:tcPr>
          <w:p w14:paraId="25AD899F"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0.00341</w:t>
            </w:r>
          </w:p>
        </w:tc>
      </w:tr>
      <w:tr w:rsidR="00E00DF4" w:rsidRPr="003C6E6A" w14:paraId="631A3892" w14:textId="77777777" w:rsidTr="00E841B2">
        <w:trPr>
          <w:trHeight w:val="402"/>
        </w:trPr>
        <w:tc>
          <w:tcPr>
            <w:tcW w:w="2709" w:type="dxa"/>
            <w:shd w:val="clear" w:color="auto" w:fill="auto"/>
            <w:noWrap/>
            <w:vAlign w:val="center"/>
          </w:tcPr>
          <w:p w14:paraId="4E1DEE15" w14:textId="77777777" w:rsidR="00E00DF4" w:rsidRPr="003C6E6A" w:rsidRDefault="00E00DF4" w:rsidP="00E841B2">
            <w:pPr>
              <w:spacing w:after="0" w:line="240" w:lineRule="auto"/>
              <w:jc w:val="center"/>
              <w:rPr>
                <w:rFonts w:asciiTheme="minorHAnsi" w:hAnsiTheme="minorHAnsi" w:cstheme="minorHAnsi"/>
                <w:iCs/>
                <w:color w:val="000000"/>
                <w:sz w:val="20"/>
              </w:rPr>
            </w:pPr>
            <w:r w:rsidRPr="003C6E6A">
              <w:rPr>
                <w:rFonts w:asciiTheme="minorHAnsi" w:hAnsiTheme="minorHAnsi" w:cstheme="minorHAnsi"/>
                <w:iCs/>
                <w:color w:val="000000"/>
                <w:sz w:val="20"/>
              </w:rPr>
              <w:t>3</w:t>
            </w:r>
          </w:p>
        </w:tc>
        <w:tc>
          <w:tcPr>
            <w:tcW w:w="2551" w:type="dxa"/>
            <w:shd w:val="clear" w:color="auto" w:fill="auto"/>
            <w:noWrap/>
            <w:vAlign w:val="center"/>
          </w:tcPr>
          <w:p w14:paraId="6D437098"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-0.5136</w:t>
            </w:r>
          </w:p>
        </w:tc>
        <w:tc>
          <w:tcPr>
            <w:tcW w:w="1050" w:type="dxa"/>
            <w:shd w:val="clear" w:color="auto" w:fill="auto"/>
            <w:noWrap/>
            <w:vAlign w:val="center"/>
          </w:tcPr>
          <w:p w14:paraId="4F4376AC"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0.1332</w:t>
            </w:r>
          </w:p>
        </w:tc>
        <w:tc>
          <w:tcPr>
            <w:tcW w:w="917" w:type="dxa"/>
            <w:shd w:val="clear" w:color="auto" w:fill="auto"/>
            <w:noWrap/>
            <w:vAlign w:val="center"/>
          </w:tcPr>
          <w:p w14:paraId="6A2C7D46"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-3.856</w:t>
            </w:r>
          </w:p>
        </w:tc>
        <w:tc>
          <w:tcPr>
            <w:tcW w:w="1152" w:type="dxa"/>
            <w:shd w:val="clear" w:color="auto" w:fill="auto"/>
            <w:vAlign w:val="center"/>
          </w:tcPr>
          <w:p w14:paraId="47CEC9A2"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0.00318</w:t>
            </w:r>
          </w:p>
        </w:tc>
      </w:tr>
      <w:tr w:rsidR="00E00DF4" w:rsidRPr="003C6E6A" w14:paraId="64AEFDA8" w14:textId="77777777" w:rsidTr="00E841B2">
        <w:trPr>
          <w:trHeight w:val="402"/>
        </w:trPr>
        <w:tc>
          <w:tcPr>
            <w:tcW w:w="2709" w:type="dxa"/>
            <w:tcBorders>
              <w:bottom w:val="single" w:sz="4" w:space="0" w:color="auto"/>
            </w:tcBorders>
            <w:shd w:val="clear" w:color="auto" w:fill="auto"/>
            <w:noWrap/>
            <w:vAlign w:val="center"/>
          </w:tcPr>
          <w:p w14:paraId="7FF92861" w14:textId="77777777" w:rsidR="00E00DF4" w:rsidRPr="003C6E6A" w:rsidRDefault="00E00DF4" w:rsidP="00E841B2">
            <w:pPr>
              <w:spacing w:after="0" w:line="240" w:lineRule="auto"/>
              <w:jc w:val="center"/>
              <w:rPr>
                <w:rFonts w:asciiTheme="minorHAnsi" w:hAnsiTheme="minorHAnsi" w:cstheme="minorHAnsi"/>
                <w:iCs/>
                <w:color w:val="000000"/>
                <w:sz w:val="20"/>
              </w:rPr>
            </w:pPr>
            <w:r w:rsidRPr="003C6E6A">
              <w:rPr>
                <w:rFonts w:asciiTheme="minorHAnsi" w:hAnsiTheme="minorHAnsi" w:cstheme="minorHAnsi"/>
                <w:iCs/>
                <w:color w:val="000000"/>
                <w:sz w:val="20"/>
              </w:rPr>
              <w:t>4</w:t>
            </w:r>
          </w:p>
        </w:tc>
        <w:tc>
          <w:tcPr>
            <w:tcW w:w="2551" w:type="dxa"/>
            <w:tcBorders>
              <w:bottom w:val="single" w:sz="4" w:space="0" w:color="auto"/>
            </w:tcBorders>
            <w:shd w:val="clear" w:color="auto" w:fill="auto"/>
            <w:noWrap/>
            <w:vAlign w:val="center"/>
          </w:tcPr>
          <w:p w14:paraId="148F0E4C"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-0.5602</w:t>
            </w:r>
          </w:p>
        </w:tc>
        <w:tc>
          <w:tcPr>
            <w:tcW w:w="1050" w:type="dxa"/>
            <w:tcBorders>
              <w:bottom w:val="single" w:sz="4" w:space="0" w:color="auto"/>
            </w:tcBorders>
            <w:shd w:val="clear" w:color="auto" w:fill="auto"/>
            <w:noWrap/>
            <w:vAlign w:val="center"/>
          </w:tcPr>
          <w:p w14:paraId="4F24333B"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0.1260</w:t>
            </w:r>
          </w:p>
        </w:tc>
        <w:tc>
          <w:tcPr>
            <w:tcW w:w="917" w:type="dxa"/>
            <w:tcBorders>
              <w:bottom w:val="single" w:sz="4" w:space="0" w:color="auto"/>
            </w:tcBorders>
            <w:shd w:val="clear" w:color="auto" w:fill="auto"/>
            <w:noWrap/>
            <w:vAlign w:val="center"/>
          </w:tcPr>
          <w:p w14:paraId="3ACE2C0F"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-4.445</w:t>
            </w:r>
          </w:p>
        </w:tc>
        <w:tc>
          <w:tcPr>
            <w:tcW w:w="1152" w:type="dxa"/>
            <w:tcBorders>
              <w:bottom w:val="single" w:sz="4" w:space="0" w:color="auto"/>
            </w:tcBorders>
            <w:shd w:val="clear" w:color="auto" w:fill="auto"/>
            <w:vAlign w:val="center"/>
          </w:tcPr>
          <w:p w14:paraId="127D1C2F" w14:textId="77777777" w:rsidR="00E00DF4" w:rsidRPr="003C6E6A" w:rsidRDefault="00E00DF4" w:rsidP="00E841B2">
            <w:pPr>
              <w:spacing w:after="0" w:line="240" w:lineRule="auto"/>
              <w:jc w:val="center"/>
              <w:rPr>
                <w:rFonts w:asciiTheme="minorHAnsi" w:hAnsiTheme="minorHAnsi" w:cstheme="minorHAnsi"/>
                <w:sz w:val="20"/>
              </w:rPr>
            </w:pPr>
            <w:r w:rsidRPr="003C6E6A">
              <w:rPr>
                <w:rFonts w:asciiTheme="minorHAnsi" w:hAnsiTheme="minorHAnsi" w:cstheme="minorHAnsi"/>
                <w:sz w:val="20"/>
              </w:rPr>
              <w:t>0.00124</w:t>
            </w:r>
          </w:p>
        </w:tc>
      </w:tr>
    </w:tbl>
    <w:p w14:paraId="2845F3EB" w14:textId="41BB4340" w:rsidR="00E00DF4" w:rsidRPr="003C6E6A" w:rsidRDefault="00E00DF4" w:rsidP="00E00DF4">
      <w:pPr>
        <w:jc w:val="both"/>
        <w:rPr>
          <w:rFonts w:ascii="Calibri" w:eastAsia="Calibri" w:hAnsi="Calibri" w:cstheme="minorHAnsi"/>
          <w:color w:val="000000"/>
          <w:sz w:val="20"/>
        </w:rPr>
      </w:pPr>
      <w:r w:rsidRPr="003C6E6A">
        <w:rPr>
          <w:rFonts w:ascii="Calibri" w:eastAsia="Calibri" w:hAnsi="Calibri" w:cstheme="minorHAnsi"/>
          <w:color w:val="000000"/>
          <w:sz w:val="20"/>
        </w:rPr>
        <w:t>DS: Desviación estandar, Valot t: t-statistic; p: probabilidad .</w:t>
      </w:r>
    </w:p>
    <w:p w14:paraId="1B1BED8B" w14:textId="77777777" w:rsidR="00BC1EBA" w:rsidRPr="003C6E6A" w:rsidRDefault="00BC1EBA" w:rsidP="006829FA">
      <w:pPr>
        <w:pStyle w:val="Ttulo1"/>
        <w:spacing w:before="240" w:line="240" w:lineRule="auto"/>
        <w:jc w:val="left"/>
        <w:rPr>
          <w:b w:val="0"/>
          <w:sz w:val="22"/>
          <w:szCs w:val="22"/>
        </w:rPr>
        <w:sectPr w:rsidR="00BC1EBA" w:rsidRPr="003C6E6A" w:rsidSect="008C5A43">
          <w:pgSz w:w="12240" w:h="15840"/>
          <w:pgMar w:top="1418" w:right="1418" w:bottom="1418" w:left="1701" w:header="709" w:footer="709" w:gutter="0"/>
          <w:cols w:space="708"/>
          <w:docGrid w:linePitch="360"/>
        </w:sectPr>
      </w:pPr>
    </w:p>
    <w:p w14:paraId="5CD1E8AD" w14:textId="7B6D495E" w:rsidR="0052560A" w:rsidRPr="003C6E6A" w:rsidRDefault="00340654" w:rsidP="0026361A">
      <w:pPr>
        <w:pStyle w:val="Ttulo1"/>
        <w:spacing w:before="0" w:line="240" w:lineRule="auto"/>
        <w:jc w:val="both"/>
        <w:rPr>
          <w:rFonts w:asciiTheme="minorHAnsi" w:hAnsiTheme="minorHAnsi" w:cstheme="minorHAnsi"/>
          <w:b w:val="0"/>
          <w:sz w:val="22"/>
          <w:szCs w:val="22"/>
        </w:rPr>
      </w:pPr>
      <w:bookmarkStart w:id="167" w:name="_Toc79959373"/>
      <w:r w:rsidRPr="003C6E6A">
        <w:rPr>
          <w:rFonts w:asciiTheme="minorHAnsi" w:hAnsiTheme="minorHAnsi" w:cstheme="minorHAnsi"/>
          <w:b w:val="0"/>
          <w:sz w:val="22"/>
          <w:szCs w:val="22"/>
        </w:rPr>
        <w:lastRenderedPageBreak/>
        <w:t>A</w:t>
      </w:r>
      <w:r w:rsidR="00C161E8" w:rsidRPr="003C6E6A">
        <w:rPr>
          <w:rFonts w:asciiTheme="minorHAnsi" w:hAnsiTheme="minorHAnsi" w:cstheme="minorHAnsi"/>
          <w:b w:val="0"/>
          <w:sz w:val="22"/>
          <w:szCs w:val="22"/>
        </w:rPr>
        <w:t>péndice</w:t>
      </w:r>
      <w:r w:rsidR="00226D3B" w:rsidRPr="003C6E6A">
        <w:rPr>
          <w:rFonts w:asciiTheme="minorHAnsi" w:hAnsiTheme="minorHAnsi" w:cstheme="minorHAnsi"/>
          <w:b w:val="0"/>
          <w:sz w:val="22"/>
          <w:szCs w:val="22"/>
        </w:rPr>
        <w:t xml:space="preserve"> </w:t>
      </w:r>
      <w:r w:rsidR="00BC1EBA" w:rsidRPr="003C6E6A">
        <w:rPr>
          <w:rFonts w:asciiTheme="minorHAnsi" w:hAnsiTheme="minorHAnsi" w:cstheme="minorHAnsi"/>
          <w:b w:val="0"/>
          <w:sz w:val="22"/>
          <w:szCs w:val="22"/>
        </w:rPr>
        <w:t>1</w:t>
      </w:r>
      <w:r w:rsidR="0069448B" w:rsidRPr="003C6E6A">
        <w:rPr>
          <w:rFonts w:asciiTheme="minorHAnsi" w:hAnsiTheme="minorHAnsi" w:cstheme="minorHAnsi"/>
          <w:b w:val="0"/>
          <w:sz w:val="22"/>
          <w:szCs w:val="22"/>
        </w:rPr>
        <w:t>0</w:t>
      </w:r>
      <w:bookmarkEnd w:id="167"/>
    </w:p>
    <w:p w14:paraId="5ADEAC71" w14:textId="1E48758A" w:rsidR="001B210C" w:rsidRPr="003C6E6A" w:rsidRDefault="001B210C" w:rsidP="0026361A">
      <w:pPr>
        <w:pStyle w:val="Ttulo1"/>
        <w:spacing w:before="0" w:line="240" w:lineRule="auto"/>
        <w:jc w:val="both"/>
        <w:rPr>
          <w:rFonts w:asciiTheme="minorHAnsi" w:hAnsiTheme="minorHAnsi" w:cstheme="minorHAnsi"/>
          <w:b w:val="0"/>
          <w:sz w:val="22"/>
          <w:szCs w:val="22"/>
        </w:rPr>
      </w:pPr>
      <w:bookmarkStart w:id="168" w:name="_Toc79938217"/>
      <w:bookmarkStart w:id="169" w:name="_Toc79941619"/>
      <w:bookmarkStart w:id="170" w:name="_Toc79959374"/>
      <w:r w:rsidRPr="003C6E6A">
        <w:rPr>
          <w:rFonts w:asciiTheme="minorHAnsi" w:hAnsiTheme="minorHAnsi" w:cstheme="minorHAnsi"/>
          <w:b w:val="0"/>
          <w:sz w:val="22"/>
          <w:szCs w:val="22"/>
        </w:rPr>
        <w:t>Genes expresado</w:t>
      </w:r>
      <w:r w:rsidR="0011006C" w:rsidRPr="003C6E6A">
        <w:rPr>
          <w:rFonts w:asciiTheme="minorHAnsi" w:hAnsiTheme="minorHAnsi" w:cstheme="minorHAnsi"/>
          <w:b w:val="0"/>
          <w:sz w:val="22"/>
          <w:szCs w:val="22"/>
        </w:rPr>
        <w:t>s diferencialmente involucrados</w:t>
      </w:r>
      <w:r w:rsidRPr="003C6E6A">
        <w:rPr>
          <w:rFonts w:asciiTheme="minorHAnsi" w:hAnsiTheme="minorHAnsi" w:cstheme="minorHAnsi"/>
          <w:b w:val="0"/>
          <w:sz w:val="22"/>
          <w:szCs w:val="22"/>
        </w:rPr>
        <w:t xml:space="preserve"> en el metabolismo del nitrógeno</w:t>
      </w:r>
      <w:bookmarkEnd w:id="168"/>
      <w:bookmarkEnd w:id="169"/>
      <w:bookmarkEnd w:id="170"/>
    </w:p>
    <w:tbl>
      <w:tblPr>
        <w:tblW w:w="8505" w:type="dxa"/>
        <w:tblCellMar>
          <w:left w:w="70" w:type="dxa"/>
          <w:right w:w="70" w:type="dxa"/>
        </w:tblCellMar>
        <w:tblLook w:val="04A0" w:firstRow="1" w:lastRow="0" w:firstColumn="1" w:lastColumn="0" w:noHBand="0" w:noVBand="1"/>
      </w:tblPr>
      <w:tblGrid>
        <w:gridCol w:w="1843"/>
        <w:gridCol w:w="4536"/>
        <w:gridCol w:w="1134"/>
        <w:gridCol w:w="1002"/>
      </w:tblGrid>
      <w:tr w:rsidR="00490E87" w:rsidRPr="003C6E6A" w14:paraId="6A12D904" w14:textId="77777777" w:rsidTr="00490E87">
        <w:trPr>
          <w:trHeight w:val="315"/>
        </w:trPr>
        <w:tc>
          <w:tcPr>
            <w:tcW w:w="1843" w:type="dxa"/>
            <w:tcBorders>
              <w:top w:val="single" w:sz="4" w:space="0" w:color="auto"/>
              <w:left w:val="nil"/>
              <w:bottom w:val="single" w:sz="4" w:space="0" w:color="auto"/>
              <w:right w:val="nil"/>
            </w:tcBorders>
            <w:shd w:val="clear" w:color="auto" w:fill="auto"/>
            <w:noWrap/>
            <w:vAlign w:val="bottom"/>
            <w:hideMark/>
          </w:tcPr>
          <w:p w14:paraId="69DA95A5"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ID_NCBI</w:t>
            </w:r>
          </w:p>
        </w:tc>
        <w:tc>
          <w:tcPr>
            <w:tcW w:w="4536" w:type="dxa"/>
            <w:tcBorders>
              <w:top w:val="single" w:sz="4" w:space="0" w:color="auto"/>
              <w:left w:val="nil"/>
              <w:bottom w:val="single" w:sz="4" w:space="0" w:color="auto"/>
              <w:right w:val="nil"/>
            </w:tcBorders>
            <w:shd w:val="clear" w:color="auto" w:fill="auto"/>
            <w:noWrap/>
            <w:vAlign w:val="bottom"/>
            <w:hideMark/>
          </w:tcPr>
          <w:p w14:paraId="01ABDD9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Description</w:t>
            </w:r>
          </w:p>
        </w:tc>
        <w:tc>
          <w:tcPr>
            <w:tcW w:w="1134" w:type="dxa"/>
            <w:tcBorders>
              <w:top w:val="single" w:sz="4" w:space="0" w:color="auto"/>
              <w:left w:val="nil"/>
              <w:bottom w:val="single" w:sz="4" w:space="0" w:color="auto"/>
              <w:right w:val="nil"/>
            </w:tcBorders>
            <w:shd w:val="clear" w:color="auto" w:fill="auto"/>
            <w:noWrap/>
            <w:vAlign w:val="bottom"/>
            <w:hideMark/>
          </w:tcPr>
          <w:p w14:paraId="3961C7D9" w14:textId="77777777" w:rsidR="00490E87" w:rsidRPr="003C6E6A" w:rsidRDefault="00490E87" w:rsidP="00490E87">
            <w:pPr>
              <w:widowControl/>
              <w:spacing w:after="0" w:line="240" w:lineRule="auto"/>
              <w:jc w:val="center"/>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Fold change</w:t>
            </w:r>
          </w:p>
        </w:tc>
        <w:tc>
          <w:tcPr>
            <w:tcW w:w="992" w:type="dxa"/>
            <w:tcBorders>
              <w:top w:val="single" w:sz="4" w:space="0" w:color="auto"/>
              <w:left w:val="nil"/>
              <w:bottom w:val="single" w:sz="4" w:space="0" w:color="auto"/>
              <w:right w:val="nil"/>
            </w:tcBorders>
            <w:shd w:val="clear" w:color="auto" w:fill="auto"/>
            <w:noWrap/>
            <w:vAlign w:val="bottom"/>
            <w:hideMark/>
          </w:tcPr>
          <w:p w14:paraId="773C9451" w14:textId="77777777" w:rsidR="00490E87" w:rsidRPr="003C6E6A" w:rsidRDefault="00490E87" w:rsidP="00490E87">
            <w:pPr>
              <w:widowControl/>
              <w:spacing w:after="0" w:line="240" w:lineRule="auto"/>
              <w:jc w:val="center"/>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FDR -p value</w:t>
            </w:r>
          </w:p>
        </w:tc>
      </w:tr>
      <w:tr w:rsidR="00490E87" w:rsidRPr="003C6E6A" w14:paraId="7A0C7E14" w14:textId="77777777" w:rsidTr="00490E87">
        <w:trPr>
          <w:trHeight w:val="300"/>
        </w:trPr>
        <w:tc>
          <w:tcPr>
            <w:tcW w:w="1843" w:type="dxa"/>
            <w:tcBorders>
              <w:top w:val="single" w:sz="4" w:space="0" w:color="auto"/>
              <w:left w:val="nil"/>
              <w:bottom w:val="nil"/>
              <w:right w:val="nil"/>
            </w:tcBorders>
            <w:shd w:val="clear" w:color="auto" w:fill="auto"/>
            <w:noWrap/>
            <w:vAlign w:val="bottom"/>
            <w:hideMark/>
          </w:tcPr>
          <w:p w14:paraId="701C5660"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GHTP01009702.1</w:t>
            </w:r>
          </w:p>
        </w:tc>
        <w:tc>
          <w:tcPr>
            <w:tcW w:w="4536" w:type="dxa"/>
            <w:tcBorders>
              <w:top w:val="single" w:sz="4" w:space="0" w:color="auto"/>
              <w:left w:val="nil"/>
              <w:bottom w:val="nil"/>
              <w:right w:val="nil"/>
            </w:tcBorders>
            <w:shd w:val="clear" w:color="auto" w:fill="auto"/>
            <w:noWrap/>
            <w:vAlign w:val="bottom"/>
            <w:hideMark/>
          </w:tcPr>
          <w:p w14:paraId="0A2A9E9C"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putative glutamine amidotransferase GAT1_2.1</w:t>
            </w:r>
          </w:p>
        </w:tc>
        <w:tc>
          <w:tcPr>
            <w:tcW w:w="1134" w:type="dxa"/>
            <w:tcBorders>
              <w:top w:val="single" w:sz="4" w:space="0" w:color="auto"/>
              <w:left w:val="nil"/>
              <w:bottom w:val="nil"/>
              <w:right w:val="nil"/>
            </w:tcBorders>
            <w:shd w:val="clear" w:color="auto" w:fill="auto"/>
            <w:noWrap/>
            <w:vAlign w:val="bottom"/>
            <w:hideMark/>
          </w:tcPr>
          <w:p w14:paraId="2013725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2,47</w:t>
            </w:r>
          </w:p>
        </w:tc>
        <w:tc>
          <w:tcPr>
            <w:tcW w:w="992" w:type="dxa"/>
            <w:tcBorders>
              <w:top w:val="single" w:sz="4" w:space="0" w:color="auto"/>
              <w:left w:val="nil"/>
              <w:bottom w:val="nil"/>
              <w:right w:val="nil"/>
            </w:tcBorders>
            <w:shd w:val="clear" w:color="auto" w:fill="auto"/>
            <w:noWrap/>
            <w:vAlign w:val="bottom"/>
            <w:hideMark/>
          </w:tcPr>
          <w:p w14:paraId="2516E2E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6,33E-06</w:t>
            </w:r>
          </w:p>
        </w:tc>
      </w:tr>
      <w:tr w:rsidR="00490E87" w:rsidRPr="003C6E6A" w14:paraId="28DCAC86" w14:textId="77777777" w:rsidTr="00490E87">
        <w:trPr>
          <w:trHeight w:val="300"/>
        </w:trPr>
        <w:tc>
          <w:tcPr>
            <w:tcW w:w="1843" w:type="dxa"/>
            <w:tcBorders>
              <w:top w:val="nil"/>
              <w:left w:val="nil"/>
              <w:bottom w:val="nil"/>
              <w:right w:val="nil"/>
            </w:tcBorders>
            <w:shd w:val="clear" w:color="auto" w:fill="auto"/>
            <w:noWrap/>
            <w:vAlign w:val="bottom"/>
            <w:hideMark/>
          </w:tcPr>
          <w:p w14:paraId="4C4DB941"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GHTP01013407.1</w:t>
            </w:r>
          </w:p>
        </w:tc>
        <w:tc>
          <w:tcPr>
            <w:tcW w:w="4536" w:type="dxa"/>
            <w:tcBorders>
              <w:top w:val="nil"/>
              <w:left w:val="nil"/>
              <w:bottom w:val="nil"/>
              <w:right w:val="nil"/>
            </w:tcBorders>
            <w:shd w:val="clear" w:color="auto" w:fill="auto"/>
            <w:noWrap/>
            <w:vAlign w:val="bottom"/>
            <w:hideMark/>
          </w:tcPr>
          <w:p w14:paraId="5CC8D358"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glutamate synthase 1 [NADH], chloroplastic isoform X1</w:t>
            </w:r>
          </w:p>
        </w:tc>
        <w:tc>
          <w:tcPr>
            <w:tcW w:w="1134" w:type="dxa"/>
            <w:tcBorders>
              <w:top w:val="nil"/>
              <w:left w:val="nil"/>
              <w:bottom w:val="nil"/>
              <w:right w:val="nil"/>
            </w:tcBorders>
            <w:shd w:val="clear" w:color="auto" w:fill="auto"/>
            <w:noWrap/>
            <w:vAlign w:val="bottom"/>
            <w:hideMark/>
          </w:tcPr>
          <w:p w14:paraId="1F60C3E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2,14</w:t>
            </w:r>
          </w:p>
        </w:tc>
        <w:tc>
          <w:tcPr>
            <w:tcW w:w="992" w:type="dxa"/>
            <w:tcBorders>
              <w:top w:val="nil"/>
              <w:left w:val="nil"/>
              <w:bottom w:val="nil"/>
              <w:right w:val="nil"/>
            </w:tcBorders>
            <w:shd w:val="clear" w:color="auto" w:fill="auto"/>
            <w:noWrap/>
            <w:vAlign w:val="bottom"/>
            <w:hideMark/>
          </w:tcPr>
          <w:p w14:paraId="5E48C5E4"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1,46E-08</w:t>
            </w:r>
          </w:p>
        </w:tc>
      </w:tr>
      <w:tr w:rsidR="00490E87" w:rsidRPr="003C6E6A" w14:paraId="168BCEC8" w14:textId="77777777" w:rsidTr="00490E87">
        <w:trPr>
          <w:trHeight w:val="300"/>
        </w:trPr>
        <w:tc>
          <w:tcPr>
            <w:tcW w:w="1843" w:type="dxa"/>
            <w:tcBorders>
              <w:top w:val="nil"/>
              <w:left w:val="nil"/>
              <w:bottom w:val="nil"/>
              <w:right w:val="nil"/>
            </w:tcBorders>
            <w:shd w:val="clear" w:color="auto" w:fill="auto"/>
            <w:noWrap/>
            <w:vAlign w:val="bottom"/>
            <w:hideMark/>
          </w:tcPr>
          <w:p w14:paraId="34D34B5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GHTP01021422.1</w:t>
            </w:r>
          </w:p>
        </w:tc>
        <w:tc>
          <w:tcPr>
            <w:tcW w:w="4536" w:type="dxa"/>
            <w:tcBorders>
              <w:top w:val="nil"/>
              <w:left w:val="nil"/>
              <w:bottom w:val="nil"/>
              <w:right w:val="nil"/>
            </w:tcBorders>
            <w:shd w:val="clear" w:color="auto" w:fill="auto"/>
            <w:noWrap/>
            <w:vAlign w:val="bottom"/>
            <w:hideMark/>
          </w:tcPr>
          <w:p w14:paraId="28FE77CA"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dicarboxylate transporter 1, chloroplastic</w:t>
            </w:r>
          </w:p>
        </w:tc>
        <w:tc>
          <w:tcPr>
            <w:tcW w:w="1134" w:type="dxa"/>
            <w:tcBorders>
              <w:top w:val="nil"/>
              <w:left w:val="nil"/>
              <w:bottom w:val="nil"/>
              <w:right w:val="nil"/>
            </w:tcBorders>
            <w:shd w:val="clear" w:color="auto" w:fill="auto"/>
            <w:noWrap/>
            <w:vAlign w:val="bottom"/>
            <w:hideMark/>
          </w:tcPr>
          <w:p w14:paraId="45464DC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2,21</w:t>
            </w:r>
          </w:p>
        </w:tc>
        <w:tc>
          <w:tcPr>
            <w:tcW w:w="992" w:type="dxa"/>
            <w:tcBorders>
              <w:top w:val="nil"/>
              <w:left w:val="nil"/>
              <w:bottom w:val="nil"/>
              <w:right w:val="nil"/>
            </w:tcBorders>
            <w:shd w:val="clear" w:color="auto" w:fill="auto"/>
            <w:noWrap/>
            <w:vAlign w:val="bottom"/>
            <w:hideMark/>
          </w:tcPr>
          <w:p w14:paraId="3522E3D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4FE309D9" w14:textId="77777777" w:rsidTr="00490E87">
        <w:trPr>
          <w:trHeight w:val="300"/>
        </w:trPr>
        <w:tc>
          <w:tcPr>
            <w:tcW w:w="1843" w:type="dxa"/>
            <w:tcBorders>
              <w:top w:val="nil"/>
              <w:left w:val="nil"/>
              <w:bottom w:val="nil"/>
              <w:right w:val="nil"/>
            </w:tcBorders>
            <w:shd w:val="clear" w:color="auto" w:fill="auto"/>
            <w:noWrap/>
            <w:vAlign w:val="bottom"/>
            <w:hideMark/>
          </w:tcPr>
          <w:p w14:paraId="0C88850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GHTP01021425.1</w:t>
            </w:r>
          </w:p>
        </w:tc>
        <w:tc>
          <w:tcPr>
            <w:tcW w:w="4536" w:type="dxa"/>
            <w:tcBorders>
              <w:top w:val="nil"/>
              <w:left w:val="nil"/>
              <w:bottom w:val="nil"/>
              <w:right w:val="nil"/>
            </w:tcBorders>
            <w:shd w:val="clear" w:color="auto" w:fill="auto"/>
            <w:noWrap/>
            <w:vAlign w:val="bottom"/>
            <w:hideMark/>
          </w:tcPr>
          <w:p w14:paraId="6C653EFA"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dicarboxylate transporter 1, chloroplastic</w:t>
            </w:r>
          </w:p>
        </w:tc>
        <w:tc>
          <w:tcPr>
            <w:tcW w:w="1134" w:type="dxa"/>
            <w:tcBorders>
              <w:top w:val="nil"/>
              <w:left w:val="nil"/>
              <w:bottom w:val="nil"/>
              <w:right w:val="nil"/>
            </w:tcBorders>
            <w:shd w:val="clear" w:color="auto" w:fill="auto"/>
            <w:noWrap/>
            <w:vAlign w:val="bottom"/>
            <w:hideMark/>
          </w:tcPr>
          <w:p w14:paraId="032DF54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2,35</w:t>
            </w:r>
          </w:p>
        </w:tc>
        <w:tc>
          <w:tcPr>
            <w:tcW w:w="992" w:type="dxa"/>
            <w:tcBorders>
              <w:top w:val="nil"/>
              <w:left w:val="nil"/>
              <w:bottom w:val="nil"/>
              <w:right w:val="nil"/>
            </w:tcBorders>
            <w:shd w:val="clear" w:color="auto" w:fill="auto"/>
            <w:noWrap/>
            <w:vAlign w:val="bottom"/>
            <w:hideMark/>
          </w:tcPr>
          <w:p w14:paraId="15288E2D"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065E7C1B" w14:textId="77777777" w:rsidTr="00490E87">
        <w:trPr>
          <w:trHeight w:val="300"/>
        </w:trPr>
        <w:tc>
          <w:tcPr>
            <w:tcW w:w="1843" w:type="dxa"/>
            <w:tcBorders>
              <w:top w:val="nil"/>
              <w:left w:val="nil"/>
              <w:bottom w:val="nil"/>
              <w:right w:val="nil"/>
            </w:tcBorders>
            <w:shd w:val="clear" w:color="auto" w:fill="auto"/>
            <w:noWrap/>
            <w:vAlign w:val="bottom"/>
            <w:hideMark/>
          </w:tcPr>
          <w:p w14:paraId="53FDAED6"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GHTP01000190.1</w:t>
            </w:r>
          </w:p>
        </w:tc>
        <w:tc>
          <w:tcPr>
            <w:tcW w:w="4536" w:type="dxa"/>
            <w:tcBorders>
              <w:top w:val="nil"/>
              <w:left w:val="nil"/>
              <w:bottom w:val="nil"/>
              <w:right w:val="nil"/>
            </w:tcBorders>
            <w:shd w:val="clear" w:color="auto" w:fill="auto"/>
            <w:noWrap/>
            <w:vAlign w:val="bottom"/>
            <w:hideMark/>
          </w:tcPr>
          <w:p w14:paraId="46291BE3"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high affinity nitrate transporter 2.5-like</w:t>
            </w:r>
          </w:p>
        </w:tc>
        <w:tc>
          <w:tcPr>
            <w:tcW w:w="1134" w:type="dxa"/>
            <w:tcBorders>
              <w:top w:val="nil"/>
              <w:left w:val="nil"/>
              <w:bottom w:val="nil"/>
              <w:right w:val="nil"/>
            </w:tcBorders>
            <w:shd w:val="clear" w:color="auto" w:fill="auto"/>
            <w:noWrap/>
            <w:vAlign w:val="bottom"/>
            <w:hideMark/>
          </w:tcPr>
          <w:p w14:paraId="321FACA1"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4,18</w:t>
            </w:r>
          </w:p>
        </w:tc>
        <w:tc>
          <w:tcPr>
            <w:tcW w:w="992" w:type="dxa"/>
            <w:tcBorders>
              <w:top w:val="nil"/>
              <w:left w:val="nil"/>
              <w:bottom w:val="nil"/>
              <w:right w:val="nil"/>
            </w:tcBorders>
            <w:shd w:val="clear" w:color="auto" w:fill="auto"/>
            <w:noWrap/>
            <w:vAlign w:val="bottom"/>
            <w:hideMark/>
          </w:tcPr>
          <w:p w14:paraId="042E7C2D"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1B043648" w14:textId="77777777" w:rsidTr="00490E87">
        <w:trPr>
          <w:trHeight w:val="300"/>
        </w:trPr>
        <w:tc>
          <w:tcPr>
            <w:tcW w:w="1843" w:type="dxa"/>
            <w:tcBorders>
              <w:top w:val="nil"/>
              <w:left w:val="nil"/>
              <w:bottom w:val="nil"/>
              <w:right w:val="nil"/>
            </w:tcBorders>
            <w:shd w:val="clear" w:color="auto" w:fill="auto"/>
            <w:noWrap/>
            <w:vAlign w:val="bottom"/>
            <w:hideMark/>
          </w:tcPr>
          <w:p w14:paraId="71CBBC4C"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GHTP01012357.1</w:t>
            </w:r>
          </w:p>
        </w:tc>
        <w:tc>
          <w:tcPr>
            <w:tcW w:w="4536" w:type="dxa"/>
            <w:tcBorders>
              <w:top w:val="nil"/>
              <w:left w:val="nil"/>
              <w:bottom w:val="nil"/>
              <w:right w:val="nil"/>
            </w:tcBorders>
            <w:shd w:val="clear" w:color="auto" w:fill="auto"/>
            <w:noWrap/>
            <w:vAlign w:val="bottom"/>
            <w:hideMark/>
          </w:tcPr>
          <w:p w14:paraId="30039B0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delta-1-pyrroline-5-carboxylate synthase isoform X2</w:t>
            </w:r>
          </w:p>
        </w:tc>
        <w:tc>
          <w:tcPr>
            <w:tcW w:w="1134" w:type="dxa"/>
            <w:tcBorders>
              <w:top w:val="nil"/>
              <w:left w:val="nil"/>
              <w:bottom w:val="nil"/>
              <w:right w:val="nil"/>
            </w:tcBorders>
            <w:shd w:val="clear" w:color="auto" w:fill="auto"/>
            <w:noWrap/>
            <w:vAlign w:val="bottom"/>
            <w:hideMark/>
          </w:tcPr>
          <w:p w14:paraId="15605436"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2,41</w:t>
            </w:r>
          </w:p>
        </w:tc>
        <w:tc>
          <w:tcPr>
            <w:tcW w:w="992" w:type="dxa"/>
            <w:tcBorders>
              <w:top w:val="nil"/>
              <w:left w:val="nil"/>
              <w:bottom w:val="nil"/>
              <w:right w:val="nil"/>
            </w:tcBorders>
            <w:shd w:val="clear" w:color="auto" w:fill="auto"/>
            <w:noWrap/>
            <w:vAlign w:val="bottom"/>
            <w:hideMark/>
          </w:tcPr>
          <w:p w14:paraId="2B8B5337"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459E8A16" w14:textId="77777777" w:rsidTr="00490E87">
        <w:trPr>
          <w:trHeight w:val="300"/>
        </w:trPr>
        <w:tc>
          <w:tcPr>
            <w:tcW w:w="1843" w:type="dxa"/>
            <w:tcBorders>
              <w:top w:val="nil"/>
              <w:left w:val="nil"/>
              <w:bottom w:val="nil"/>
              <w:right w:val="nil"/>
            </w:tcBorders>
            <w:shd w:val="clear" w:color="auto" w:fill="auto"/>
            <w:noWrap/>
            <w:vAlign w:val="bottom"/>
            <w:hideMark/>
          </w:tcPr>
          <w:p w14:paraId="0BA31EB5"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GHTP01008618.1</w:t>
            </w:r>
          </w:p>
        </w:tc>
        <w:tc>
          <w:tcPr>
            <w:tcW w:w="4536" w:type="dxa"/>
            <w:tcBorders>
              <w:top w:val="nil"/>
              <w:left w:val="nil"/>
              <w:bottom w:val="nil"/>
              <w:right w:val="nil"/>
            </w:tcBorders>
            <w:shd w:val="clear" w:color="auto" w:fill="auto"/>
            <w:noWrap/>
            <w:vAlign w:val="bottom"/>
            <w:hideMark/>
          </w:tcPr>
          <w:p w14:paraId="0BDDC23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2-oxoglutarate dehydrogenase, mitochondrial-like</w:t>
            </w:r>
          </w:p>
        </w:tc>
        <w:tc>
          <w:tcPr>
            <w:tcW w:w="1134" w:type="dxa"/>
            <w:tcBorders>
              <w:top w:val="nil"/>
              <w:left w:val="nil"/>
              <w:bottom w:val="nil"/>
              <w:right w:val="nil"/>
            </w:tcBorders>
            <w:shd w:val="clear" w:color="auto" w:fill="auto"/>
            <w:noWrap/>
            <w:vAlign w:val="bottom"/>
            <w:hideMark/>
          </w:tcPr>
          <w:p w14:paraId="5570CE96"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2,34</w:t>
            </w:r>
          </w:p>
        </w:tc>
        <w:tc>
          <w:tcPr>
            <w:tcW w:w="992" w:type="dxa"/>
            <w:tcBorders>
              <w:top w:val="nil"/>
              <w:left w:val="nil"/>
              <w:bottom w:val="nil"/>
              <w:right w:val="nil"/>
            </w:tcBorders>
            <w:shd w:val="clear" w:color="auto" w:fill="auto"/>
            <w:noWrap/>
            <w:vAlign w:val="bottom"/>
            <w:hideMark/>
          </w:tcPr>
          <w:p w14:paraId="63B22E1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4B6475FF" w14:textId="77777777" w:rsidTr="00490E87">
        <w:trPr>
          <w:trHeight w:val="300"/>
        </w:trPr>
        <w:tc>
          <w:tcPr>
            <w:tcW w:w="1843" w:type="dxa"/>
            <w:tcBorders>
              <w:top w:val="nil"/>
              <w:left w:val="nil"/>
              <w:bottom w:val="nil"/>
              <w:right w:val="nil"/>
            </w:tcBorders>
            <w:shd w:val="clear" w:color="auto" w:fill="auto"/>
            <w:noWrap/>
            <w:vAlign w:val="bottom"/>
            <w:hideMark/>
          </w:tcPr>
          <w:p w14:paraId="6E243925"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GHTP01030179.1</w:t>
            </w:r>
          </w:p>
        </w:tc>
        <w:tc>
          <w:tcPr>
            <w:tcW w:w="4536" w:type="dxa"/>
            <w:tcBorders>
              <w:top w:val="nil"/>
              <w:left w:val="nil"/>
              <w:bottom w:val="nil"/>
              <w:right w:val="nil"/>
            </w:tcBorders>
            <w:shd w:val="clear" w:color="auto" w:fill="auto"/>
            <w:noWrap/>
            <w:vAlign w:val="bottom"/>
            <w:hideMark/>
          </w:tcPr>
          <w:p w14:paraId="7EB12165"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nitrate regulatory gene2 protein-like</w:t>
            </w:r>
          </w:p>
        </w:tc>
        <w:tc>
          <w:tcPr>
            <w:tcW w:w="1134" w:type="dxa"/>
            <w:tcBorders>
              <w:top w:val="nil"/>
              <w:left w:val="nil"/>
              <w:bottom w:val="nil"/>
              <w:right w:val="nil"/>
            </w:tcBorders>
            <w:shd w:val="clear" w:color="auto" w:fill="auto"/>
            <w:noWrap/>
            <w:vAlign w:val="bottom"/>
            <w:hideMark/>
          </w:tcPr>
          <w:p w14:paraId="6C5B21B1"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-2,28</w:t>
            </w:r>
          </w:p>
        </w:tc>
        <w:tc>
          <w:tcPr>
            <w:tcW w:w="992" w:type="dxa"/>
            <w:tcBorders>
              <w:top w:val="nil"/>
              <w:left w:val="nil"/>
              <w:bottom w:val="nil"/>
              <w:right w:val="nil"/>
            </w:tcBorders>
            <w:shd w:val="clear" w:color="auto" w:fill="auto"/>
            <w:noWrap/>
            <w:vAlign w:val="bottom"/>
            <w:hideMark/>
          </w:tcPr>
          <w:p w14:paraId="7F2862D5"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4F5586C6" w14:textId="77777777" w:rsidTr="00490E87">
        <w:trPr>
          <w:trHeight w:val="300"/>
        </w:trPr>
        <w:tc>
          <w:tcPr>
            <w:tcW w:w="1843" w:type="dxa"/>
            <w:tcBorders>
              <w:top w:val="nil"/>
              <w:left w:val="nil"/>
              <w:bottom w:val="nil"/>
              <w:right w:val="nil"/>
            </w:tcBorders>
            <w:shd w:val="clear" w:color="auto" w:fill="auto"/>
            <w:noWrap/>
            <w:vAlign w:val="bottom"/>
            <w:hideMark/>
          </w:tcPr>
          <w:p w14:paraId="680F91C6"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GHTP01030608.1</w:t>
            </w:r>
          </w:p>
        </w:tc>
        <w:tc>
          <w:tcPr>
            <w:tcW w:w="4536" w:type="dxa"/>
            <w:tcBorders>
              <w:top w:val="nil"/>
              <w:left w:val="nil"/>
              <w:bottom w:val="nil"/>
              <w:right w:val="nil"/>
            </w:tcBorders>
            <w:shd w:val="clear" w:color="auto" w:fill="auto"/>
            <w:noWrap/>
            <w:vAlign w:val="bottom"/>
            <w:hideMark/>
          </w:tcPr>
          <w:p w14:paraId="3858467A"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high-affinity nitrate transporter-activating protein 2.1-like</w:t>
            </w:r>
          </w:p>
        </w:tc>
        <w:tc>
          <w:tcPr>
            <w:tcW w:w="1134" w:type="dxa"/>
            <w:tcBorders>
              <w:top w:val="nil"/>
              <w:left w:val="nil"/>
              <w:bottom w:val="nil"/>
              <w:right w:val="nil"/>
            </w:tcBorders>
            <w:shd w:val="clear" w:color="auto" w:fill="auto"/>
            <w:noWrap/>
            <w:vAlign w:val="bottom"/>
            <w:hideMark/>
          </w:tcPr>
          <w:p w14:paraId="2D947F3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3,12</w:t>
            </w:r>
          </w:p>
        </w:tc>
        <w:tc>
          <w:tcPr>
            <w:tcW w:w="992" w:type="dxa"/>
            <w:tcBorders>
              <w:top w:val="nil"/>
              <w:left w:val="nil"/>
              <w:bottom w:val="nil"/>
              <w:right w:val="nil"/>
            </w:tcBorders>
            <w:shd w:val="clear" w:color="auto" w:fill="auto"/>
            <w:noWrap/>
            <w:vAlign w:val="bottom"/>
            <w:hideMark/>
          </w:tcPr>
          <w:p w14:paraId="34E1A3C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5145FF26" w14:textId="77777777" w:rsidTr="00490E87">
        <w:trPr>
          <w:trHeight w:val="300"/>
        </w:trPr>
        <w:tc>
          <w:tcPr>
            <w:tcW w:w="1843" w:type="dxa"/>
            <w:tcBorders>
              <w:top w:val="nil"/>
              <w:left w:val="nil"/>
              <w:bottom w:val="nil"/>
              <w:right w:val="nil"/>
            </w:tcBorders>
            <w:shd w:val="clear" w:color="auto" w:fill="auto"/>
            <w:noWrap/>
            <w:vAlign w:val="bottom"/>
            <w:hideMark/>
          </w:tcPr>
          <w:p w14:paraId="1F20469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GHTP01026298.1</w:t>
            </w:r>
          </w:p>
        </w:tc>
        <w:tc>
          <w:tcPr>
            <w:tcW w:w="4536" w:type="dxa"/>
            <w:tcBorders>
              <w:top w:val="nil"/>
              <w:left w:val="nil"/>
              <w:bottom w:val="nil"/>
              <w:right w:val="nil"/>
            </w:tcBorders>
            <w:shd w:val="clear" w:color="auto" w:fill="auto"/>
            <w:noWrap/>
            <w:vAlign w:val="bottom"/>
            <w:hideMark/>
          </w:tcPr>
          <w:p w14:paraId="34405DC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protein NRT1/ PTR FAMILY 6.4</w:t>
            </w:r>
          </w:p>
        </w:tc>
        <w:tc>
          <w:tcPr>
            <w:tcW w:w="1134" w:type="dxa"/>
            <w:tcBorders>
              <w:top w:val="nil"/>
              <w:left w:val="nil"/>
              <w:bottom w:val="nil"/>
              <w:right w:val="nil"/>
            </w:tcBorders>
            <w:shd w:val="clear" w:color="auto" w:fill="auto"/>
            <w:noWrap/>
            <w:vAlign w:val="bottom"/>
            <w:hideMark/>
          </w:tcPr>
          <w:p w14:paraId="245A761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2,07</w:t>
            </w:r>
          </w:p>
        </w:tc>
        <w:tc>
          <w:tcPr>
            <w:tcW w:w="992" w:type="dxa"/>
            <w:tcBorders>
              <w:top w:val="nil"/>
              <w:left w:val="nil"/>
              <w:bottom w:val="nil"/>
              <w:right w:val="nil"/>
            </w:tcBorders>
            <w:shd w:val="clear" w:color="auto" w:fill="auto"/>
            <w:noWrap/>
            <w:vAlign w:val="bottom"/>
            <w:hideMark/>
          </w:tcPr>
          <w:p w14:paraId="3D71C958"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124FEF12" w14:textId="77777777" w:rsidTr="00490E87">
        <w:trPr>
          <w:trHeight w:val="300"/>
        </w:trPr>
        <w:tc>
          <w:tcPr>
            <w:tcW w:w="1843" w:type="dxa"/>
            <w:tcBorders>
              <w:top w:val="nil"/>
              <w:left w:val="nil"/>
              <w:bottom w:val="nil"/>
              <w:right w:val="nil"/>
            </w:tcBorders>
            <w:shd w:val="clear" w:color="auto" w:fill="auto"/>
            <w:noWrap/>
            <w:vAlign w:val="bottom"/>
            <w:hideMark/>
          </w:tcPr>
          <w:p w14:paraId="055A27E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GHTP01031518.1</w:t>
            </w:r>
          </w:p>
        </w:tc>
        <w:tc>
          <w:tcPr>
            <w:tcW w:w="4536" w:type="dxa"/>
            <w:tcBorders>
              <w:top w:val="nil"/>
              <w:left w:val="nil"/>
              <w:bottom w:val="nil"/>
              <w:right w:val="nil"/>
            </w:tcBorders>
            <w:shd w:val="clear" w:color="auto" w:fill="auto"/>
            <w:noWrap/>
            <w:vAlign w:val="bottom"/>
            <w:hideMark/>
          </w:tcPr>
          <w:p w14:paraId="6EB98D40"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nitrate regulatory gene2 protein-like</w:t>
            </w:r>
          </w:p>
        </w:tc>
        <w:tc>
          <w:tcPr>
            <w:tcW w:w="1134" w:type="dxa"/>
            <w:tcBorders>
              <w:top w:val="nil"/>
              <w:left w:val="nil"/>
              <w:bottom w:val="nil"/>
              <w:right w:val="nil"/>
            </w:tcBorders>
            <w:shd w:val="clear" w:color="auto" w:fill="auto"/>
            <w:noWrap/>
            <w:vAlign w:val="bottom"/>
            <w:hideMark/>
          </w:tcPr>
          <w:p w14:paraId="5F6CC34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-2,51</w:t>
            </w:r>
          </w:p>
        </w:tc>
        <w:tc>
          <w:tcPr>
            <w:tcW w:w="992" w:type="dxa"/>
            <w:tcBorders>
              <w:top w:val="nil"/>
              <w:left w:val="nil"/>
              <w:bottom w:val="nil"/>
              <w:right w:val="nil"/>
            </w:tcBorders>
            <w:shd w:val="clear" w:color="auto" w:fill="auto"/>
            <w:noWrap/>
            <w:vAlign w:val="bottom"/>
            <w:hideMark/>
          </w:tcPr>
          <w:p w14:paraId="6A8BDAA5"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7081D07B" w14:textId="77777777" w:rsidTr="00490E87">
        <w:trPr>
          <w:trHeight w:val="300"/>
        </w:trPr>
        <w:tc>
          <w:tcPr>
            <w:tcW w:w="1843" w:type="dxa"/>
            <w:tcBorders>
              <w:top w:val="nil"/>
              <w:left w:val="nil"/>
              <w:bottom w:val="nil"/>
              <w:right w:val="nil"/>
            </w:tcBorders>
            <w:shd w:val="clear" w:color="auto" w:fill="auto"/>
            <w:noWrap/>
            <w:vAlign w:val="bottom"/>
            <w:hideMark/>
          </w:tcPr>
          <w:p w14:paraId="1F933412"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GHTP01031519.1</w:t>
            </w:r>
          </w:p>
        </w:tc>
        <w:tc>
          <w:tcPr>
            <w:tcW w:w="4536" w:type="dxa"/>
            <w:tcBorders>
              <w:top w:val="nil"/>
              <w:left w:val="nil"/>
              <w:bottom w:val="nil"/>
              <w:right w:val="nil"/>
            </w:tcBorders>
            <w:shd w:val="clear" w:color="auto" w:fill="auto"/>
            <w:noWrap/>
            <w:vAlign w:val="bottom"/>
            <w:hideMark/>
          </w:tcPr>
          <w:p w14:paraId="6D4168A8"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bZIP domain class transcription factor (DUF630 and DUF632)</w:t>
            </w:r>
          </w:p>
        </w:tc>
        <w:tc>
          <w:tcPr>
            <w:tcW w:w="1134" w:type="dxa"/>
            <w:tcBorders>
              <w:top w:val="nil"/>
              <w:left w:val="nil"/>
              <w:bottom w:val="nil"/>
              <w:right w:val="nil"/>
            </w:tcBorders>
            <w:shd w:val="clear" w:color="auto" w:fill="auto"/>
            <w:noWrap/>
            <w:vAlign w:val="bottom"/>
            <w:hideMark/>
          </w:tcPr>
          <w:p w14:paraId="0158F83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-2,03</w:t>
            </w:r>
          </w:p>
        </w:tc>
        <w:tc>
          <w:tcPr>
            <w:tcW w:w="992" w:type="dxa"/>
            <w:tcBorders>
              <w:top w:val="nil"/>
              <w:left w:val="nil"/>
              <w:bottom w:val="nil"/>
              <w:right w:val="nil"/>
            </w:tcBorders>
            <w:shd w:val="clear" w:color="auto" w:fill="auto"/>
            <w:noWrap/>
            <w:vAlign w:val="bottom"/>
            <w:hideMark/>
          </w:tcPr>
          <w:p w14:paraId="4D37CB5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1,67E-05</w:t>
            </w:r>
          </w:p>
        </w:tc>
      </w:tr>
      <w:tr w:rsidR="00490E87" w:rsidRPr="003C6E6A" w14:paraId="5630AC02" w14:textId="77777777" w:rsidTr="00490E87">
        <w:trPr>
          <w:trHeight w:val="300"/>
        </w:trPr>
        <w:tc>
          <w:tcPr>
            <w:tcW w:w="1843" w:type="dxa"/>
            <w:tcBorders>
              <w:top w:val="nil"/>
              <w:left w:val="nil"/>
              <w:bottom w:val="nil"/>
              <w:right w:val="nil"/>
            </w:tcBorders>
            <w:shd w:val="clear" w:color="auto" w:fill="auto"/>
            <w:noWrap/>
            <w:vAlign w:val="bottom"/>
            <w:hideMark/>
          </w:tcPr>
          <w:p w14:paraId="3F27E33D"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GHTP01019462.1</w:t>
            </w:r>
          </w:p>
        </w:tc>
        <w:tc>
          <w:tcPr>
            <w:tcW w:w="4536" w:type="dxa"/>
            <w:tcBorders>
              <w:top w:val="nil"/>
              <w:left w:val="nil"/>
              <w:bottom w:val="nil"/>
              <w:right w:val="nil"/>
            </w:tcBorders>
            <w:shd w:val="clear" w:color="auto" w:fill="auto"/>
            <w:noWrap/>
            <w:vAlign w:val="bottom"/>
            <w:hideMark/>
          </w:tcPr>
          <w:p w14:paraId="78456C01"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arginine decarboxylase</w:t>
            </w:r>
          </w:p>
        </w:tc>
        <w:tc>
          <w:tcPr>
            <w:tcW w:w="1134" w:type="dxa"/>
            <w:tcBorders>
              <w:top w:val="nil"/>
              <w:left w:val="nil"/>
              <w:bottom w:val="nil"/>
              <w:right w:val="nil"/>
            </w:tcBorders>
            <w:shd w:val="clear" w:color="auto" w:fill="auto"/>
            <w:noWrap/>
            <w:vAlign w:val="bottom"/>
            <w:hideMark/>
          </w:tcPr>
          <w:p w14:paraId="1A4D623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2,36</w:t>
            </w:r>
          </w:p>
        </w:tc>
        <w:tc>
          <w:tcPr>
            <w:tcW w:w="992" w:type="dxa"/>
            <w:tcBorders>
              <w:top w:val="nil"/>
              <w:left w:val="nil"/>
              <w:bottom w:val="nil"/>
              <w:right w:val="nil"/>
            </w:tcBorders>
            <w:shd w:val="clear" w:color="auto" w:fill="auto"/>
            <w:noWrap/>
            <w:vAlign w:val="bottom"/>
            <w:hideMark/>
          </w:tcPr>
          <w:p w14:paraId="25BCC725"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640F2224" w14:textId="77777777" w:rsidTr="00490E87">
        <w:trPr>
          <w:trHeight w:val="300"/>
        </w:trPr>
        <w:tc>
          <w:tcPr>
            <w:tcW w:w="1843" w:type="dxa"/>
            <w:tcBorders>
              <w:top w:val="nil"/>
              <w:left w:val="nil"/>
              <w:bottom w:val="nil"/>
              <w:right w:val="nil"/>
            </w:tcBorders>
            <w:shd w:val="clear" w:color="auto" w:fill="auto"/>
            <w:noWrap/>
            <w:vAlign w:val="bottom"/>
            <w:hideMark/>
          </w:tcPr>
          <w:p w14:paraId="2443B33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GHTP01010892.1</w:t>
            </w:r>
          </w:p>
        </w:tc>
        <w:tc>
          <w:tcPr>
            <w:tcW w:w="4536" w:type="dxa"/>
            <w:tcBorders>
              <w:top w:val="nil"/>
              <w:left w:val="nil"/>
              <w:bottom w:val="nil"/>
              <w:right w:val="nil"/>
            </w:tcBorders>
            <w:shd w:val="clear" w:color="auto" w:fill="auto"/>
            <w:noWrap/>
            <w:vAlign w:val="bottom"/>
            <w:hideMark/>
          </w:tcPr>
          <w:p w14:paraId="543E89A3"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phenylalanine ammonia-lyase</w:t>
            </w:r>
          </w:p>
        </w:tc>
        <w:tc>
          <w:tcPr>
            <w:tcW w:w="1134" w:type="dxa"/>
            <w:tcBorders>
              <w:top w:val="nil"/>
              <w:left w:val="nil"/>
              <w:bottom w:val="nil"/>
              <w:right w:val="nil"/>
            </w:tcBorders>
            <w:shd w:val="clear" w:color="auto" w:fill="auto"/>
            <w:noWrap/>
            <w:vAlign w:val="bottom"/>
            <w:hideMark/>
          </w:tcPr>
          <w:p w14:paraId="7E33117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2,56</w:t>
            </w:r>
          </w:p>
        </w:tc>
        <w:tc>
          <w:tcPr>
            <w:tcW w:w="992" w:type="dxa"/>
            <w:tcBorders>
              <w:top w:val="nil"/>
              <w:left w:val="nil"/>
              <w:bottom w:val="nil"/>
              <w:right w:val="nil"/>
            </w:tcBorders>
            <w:shd w:val="clear" w:color="auto" w:fill="auto"/>
            <w:noWrap/>
            <w:vAlign w:val="bottom"/>
            <w:hideMark/>
          </w:tcPr>
          <w:p w14:paraId="08313D7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670DA4D4" w14:textId="77777777" w:rsidTr="00490E87">
        <w:trPr>
          <w:trHeight w:val="300"/>
        </w:trPr>
        <w:tc>
          <w:tcPr>
            <w:tcW w:w="1843" w:type="dxa"/>
            <w:tcBorders>
              <w:top w:val="nil"/>
              <w:left w:val="nil"/>
              <w:bottom w:val="nil"/>
              <w:right w:val="nil"/>
            </w:tcBorders>
            <w:shd w:val="clear" w:color="auto" w:fill="auto"/>
            <w:noWrap/>
            <w:vAlign w:val="bottom"/>
            <w:hideMark/>
          </w:tcPr>
          <w:p w14:paraId="339DB63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GHTP01010894.1</w:t>
            </w:r>
          </w:p>
        </w:tc>
        <w:tc>
          <w:tcPr>
            <w:tcW w:w="4536" w:type="dxa"/>
            <w:tcBorders>
              <w:top w:val="nil"/>
              <w:left w:val="nil"/>
              <w:bottom w:val="nil"/>
              <w:right w:val="nil"/>
            </w:tcBorders>
            <w:shd w:val="clear" w:color="auto" w:fill="auto"/>
            <w:noWrap/>
            <w:vAlign w:val="bottom"/>
            <w:hideMark/>
          </w:tcPr>
          <w:p w14:paraId="44642E7A"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phenylalanine ammonia-lyase</w:t>
            </w:r>
          </w:p>
        </w:tc>
        <w:tc>
          <w:tcPr>
            <w:tcW w:w="1134" w:type="dxa"/>
            <w:tcBorders>
              <w:top w:val="nil"/>
              <w:left w:val="nil"/>
              <w:bottom w:val="nil"/>
              <w:right w:val="nil"/>
            </w:tcBorders>
            <w:shd w:val="clear" w:color="auto" w:fill="auto"/>
            <w:noWrap/>
            <w:vAlign w:val="bottom"/>
            <w:hideMark/>
          </w:tcPr>
          <w:p w14:paraId="5257D7A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2,22</w:t>
            </w:r>
          </w:p>
        </w:tc>
        <w:tc>
          <w:tcPr>
            <w:tcW w:w="992" w:type="dxa"/>
            <w:tcBorders>
              <w:top w:val="nil"/>
              <w:left w:val="nil"/>
              <w:bottom w:val="nil"/>
              <w:right w:val="nil"/>
            </w:tcBorders>
            <w:shd w:val="clear" w:color="auto" w:fill="auto"/>
            <w:noWrap/>
            <w:vAlign w:val="bottom"/>
            <w:hideMark/>
          </w:tcPr>
          <w:p w14:paraId="0EF84F7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4EEEB541" w14:textId="77777777" w:rsidTr="00490E87">
        <w:trPr>
          <w:trHeight w:val="300"/>
        </w:trPr>
        <w:tc>
          <w:tcPr>
            <w:tcW w:w="1843" w:type="dxa"/>
            <w:tcBorders>
              <w:top w:val="nil"/>
              <w:left w:val="nil"/>
              <w:bottom w:val="nil"/>
              <w:right w:val="nil"/>
            </w:tcBorders>
            <w:shd w:val="clear" w:color="auto" w:fill="auto"/>
            <w:noWrap/>
            <w:vAlign w:val="bottom"/>
            <w:hideMark/>
          </w:tcPr>
          <w:p w14:paraId="11794AFC"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GHTP01013078.1</w:t>
            </w:r>
          </w:p>
        </w:tc>
        <w:tc>
          <w:tcPr>
            <w:tcW w:w="4536" w:type="dxa"/>
            <w:tcBorders>
              <w:top w:val="nil"/>
              <w:left w:val="nil"/>
              <w:bottom w:val="nil"/>
              <w:right w:val="nil"/>
            </w:tcBorders>
            <w:shd w:val="clear" w:color="auto" w:fill="auto"/>
            <w:noWrap/>
            <w:vAlign w:val="bottom"/>
            <w:hideMark/>
          </w:tcPr>
          <w:p w14:paraId="753E6396"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chloride channel protein CLC-b</w:t>
            </w:r>
          </w:p>
        </w:tc>
        <w:tc>
          <w:tcPr>
            <w:tcW w:w="1134" w:type="dxa"/>
            <w:tcBorders>
              <w:top w:val="nil"/>
              <w:left w:val="nil"/>
              <w:bottom w:val="nil"/>
              <w:right w:val="nil"/>
            </w:tcBorders>
            <w:shd w:val="clear" w:color="auto" w:fill="auto"/>
            <w:noWrap/>
            <w:vAlign w:val="bottom"/>
            <w:hideMark/>
          </w:tcPr>
          <w:p w14:paraId="757F5A9D"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4,28</w:t>
            </w:r>
          </w:p>
        </w:tc>
        <w:tc>
          <w:tcPr>
            <w:tcW w:w="992" w:type="dxa"/>
            <w:tcBorders>
              <w:top w:val="nil"/>
              <w:left w:val="nil"/>
              <w:bottom w:val="nil"/>
              <w:right w:val="nil"/>
            </w:tcBorders>
            <w:shd w:val="clear" w:color="auto" w:fill="auto"/>
            <w:noWrap/>
            <w:vAlign w:val="bottom"/>
            <w:hideMark/>
          </w:tcPr>
          <w:p w14:paraId="31C4333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1,69E-06</w:t>
            </w:r>
          </w:p>
        </w:tc>
      </w:tr>
      <w:tr w:rsidR="00490E87" w:rsidRPr="003C6E6A" w14:paraId="211965C1" w14:textId="77777777" w:rsidTr="00490E87">
        <w:trPr>
          <w:trHeight w:val="300"/>
        </w:trPr>
        <w:tc>
          <w:tcPr>
            <w:tcW w:w="1843" w:type="dxa"/>
            <w:tcBorders>
              <w:top w:val="nil"/>
              <w:left w:val="nil"/>
              <w:bottom w:val="nil"/>
              <w:right w:val="nil"/>
            </w:tcBorders>
            <w:shd w:val="clear" w:color="auto" w:fill="auto"/>
            <w:noWrap/>
            <w:vAlign w:val="bottom"/>
            <w:hideMark/>
          </w:tcPr>
          <w:p w14:paraId="36AC4F63"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GHTP01021416.1</w:t>
            </w:r>
          </w:p>
        </w:tc>
        <w:tc>
          <w:tcPr>
            <w:tcW w:w="4536" w:type="dxa"/>
            <w:tcBorders>
              <w:top w:val="nil"/>
              <w:left w:val="nil"/>
              <w:bottom w:val="nil"/>
              <w:right w:val="nil"/>
            </w:tcBorders>
            <w:shd w:val="clear" w:color="auto" w:fill="auto"/>
            <w:noWrap/>
            <w:vAlign w:val="bottom"/>
            <w:hideMark/>
          </w:tcPr>
          <w:p w14:paraId="0B6E5B7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ammonium transporter 3 member 1-like</w:t>
            </w:r>
          </w:p>
        </w:tc>
        <w:tc>
          <w:tcPr>
            <w:tcW w:w="1134" w:type="dxa"/>
            <w:tcBorders>
              <w:top w:val="nil"/>
              <w:left w:val="nil"/>
              <w:bottom w:val="nil"/>
              <w:right w:val="nil"/>
            </w:tcBorders>
            <w:shd w:val="clear" w:color="auto" w:fill="auto"/>
            <w:noWrap/>
            <w:vAlign w:val="bottom"/>
            <w:hideMark/>
          </w:tcPr>
          <w:p w14:paraId="23B7972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-2,06</w:t>
            </w:r>
          </w:p>
        </w:tc>
        <w:tc>
          <w:tcPr>
            <w:tcW w:w="992" w:type="dxa"/>
            <w:tcBorders>
              <w:top w:val="nil"/>
              <w:left w:val="nil"/>
              <w:bottom w:val="nil"/>
              <w:right w:val="nil"/>
            </w:tcBorders>
            <w:shd w:val="clear" w:color="auto" w:fill="auto"/>
            <w:noWrap/>
            <w:vAlign w:val="bottom"/>
            <w:hideMark/>
          </w:tcPr>
          <w:p w14:paraId="552FAD54"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39E2BFCB" w14:textId="77777777" w:rsidTr="00490E87">
        <w:trPr>
          <w:trHeight w:val="300"/>
        </w:trPr>
        <w:tc>
          <w:tcPr>
            <w:tcW w:w="1843" w:type="dxa"/>
            <w:tcBorders>
              <w:top w:val="nil"/>
              <w:left w:val="nil"/>
              <w:bottom w:val="nil"/>
              <w:right w:val="nil"/>
            </w:tcBorders>
            <w:shd w:val="clear" w:color="auto" w:fill="auto"/>
            <w:noWrap/>
            <w:vAlign w:val="bottom"/>
            <w:hideMark/>
          </w:tcPr>
          <w:p w14:paraId="666168B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GHTP01032288.1</w:t>
            </w:r>
          </w:p>
        </w:tc>
        <w:tc>
          <w:tcPr>
            <w:tcW w:w="4536" w:type="dxa"/>
            <w:tcBorders>
              <w:top w:val="nil"/>
              <w:left w:val="nil"/>
              <w:bottom w:val="nil"/>
              <w:right w:val="nil"/>
            </w:tcBorders>
            <w:shd w:val="clear" w:color="auto" w:fill="auto"/>
            <w:noWrap/>
            <w:vAlign w:val="bottom"/>
            <w:hideMark/>
          </w:tcPr>
          <w:p w14:paraId="41FB18E2"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small glutamine-rich tetratricopeptide repeat-containing protein</w:t>
            </w:r>
          </w:p>
        </w:tc>
        <w:tc>
          <w:tcPr>
            <w:tcW w:w="1134" w:type="dxa"/>
            <w:tcBorders>
              <w:top w:val="nil"/>
              <w:left w:val="nil"/>
              <w:bottom w:val="nil"/>
              <w:right w:val="nil"/>
            </w:tcBorders>
            <w:shd w:val="clear" w:color="auto" w:fill="auto"/>
            <w:noWrap/>
            <w:vAlign w:val="bottom"/>
            <w:hideMark/>
          </w:tcPr>
          <w:p w14:paraId="58F67F3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-2,29</w:t>
            </w:r>
          </w:p>
        </w:tc>
        <w:tc>
          <w:tcPr>
            <w:tcW w:w="992" w:type="dxa"/>
            <w:tcBorders>
              <w:top w:val="nil"/>
              <w:left w:val="nil"/>
              <w:bottom w:val="nil"/>
              <w:right w:val="nil"/>
            </w:tcBorders>
            <w:shd w:val="clear" w:color="auto" w:fill="auto"/>
            <w:noWrap/>
            <w:vAlign w:val="bottom"/>
            <w:hideMark/>
          </w:tcPr>
          <w:p w14:paraId="037BA7D8"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14B0877E" w14:textId="77777777" w:rsidTr="00490E87">
        <w:trPr>
          <w:trHeight w:val="300"/>
        </w:trPr>
        <w:tc>
          <w:tcPr>
            <w:tcW w:w="1843" w:type="dxa"/>
            <w:tcBorders>
              <w:top w:val="nil"/>
              <w:left w:val="nil"/>
              <w:bottom w:val="nil"/>
              <w:right w:val="nil"/>
            </w:tcBorders>
            <w:shd w:val="clear" w:color="auto" w:fill="auto"/>
            <w:noWrap/>
            <w:vAlign w:val="bottom"/>
            <w:hideMark/>
          </w:tcPr>
          <w:p w14:paraId="4AE49CAC"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GHTP01033051.1</w:t>
            </w:r>
          </w:p>
        </w:tc>
        <w:tc>
          <w:tcPr>
            <w:tcW w:w="4536" w:type="dxa"/>
            <w:tcBorders>
              <w:top w:val="nil"/>
              <w:left w:val="nil"/>
              <w:bottom w:val="nil"/>
              <w:right w:val="nil"/>
            </w:tcBorders>
            <w:shd w:val="clear" w:color="auto" w:fill="auto"/>
            <w:noWrap/>
            <w:vAlign w:val="bottom"/>
            <w:hideMark/>
          </w:tcPr>
          <w:p w14:paraId="3F5B48BA"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protein NRT1/ PTR FAMILY 2.11-like</w:t>
            </w:r>
          </w:p>
        </w:tc>
        <w:tc>
          <w:tcPr>
            <w:tcW w:w="1134" w:type="dxa"/>
            <w:tcBorders>
              <w:top w:val="nil"/>
              <w:left w:val="nil"/>
              <w:bottom w:val="nil"/>
              <w:right w:val="nil"/>
            </w:tcBorders>
            <w:shd w:val="clear" w:color="auto" w:fill="auto"/>
            <w:noWrap/>
            <w:vAlign w:val="bottom"/>
            <w:hideMark/>
          </w:tcPr>
          <w:p w14:paraId="2C01E40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-5,69</w:t>
            </w:r>
          </w:p>
        </w:tc>
        <w:tc>
          <w:tcPr>
            <w:tcW w:w="992" w:type="dxa"/>
            <w:tcBorders>
              <w:top w:val="nil"/>
              <w:left w:val="nil"/>
              <w:bottom w:val="nil"/>
              <w:right w:val="nil"/>
            </w:tcBorders>
            <w:shd w:val="clear" w:color="auto" w:fill="auto"/>
            <w:noWrap/>
            <w:vAlign w:val="bottom"/>
            <w:hideMark/>
          </w:tcPr>
          <w:p w14:paraId="5F95E64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2,69E-09</w:t>
            </w:r>
          </w:p>
        </w:tc>
      </w:tr>
      <w:tr w:rsidR="00490E87" w:rsidRPr="003C6E6A" w14:paraId="534E9633" w14:textId="77777777" w:rsidTr="00490E87">
        <w:trPr>
          <w:trHeight w:val="300"/>
        </w:trPr>
        <w:tc>
          <w:tcPr>
            <w:tcW w:w="1843" w:type="dxa"/>
            <w:tcBorders>
              <w:top w:val="nil"/>
              <w:left w:val="nil"/>
              <w:bottom w:val="nil"/>
              <w:right w:val="nil"/>
            </w:tcBorders>
            <w:shd w:val="clear" w:color="auto" w:fill="auto"/>
            <w:noWrap/>
            <w:vAlign w:val="bottom"/>
            <w:hideMark/>
          </w:tcPr>
          <w:p w14:paraId="534AA1B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GHTP01023397.1</w:t>
            </w:r>
          </w:p>
        </w:tc>
        <w:tc>
          <w:tcPr>
            <w:tcW w:w="4536" w:type="dxa"/>
            <w:tcBorders>
              <w:top w:val="nil"/>
              <w:left w:val="nil"/>
              <w:bottom w:val="nil"/>
              <w:right w:val="nil"/>
            </w:tcBorders>
            <w:shd w:val="clear" w:color="auto" w:fill="auto"/>
            <w:noWrap/>
            <w:vAlign w:val="bottom"/>
            <w:hideMark/>
          </w:tcPr>
          <w:p w14:paraId="712C0655"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pyrroline-5-carboxylate synthetase</w:t>
            </w:r>
          </w:p>
        </w:tc>
        <w:tc>
          <w:tcPr>
            <w:tcW w:w="1134" w:type="dxa"/>
            <w:tcBorders>
              <w:top w:val="nil"/>
              <w:left w:val="nil"/>
              <w:bottom w:val="nil"/>
              <w:right w:val="nil"/>
            </w:tcBorders>
            <w:shd w:val="clear" w:color="auto" w:fill="auto"/>
            <w:noWrap/>
            <w:vAlign w:val="bottom"/>
            <w:hideMark/>
          </w:tcPr>
          <w:p w14:paraId="40FBE4F0"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3,08</w:t>
            </w:r>
          </w:p>
        </w:tc>
        <w:tc>
          <w:tcPr>
            <w:tcW w:w="992" w:type="dxa"/>
            <w:tcBorders>
              <w:top w:val="nil"/>
              <w:left w:val="nil"/>
              <w:bottom w:val="nil"/>
              <w:right w:val="nil"/>
            </w:tcBorders>
            <w:shd w:val="clear" w:color="auto" w:fill="auto"/>
            <w:noWrap/>
            <w:vAlign w:val="bottom"/>
            <w:hideMark/>
          </w:tcPr>
          <w:p w14:paraId="1A8AA0F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43B54D97" w14:textId="77777777" w:rsidTr="00490E87">
        <w:trPr>
          <w:trHeight w:val="300"/>
        </w:trPr>
        <w:tc>
          <w:tcPr>
            <w:tcW w:w="1843" w:type="dxa"/>
            <w:tcBorders>
              <w:top w:val="nil"/>
              <w:left w:val="nil"/>
              <w:bottom w:val="nil"/>
              <w:right w:val="nil"/>
            </w:tcBorders>
            <w:shd w:val="clear" w:color="auto" w:fill="auto"/>
            <w:noWrap/>
            <w:vAlign w:val="bottom"/>
            <w:hideMark/>
          </w:tcPr>
          <w:p w14:paraId="08E4F44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GHTP01006207.1</w:t>
            </w:r>
          </w:p>
        </w:tc>
        <w:tc>
          <w:tcPr>
            <w:tcW w:w="4536" w:type="dxa"/>
            <w:tcBorders>
              <w:top w:val="nil"/>
              <w:left w:val="nil"/>
              <w:bottom w:val="nil"/>
              <w:right w:val="nil"/>
            </w:tcBorders>
            <w:shd w:val="clear" w:color="auto" w:fill="auto"/>
            <w:noWrap/>
            <w:vAlign w:val="bottom"/>
            <w:hideMark/>
          </w:tcPr>
          <w:p w14:paraId="527C01C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delta-1-pyrroline-5-carboxylate synthase</w:t>
            </w:r>
          </w:p>
        </w:tc>
        <w:tc>
          <w:tcPr>
            <w:tcW w:w="1134" w:type="dxa"/>
            <w:tcBorders>
              <w:top w:val="nil"/>
              <w:left w:val="nil"/>
              <w:bottom w:val="nil"/>
              <w:right w:val="nil"/>
            </w:tcBorders>
            <w:shd w:val="clear" w:color="auto" w:fill="auto"/>
            <w:noWrap/>
            <w:vAlign w:val="bottom"/>
            <w:hideMark/>
          </w:tcPr>
          <w:p w14:paraId="7A5D6C7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5,68</w:t>
            </w:r>
          </w:p>
        </w:tc>
        <w:tc>
          <w:tcPr>
            <w:tcW w:w="992" w:type="dxa"/>
            <w:tcBorders>
              <w:top w:val="nil"/>
              <w:left w:val="nil"/>
              <w:bottom w:val="nil"/>
              <w:right w:val="nil"/>
            </w:tcBorders>
            <w:shd w:val="clear" w:color="auto" w:fill="auto"/>
            <w:noWrap/>
            <w:vAlign w:val="bottom"/>
            <w:hideMark/>
          </w:tcPr>
          <w:p w14:paraId="6D17C38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6E35F299" w14:textId="77777777" w:rsidTr="00490E87">
        <w:trPr>
          <w:trHeight w:val="300"/>
        </w:trPr>
        <w:tc>
          <w:tcPr>
            <w:tcW w:w="1843" w:type="dxa"/>
            <w:tcBorders>
              <w:top w:val="nil"/>
              <w:left w:val="nil"/>
              <w:bottom w:val="nil"/>
              <w:right w:val="nil"/>
            </w:tcBorders>
            <w:shd w:val="clear" w:color="auto" w:fill="auto"/>
            <w:noWrap/>
            <w:vAlign w:val="bottom"/>
            <w:hideMark/>
          </w:tcPr>
          <w:p w14:paraId="1D6E6636"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GHTP01012348.1</w:t>
            </w:r>
          </w:p>
        </w:tc>
        <w:tc>
          <w:tcPr>
            <w:tcW w:w="4536" w:type="dxa"/>
            <w:tcBorders>
              <w:top w:val="nil"/>
              <w:left w:val="nil"/>
              <w:bottom w:val="nil"/>
              <w:right w:val="nil"/>
            </w:tcBorders>
            <w:shd w:val="clear" w:color="auto" w:fill="auto"/>
            <w:noWrap/>
            <w:vAlign w:val="bottom"/>
            <w:hideMark/>
          </w:tcPr>
          <w:p w14:paraId="2F53DC9E"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delta-1-pyrroline-5-carboxylate synthase isoform X1</w:t>
            </w:r>
          </w:p>
        </w:tc>
        <w:tc>
          <w:tcPr>
            <w:tcW w:w="1134" w:type="dxa"/>
            <w:tcBorders>
              <w:top w:val="nil"/>
              <w:left w:val="nil"/>
              <w:bottom w:val="nil"/>
              <w:right w:val="nil"/>
            </w:tcBorders>
            <w:shd w:val="clear" w:color="auto" w:fill="auto"/>
            <w:noWrap/>
            <w:vAlign w:val="bottom"/>
            <w:hideMark/>
          </w:tcPr>
          <w:p w14:paraId="3F435950"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3,63</w:t>
            </w:r>
          </w:p>
        </w:tc>
        <w:tc>
          <w:tcPr>
            <w:tcW w:w="992" w:type="dxa"/>
            <w:tcBorders>
              <w:top w:val="nil"/>
              <w:left w:val="nil"/>
              <w:bottom w:val="nil"/>
              <w:right w:val="nil"/>
            </w:tcBorders>
            <w:shd w:val="clear" w:color="auto" w:fill="auto"/>
            <w:noWrap/>
            <w:vAlign w:val="bottom"/>
            <w:hideMark/>
          </w:tcPr>
          <w:p w14:paraId="15C62995"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2,91E-13</w:t>
            </w:r>
          </w:p>
        </w:tc>
      </w:tr>
      <w:tr w:rsidR="00490E87" w:rsidRPr="003C6E6A" w14:paraId="51F15D7F" w14:textId="77777777" w:rsidTr="00490E87">
        <w:trPr>
          <w:trHeight w:val="300"/>
        </w:trPr>
        <w:tc>
          <w:tcPr>
            <w:tcW w:w="1843" w:type="dxa"/>
            <w:tcBorders>
              <w:top w:val="nil"/>
              <w:left w:val="nil"/>
              <w:bottom w:val="nil"/>
              <w:right w:val="nil"/>
            </w:tcBorders>
            <w:shd w:val="clear" w:color="auto" w:fill="auto"/>
            <w:noWrap/>
            <w:vAlign w:val="bottom"/>
            <w:hideMark/>
          </w:tcPr>
          <w:p w14:paraId="26A8BDA3"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GHTP01026846.1</w:t>
            </w:r>
          </w:p>
        </w:tc>
        <w:tc>
          <w:tcPr>
            <w:tcW w:w="4536" w:type="dxa"/>
            <w:tcBorders>
              <w:top w:val="nil"/>
              <w:left w:val="nil"/>
              <w:bottom w:val="nil"/>
              <w:right w:val="nil"/>
            </w:tcBorders>
            <w:shd w:val="clear" w:color="auto" w:fill="auto"/>
            <w:noWrap/>
            <w:vAlign w:val="bottom"/>
            <w:hideMark/>
          </w:tcPr>
          <w:p w14:paraId="327FD8FA"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glutamate synthase 1 [NADH], chloroplastic isoform X1</w:t>
            </w:r>
          </w:p>
        </w:tc>
        <w:tc>
          <w:tcPr>
            <w:tcW w:w="1134" w:type="dxa"/>
            <w:tcBorders>
              <w:top w:val="nil"/>
              <w:left w:val="nil"/>
              <w:bottom w:val="nil"/>
              <w:right w:val="nil"/>
            </w:tcBorders>
            <w:shd w:val="clear" w:color="auto" w:fill="auto"/>
            <w:noWrap/>
            <w:vAlign w:val="bottom"/>
            <w:hideMark/>
          </w:tcPr>
          <w:p w14:paraId="6DB3C296"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2,42</w:t>
            </w:r>
          </w:p>
        </w:tc>
        <w:tc>
          <w:tcPr>
            <w:tcW w:w="992" w:type="dxa"/>
            <w:tcBorders>
              <w:top w:val="nil"/>
              <w:left w:val="nil"/>
              <w:bottom w:val="nil"/>
              <w:right w:val="nil"/>
            </w:tcBorders>
            <w:shd w:val="clear" w:color="auto" w:fill="auto"/>
            <w:noWrap/>
            <w:vAlign w:val="bottom"/>
            <w:hideMark/>
          </w:tcPr>
          <w:p w14:paraId="243CF78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428C5668" w14:textId="77777777" w:rsidTr="00490E87">
        <w:trPr>
          <w:trHeight w:val="300"/>
        </w:trPr>
        <w:tc>
          <w:tcPr>
            <w:tcW w:w="1843" w:type="dxa"/>
            <w:tcBorders>
              <w:top w:val="nil"/>
              <w:left w:val="nil"/>
              <w:bottom w:val="nil"/>
              <w:right w:val="nil"/>
            </w:tcBorders>
            <w:shd w:val="clear" w:color="auto" w:fill="auto"/>
            <w:noWrap/>
            <w:vAlign w:val="bottom"/>
            <w:hideMark/>
          </w:tcPr>
          <w:p w14:paraId="339CAE5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GHTP01010893.1</w:t>
            </w:r>
          </w:p>
        </w:tc>
        <w:tc>
          <w:tcPr>
            <w:tcW w:w="4536" w:type="dxa"/>
            <w:tcBorders>
              <w:top w:val="nil"/>
              <w:left w:val="nil"/>
              <w:bottom w:val="nil"/>
              <w:right w:val="nil"/>
            </w:tcBorders>
            <w:shd w:val="clear" w:color="auto" w:fill="auto"/>
            <w:noWrap/>
            <w:vAlign w:val="bottom"/>
            <w:hideMark/>
          </w:tcPr>
          <w:p w14:paraId="1CD964AD"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phenylalanine ammonia-lyase</w:t>
            </w:r>
          </w:p>
        </w:tc>
        <w:tc>
          <w:tcPr>
            <w:tcW w:w="1134" w:type="dxa"/>
            <w:tcBorders>
              <w:top w:val="nil"/>
              <w:left w:val="nil"/>
              <w:bottom w:val="nil"/>
              <w:right w:val="nil"/>
            </w:tcBorders>
            <w:shd w:val="clear" w:color="auto" w:fill="auto"/>
            <w:noWrap/>
            <w:vAlign w:val="bottom"/>
            <w:hideMark/>
          </w:tcPr>
          <w:p w14:paraId="5AF7FA3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2,7</w:t>
            </w:r>
          </w:p>
        </w:tc>
        <w:tc>
          <w:tcPr>
            <w:tcW w:w="992" w:type="dxa"/>
            <w:tcBorders>
              <w:top w:val="nil"/>
              <w:left w:val="nil"/>
              <w:bottom w:val="nil"/>
              <w:right w:val="nil"/>
            </w:tcBorders>
            <w:shd w:val="clear" w:color="auto" w:fill="auto"/>
            <w:noWrap/>
            <w:vAlign w:val="bottom"/>
            <w:hideMark/>
          </w:tcPr>
          <w:p w14:paraId="7647FB9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73033223" w14:textId="77777777" w:rsidTr="00490E87">
        <w:trPr>
          <w:trHeight w:val="300"/>
        </w:trPr>
        <w:tc>
          <w:tcPr>
            <w:tcW w:w="1843" w:type="dxa"/>
            <w:tcBorders>
              <w:top w:val="nil"/>
              <w:left w:val="nil"/>
              <w:bottom w:val="nil"/>
              <w:right w:val="nil"/>
            </w:tcBorders>
            <w:shd w:val="clear" w:color="auto" w:fill="auto"/>
            <w:noWrap/>
            <w:vAlign w:val="bottom"/>
            <w:hideMark/>
          </w:tcPr>
          <w:p w14:paraId="1CDB993E"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GHTP01034523.1</w:t>
            </w:r>
          </w:p>
        </w:tc>
        <w:tc>
          <w:tcPr>
            <w:tcW w:w="4536" w:type="dxa"/>
            <w:tcBorders>
              <w:top w:val="nil"/>
              <w:left w:val="nil"/>
              <w:bottom w:val="nil"/>
              <w:right w:val="nil"/>
            </w:tcBorders>
            <w:shd w:val="clear" w:color="auto" w:fill="auto"/>
            <w:noWrap/>
            <w:vAlign w:val="bottom"/>
            <w:hideMark/>
          </w:tcPr>
          <w:p w14:paraId="2F92A19D"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arginine/serine-rich coiled-coil protein 2 isoform X2</w:t>
            </w:r>
          </w:p>
        </w:tc>
        <w:tc>
          <w:tcPr>
            <w:tcW w:w="1134" w:type="dxa"/>
            <w:tcBorders>
              <w:top w:val="nil"/>
              <w:left w:val="nil"/>
              <w:bottom w:val="nil"/>
              <w:right w:val="nil"/>
            </w:tcBorders>
            <w:shd w:val="clear" w:color="auto" w:fill="auto"/>
            <w:noWrap/>
            <w:vAlign w:val="bottom"/>
            <w:hideMark/>
          </w:tcPr>
          <w:p w14:paraId="274EBF75"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-2,85</w:t>
            </w:r>
          </w:p>
        </w:tc>
        <w:tc>
          <w:tcPr>
            <w:tcW w:w="992" w:type="dxa"/>
            <w:tcBorders>
              <w:top w:val="nil"/>
              <w:left w:val="nil"/>
              <w:bottom w:val="nil"/>
              <w:right w:val="nil"/>
            </w:tcBorders>
            <w:shd w:val="clear" w:color="auto" w:fill="auto"/>
            <w:noWrap/>
            <w:vAlign w:val="bottom"/>
            <w:hideMark/>
          </w:tcPr>
          <w:p w14:paraId="1313A08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359CE268" w14:textId="77777777" w:rsidTr="00490E87">
        <w:trPr>
          <w:trHeight w:val="300"/>
        </w:trPr>
        <w:tc>
          <w:tcPr>
            <w:tcW w:w="1843" w:type="dxa"/>
            <w:tcBorders>
              <w:top w:val="nil"/>
              <w:left w:val="nil"/>
              <w:bottom w:val="nil"/>
              <w:right w:val="nil"/>
            </w:tcBorders>
            <w:shd w:val="clear" w:color="auto" w:fill="auto"/>
            <w:noWrap/>
            <w:vAlign w:val="bottom"/>
            <w:hideMark/>
          </w:tcPr>
          <w:p w14:paraId="5CA75EA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GHTP01005883.1</w:t>
            </w:r>
          </w:p>
        </w:tc>
        <w:tc>
          <w:tcPr>
            <w:tcW w:w="4536" w:type="dxa"/>
            <w:tcBorders>
              <w:top w:val="nil"/>
              <w:left w:val="nil"/>
              <w:bottom w:val="nil"/>
              <w:right w:val="nil"/>
            </w:tcBorders>
            <w:shd w:val="clear" w:color="auto" w:fill="auto"/>
            <w:noWrap/>
            <w:vAlign w:val="bottom"/>
            <w:hideMark/>
          </w:tcPr>
          <w:p w14:paraId="1BE702EA"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ferredoxin--NADP reductase, leaf-type isozyme, chloroplastic</w:t>
            </w:r>
          </w:p>
        </w:tc>
        <w:tc>
          <w:tcPr>
            <w:tcW w:w="1134" w:type="dxa"/>
            <w:tcBorders>
              <w:top w:val="nil"/>
              <w:left w:val="nil"/>
              <w:bottom w:val="nil"/>
              <w:right w:val="nil"/>
            </w:tcBorders>
            <w:shd w:val="clear" w:color="auto" w:fill="auto"/>
            <w:noWrap/>
            <w:vAlign w:val="bottom"/>
            <w:hideMark/>
          </w:tcPr>
          <w:p w14:paraId="0867811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5,8</w:t>
            </w:r>
          </w:p>
        </w:tc>
        <w:tc>
          <w:tcPr>
            <w:tcW w:w="992" w:type="dxa"/>
            <w:tcBorders>
              <w:top w:val="nil"/>
              <w:left w:val="nil"/>
              <w:bottom w:val="nil"/>
              <w:right w:val="nil"/>
            </w:tcBorders>
            <w:shd w:val="clear" w:color="auto" w:fill="auto"/>
            <w:noWrap/>
            <w:vAlign w:val="bottom"/>
            <w:hideMark/>
          </w:tcPr>
          <w:p w14:paraId="05D0C83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579A75E3" w14:textId="77777777" w:rsidTr="00490E87">
        <w:trPr>
          <w:trHeight w:val="300"/>
        </w:trPr>
        <w:tc>
          <w:tcPr>
            <w:tcW w:w="1843" w:type="dxa"/>
            <w:tcBorders>
              <w:top w:val="nil"/>
              <w:left w:val="nil"/>
              <w:bottom w:val="nil"/>
              <w:right w:val="nil"/>
            </w:tcBorders>
            <w:shd w:val="clear" w:color="auto" w:fill="auto"/>
            <w:noWrap/>
            <w:vAlign w:val="bottom"/>
            <w:hideMark/>
          </w:tcPr>
          <w:p w14:paraId="5EA68B1E"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GHTP01007787.1</w:t>
            </w:r>
          </w:p>
        </w:tc>
        <w:tc>
          <w:tcPr>
            <w:tcW w:w="4536" w:type="dxa"/>
            <w:tcBorders>
              <w:top w:val="nil"/>
              <w:left w:val="nil"/>
              <w:bottom w:val="nil"/>
              <w:right w:val="nil"/>
            </w:tcBorders>
            <w:shd w:val="clear" w:color="auto" w:fill="auto"/>
            <w:noWrap/>
            <w:vAlign w:val="bottom"/>
            <w:hideMark/>
          </w:tcPr>
          <w:p w14:paraId="3633E7D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sulfite reductase 1 [ferredoxin], chloroplastic</w:t>
            </w:r>
          </w:p>
        </w:tc>
        <w:tc>
          <w:tcPr>
            <w:tcW w:w="1134" w:type="dxa"/>
            <w:tcBorders>
              <w:top w:val="nil"/>
              <w:left w:val="nil"/>
              <w:bottom w:val="nil"/>
              <w:right w:val="nil"/>
            </w:tcBorders>
            <w:shd w:val="clear" w:color="auto" w:fill="auto"/>
            <w:noWrap/>
            <w:vAlign w:val="bottom"/>
            <w:hideMark/>
          </w:tcPr>
          <w:p w14:paraId="00524388"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2,77</w:t>
            </w:r>
          </w:p>
        </w:tc>
        <w:tc>
          <w:tcPr>
            <w:tcW w:w="992" w:type="dxa"/>
            <w:tcBorders>
              <w:top w:val="nil"/>
              <w:left w:val="nil"/>
              <w:bottom w:val="nil"/>
              <w:right w:val="nil"/>
            </w:tcBorders>
            <w:shd w:val="clear" w:color="auto" w:fill="auto"/>
            <w:noWrap/>
            <w:vAlign w:val="bottom"/>
            <w:hideMark/>
          </w:tcPr>
          <w:p w14:paraId="6EF567C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2,71E-14</w:t>
            </w:r>
          </w:p>
        </w:tc>
      </w:tr>
      <w:tr w:rsidR="00490E87" w:rsidRPr="003C6E6A" w14:paraId="1BA9470A" w14:textId="77777777" w:rsidTr="00490E87">
        <w:trPr>
          <w:trHeight w:val="300"/>
        </w:trPr>
        <w:tc>
          <w:tcPr>
            <w:tcW w:w="1843" w:type="dxa"/>
            <w:tcBorders>
              <w:top w:val="nil"/>
              <w:left w:val="nil"/>
              <w:bottom w:val="nil"/>
              <w:right w:val="nil"/>
            </w:tcBorders>
            <w:shd w:val="clear" w:color="auto" w:fill="auto"/>
            <w:noWrap/>
            <w:vAlign w:val="bottom"/>
            <w:hideMark/>
          </w:tcPr>
          <w:p w14:paraId="5BA969CB"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GHTP01007786.1</w:t>
            </w:r>
          </w:p>
        </w:tc>
        <w:tc>
          <w:tcPr>
            <w:tcW w:w="4536" w:type="dxa"/>
            <w:tcBorders>
              <w:top w:val="nil"/>
              <w:left w:val="nil"/>
              <w:bottom w:val="nil"/>
              <w:right w:val="nil"/>
            </w:tcBorders>
            <w:shd w:val="clear" w:color="auto" w:fill="auto"/>
            <w:noWrap/>
            <w:vAlign w:val="bottom"/>
            <w:hideMark/>
          </w:tcPr>
          <w:p w14:paraId="0D4C72E8"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sulfite reductase 1 [ferredoxin], chloroplastic</w:t>
            </w:r>
          </w:p>
        </w:tc>
        <w:tc>
          <w:tcPr>
            <w:tcW w:w="1134" w:type="dxa"/>
            <w:tcBorders>
              <w:top w:val="nil"/>
              <w:left w:val="nil"/>
              <w:bottom w:val="nil"/>
              <w:right w:val="nil"/>
            </w:tcBorders>
            <w:shd w:val="clear" w:color="auto" w:fill="auto"/>
            <w:noWrap/>
            <w:vAlign w:val="bottom"/>
            <w:hideMark/>
          </w:tcPr>
          <w:p w14:paraId="48E0DFC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2,96</w:t>
            </w:r>
          </w:p>
        </w:tc>
        <w:tc>
          <w:tcPr>
            <w:tcW w:w="992" w:type="dxa"/>
            <w:tcBorders>
              <w:top w:val="nil"/>
              <w:left w:val="nil"/>
              <w:bottom w:val="nil"/>
              <w:right w:val="nil"/>
            </w:tcBorders>
            <w:shd w:val="clear" w:color="auto" w:fill="auto"/>
            <w:noWrap/>
            <w:vAlign w:val="bottom"/>
            <w:hideMark/>
          </w:tcPr>
          <w:p w14:paraId="75F6E48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7,28E-13</w:t>
            </w:r>
          </w:p>
        </w:tc>
      </w:tr>
      <w:tr w:rsidR="00490E87" w:rsidRPr="003C6E6A" w14:paraId="1416D7B1" w14:textId="77777777" w:rsidTr="00490E87">
        <w:trPr>
          <w:trHeight w:val="300"/>
        </w:trPr>
        <w:tc>
          <w:tcPr>
            <w:tcW w:w="1843" w:type="dxa"/>
            <w:tcBorders>
              <w:top w:val="nil"/>
              <w:left w:val="nil"/>
              <w:bottom w:val="nil"/>
              <w:right w:val="nil"/>
            </w:tcBorders>
            <w:shd w:val="clear" w:color="auto" w:fill="auto"/>
            <w:noWrap/>
            <w:vAlign w:val="bottom"/>
            <w:hideMark/>
          </w:tcPr>
          <w:p w14:paraId="48170F31"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GHTP01024949.1</w:t>
            </w:r>
          </w:p>
        </w:tc>
        <w:tc>
          <w:tcPr>
            <w:tcW w:w="4536" w:type="dxa"/>
            <w:tcBorders>
              <w:top w:val="nil"/>
              <w:left w:val="nil"/>
              <w:bottom w:val="nil"/>
              <w:right w:val="nil"/>
            </w:tcBorders>
            <w:shd w:val="clear" w:color="auto" w:fill="auto"/>
            <w:noWrap/>
            <w:vAlign w:val="bottom"/>
            <w:hideMark/>
          </w:tcPr>
          <w:p w14:paraId="37AEAC5C"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protein NRT1/ PTR FAMILY 1.1-like</w:t>
            </w:r>
          </w:p>
        </w:tc>
        <w:tc>
          <w:tcPr>
            <w:tcW w:w="1134" w:type="dxa"/>
            <w:tcBorders>
              <w:top w:val="nil"/>
              <w:left w:val="nil"/>
              <w:bottom w:val="nil"/>
              <w:right w:val="nil"/>
            </w:tcBorders>
            <w:shd w:val="clear" w:color="auto" w:fill="auto"/>
            <w:noWrap/>
            <w:vAlign w:val="bottom"/>
            <w:hideMark/>
          </w:tcPr>
          <w:p w14:paraId="43170BE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3,52</w:t>
            </w:r>
          </w:p>
        </w:tc>
        <w:tc>
          <w:tcPr>
            <w:tcW w:w="992" w:type="dxa"/>
            <w:tcBorders>
              <w:top w:val="nil"/>
              <w:left w:val="nil"/>
              <w:bottom w:val="nil"/>
              <w:right w:val="nil"/>
            </w:tcBorders>
            <w:shd w:val="clear" w:color="auto" w:fill="auto"/>
            <w:noWrap/>
            <w:vAlign w:val="bottom"/>
            <w:hideMark/>
          </w:tcPr>
          <w:p w14:paraId="66318060"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342F24BE" w14:textId="77777777" w:rsidTr="00490E87">
        <w:trPr>
          <w:trHeight w:val="300"/>
        </w:trPr>
        <w:tc>
          <w:tcPr>
            <w:tcW w:w="1843" w:type="dxa"/>
            <w:tcBorders>
              <w:top w:val="nil"/>
              <w:left w:val="nil"/>
              <w:bottom w:val="nil"/>
              <w:right w:val="nil"/>
            </w:tcBorders>
            <w:shd w:val="clear" w:color="auto" w:fill="auto"/>
            <w:noWrap/>
            <w:vAlign w:val="bottom"/>
            <w:hideMark/>
          </w:tcPr>
          <w:p w14:paraId="4B5D5B98"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GHTP01035440.1</w:t>
            </w:r>
          </w:p>
        </w:tc>
        <w:tc>
          <w:tcPr>
            <w:tcW w:w="4536" w:type="dxa"/>
            <w:tcBorders>
              <w:top w:val="nil"/>
              <w:left w:val="nil"/>
              <w:bottom w:val="nil"/>
              <w:right w:val="nil"/>
            </w:tcBorders>
            <w:shd w:val="clear" w:color="auto" w:fill="auto"/>
            <w:noWrap/>
            <w:vAlign w:val="bottom"/>
            <w:hideMark/>
          </w:tcPr>
          <w:p w14:paraId="578FBC32"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nitrate regulatory gene2 protein</w:t>
            </w:r>
          </w:p>
        </w:tc>
        <w:tc>
          <w:tcPr>
            <w:tcW w:w="1134" w:type="dxa"/>
            <w:tcBorders>
              <w:top w:val="nil"/>
              <w:left w:val="nil"/>
              <w:bottom w:val="nil"/>
              <w:right w:val="nil"/>
            </w:tcBorders>
            <w:shd w:val="clear" w:color="auto" w:fill="auto"/>
            <w:noWrap/>
            <w:vAlign w:val="bottom"/>
            <w:hideMark/>
          </w:tcPr>
          <w:p w14:paraId="4033AC2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-2,24</w:t>
            </w:r>
          </w:p>
        </w:tc>
        <w:tc>
          <w:tcPr>
            <w:tcW w:w="992" w:type="dxa"/>
            <w:tcBorders>
              <w:top w:val="nil"/>
              <w:left w:val="nil"/>
              <w:bottom w:val="nil"/>
              <w:right w:val="nil"/>
            </w:tcBorders>
            <w:shd w:val="clear" w:color="auto" w:fill="auto"/>
            <w:noWrap/>
            <w:vAlign w:val="bottom"/>
            <w:hideMark/>
          </w:tcPr>
          <w:p w14:paraId="1960DDF1"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2CF5911C" w14:textId="77777777" w:rsidTr="00490E87">
        <w:trPr>
          <w:trHeight w:val="300"/>
        </w:trPr>
        <w:tc>
          <w:tcPr>
            <w:tcW w:w="1843" w:type="dxa"/>
            <w:tcBorders>
              <w:top w:val="nil"/>
              <w:left w:val="nil"/>
              <w:bottom w:val="nil"/>
              <w:right w:val="nil"/>
            </w:tcBorders>
            <w:shd w:val="clear" w:color="auto" w:fill="auto"/>
            <w:noWrap/>
            <w:vAlign w:val="bottom"/>
            <w:hideMark/>
          </w:tcPr>
          <w:p w14:paraId="0FA15DB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GHTP01035776.1</w:t>
            </w:r>
          </w:p>
        </w:tc>
        <w:tc>
          <w:tcPr>
            <w:tcW w:w="4536" w:type="dxa"/>
            <w:tcBorders>
              <w:top w:val="nil"/>
              <w:left w:val="nil"/>
              <w:bottom w:val="nil"/>
              <w:right w:val="nil"/>
            </w:tcBorders>
            <w:shd w:val="clear" w:color="auto" w:fill="auto"/>
            <w:noWrap/>
            <w:vAlign w:val="bottom"/>
            <w:hideMark/>
          </w:tcPr>
          <w:p w14:paraId="3C954DBC"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arginine/serine-rich coiled-coil protein 2 isoform X2</w:t>
            </w:r>
          </w:p>
        </w:tc>
        <w:tc>
          <w:tcPr>
            <w:tcW w:w="1134" w:type="dxa"/>
            <w:tcBorders>
              <w:top w:val="nil"/>
              <w:left w:val="nil"/>
              <w:bottom w:val="nil"/>
              <w:right w:val="nil"/>
            </w:tcBorders>
            <w:shd w:val="clear" w:color="auto" w:fill="auto"/>
            <w:noWrap/>
            <w:vAlign w:val="bottom"/>
            <w:hideMark/>
          </w:tcPr>
          <w:p w14:paraId="46D402B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-2,93</w:t>
            </w:r>
          </w:p>
        </w:tc>
        <w:tc>
          <w:tcPr>
            <w:tcW w:w="992" w:type="dxa"/>
            <w:tcBorders>
              <w:top w:val="nil"/>
              <w:left w:val="nil"/>
              <w:bottom w:val="nil"/>
              <w:right w:val="nil"/>
            </w:tcBorders>
            <w:shd w:val="clear" w:color="auto" w:fill="auto"/>
            <w:noWrap/>
            <w:vAlign w:val="bottom"/>
            <w:hideMark/>
          </w:tcPr>
          <w:p w14:paraId="4E79AD2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548054A9" w14:textId="77777777" w:rsidTr="00490E87">
        <w:trPr>
          <w:trHeight w:val="300"/>
        </w:trPr>
        <w:tc>
          <w:tcPr>
            <w:tcW w:w="1843" w:type="dxa"/>
            <w:tcBorders>
              <w:top w:val="nil"/>
              <w:left w:val="nil"/>
              <w:bottom w:val="nil"/>
              <w:right w:val="nil"/>
            </w:tcBorders>
            <w:shd w:val="clear" w:color="auto" w:fill="auto"/>
            <w:noWrap/>
            <w:vAlign w:val="bottom"/>
            <w:hideMark/>
          </w:tcPr>
          <w:p w14:paraId="63CC990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GHTP01016476.1</w:t>
            </w:r>
          </w:p>
        </w:tc>
        <w:tc>
          <w:tcPr>
            <w:tcW w:w="4536" w:type="dxa"/>
            <w:tcBorders>
              <w:top w:val="nil"/>
              <w:left w:val="nil"/>
              <w:bottom w:val="nil"/>
              <w:right w:val="nil"/>
            </w:tcBorders>
            <w:shd w:val="clear" w:color="auto" w:fill="auto"/>
            <w:noWrap/>
            <w:vAlign w:val="bottom"/>
            <w:hideMark/>
          </w:tcPr>
          <w:p w14:paraId="3B1710FC"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ferredoxin-dependent glutamate synthase, chloroplastic</w:t>
            </w:r>
          </w:p>
        </w:tc>
        <w:tc>
          <w:tcPr>
            <w:tcW w:w="1134" w:type="dxa"/>
            <w:tcBorders>
              <w:top w:val="nil"/>
              <w:left w:val="nil"/>
              <w:bottom w:val="nil"/>
              <w:right w:val="nil"/>
            </w:tcBorders>
            <w:shd w:val="clear" w:color="auto" w:fill="auto"/>
            <w:noWrap/>
            <w:vAlign w:val="bottom"/>
            <w:hideMark/>
          </w:tcPr>
          <w:p w14:paraId="7EF367E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3,07</w:t>
            </w:r>
          </w:p>
        </w:tc>
        <w:tc>
          <w:tcPr>
            <w:tcW w:w="992" w:type="dxa"/>
            <w:tcBorders>
              <w:top w:val="nil"/>
              <w:left w:val="nil"/>
              <w:bottom w:val="nil"/>
              <w:right w:val="nil"/>
            </w:tcBorders>
            <w:shd w:val="clear" w:color="auto" w:fill="auto"/>
            <w:noWrap/>
            <w:vAlign w:val="bottom"/>
            <w:hideMark/>
          </w:tcPr>
          <w:p w14:paraId="5AE66A1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5017A70C" w14:textId="77777777" w:rsidTr="00490E87">
        <w:trPr>
          <w:trHeight w:val="300"/>
        </w:trPr>
        <w:tc>
          <w:tcPr>
            <w:tcW w:w="1843" w:type="dxa"/>
            <w:tcBorders>
              <w:top w:val="nil"/>
              <w:left w:val="nil"/>
              <w:bottom w:val="nil"/>
              <w:right w:val="nil"/>
            </w:tcBorders>
            <w:shd w:val="clear" w:color="auto" w:fill="auto"/>
            <w:noWrap/>
            <w:vAlign w:val="bottom"/>
            <w:hideMark/>
          </w:tcPr>
          <w:p w14:paraId="5A3CB79A"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lastRenderedPageBreak/>
              <w:t>GHTP01012347.1</w:t>
            </w:r>
          </w:p>
        </w:tc>
        <w:tc>
          <w:tcPr>
            <w:tcW w:w="4536" w:type="dxa"/>
            <w:tcBorders>
              <w:top w:val="nil"/>
              <w:left w:val="nil"/>
              <w:bottom w:val="nil"/>
              <w:right w:val="nil"/>
            </w:tcBorders>
            <w:shd w:val="clear" w:color="auto" w:fill="auto"/>
            <w:noWrap/>
            <w:vAlign w:val="bottom"/>
            <w:hideMark/>
          </w:tcPr>
          <w:p w14:paraId="665C717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delta-1-pyrroline-5-carboxylate synthase isoform X1</w:t>
            </w:r>
          </w:p>
        </w:tc>
        <w:tc>
          <w:tcPr>
            <w:tcW w:w="1134" w:type="dxa"/>
            <w:tcBorders>
              <w:top w:val="nil"/>
              <w:left w:val="nil"/>
              <w:bottom w:val="nil"/>
              <w:right w:val="nil"/>
            </w:tcBorders>
            <w:shd w:val="clear" w:color="auto" w:fill="auto"/>
            <w:noWrap/>
            <w:vAlign w:val="bottom"/>
            <w:hideMark/>
          </w:tcPr>
          <w:p w14:paraId="037A29B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2,1</w:t>
            </w:r>
          </w:p>
        </w:tc>
        <w:tc>
          <w:tcPr>
            <w:tcW w:w="992" w:type="dxa"/>
            <w:tcBorders>
              <w:top w:val="nil"/>
              <w:left w:val="nil"/>
              <w:bottom w:val="nil"/>
              <w:right w:val="nil"/>
            </w:tcBorders>
            <w:shd w:val="clear" w:color="auto" w:fill="auto"/>
            <w:noWrap/>
            <w:vAlign w:val="bottom"/>
            <w:hideMark/>
          </w:tcPr>
          <w:p w14:paraId="009E330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0E275269" w14:textId="77777777" w:rsidTr="00490E87">
        <w:trPr>
          <w:trHeight w:val="300"/>
        </w:trPr>
        <w:tc>
          <w:tcPr>
            <w:tcW w:w="1843" w:type="dxa"/>
            <w:tcBorders>
              <w:top w:val="nil"/>
              <w:left w:val="nil"/>
              <w:bottom w:val="nil"/>
              <w:right w:val="nil"/>
            </w:tcBorders>
            <w:shd w:val="clear" w:color="auto" w:fill="auto"/>
            <w:noWrap/>
            <w:vAlign w:val="bottom"/>
            <w:hideMark/>
          </w:tcPr>
          <w:p w14:paraId="3670509A"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GHTP01029071.1</w:t>
            </w:r>
          </w:p>
        </w:tc>
        <w:tc>
          <w:tcPr>
            <w:tcW w:w="4536" w:type="dxa"/>
            <w:tcBorders>
              <w:top w:val="nil"/>
              <w:left w:val="nil"/>
              <w:bottom w:val="nil"/>
              <w:right w:val="nil"/>
            </w:tcBorders>
            <w:shd w:val="clear" w:color="auto" w:fill="auto"/>
            <w:noWrap/>
            <w:vAlign w:val="bottom"/>
            <w:hideMark/>
          </w:tcPr>
          <w:p w14:paraId="0DD0EFB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protein NRT1/ PTR FAMILY 3.1</w:t>
            </w:r>
          </w:p>
        </w:tc>
        <w:tc>
          <w:tcPr>
            <w:tcW w:w="1134" w:type="dxa"/>
            <w:tcBorders>
              <w:top w:val="nil"/>
              <w:left w:val="nil"/>
              <w:bottom w:val="nil"/>
              <w:right w:val="nil"/>
            </w:tcBorders>
            <w:shd w:val="clear" w:color="auto" w:fill="auto"/>
            <w:noWrap/>
            <w:vAlign w:val="bottom"/>
            <w:hideMark/>
          </w:tcPr>
          <w:p w14:paraId="2388720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2,1</w:t>
            </w:r>
          </w:p>
        </w:tc>
        <w:tc>
          <w:tcPr>
            <w:tcW w:w="992" w:type="dxa"/>
            <w:tcBorders>
              <w:top w:val="nil"/>
              <w:left w:val="nil"/>
              <w:bottom w:val="nil"/>
              <w:right w:val="nil"/>
            </w:tcBorders>
            <w:shd w:val="clear" w:color="auto" w:fill="auto"/>
            <w:noWrap/>
            <w:vAlign w:val="bottom"/>
            <w:hideMark/>
          </w:tcPr>
          <w:p w14:paraId="448A713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224715CA" w14:textId="77777777" w:rsidTr="00490E87">
        <w:trPr>
          <w:trHeight w:val="300"/>
        </w:trPr>
        <w:tc>
          <w:tcPr>
            <w:tcW w:w="1843" w:type="dxa"/>
            <w:tcBorders>
              <w:top w:val="nil"/>
              <w:left w:val="nil"/>
              <w:bottom w:val="nil"/>
              <w:right w:val="nil"/>
            </w:tcBorders>
            <w:shd w:val="clear" w:color="auto" w:fill="auto"/>
            <w:noWrap/>
            <w:vAlign w:val="bottom"/>
            <w:hideMark/>
          </w:tcPr>
          <w:p w14:paraId="1591356D"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GHTP01024954.1</w:t>
            </w:r>
          </w:p>
        </w:tc>
        <w:tc>
          <w:tcPr>
            <w:tcW w:w="4536" w:type="dxa"/>
            <w:tcBorders>
              <w:top w:val="nil"/>
              <w:left w:val="nil"/>
              <w:bottom w:val="nil"/>
              <w:right w:val="nil"/>
            </w:tcBorders>
            <w:shd w:val="clear" w:color="auto" w:fill="auto"/>
            <w:noWrap/>
            <w:vAlign w:val="bottom"/>
            <w:hideMark/>
          </w:tcPr>
          <w:p w14:paraId="7EBB61AC"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protein NRT1/ PTR FAMILY 3.1</w:t>
            </w:r>
          </w:p>
        </w:tc>
        <w:tc>
          <w:tcPr>
            <w:tcW w:w="1134" w:type="dxa"/>
            <w:tcBorders>
              <w:top w:val="nil"/>
              <w:left w:val="nil"/>
              <w:bottom w:val="nil"/>
              <w:right w:val="nil"/>
            </w:tcBorders>
            <w:shd w:val="clear" w:color="auto" w:fill="auto"/>
            <w:noWrap/>
            <w:vAlign w:val="bottom"/>
            <w:hideMark/>
          </w:tcPr>
          <w:p w14:paraId="759F03D5"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2,89</w:t>
            </w:r>
          </w:p>
        </w:tc>
        <w:tc>
          <w:tcPr>
            <w:tcW w:w="992" w:type="dxa"/>
            <w:tcBorders>
              <w:top w:val="nil"/>
              <w:left w:val="nil"/>
              <w:bottom w:val="nil"/>
              <w:right w:val="nil"/>
            </w:tcBorders>
            <w:shd w:val="clear" w:color="auto" w:fill="auto"/>
            <w:noWrap/>
            <w:vAlign w:val="bottom"/>
            <w:hideMark/>
          </w:tcPr>
          <w:p w14:paraId="7063086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7A5CDEFD" w14:textId="77777777" w:rsidTr="00490E87">
        <w:trPr>
          <w:trHeight w:val="300"/>
        </w:trPr>
        <w:tc>
          <w:tcPr>
            <w:tcW w:w="1843" w:type="dxa"/>
            <w:tcBorders>
              <w:top w:val="nil"/>
              <w:left w:val="nil"/>
              <w:bottom w:val="nil"/>
              <w:right w:val="nil"/>
            </w:tcBorders>
            <w:shd w:val="clear" w:color="auto" w:fill="auto"/>
            <w:noWrap/>
            <w:vAlign w:val="bottom"/>
            <w:hideMark/>
          </w:tcPr>
          <w:p w14:paraId="1C1BB848"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GHTP01021568.1</w:t>
            </w:r>
          </w:p>
        </w:tc>
        <w:tc>
          <w:tcPr>
            <w:tcW w:w="4536" w:type="dxa"/>
            <w:tcBorders>
              <w:top w:val="nil"/>
              <w:left w:val="nil"/>
              <w:bottom w:val="nil"/>
              <w:right w:val="nil"/>
            </w:tcBorders>
            <w:shd w:val="clear" w:color="auto" w:fill="auto"/>
            <w:noWrap/>
            <w:vAlign w:val="bottom"/>
            <w:hideMark/>
          </w:tcPr>
          <w:p w14:paraId="6E796A16"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E3 ubiquitin-protein ligase BAH1-like</w:t>
            </w:r>
          </w:p>
        </w:tc>
        <w:tc>
          <w:tcPr>
            <w:tcW w:w="1134" w:type="dxa"/>
            <w:tcBorders>
              <w:top w:val="nil"/>
              <w:left w:val="nil"/>
              <w:bottom w:val="nil"/>
              <w:right w:val="nil"/>
            </w:tcBorders>
            <w:shd w:val="clear" w:color="auto" w:fill="auto"/>
            <w:noWrap/>
            <w:vAlign w:val="bottom"/>
            <w:hideMark/>
          </w:tcPr>
          <w:p w14:paraId="42E7B638"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2,13</w:t>
            </w:r>
          </w:p>
        </w:tc>
        <w:tc>
          <w:tcPr>
            <w:tcW w:w="992" w:type="dxa"/>
            <w:tcBorders>
              <w:top w:val="nil"/>
              <w:left w:val="nil"/>
              <w:bottom w:val="nil"/>
              <w:right w:val="nil"/>
            </w:tcBorders>
            <w:shd w:val="clear" w:color="auto" w:fill="auto"/>
            <w:noWrap/>
            <w:vAlign w:val="bottom"/>
            <w:hideMark/>
          </w:tcPr>
          <w:p w14:paraId="4E464F4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6,18E-13</w:t>
            </w:r>
          </w:p>
        </w:tc>
      </w:tr>
      <w:tr w:rsidR="00490E87" w:rsidRPr="003C6E6A" w14:paraId="255E6E79" w14:textId="77777777" w:rsidTr="00490E87">
        <w:trPr>
          <w:trHeight w:val="300"/>
        </w:trPr>
        <w:tc>
          <w:tcPr>
            <w:tcW w:w="1843" w:type="dxa"/>
            <w:tcBorders>
              <w:top w:val="nil"/>
              <w:left w:val="nil"/>
              <w:bottom w:val="nil"/>
              <w:right w:val="nil"/>
            </w:tcBorders>
            <w:shd w:val="clear" w:color="auto" w:fill="auto"/>
            <w:noWrap/>
            <w:vAlign w:val="bottom"/>
            <w:hideMark/>
          </w:tcPr>
          <w:p w14:paraId="57E37B95"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GHTP01026039.1</w:t>
            </w:r>
          </w:p>
        </w:tc>
        <w:tc>
          <w:tcPr>
            <w:tcW w:w="4536" w:type="dxa"/>
            <w:tcBorders>
              <w:top w:val="nil"/>
              <w:left w:val="nil"/>
              <w:bottom w:val="nil"/>
              <w:right w:val="nil"/>
            </w:tcBorders>
            <w:shd w:val="clear" w:color="auto" w:fill="auto"/>
            <w:noWrap/>
            <w:vAlign w:val="bottom"/>
            <w:hideMark/>
          </w:tcPr>
          <w:p w14:paraId="4D08DDB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probable histone-arginine methyltransferase 1.3</w:t>
            </w:r>
          </w:p>
        </w:tc>
        <w:tc>
          <w:tcPr>
            <w:tcW w:w="1134" w:type="dxa"/>
            <w:tcBorders>
              <w:top w:val="nil"/>
              <w:left w:val="nil"/>
              <w:bottom w:val="nil"/>
              <w:right w:val="nil"/>
            </w:tcBorders>
            <w:shd w:val="clear" w:color="auto" w:fill="auto"/>
            <w:noWrap/>
            <w:vAlign w:val="bottom"/>
            <w:hideMark/>
          </w:tcPr>
          <w:p w14:paraId="682EA678"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2,59</w:t>
            </w:r>
          </w:p>
        </w:tc>
        <w:tc>
          <w:tcPr>
            <w:tcW w:w="992" w:type="dxa"/>
            <w:tcBorders>
              <w:top w:val="nil"/>
              <w:left w:val="nil"/>
              <w:bottom w:val="nil"/>
              <w:right w:val="nil"/>
            </w:tcBorders>
            <w:shd w:val="clear" w:color="auto" w:fill="auto"/>
            <w:noWrap/>
            <w:vAlign w:val="bottom"/>
            <w:hideMark/>
          </w:tcPr>
          <w:p w14:paraId="60B5467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1,90E-10</w:t>
            </w:r>
          </w:p>
        </w:tc>
      </w:tr>
      <w:tr w:rsidR="00490E87" w:rsidRPr="003C6E6A" w14:paraId="28E7F660" w14:textId="77777777" w:rsidTr="00490E87">
        <w:trPr>
          <w:trHeight w:val="300"/>
        </w:trPr>
        <w:tc>
          <w:tcPr>
            <w:tcW w:w="1843" w:type="dxa"/>
            <w:tcBorders>
              <w:top w:val="nil"/>
              <w:left w:val="nil"/>
              <w:bottom w:val="nil"/>
              <w:right w:val="nil"/>
            </w:tcBorders>
            <w:shd w:val="clear" w:color="auto" w:fill="auto"/>
            <w:noWrap/>
            <w:vAlign w:val="bottom"/>
            <w:hideMark/>
          </w:tcPr>
          <w:p w14:paraId="32C0E6DC"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GHTP01037737.1</w:t>
            </w:r>
          </w:p>
        </w:tc>
        <w:tc>
          <w:tcPr>
            <w:tcW w:w="4536" w:type="dxa"/>
            <w:tcBorders>
              <w:top w:val="nil"/>
              <w:left w:val="nil"/>
              <w:bottom w:val="nil"/>
              <w:right w:val="nil"/>
            </w:tcBorders>
            <w:shd w:val="clear" w:color="auto" w:fill="auto"/>
            <w:noWrap/>
            <w:vAlign w:val="bottom"/>
            <w:hideMark/>
          </w:tcPr>
          <w:p w14:paraId="2D6543AA"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ferredoxin-dependent glutamate synthase, chloroplastic</w:t>
            </w:r>
          </w:p>
        </w:tc>
        <w:tc>
          <w:tcPr>
            <w:tcW w:w="1134" w:type="dxa"/>
            <w:tcBorders>
              <w:top w:val="nil"/>
              <w:left w:val="nil"/>
              <w:bottom w:val="nil"/>
              <w:right w:val="nil"/>
            </w:tcBorders>
            <w:shd w:val="clear" w:color="auto" w:fill="auto"/>
            <w:noWrap/>
            <w:vAlign w:val="bottom"/>
            <w:hideMark/>
          </w:tcPr>
          <w:p w14:paraId="20E19E0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4,29</w:t>
            </w:r>
          </w:p>
        </w:tc>
        <w:tc>
          <w:tcPr>
            <w:tcW w:w="992" w:type="dxa"/>
            <w:tcBorders>
              <w:top w:val="nil"/>
              <w:left w:val="nil"/>
              <w:bottom w:val="nil"/>
              <w:right w:val="nil"/>
            </w:tcBorders>
            <w:shd w:val="clear" w:color="auto" w:fill="auto"/>
            <w:noWrap/>
            <w:vAlign w:val="bottom"/>
            <w:hideMark/>
          </w:tcPr>
          <w:p w14:paraId="0A7796F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3B4EE7E0" w14:textId="77777777" w:rsidTr="00490E87">
        <w:trPr>
          <w:trHeight w:val="300"/>
        </w:trPr>
        <w:tc>
          <w:tcPr>
            <w:tcW w:w="1843" w:type="dxa"/>
            <w:tcBorders>
              <w:top w:val="nil"/>
              <w:left w:val="nil"/>
              <w:bottom w:val="nil"/>
              <w:right w:val="nil"/>
            </w:tcBorders>
            <w:shd w:val="clear" w:color="auto" w:fill="auto"/>
            <w:noWrap/>
            <w:vAlign w:val="bottom"/>
            <w:hideMark/>
          </w:tcPr>
          <w:p w14:paraId="65E37686"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GHTP01002359.1</w:t>
            </w:r>
          </w:p>
        </w:tc>
        <w:tc>
          <w:tcPr>
            <w:tcW w:w="4536" w:type="dxa"/>
            <w:tcBorders>
              <w:top w:val="nil"/>
              <w:left w:val="nil"/>
              <w:bottom w:val="nil"/>
              <w:right w:val="nil"/>
            </w:tcBorders>
            <w:shd w:val="clear" w:color="auto" w:fill="auto"/>
            <w:noWrap/>
            <w:vAlign w:val="bottom"/>
            <w:hideMark/>
          </w:tcPr>
          <w:p w14:paraId="6246CE9D"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arginine/serine-rich coiled-coil protein 2-like isoform X2</w:t>
            </w:r>
          </w:p>
        </w:tc>
        <w:tc>
          <w:tcPr>
            <w:tcW w:w="1134" w:type="dxa"/>
            <w:tcBorders>
              <w:top w:val="nil"/>
              <w:left w:val="nil"/>
              <w:bottom w:val="nil"/>
              <w:right w:val="nil"/>
            </w:tcBorders>
            <w:shd w:val="clear" w:color="auto" w:fill="auto"/>
            <w:noWrap/>
            <w:vAlign w:val="bottom"/>
            <w:hideMark/>
          </w:tcPr>
          <w:p w14:paraId="5171585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-2,64</w:t>
            </w:r>
          </w:p>
        </w:tc>
        <w:tc>
          <w:tcPr>
            <w:tcW w:w="992" w:type="dxa"/>
            <w:tcBorders>
              <w:top w:val="nil"/>
              <w:left w:val="nil"/>
              <w:bottom w:val="nil"/>
              <w:right w:val="nil"/>
            </w:tcBorders>
            <w:shd w:val="clear" w:color="auto" w:fill="auto"/>
            <w:noWrap/>
            <w:vAlign w:val="bottom"/>
            <w:hideMark/>
          </w:tcPr>
          <w:p w14:paraId="0457E73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5887BE68" w14:textId="77777777" w:rsidTr="00490E87">
        <w:trPr>
          <w:trHeight w:val="300"/>
        </w:trPr>
        <w:tc>
          <w:tcPr>
            <w:tcW w:w="1843" w:type="dxa"/>
            <w:tcBorders>
              <w:top w:val="nil"/>
              <w:left w:val="nil"/>
              <w:bottom w:val="nil"/>
              <w:right w:val="nil"/>
            </w:tcBorders>
            <w:shd w:val="clear" w:color="auto" w:fill="auto"/>
            <w:noWrap/>
            <w:vAlign w:val="bottom"/>
            <w:hideMark/>
          </w:tcPr>
          <w:p w14:paraId="5D22589C"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GHTP01027790.1</w:t>
            </w:r>
          </w:p>
        </w:tc>
        <w:tc>
          <w:tcPr>
            <w:tcW w:w="4536" w:type="dxa"/>
            <w:tcBorders>
              <w:top w:val="nil"/>
              <w:left w:val="nil"/>
              <w:bottom w:val="nil"/>
              <w:right w:val="nil"/>
            </w:tcBorders>
            <w:shd w:val="clear" w:color="auto" w:fill="auto"/>
            <w:noWrap/>
            <w:vAlign w:val="bottom"/>
            <w:hideMark/>
          </w:tcPr>
          <w:p w14:paraId="09AE4984"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threonine dehydratase biosynthetic, chloroplastic-like</w:t>
            </w:r>
          </w:p>
        </w:tc>
        <w:tc>
          <w:tcPr>
            <w:tcW w:w="1134" w:type="dxa"/>
            <w:tcBorders>
              <w:top w:val="nil"/>
              <w:left w:val="nil"/>
              <w:bottom w:val="nil"/>
              <w:right w:val="nil"/>
            </w:tcBorders>
            <w:shd w:val="clear" w:color="auto" w:fill="auto"/>
            <w:noWrap/>
            <w:vAlign w:val="bottom"/>
            <w:hideMark/>
          </w:tcPr>
          <w:p w14:paraId="7E47158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2,56</w:t>
            </w:r>
          </w:p>
        </w:tc>
        <w:tc>
          <w:tcPr>
            <w:tcW w:w="992" w:type="dxa"/>
            <w:tcBorders>
              <w:top w:val="nil"/>
              <w:left w:val="nil"/>
              <w:bottom w:val="nil"/>
              <w:right w:val="nil"/>
            </w:tcBorders>
            <w:shd w:val="clear" w:color="auto" w:fill="auto"/>
            <w:noWrap/>
            <w:vAlign w:val="bottom"/>
            <w:hideMark/>
          </w:tcPr>
          <w:p w14:paraId="0812E92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2329A4BF" w14:textId="77777777" w:rsidTr="00490E87">
        <w:trPr>
          <w:trHeight w:val="300"/>
        </w:trPr>
        <w:tc>
          <w:tcPr>
            <w:tcW w:w="1843" w:type="dxa"/>
            <w:tcBorders>
              <w:top w:val="nil"/>
              <w:left w:val="nil"/>
              <w:bottom w:val="nil"/>
              <w:right w:val="nil"/>
            </w:tcBorders>
            <w:shd w:val="clear" w:color="auto" w:fill="auto"/>
            <w:noWrap/>
            <w:vAlign w:val="bottom"/>
            <w:hideMark/>
          </w:tcPr>
          <w:p w14:paraId="6AA086ED"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GHTP01002474.1</w:t>
            </w:r>
          </w:p>
        </w:tc>
        <w:tc>
          <w:tcPr>
            <w:tcW w:w="4536" w:type="dxa"/>
            <w:tcBorders>
              <w:top w:val="nil"/>
              <w:left w:val="nil"/>
              <w:bottom w:val="nil"/>
              <w:right w:val="nil"/>
            </w:tcBorders>
            <w:shd w:val="clear" w:color="auto" w:fill="auto"/>
            <w:noWrap/>
            <w:vAlign w:val="bottom"/>
            <w:hideMark/>
          </w:tcPr>
          <w:p w14:paraId="2B652890"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ribosome biogenesis protein NSA2 homolog</w:t>
            </w:r>
          </w:p>
        </w:tc>
        <w:tc>
          <w:tcPr>
            <w:tcW w:w="1134" w:type="dxa"/>
            <w:tcBorders>
              <w:top w:val="nil"/>
              <w:left w:val="nil"/>
              <w:bottom w:val="nil"/>
              <w:right w:val="nil"/>
            </w:tcBorders>
            <w:shd w:val="clear" w:color="auto" w:fill="auto"/>
            <w:noWrap/>
            <w:vAlign w:val="bottom"/>
            <w:hideMark/>
          </w:tcPr>
          <w:p w14:paraId="62D1D674"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-2,66</w:t>
            </w:r>
          </w:p>
        </w:tc>
        <w:tc>
          <w:tcPr>
            <w:tcW w:w="992" w:type="dxa"/>
            <w:tcBorders>
              <w:top w:val="nil"/>
              <w:left w:val="nil"/>
              <w:bottom w:val="nil"/>
              <w:right w:val="nil"/>
            </w:tcBorders>
            <w:shd w:val="clear" w:color="auto" w:fill="auto"/>
            <w:noWrap/>
            <w:vAlign w:val="bottom"/>
            <w:hideMark/>
          </w:tcPr>
          <w:p w14:paraId="271D1E8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1,91E-14</w:t>
            </w:r>
          </w:p>
        </w:tc>
      </w:tr>
      <w:tr w:rsidR="00490E87" w:rsidRPr="003C6E6A" w14:paraId="0BB8AD23" w14:textId="77777777" w:rsidTr="00490E87">
        <w:trPr>
          <w:trHeight w:val="300"/>
        </w:trPr>
        <w:tc>
          <w:tcPr>
            <w:tcW w:w="1843" w:type="dxa"/>
            <w:tcBorders>
              <w:top w:val="nil"/>
              <w:left w:val="nil"/>
              <w:bottom w:val="nil"/>
              <w:right w:val="nil"/>
            </w:tcBorders>
            <w:shd w:val="clear" w:color="auto" w:fill="auto"/>
            <w:noWrap/>
            <w:vAlign w:val="bottom"/>
            <w:hideMark/>
          </w:tcPr>
          <w:p w14:paraId="0FA1FC98"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GHTP01007773.1</w:t>
            </w:r>
          </w:p>
        </w:tc>
        <w:tc>
          <w:tcPr>
            <w:tcW w:w="4536" w:type="dxa"/>
            <w:tcBorders>
              <w:top w:val="nil"/>
              <w:left w:val="nil"/>
              <w:bottom w:val="nil"/>
              <w:right w:val="nil"/>
            </w:tcBorders>
            <w:shd w:val="clear" w:color="auto" w:fill="auto"/>
            <w:noWrap/>
            <w:vAlign w:val="bottom"/>
            <w:hideMark/>
          </w:tcPr>
          <w:p w14:paraId="54641874"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protein NRT1/ PTR FAMILY 5.10-like</w:t>
            </w:r>
          </w:p>
        </w:tc>
        <w:tc>
          <w:tcPr>
            <w:tcW w:w="1134" w:type="dxa"/>
            <w:tcBorders>
              <w:top w:val="nil"/>
              <w:left w:val="nil"/>
              <w:bottom w:val="nil"/>
              <w:right w:val="nil"/>
            </w:tcBorders>
            <w:shd w:val="clear" w:color="auto" w:fill="auto"/>
            <w:noWrap/>
            <w:vAlign w:val="bottom"/>
            <w:hideMark/>
          </w:tcPr>
          <w:p w14:paraId="1F0AEDB0"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2,5</w:t>
            </w:r>
          </w:p>
        </w:tc>
        <w:tc>
          <w:tcPr>
            <w:tcW w:w="992" w:type="dxa"/>
            <w:tcBorders>
              <w:top w:val="nil"/>
              <w:left w:val="nil"/>
              <w:bottom w:val="nil"/>
              <w:right w:val="nil"/>
            </w:tcBorders>
            <w:shd w:val="clear" w:color="auto" w:fill="auto"/>
            <w:noWrap/>
            <w:vAlign w:val="bottom"/>
            <w:hideMark/>
          </w:tcPr>
          <w:p w14:paraId="014D40B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1,62E-13</w:t>
            </w:r>
          </w:p>
        </w:tc>
      </w:tr>
      <w:tr w:rsidR="00490E87" w:rsidRPr="003C6E6A" w14:paraId="47E1349A" w14:textId="77777777" w:rsidTr="00490E87">
        <w:trPr>
          <w:trHeight w:val="300"/>
        </w:trPr>
        <w:tc>
          <w:tcPr>
            <w:tcW w:w="1843" w:type="dxa"/>
            <w:tcBorders>
              <w:top w:val="nil"/>
              <w:left w:val="nil"/>
              <w:bottom w:val="nil"/>
              <w:right w:val="nil"/>
            </w:tcBorders>
            <w:shd w:val="clear" w:color="auto" w:fill="auto"/>
            <w:noWrap/>
            <w:vAlign w:val="bottom"/>
            <w:hideMark/>
          </w:tcPr>
          <w:p w14:paraId="46D6C67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GHTP01027367.1</w:t>
            </w:r>
          </w:p>
        </w:tc>
        <w:tc>
          <w:tcPr>
            <w:tcW w:w="4536" w:type="dxa"/>
            <w:tcBorders>
              <w:top w:val="nil"/>
              <w:left w:val="nil"/>
              <w:bottom w:val="nil"/>
              <w:right w:val="nil"/>
            </w:tcBorders>
            <w:shd w:val="clear" w:color="auto" w:fill="auto"/>
            <w:noWrap/>
            <w:vAlign w:val="bottom"/>
            <w:hideMark/>
          </w:tcPr>
          <w:p w14:paraId="3888DC1F"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ferredoxin-dependent glutamate synthase, chloroplastic</w:t>
            </w:r>
          </w:p>
        </w:tc>
        <w:tc>
          <w:tcPr>
            <w:tcW w:w="1134" w:type="dxa"/>
            <w:tcBorders>
              <w:top w:val="nil"/>
              <w:left w:val="nil"/>
              <w:bottom w:val="nil"/>
              <w:right w:val="nil"/>
            </w:tcBorders>
            <w:shd w:val="clear" w:color="auto" w:fill="auto"/>
            <w:noWrap/>
            <w:vAlign w:val="bottom"/>
            <w:hideMark/>
          </w:tcPr>
          <w:p w14:paraId="7571706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2,14</w:t>
            </w:r>
          </w:p>
        </w:tc>
        <w:tc>
          <w:tcPr>
            <w:tcW w:w="992" w:type="dxa"/>
            <w:tcBorders>
              <w:top w:val="nil"/>
              <w:left w:val="nil"/>
              <w:bottom w:val="nil"/>
              <w:right w:val="nil"/>
            </w:tcBorders>
            <w:shd w:val="clear" w:color="auto" w:fill="auto"/>
            <w:noWrap/>
            <w:vAlign w:val="bottom"/>
            <w:hideMark/>
          </w:tcPr>
          <w:p w14:paraId="1BF2ACF0"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4D0A34FC" w14:textId="77777777" w:rsidTr="00490E87">
        <w:trPr>
          <w:trHeight w:val="300"/>
        </w:trPr>
        <w:tc>
          <w:tcPr>
            <w:tcW w:w="1843" w:type="dxa"/>
            <w:tcBorders>
              <w:top w:val="nil"/>
              <w:left w:val="nil"/>
              <w:bottom w:val="nil"/>
              <w:right w:val="nil"/>
            </w:tcBorders>
            <w:shd w:val="clear" w:color="auto" w:fill="auto"/>
            <w:noWrap/>
            <w:vAlign w:val="bottom"/>
            <w:hideMark/>
          </w:tcPr>
          <w:p w14:paraId="25ABC161"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GHTP01012190.1</w:t>
            </w:r>
          </w:p>
        </w:tc>
        <w:tc>
          <w:tcPr>
            <w:tcW w:w="4536" w:type="dxa"/>
            <w:tcBorders>
              <w:top w:val="nil"/>
              <w:left w:val="nil"/>
              <w:bottom w:val="nil"/>
              <w:right w:val="nil"/>
            </w:tcBorders>
            <w:shd w:val="clear" w:color="auto" w:fill="auto"/>
            <w:noWrap/>
            <w:vAlign w:val="bottom"/>
            <w:hideMark/>
          </w:tcPr>
          <w:p w14:paraId="49265A03"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asparagine synthetase [glutamine-hydrolyzing] 2</w:t>
            </w:r>
          </w:p>
        </w:tc>
        <w:tc>
          <w:tcPr>
            <w:tcW w:w="1134" w:type="dxa"/>
            <w:tcBorders>
              <w:top w:val="nil"/>
              <w:left w:val="nil"/>
              <w:bottom w:val="nil"/>
              <w:right w:val="nil"/>
            </w:tcBorders>
            <w:shd w:val="clear" w:color="auto" w:fill="auto"/>
            <w:noWrap/>
            <w:vAlign w:val="bottom"/>
            <w:hideMark/>
          </w:tcPr>
          <w:p w14:paraId="5F5812A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2,39</w:t>
            </w:r>
          </w:p>
        </w:tc>
        <w:tc>
          <w:tcPr>
            <w:tcW w:w="992" w:type="dxa"/>
            <w:tcBorders>
              <w:top w:val="nil"/>
              <w:left w:val="nil"/>
              <w:bottom w:val="nil"/>
              <w:right w:val="nil"/>
            </w:tcBorders>
            <w:shd w:val="clear" w:color="auto" w:fill="auto"/>
            <w:noWrap/>
            <w:vAlign w:val="bottom"/>
            <w:hideMark/>
          </w:tcPr>
          <w:p w14:paraId="50CFC01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3,50E-10</w:t>
            </w:r>
          </w:p>
        </w:tc>
      </w:tr>
      <w:tr w:rsidR="00490E87" w:rsidRPr="003C6E6A" w14:paraId="05EE2FB6" w14:textId="77777777" w:rsidTr="00490E87">
        <w:trPr>
          <w:trHeight w:val="300"/>
        </w:trPr>
        <w:tc>
          <w:tcPr>
            <w:tcW w:w="1843" w:type="dxa"/>
            <w:tcBorders>
              <w:top w:val="nil"/>
              <w:left w:val="nil"/>
              <w:bottom w:val="nil"/>
              <w:right w:val="nil"/>
            </w:tcBorders>
            <w:shd w:val="clear" w:color="auto" w:fill="auto"/>
            <w:noWrap/>
            <w:vAlign w:val="bottom"/>
            <w:hideMark/>
          </w:tcPr>
          <w:p w14:paraId="1B9F8B9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GHTP01039235.1</w:t>
            </w:r>
          </w:p>
        </w:tc>
        <w:tc>
          <w:tcPr>
            <w:tcW w:w="4536" w:type="dxa"/>
            <w:tcBorders>
              <w:top w:val="nil"/>
              <w:left w:val="nil"/>
              <w:bottom w:val="nil"/>
              <w:right w:val="nil"/>
            </w:tcBorders>
            <w:shd w:val="clear" w:color="auto" w:fill="auto"/>
            <w:noWrap/>
            <w:vAlign w:val="bottom"/>
            <w:hideMark/>
          </w:tcPr>
          <w:p w14:paraId="52BA730C"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E3 ubiquitin ligase PARAQUAT TOLERANCE 3-like isoform X1</w:t>
            </w:r>
          </w:p>
        </w:tc>
        <w:tc>
          <w:tcPr>
            <w:tcW w:w="1134" w:type="dxa"/>
            <w:tcBorders>
              <w:top w:val="nil"/>
              <w:left w:val="nil"/>
              <w:bottom w:val="nil"/>
              <w:right w:val="nil"/>
            </w:tcBorders>
            <w:shd w:val="clear" w:color="auto" w:fill="auto"/>
            <w:noWrap/>
            <w:vAlign w:val="bottom"/>
            <w:hideMark/>
          </w:tcPr>
          <w:p w14:paraId="55DC7BB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w:t>
            </w:r>
          </w:p>
        </w:tc>
        <w:tc>
          <w:tcPr>
            <w:tcW w:w="992" w:type="dxa"/>
            <w:tcBorders>
              <w:top w:val="nil"/>
              <w:left w:val="nil"/>
              <w:bottom w:val="nil"/>
              <w:right w:val="nil"/>
            </w:tcBorders>
            <w:shd w:val="clear" w:color="auto" w:fill="auto"/>
            <w:noWrap/>
            <w:vAlign w:val="bottom"/>
            <w:hideMark/>
          </w:tcPr>
          <w:p w14:paraId="0683B61D"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7,49E-08</w:t>
            </w:r>
          </w:p>
        </w:tc>
      </w:tr>
      <w:tr w:rsidR="00490E87" w:rsidRPr="003C6E6A" w14:paraId="1118EAAD" w14:textId="77777777" w:rsidTr="00490E87">
        <w:trPr>
          <w:trHeight w:val="300"/>
        </w:trPr>
        <w:tc>
          <w:tcPr>
            <w:tcW w:w="1843" w:type="dxa"/>
            <w:tcBorders>
              <w:top w:val="nil"/>
              <w:left w:val="nil"/>
              <w:bottom w:val="nil"/>
              <w:right w:val="nil"/>
            </w:tcBorders>
            <w:shd w:val="clear" w:color="auto" w:fill="auto"/>
            <w:noWrap/>
            <w:vAlign w:val="bottom"/>
            <w:hideMark/>
          </w:tcPr>
          <w:p w14:paraId="1DA8FCE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GHTP01008449.1</w:t>
            </w:r>
          </w:p>
        </w:tc>
        <w:tc>
          <w:tcPr>
            <w:tcW w:w="4536" w:type="dxa"/>
            <w:tcBorders>
              <w:top w:val="nil"/>
              <w:left w:val="nil"/>
              <w:bottom w:val="nil"/>
              <w:right w:val="nil"/>
            </w:tcBorders>
            <w:shd w:val="clear" w:color="auto" w:fill="auto"/>
            <w:noWrap/>
            <w:vAlign w:val="bottom"/>
            <w:hideMark/>
          </w:tcPr>
          <w:p w14:paraId="76FC2FEB"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piriformospora indica-insensitive protein 2</w:t>
            </w:r>
          </w:p>
        </w:tc>
        <w:tc>
          <w:tcPr>
            <w:tcW w:w="1134" w:type="dxa"/>
            <w:tcBorders>
              <w:top w:val="nil"/>
              <w:left w:val="nil"/>
              <w:bottom w:val="nil"/>
              <w:right w:val="nil"/>
            </w:tcBorders>
            <w:shd w:val="clear" w:color="auto" w:fill="auto"/>
            <w:noWrap/>
            <w:vAlign w:val="bottom"/>
            <w:hideMark/>
          </w:tcPr>
          <w:p w14:paraId="43C7351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-3,45</w:t>
            </w:r>
          </w:p>
        </w:tc>
        <w:tc>
          <w:tcPr>
            <w:tcW w:w="992" w:type="dxa"/>
            <w:tcBorders>
              <w:top w:val="nil"/>
              <w:left w:val="nil"/>
              <w:bottom w:val="nil"/>
              <w:right w:val="nil"/>
            </w:tcBorders>
            <w:shd w:val="clear" w:color="auto" w:fill="auto"/>
            <w:noWrap/>
            <w:vAlign w:val="bottom"/>
            <w:hideMark/>
          </w:tcPr>
          <w:p w14:paraId="4C4BC031"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5,86E-11</w:t>
            </w:r>
          </w:p>
        </w:tc>
      </w:tr>
      <w:tr w:rsidR="00490E87" w:rsidRPr="003C6E6A" w14:paraId="1739CB89" w14:textId="77777777" w:rsidTr="00490E87">
        <w:trPr>
          <w:trHeight w:val="300"/>
        </w:trPr>
        <w:tc>
          <w:tcPr>
            <w:tcW w:w="1843" w:type="dxa"/>
            <w:tcBorders>
              <w:top w:val="nil"/>
              <w:left w:val="nil"/>
              <w:bottom w:val="nil"/>
              <w:right w:val="nil"/>
            </w:tcBorders>
            <w:shd w:val="clear" w:color="auto" w:fill="auto"/>
            <w:noWrap/>
            <w:vAlign w:val="bottom"/>
            <w:hideMark/>
          </w:tcPr>
          <w:p w14:paraId="03EF9E48"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GHTP01002667.1</w:t>
            </w:r>
          </w:p>
        </w:tc>
        <w:tc>
          <w:tcPr>
            <w:tcW w:w="4536" w:type="dxa"/>
            <w:tcBorders>
              <w:top w:val="nil"/>
              <w:left w:val="nil"/>
              <w:bottom w:val="nil"/>
              <w:right w:val="nil"/>
            </w:tcBorders>
            <w:shd w:val="clear" w:color="auto" w:fill="auto"/>
            <w:noWrap/>
            <w:vAlign w:val="bottom"/>
            <w:hideMark/>
          </w:tcPr>
          <w:p w14:paraId="1A97E2C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ammonium transporter 3 member 1-like</w:t>
            </w:r>
          </w:p>
        </w:tc>
        <w:tc>
          <w:tcPr>
            <w:tcW w:w="1134" w:type="dxa"/>
            <w:tcBorders>
              <w:top w:val="nil"/>
              <w:left w:val="nil"/>
              <w:bottom w:val="nil"/>
              <w:right w:val="nil"/>
            </w:tcBorders>
            <w:shd w:val="clear" w:color="auto" w:fill="auto"/>
            <w:noWrap/>
            <w:vAlign w:val="bottom"/>
            <w:hideMark/>
          </w:tcPr>
          <w:p w14:paraId="4FE4F0F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7,75</w:t>
            </w:r>
          </w:p>
        </w:tc>
        <w:tc>
          <w:tcPr>
            <w:tcW w:w="992" w:type="dxa"/>
            <w:tcBorders>
              <w:top w:val="nil"/>
              <w:left w:val="nil"/>
              <w:bottom w:val="nil"/>
              <w:right w:val="nil"/>
            </w:tcBorders>
            <w:shd w:val="clear" w:color="auto" w:fill="auto"/>
            <w:noWrap/>
            <w:vAlign w:val="bottom"/>
            <w:hideMark/>
          </w:tcPr>
          <w:p w14:paraId="1CFC5446"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3,22E-04</w:t>
            </w:r>
          </w:p>
        </w:tc>
      </w:tr>
      <w:tr w:rsidR="00490E87" w:rsidRPr="003C6E6A" w14:paraId="04F5BD89" w14:textId="77777777" w:rsidTr="00490E87">
        <w:trPr>
          <w:trHeight w:val="300"/>
        </w:trPr>
        <w:tc>
          <w:tcPr>
            <w:tcW w:w="1843" w:type="dxa"/>
            <w:tcBorders>
              <w:top w:val="nil"/>
              <w:left w:val="nil"/>
              <w:bottom w:val="nil"/>
              <w:right w:val="nil"/>
            </w:tcBorders>
            <w:shd w:val="clear" w:color="auto" w:fill="auto"/>
            <w:noWrap/>
            <w:vAlign w:val="bottom"/>
            <w:hideMark/>
          </w:tcPr>
          <w:p w14:paraId="1F4212E6"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GHTP01002690.1</w:t>
            </w:r>
          </w:p>
        </w:tc>
        <w:tc>
          <w:tcPr>
            <w:tcW w:w="4536" w:type="dxa"/>
            <w:tcBorders>
              <w:top w:val="nil"/>
              <w:left w:val="nil"/>
              <w:bottom w:val="nil"/>
              <w:right w:val="nil"/>
            </w:tcBorders>
            <w:shd w:val="clear" w:color="auto" w:fill="auto"/>
            <w:noWrap/>
            <w:vAlign w:val="bottom"/>
            <w:hideMark/>
          </w:tcPr>
          <w:p w14:paraId="44DBCA03"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probable 2-oxoglutarate-dependent dioxygenase At5g05600</w:t>
            </w:r>
          </w:p>
        </w:tc>
        <w:tc>
          <w:tcPr>
            <w:tcW w:w="1134" w:type="dxa"/>
            <w:tcBorders>
              <w:top w:val="nil"/>
              <w:left w:val="nil"/>
              <w:bottom w:val="nil"/>
              <w:right w:val="nil"/>
            </w:tcBorders>
            <w:shd w:val="clear" w:color="auto" w:fill="auto"/>
            <w:noWrap/>
            <w:vAlign w:val="bottom"/>
            <w:hideMark/>
          </w:tcPr>
          <w:p w14:paraId="3EE1A15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2,42</w:t>
            </w:r>
          </w:p>
        </w:tc>
        <w:tc>
          <w:tcPr>
            <w:tcW w:w="992" w:type="dxa"/>
            <w:tcBorders>
              <w:top w:val="nil"/>
              <w:left w:val="nil"/>
              <w:bottom w:val="nil"/>
              <w:right w:val="nil"/>
            </w:tcBorders>
            <w:shd w:val="clear" w:color="auto" w:fill="auto"/>
            <w:noWrap/>
            <w:vAlign w:val="bottom"/>
            <w:hideMark/>
          </w:tcPr>
          <w:p w14:paraId="70F8698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2A59B5D9" w14:textId="77777777" w:rsidTr="00490E87">
        <w:trPr>
          <w:trHeight w:val="300"/>
        </w:trPr>
        <w:tc>
          <w:tcPr>
            <w:tcW w:w="1843" w:type="dxa"/>
            <w:tcBorders>
              <w:top w:val="nil"/>
              <w:left w:val="nil"/>
              <w:bottom w:val="nil"/>
              <w:right w:val="nil"/>
            </w:tcBorders>
            <w:shd w:val="clear" w:color="auto" w:fill="auto"/>
            <w:noWrap/>
            <w:vAlign w:val="bottom"/>
            <w:hideMark/>
          </w:tcPr>
          <w:p w14:paraId="6274E18C"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GHTP01002692.1</w:t>
            </w:r>
          </w:p>
        </w:tc>
        <w:tc>
          <w:tcPr>
            <w:tcW w:w="4536" w:type="dxa"/>
            <w:tcBorders>
              <w:top w:val="nil"/>
              <w:left w:val="nil"/>
              <w:bottom w:val="nil"/>
              <w:right w:val="nil"/>
            </w:tcBorders>
            <w:shd w:val="clear" w:color="auto" w:fill="auto"/>
            <w:noWrap/>
            <w:vAlign w:val="bottom"/>
            <w:hideMark/>
          </w:tcPr>
          <w:p w14:paraId="38FD9B3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ferredoxin--nitrite reductase, chloroplastic</w:t>
            </w:r>
          </w:p>
        </w:tc>
        <w:tc>
          <w:tcPr>
            <w:tcW w:w="1134" w:type="dxa"/>
            <w:tcBorders>
              <w:top w:val="nil"/>
              <w:left w:val="nil"/>
              <w:bottom w:val="nil"/>
              <w:right w:val="nil"/>
            </w:tcBorders>
            <w:shd w:val="clear" w:color="auto" w:fill="auto"/>
            <w:noWrap/>
            <w:vAlign w:val="bottom"/>
            <w:hideMark/>
          </w:tcPr>
          <w:p w14:paraId="74386146"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2,85</w:t>
            </w:r>
          </w:p>
        </w:tc>
        <w:tc>
          <w:tcPr>
            <w:tcW w:w="992" w:type="dxa"/>
            <w:tcBorders>
              <w:top w:val="nil"/>
              <w:left w:val="nil"/>
              <w:bottom w:val="nil"/>
              <w:right w:val="nil"/>
            </w:tcBorders>
            <w:shd w:val="clear" w:color="auto" w:fill="auto"/>
            <w:noWrap/>
            <w:vAlign w:val="bottom"/>
            <w:hideMark/>
          </w:tcPr>
          <w:p w14:paraId="31F8A188"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22C36E53" w14:textId="77777777" w:rsidTr="00490E87">
        <w:trPr>
          <w:trHeight w:val="300"/>
        </w:trPr>
        <w:tc>
          <w:tcPr>
            <w:tcW w:w="1843" w:type="dxa"/>
            <w:tcBorders>
              <w:top w:val="nil"/>
              <w:left w:val="nil"/>
              <w:bottom w:val="nil"/>
              <w:right w:val="nil"/>
            </w:tcBorders>
            <w:shd w:val="clear" w:color="auto" w:fill="auto"/>
            <w:noWrap/>
            <w:vAlign w:val="bottom"/>
            <w:hideMark/>
          </w:tcPr>
          <w:p w14:paraId="4EA21EB2"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GHTP01005543.1</w:t>
            </w:r>
          </w:p>
        </w:tc>
        <w:tc>
          <w:tcPr>
            <w:tcW w:w="4536" w:type="dxa"/>
            <w:tcBorders>
              <w:top w:val="nil"/>
              <w:left w:val="nil"/>
              <w:bottom w:val="nil"/>
              <w:right w:val="nil"/>
            </w:tcBorders>
            <w:shd w:val="clear" w:color="auto" w:fill="auto"/>
            <w:noWrap/>
            <w:vAlign w:val="bottom"/>
            <w:hideMark/>
          </w:tcPr>
          <w:p w14:paraId="3C807CD7"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arginine/serine-rich coiled-coil protein 2-like isoform X2</w:t>
            </w:r>
          </w:p>
        </w:tc>
        <w:tc>
          <w:tcPr>
            <w:tcW w:w="1134" w:type="dxa"/>
            <w:tcBorders>
              <w:top w:val="nil"/>
              <w:left w:val="nil"/>
              <w:bottom w:val="nil"/>
              <w:right w:val="nil"/>
            </w:tcBorders>
            <w:shd w:val="clear" w:color="auto" w:fill="auto"/>
            <w:noWrap/>
            <w:vAlign w:val="bottom"/>
            <w:hideMark/>
          </w:tcPr>
          <w:p w14:paraId="28420658"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-3,19</w:t>
            </w:r>
          </w:p>
        </w:tc>
        <w:tc>
          <w:tcPr>
            <w:tcW w:w="992" w:type="dxa"/>
            <w:tcBorders>
              <w:top w:val="nil"/>
              <w:left w:val="nil"/>
              <w:bottom w:val="nil"/>
              <w:right w:val="nil"/>
            </w:tcBorders>
            <w:shd w:val="clear" w:color="auto" w:fill="auto"/>
            <w:noWrap/>
            <w:vAlign w:val="bottom"/>
            <w:hideMark/>
          </w:tcPr>
          <w:p w14:paraId="07FA2754"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6D50897A" w14:textId="77777777" w:rsidTr="00490E87">
        <w:trPr>
          <w:trHeight w:val="300"/>
        </w:trPr>
        <w:tc>
          <w:tcPr>
            <w:tcW w:w="1843" w:type="dxa"/>
            <w:tcBorders>
              <w:top w:val="nil"/>
              <w:left w:val="nil"/>
              <w:bottom w:val="nil"/>
              <w:right w:val="nil"/>
            </w:tcBorders>
            <w:shd w:val="clear" w:color="auto" w:fill="auto"/>
            <w:noWrap/>
            <w:vAlign w:val="bottom"/>
            <w:hideMark/>
          </w:tcPr>
          <w:p w14:paraId="3E6C3175"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GHTP01008037.1</w:t>
            </w:r>
          </w:p>
        </w:tc>
        <w:tc>
          <w:tcPr>
            <w:tcW w:w="4536" w:type="dxa"/>
            <w:tcBorders>
              <w:top w:val="nil"/>
              <w:left w:val="nil"/>
              <w:bottom w:val="nil"/>
              <w:right w:val="nil"/>
            </w:tcBorders>
            <w:shd w:val="clear" w:color="auto" w:fill="auto"/>
            <w:noWrap/>
            <w:vAlign w:val="bottom"/>
            <w:hideMark/>
          </w:tcPr>
          <w:p w14:paraId="57B21E0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probable histone-arginine methyltransferase 1.3</w:t>
            </w:r>
          </w:p>
        </w:tc>
        <w:tc>
          <w:tcPr>
            <w:tcW w:w="1134" w:type="dxa"/>
            <w:tcBorders>
              <w:top w:val="nil"/>
              <w:left w:val="nil"/>
              <w:bottom w:val="nil"/>
              <w:right w:val="nil"/>
            </w:tcBorders>
            <w:shd w:val="clear" w:color="auto" w:fill="auto"/>
            <w:noWrap/>
            <w:vAlign w:val="bottom"/>
            <w:hideMark/>
          </w:tcPr>
          <w:p w14:paraId="6737128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2,81</w:t>
            </w:r>
          </w:p>
        </w:tc>
        <w:tc>
          <w:tcPr>
            <w:tcW w:w="992" w:type="dxa"/>
            <w:tcBorders>
              <w:top w:val="nil"/>
              <w:left w:val="nil"/>
              <w:bottom w:val="nil"/>
              <w:right w:val="nil"/>
            </w:tcBorders>
            <w:shd w:val="clear" w:color="auto" w:fill="auto"/>
            <w:noWrap/>
            <w:vAlign w:val="bottom"/>
            <w:hideMark/>
          </w:tcPr>
          <w:p w14:paraId="46CE243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0ED16F79" w14:textId="77777777" w:rsidTr="00490E87">
        <w:trPr>
          <w:trHeight w:val="300"/>
        </w:trPr>
        <w:tc>
          <w:tcPr>
            <w:tcW w:w="1843" w:type="dxa"/>
            <w:tcBorders>
              <w:top w:val="nil"/>
              <w:left w:val="nil"/>
              <w:bottom w:val="nil"/>
              <w:right w:val="nil"/>
            </w:tcBorders>
            <w:shd w:val="clear" w:color="auto" w:fill="auto"/>
            <w:noWrap/>
            <w:vAlign w:val="bottom"/>
            <w:hideMark/>
          </w:tcPr>
          <w:p w14:paraId="45B7074E"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GHTP01021423.1</w:t>
            </w:r>
          </w:p>
        </w:tc>
        <w:tc>
          <w:tcPr>
            <w:tcW w:w="4536" w:type="dxa"/>
            <w:tcBorders>
              <w:top w:val="nil"/>
              <w:left w:val="nil"/>
              <w:bottom w:val="nil"/>
              <w:right w:val="nil"/>
            </w:tcBorders>
            <w:shd w:val="clear" w:color="auto" w:fill="auto"/>
            <w:noWrap/>
            <w:vAlign w:val="bottom"/>
            <w:hideMark/>
          </w:tcPr>
          <w:p w14:paraId="19A00A1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dicarboxylate transporter 2.1, chloroplastic-like</w:t>
            </w:r>
          </w:p>
        </w:tc>
        <w:tc>
          <w:tcPr>
            <w:tcW w:w="1134" w:type="dxa"/>
            <w:tcBorders>
              <w:top w:val="nil"/>
              <w:left w:val="nil"/>
              <w:bottom w:val="nil"/>
              <w:right w:val="nil"/>
            </w:tcBorders>
            <w:shd w:val="clear" w:color="auto" w:fill="auto"/>
            <w:noWrap/>
            <w:vAlign w:val="bottom"/>
            <w:hideMark/>
          </w:tcPr>
          <w:p w14:paraId="2BAFC42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2,87</w:t>
            </w:r>
          </w:p>
        </w:tc>
        <w:tc>
          <w:tcPr>
            <w:tcW w:w="992" w:type="dxa"/>
            <w:tcBorders>
              <w:top w:val="nil"/>
              <w:left w:val="nil"/>
              <w:bottom w:val="nil"/>
              <w:right w:val="nil"/>
            </w:tcBorders>
            <w:shd w:val="clear" w:color="auto" w:fill="auto"/>
            <w:noWrap/>
            <w:vAlign w:val="bottom"/>
            <w:hideMark/>
          </w:tcPr>
          <w:p w14:paraId="11052E64"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578633A5" w14:textId="77777777" w:rsidTr="00490E87">
        <w:trPr>
          <w:trHeight w:val="300"/>
        </w:trPr>
        <w:tc>
          <w:tcPr>
            <w:tcW w:w="1843" w:type="dxa"/>
            <w:tcBorders>
              <w:top w:val="nil"/>
              <w:left w:val="nil"/>
              <w:bottom w:val="nil"/>
              <w:right w:val="nil"/>
            </w:tcBorders>
            <w:shd w:val="clear" w:color="auto" w:fill="auto"/>
            <w:noWrap/>
            <w:vAlign w:val="bottom"/>
            <w:hideMark/>
          </w:tcPr>
          <w:p w14:paraId="13AE30D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GHTP01021421.1</w:t>
            </w:r>
          </w:p>
        </w:tc>
        <w:tc>
          <w:tcPr>
            <w:tcW w:w="4536" w:type="dxa"/>
            <w:tcBorders>
              <w:top w:val="nil"/>
              <w:left w:val="nil"/>
              <w:bottom w:val="nil"/>
              <w:right w:val="nil"/>
            </w:tcBorders>
            <w:shd w:val="clear" w:color="auto" w:fill="auto"/>
            <w:noWrap/>
            <w:vAlign w:val="bottom"/>
            <w:hideMark/>
          </w:tcPr>
          <w:p w14:paraId="1C93ED8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dicarboxylate transporter 2.1, chloroplastic-like</w:t>
            </w:r>
          </w:p>
        </w:tc>
        <w:tc>
          <w:tcPr>
            <w:tcW w:w="1134" w:type="dxa"/>
            <w:tcBorders>
              <w:top w:val="nil"/>
              <w:left w:val="nil"/>
              <w:bottom w:val="nil"/>
              <w:right w:val="nil"/>
            </w:tcBorders>
            <w:shd w:val="clear" w:color="auto" w:fill="auto"/>
            <w:noWrap/>
            <w:vAlign w:val="bottom"/>
            <w:hideMark/>
          </w:tcPr>
          <w:p w14:paraId="720B92C7"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2,24</w:t>
            </w:r>
          </w:p>
        </w:tc>
        <w:tc>
          <w:tcPr>
            <w:tcW w:w="992" w:type="dxa"/>
            <w:tcBorders>
              <w:top w:val="nil"/>
              <w:left w:val="nil"/>
              <w:bottom w:val="nil"/>
              <w:right w:val="nil"/>
            </w:tcBorders>
            <w:shd w:val="clear" w:color="auto" w:fill="auto"/>
            <w:noWrap/>
            <w:vAlign w:val="bottom"/>
            <w:hideMark/>
          </w:tcPr>
          <w:p w14:paraId="410AD47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2958701F" w14:textId="77777777" w:rsidTr="00490E87">
        <w:trPr>
          <w:trHeight w:val="300"/>
        </w:trPr>
        <w:tc>
          <w:tcPr>
            <w:tcW w:w="1843" w:type="dxa"/>
            <w:tcBorders>
              <w:top w:val="nil"/>
              <w:left w:val="nil"/>
              <w:bottom w:val="nil"/>
              <w:right w:val="nil"/>
            </w:tcBorders>
            <w:shd w:val="clear" w:color="auto" w:fill="auto"/>
            <w:noWrap/>
            <w:vAlign w:val="bottom"/>
            <w:hideMark/>
          </w:tcPr>
          <w:p w14:paraId="52782D4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GHTP01002922.1</w:t>
            </w:r>
          </w:p>
        </w:tc>
        <w:tc>
          <w:tcPr>
            <w:tcW w:w="4536" w:type="dxa"/>
            <w:tcBorders>
              <w:top w:val="nil"/>
              <w:left w:val="nil"/>
              <w:bottom w:val="nil"/>
              <w:right w:val="nil"/>
            </w:tcBorders>
            <w:shd w:val="clear" w:color="auto" w:fill="auto"/>
            <w:noWrap/>
            <w:vAlign w:val="bottom"/>
            <w:hideMark/>
          </w:tcPr>
          <w:p w14:paraId="676E3C62"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hypothetical protein C5167_007012</w:t>
            </w:r>
          </w:p>
        </w:tc>
        <w:tc>
          <w:tcPr>
            <w:tcW w:w="1134" w:type="dxa"/>
            <w:tcBorders>
              <w:top w:val="nil"/>
              <w:left w:val="nil"/>
              <w:bottom w:val="nil"/>
              <w:right w:val="nil"/>
            </w:tcBorders>
            <w:shd w:val="clear" w:color="auto" w:fill="auto"/>
            <w:noWrap/>
            <w:vAlign w:val="bottom"/>
            <w:hideMark/>
          </w:tcPr>
          <w:p w14:paraId="0B0F66E7"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-2,67</w:t>
            </w:r>
          </w:p>
        </w:tc>
        <w:tc>
          <w:tcPr>
            <w:tcW w:w="992" w:type="dxa"/>
            <w:tcBorders>
              <w:top w:val="nil"/>
              <w:left w:val="nil"/>
              <w:bottom w:val="nil"/>
              <w:right w:val="nil"/>
            </w:tcBorders>
            <w:shd w:val="clear" w:color="auto" w:fill="auto"/>
            <w:noWrap/>
            <w:vAlign w:val="bottom"/>
            <w:hideMark/>
          </w:tcPr>
          <w:p w14:paraId="68EB6396"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3,11E-06</w:t>
            </w:r>
          </w:p>
        </w:tc>
      </w:tr>
      <w:tr w:rsidR="00490E87" w:rsidRPr="003C6E6A" w14:paraId="205471C3" w14:textId="77777777" w:rsidTr="00490E87">
        <w:trPr>
          <w:trHeight w:val="300"/>
        </w:trPr>
        <w:tc>
          <w:tcPr>
            <w:tcW w:w="1843" w:type="dxa"/>
            <w:tcBorders>
              <w:top w:val="nil"/>
              <w:left w:val="nil"/>
              <w:bottom w:val="nil"/>
              <w:right w:val="nil"/>
            </w:tcBorders>
            <w:shd w:val="clear" w:color="auto" w:fill="auto"/>
            <w:noWrap/>
            <w:vAlign w:val="bottom"/>
            <w:hideMark/>
          </w:tcPr>
          <w:p w14:paraId="40D22E0D"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GHTP01025534.1</w:t>
            </w:r>
          </w:p>
        </w:tc>
        <w:tc>
          <w:tcPr>
            <w:tcW w:w="4536" w:type="dxa"/>
            <w:tcBorders>
              <w:top w:val="nil"/>
              <w:left w:val="nil"/>
              <w:bottom w:val="nil"/>
              <w:right w:val="nil"/>
            </w:tcBorders>
            <w:shd w:val="clear" w:color="auto" w:fill="auto"/>
            <w:noWrap/>
            <w:vAlign w:val="bottom"/>
            <w:hideMark/>
          </w:tcPr>
          <w:p w14:paraId="5A3D8BED"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threonine dehydratase biosynthetic, chloroplastic-like</w:t>
            </w:r>
          </w:p>
        </w:tc>
        <w:tc>
          <w:tcPr>
            <w:tcW w:w="1134" w:type="dxa"/>
            <w:tcBorders>
              <w:top w:val="nil"/>
              <w:left w:val="nil"/>
              <w:bottom w:val="nil"/>
              <w:right w:val="nil"/>
            </w:tcBorders>
            <w:shd w:val="clear" w:color="auto" w:fill="auto"/>
            <w:noWrap/>
            <w:vAlign w:val="bottom"/>
            <w:hideMark/>
          </w:tcPr>
          <w:p w14:paraId="062DEFD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4,17</w:t>
            </w:r>
          </w:p>
        </w:tc>
        <w:tc>
          <w:tcPr>
            <w:tcW w:w="992" w:type="dxa"/>
            <w:tcBorders>
              <w:top w:val="nil"/>
              <w:left w:val="nil"/>
              <w:bottom w:val="nil"/>
              <w:right w:val="nil"/>
            </w:tcBorders>
            <w:shd w:val="clear" w:color="auto" w:fill="auto"/>
            <w:noWrap/>
            <w:vAlign w:val="bottom"/>
            <w:hideMark/>
          </w:tcPr>
          <w:p w14:paraId="2B561445"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4E4F95B7" w14:textId="77777777" w:rsidTr="00490E87">
        <w:trPr>
          <w:trHeight w:val="300"/>
        </w:trPr>
        <w:tc>
          <w:tcPr>
            <w:tcW w:w="1843" w:type="dxa"/>
            <w:tcBorders>
              <w:top w:val="nil"/>
              <w:left w:val="nil"/>
              <w:bottom w:val="nil"/>
              <w:right w:val="nil"/>
            </w:tcBorders>
            <w:shd w:val="clear" w:color="auto" w:fill="auto"/>
            <w:noWrap/>
            <w:vAlign w:val="bottom"/>
            <w:hideMark/>
          </w:tcPr>
          <w:p w14:paraId="629CFF62"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GHTP01009152.1</w:t>
            </w:r>
          </w:p>
        </w:tc>
        <w:tc>
          <w:tcPr>
            <w:tcW w:w="4536" w:type="dxa"/>
            <w:tcBorders>
              <w:top w:val="nil"/>
              <w:left w:val="nil"/>
              <w:bottom w:val="nil"/>
              <w:right w:val="nil"/>
            </w:tcBorders>
            <w:shd w:val="clear" w:color="auto" w:fill="auto"/>
            <w:noWrap/>
            <w:vAlign w:val="bottom"/>
            <w:hideMark/>
          </w:tcPr>
          <w:p w14:paraId="3BFE3F9F"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threonine dehydratase biosynthetic, chloroplastic-like</w:t>
            </w:r>
          </w:p>
        </w:tc>
        <w:tc>
          <w:tcPr>
            <w:tcW w:w="1134" w:type="dxa"/>
            <w:tcBorders>
              <w:top w:val="nil"/>
              <w:left w:val="nil"/>
              <w:bottom w:val="nil"/>
              <w:right w:val="nil"/>
            </w:tcBorders>
            <w:shd w:val="clear" w:color="auto" w:fill="auto"/>
            <w:noWrap/>
            <w:vAlign w:val="bottom"/>
            <w:hideMark/>
          </w:tcPr>
          <w:p w14:paraId="23DB9B9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2,61</w:t>
            </w:r>
          </w:p>
        </w:tc>
        <w:tc>
          <w:tcPr>
            <w:tcW w:w="992" w:type="dxa"/>
            <w:tcBorders>
              <w:top w:val="nil"/>
              <w:left w:val="nil"/>
              <w:bottom w:val="nil"/>
              <w:right w:val="nil"/>
            </w:tcBorders>
            <w:shd w:val="clear" w:color="auto" w:fill="auto"/>
            <w:noWrap/>
            <w:vAlign w:val="bottom"/>
            <w:hideMark/>
          </w:tcPr>
          <w:p w14:paraId="3AEDC29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1,18E-06</w:t>
            </w:r>
          </w:p>
        </w:tc>
      </w:tr>
      <w:tr w:rsidR="00490E87" w:rsidRPr="003C6E6A" w14:paraId="1D92DBBD" w14:textId="77777777" w:rsidTr="00490E87">
        <w:trPr>
          <w:trHeight w:val="300"/>
        </w:trPr>
        <w:tc>
          <w:tcPr>
            <w:tcW w:w="1843" w:type="dxa"/>
            <w:tcBorders>
              <w:top w:val="nil"/>
              <w:left w:val="nil"/>
              <w:bottom w:val="nil"/>
              <w:right w:val="nil"/>
            </w:tcBorders>
            <w:shd w:val="clear" w:color="auto" w:fill="auto"/>
            <w:noWrap/>
            <w:vAlign w:val="bottom"/>
            <w:hideMark/>
          </w:tcPr>
          <w:p w14:paraId="5E2F6C6A"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GHTP01023416.1</w:t>
            </w:r>
          </w:p>
        </w:tc>
        <w:tc>
          <w:tcPr>
            <w:tcW w:w="4536" w:type="dxa"/>
            <w:tcBorders>
              <w:top w:val="nil"/>
              <w:left w:val="nil"/>
              <w:bottom w:val="nil"/>
              <w:right w:val="nil"/>
            </w:tcBorders>
            <w:shd w:val="clear" w:color="auto" w:fill="auto"/>
            <w:noWrap/>
            <w:vAlign w:val="bottom"/>
            <w:hideMark/>
          </w:tcPr>
          <w:p w14:paraId="5C5EFDAA"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delta-1-pyrroline-5-carboxylate synthase isoform X2</w:t>
            </w:r>
          </w:p>
        </w:tc>
        <w:tc>
          <w:tcPr>
            <w:tcW w:w="1134" w:type="dxa"/>
            <w:tcBorders>
              <w:top w:val="nil"/>
              <w:left w:val="nil"/>
              <w:bottom w:val="nil"/>
              <w:right w:val="nil"/>
            </w:tcBorders>
            <w:shd w:val="clear" w:color="auto" w:fill="auto"/>
            <w:noWrap/>
            <w:vAlign w:val="bottom"/>
            <w:hideMark/>
          </w:tcPr>
          <w:p w14:paraId="433656D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3,3</w:t>
            </w:r>
          </w:p>
        </w:tc>
        <w:tc>
          <w:tcPr>
            <w:tcW w:w="992" w:type="dxa"/>
            <w:tcBorders>
              <w:top w:val="nil"/>
              <w:left w:val="nil"/>
              <w:bottom w:val="nil"/>
              <w:right w:val="nil"/>
            </w:tcBorders>
            <w:shd w:val="clear" w:color="auto" w:fill="auto"/>
            <w:noWrap/>
            <w:vAlign w:val="bottom"/>
            <w:hideMark/>
          </w:tcPr>
          <w:p w14:paraId="16AD9DF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0704C81F" w14:textId="77777777" w:rsidTr="00490E87">
        <w:trPr>
          <w:trHeight w:val="300"/>
        </w:trPr>
        <w:tc>
          <w:tcPr>
            <w:tcW w:w="1843" w:type="dxa"/>
            <w:tcBorders>
              <w:top w:val="nil"/>
              <w:left w:val="nil"/>
              <w:bottom w:val="nil"/>
              <w:right w:val="nil"/>
            </w:tcBorders>
            <w:shd w:val="clear" w:color="auto" w:fill="auto"/>
            <w:noWrap/>
            <w:vAlign w:val="bottom"/>
            <w:hideMark/>
          </w:tcPr>
          <w:p w14:paraId="2604998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GHTP01026297.1</w:t>
            </w:r>
          </w:p>
        </w:tc>
        <w:tc>
          <w:tcPr>
            <w:tcW w:w="4536" w:type="dxa"/>
            <w:tcBorders>
              <w:top w:val="nil"/>
              <w:left w:val="nil"/>
              <w:bottom w:val="nil"/>
              <w:right w:val="nil"/>
            </w:tcBorders>
            <w:shd w:val="clear" w:color="auto" w:fill="auto"/>
            <w:noWrap/>
            <w:vAlign w:val="bottom"/>
            <w:hideMark/>
          </w:tcPr>
          <w:p w14:paraId="1983C9C2"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protein NRT1/ PTR FAMILY 6.1-like</w:t>
            </w:r>
          </w:p>
        </w:tc>
        <w:tc>
          <w:tcPr>
            <w:tcW w:w="1134" w:type="dxa"/>
            <w:tcBorders>
              <w:top w:val="nil"/>
              <w:left w:val="nil"/>
              <w:bottom w:val="nil"/>
              <w:right w:val="nil"/>
            </w:tcBorders>
            <w:shd w:val="clear" w:color="auto" w:fill="auto"/>
            <w:noWrap/>
            <w:vAlign w:val="bottom"/>
            <w:hideMark/>
          </w:tcPr>
          <w:p w14:paraId="6FDFE3E7"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2,26</w:t>
            </w:r>
          </w:p>
        </w:tc>
        <w:tc>
          <w:tcPr>
            <w:tcW w:w="992" w:type="dxa"/>
            <w:tcBorders>
              <w:top w:val="nil"/>
              <w:left w:val="nil"/>
              <w:bottom w:val="nil"/>
              <w:right w:val="nil"/>
            </w:tcBorders>
            <w:shd w:val="clear" w:color="auto" w:fill="auto"/>
            <w:noWrap/>
            <w:vAlign w:val="bottom"/>
            <w:hideMark/>
          </w:tcPr>
          <w:p w14:paraId="7B36F93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8,06E-05</w:t>
            </w:r>
          </w:p>
        </w:tc>
      </w:tr>
      <w:tr w:rsidR="00490E87" w:rsidRPr="003C6E6A" w14:paraId="17582918" w14:textId="77777777" w:rsidTr="00490E87">
        <w:trPr>
          <w:trHeight w:val="300"/>
        </w:trPr>
        <w:tc>
          <w:tcPr>
            <w:tcW w:w="1843" w:type="dxa"/>
            <w:tcBorders>
              <w:top w:val="nil"/>
              <w:left w:val="nil"/>
              <w:bottom w:val="nil"/>
              <w:right w:val="nil"/>
            </w:tcBorders>
            <w:shd w:val="clear" w:color="auto" w:fill="auto"/>
            <w:noWrap/>
            <w:vAlign w:val="bottom"/>
            <w:hideMark/>
          </w:tcPr>
          <w:p w14:paraId="5D7E05D5"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GHTP01024973.1</w:t>
            </w:r>
          </w:p>
        </w:tc>
        <w:tc>
          <w:tcPr>
            <w:tcW w:w="4536" w:type="dxa"/>
            <w:tcBorders>
              <w:top w:val="nil"/>
              <w:left w:val="nil"/>
              <w:bottom w:val="nil"/>
              <w:right w:val="nil"/>
            </w:tcBorders>
            <w:shd w:val="clear" w:color="auto" w:fill="auto"/>
            <w:noWrap/>
            <w:vAlign w:val="bottom"/>
            <w:hideMark/>
          </w:tcPr>
          <w:p w14:paraId="46B29B8A"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protein NRT1/ PTR FAMILY 3.1-like</w:t>
            </w:r>
          </w:p>
        </w:tc>
        <w:tc>
          <w:tcPr>
            <w:tcW w:w="1134" w:type="dxa"/>
            <w:tcBorders>
              <w:top w:val="nil"/>
              <w:left w:val="nil"/>
              <w:bottom w:val="nil"/>
              <w:right w:val="nil"/>
            </w:tcBorders>
            <w:shd w:val="clear" w:color="auto" w:fill="auto"/>
            <w:noWrap/>
            <w:vAlign w:val="bottom"/>
            <w:hideMark/>
          </w:tcPr>
          <w:p w14:paraId="4D05CAD5"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2,45</w:t>
            </w:r>
          </w:p>
        </w:tc>
        <w:tc>
          <w:tcPr>
            <w:tcW w:w="992" w:type="dxa"/>
            <w:tcBorders>
              <w:top w:val="nil"/>
              <w:left w:val="nil"/>
              <w:bottom w:val="nil"/>
              <w:right w:val="nil"/>
            </w:tcBorders>
            <w:shd w:val="clear" w:color="auto" w:fill="auto"/>
            <w:noWrap/>
            <w:vAlign w:val="bottom"/>
            <w:hideMark/>
          </w:tcPr>
          <w:p w14:paraId="72433514"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3,81E-13</w:t>
            </w:r>
          </w:p>
        </w:tc>
      </w:tr>
      <w:tr w:rsidR="00490E87" w:rsidRPr="003C6E6A" w14:paraId="5CF710A8" w14:textId="77777777" w:rsidTr="00490E87">
        <w:trPr>
          <w:trHeight w:val="300"/>
        </w:trPr>
        <w:tc>
          <w:tcPr>
            <w:tcW w:w="1843" w:type="dxa"/>
            <w:tcBorders>
              <w:top w:val="nil"/>
              <w:left w:val="nil"/>
              <w:bottom w:val="nil"/>
              <w:right w:val="nil"/>
            </w:tcBorders>
            <w:shd w:val="clear" w:color="auto" w:fill="auto"/>
            <w:noWrap/>
            <w:vAlign w:val="bottom"/>
            <w:hideMark/>
          </w:tcPr>
          <w:p w14:paraId="2C2D35B1"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GHTP01044624.1</w:t>
            </w:r>
          </w:p>
        </w:tc>
        <w:tc>
          <w:tcPr>
            <w:tcW w:w="4536" w:type="dxa"/>
            <w:tcBorders>
              <w:top w:val="nil"/>
              <w:left w:val="nil"/>
              <w:bottom w:val="nil"/>
              <w:right w:val="nil"/>
            </w:tcBorders>
            <w:shd w:val="clear" w:color="auto" w:fill="auto"/>
            <w:noWrap/>
            <w:vAlign w:val="bottom"/>
            <w:hideMark/>
          </w:tcPr>
          <w:p w14:paraId="5D719513"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nitrate regulatory gene2 protein-like</w:t>
            </w:r>
          </w:p>
        </w:tc>
        <w:tc>
          <w:tcPr>
            <w:tcW w:w="1134" w:type="dxa"/>
            <w:tcBorders>
              <w:top w:val="nil"/>
              <w:left w:val="nil"/>
              <w:bottom w:val="nil"/>
              <w:right w:val="nil"/>
            </w:tcBorders>
            <w:shd w:val="clear" w:color="auto" w:fill="auto"/>
            <w:noWrap/>
            <w:vAlign w:val="bottom"/>
            <w:hideMark/>
          </w:tcPr>
          <w:p w14:paraId="6970E89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-2,59</w:t>
            </w:r>
          </w:p>
        </w:tc>
        <w:tc>
          <w:tcPr>
            <w:tcW w:w="992" w:type="dxa"/>
            <w:tcBorders>
              <w:top w:val="nil"/>
              <w:left w:val="nil"/>
              <w:bottom w:val="nil"/>
              <w:right w:val="nil"/>
            </w:tcBorders>
            <w:shd w:val="clear" w:color="auto" w:fill="auto"/>
            <w:noWrap/>
            <w:vAlign w:val="bottom"/>
            <w:hideMark/>
          </w:tcPr>
          <w:p w14:paraId="2B970DB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1,57E-05</w:t>
            </w:r>
          </w:p>
        </w:tc>
      </w:tr>
      <w:tr w:rsidR="00490E87" w:rsidRPr="003C6E6A" w14:paraId="218EF69E" w14:textId="77777777" w:rsidTr="00490E87">
        <w:trPr>
          <w:trHeight w:val="300"/>
        </w:trPr>
        <w:tc>
          <w:tcPr>
            <w:tcW w:w="1843" w:type="dxa"/>
            <w:tcBorders>
              <w:top w:val="nil"/>
              <w:left w:val="nil"/>
              <w:bottom w:val="nil"/>
              <w:right w:val="nil"/>
            </w:tcBorders>
            <w:shd w:val="clear" w:color="auto" w:fill="auto"/>
            <w:noWrap/>
            <w:vAlign w:val="bottom"/>
            <w:hideMark/>
          </w:tcPr>
          <w:p w14:paraId="0D46E6A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GHTP01007774.1</w:t>
            </w:r>
          </w:p>
        </w:tc>
        <w:tc>
          <w:tcPr>
            <w:tcW w:w="4536" w:type="dxa"/>
            <w:tcBorders>
              <w:top w:val="nil"/>
              <w:left w:val="nil"/>
              <w:bottom w:val="nil"/>
              <w:right w:val="nil"/>
            </w:tcBorders>
            <w:shd w:val="clear" w:color="auto" w:fill="auto"/>
            <w:noWrap/>
            <w:vAlign w:val="bottom"/>
            <w:hideMark/>
          </w:tcPr>
          <w:p w14:paraId="740C7F65"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protein NRT1/ PTR FAMILY 3.1-like</w:t>
            </w:r>
          </w:p>
        </w:tc>
        <w:tc>
          <w:tcPr>
            <w:tcW w:w="1134" w:type="dxa"/>
            <w:tcBorders>
              <w:top w:val="nil"/>
              <w:left w:val="nil"/>
              <w:bottom w:val="nil"/>
              <w:right w:val="nil"/>
            </w:tcBorders>
            <w:shd w:val="clear" w:color="auto" w:fill="auto"/>
            <w:noWrap/>
            <w:vAlign w:val="bottom"/>
            <w:hideMark/>
          </w:tcPr>
          <w:p w14:paraId="1E802BE5"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2,16</w:t>
            </w:r>
          </w:p>
        </w:tc>
        <w:tc>
          <w:tcPr>
            <w:tcW w:w="992" w:type="dxa"/>
            <w:tcBorders>
              <w:top w:val="nil"/>
              <w:left w:val="nil"/>
              <w:bottom w:val="nil"/>
              <w:right w:val="nil"/>
            </w:tcBorders>
            <w:shd w:val="clear" w:color="auto" w:fill="auto"/>
            <w:noWrap/>
            <w:vAlign w:val="bottom"/>
            <w:hideMark/>
          </w:tcPr>
          <w:p w14:paraId="3620C0B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51482FE0" w14:textId="77777777" w:rsidTr="00490E87">
        <w:trPr>
          <w:trHeight w:val="300"/>
        </w:trPr>
        <w:tc>
          <w:tcPr>
            <w:tcW w:w="1843" w:type="dxa"/>
            <w:tcBorders>
              <w:top w:val="nil"/>
              <w:left w:val="nil"/>
              <w:bottom w:val="nil"/>
              <w:right w:val="nil"/>
            </w:tcBorders>
            <w:shd w:val="clear" w:color="auto" w:fill="auto"/>
            <w:noWrap/>
            <w:vAlign w:val="bottom"/>
            <w:hideMark/>
          </w:tcPr>
          <w:p w14:paraId="0497CAB8"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GHTP01010915.1</w:t>
            </w:r>
          </w:p>
        </w:tc>
        <w:tc>
          <w:tcPr>
            <w:tcW w:w="4536" w:type="dxa"/>
            <w:tcBorders>
              <w:top w:val="nil"/>
              <w:left w:val="nil"/>
              <w:bottom w:val="nil"/>
              <w:right w:val="nil"/>
            </w:tcBorders>
            <w:shd w:val="clear" w:color="auto" w:fill="auto"/>
            <w:noWrap/>
            <w:vAlign w:val="bottom"/>
            <w:hideMark/>
          </w:tcPr>
          <w:p w14:paraId="4E48949D"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ammonium transporter 1 member 1</w:t>
            </w:r>
          </w:p>
        </w:tc>
        <w:tc>
          <w:tcPr>
            <w:tcW w:w="1134" w:type="dxa"/>
            <w:tcBorders>
              <w:top w:val="nil"/>
              <w:left w:val="nil"/>
              <w:bottom w:val="nil"/>
              <w:right w:val="nil"/>
            </w:tcBorders>
            <w:shd w:val="clear" w:color="auto" w:fill="auto"/>
            <w:noWrap/>
            <w:vAlign w:val="bottom"/>
            <w:hideMark/>
          </w:tcPr>
          <w:p w14:paraId="517A257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2,39</w:t>
            </w:r>
          </w:p>
        </w:tc>
        <w:tc>
          <w:tcPr>
            <w:tcW w:w="992" w:type="dxa"/>
            <w:tcBorders>
              <w:top w:val="nil"/>
              <w:left w:val="nil"/>
              <w:bottom w:val="nil"/>
              <w:right w:val="nil"/>
            </w:tcBorders>
            <w:shd w:val="clear" w:color="auto" w:fill="auto"/>
            <w:noWrap/>
            <w:vAlign w:val="bottom"/>
            <w:hideMark/>
          </w:tcPr>
          <w:p w14:paraId="55FC760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62D3BB2A" w14:textId="77777777" w:rsidTr="00490E87">
        <w:trPr>
          <w:trHeight w:val="300"/>
        </w:trPr>
        <w:tc>
          <w:tcPr>
            <w:tcW w:w="1843" w:type="dxa"/>
            <w:tcBorders>
              <w:top w:val="nil"/>
              <w:left w:val="nil"/>
              <w:bottom w:val="nil"/>
              <w:right w:val="nil"/>
            </w:tcBorders>
            <w:shd w:val="clear" w:color="auto" w:fill="auto"/>
            <w:noWrap/>
            <w:vAlign w:val="bottom"/>
            <w:hideMark/>
          </w:tcPr>
          <w:p w14:paraId="5961759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GHTP01045183.1</w:t>
            </w:r>
          </w:p>
        </w:tc>
        <w:tc>
          <w:tcPr>
            <w:tcW w:w="4536" w:type="dxa"/>
            <w:tcBorders>
              <w:top w:val="nil"/>
              <w:left w:val="nil"/>
              <w:bottom w:val="nil"/>
              <w:right w:val="nil"/>
            </w:tcBorders>
            <w:shd w:val="clear" w:color="auto" w:fill="auto"/>
            <w:noWrap/>
            <w:vAlign w:val="bottom"/>
            <w:hideMark/>
          </w:tcPr>
          <w:p w14:paraId="0AE9448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nitrate regulatory gene2 protein</w:t>
            </w:r>
          </w:p>
        </w:tc>
        <w:tc>
          <w:tcPr>
            <w:tcW w:w="1134" w:type="dxa"/>
            <w:tcBorders>
              <w:top w:val="nil"/>
              <w:left w:val="nil"/>
              <w:bottom w:val="nil"/>
              <w:right w:val="nil"/>
            </w:tcBorders>
            <w:shd w:val="clear" w:color="auto" w:fill="auto"/>
            <w:noWrap/>
            <w:vAlign w:val="bottom"/>
            <w:hideMark/>
          </w:tcPr>
          <w:p w14:paraId="31F6AFA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-2,06</w:t>
            </w:r>
          </w:p>
        </w:tc>
        <w:tc>
          <w:tcPr>
            <w:tcW w:w="992" w:type="dxa"/>
            <w:tcBorders>
              <w:top w:val="nil"/>
              <w:left w:val="nil"/>
              <w:bottom w:val="nil"/>
              <w:right w:val="nil"/>
            </w:tcBorders>
            <w:shd w:val="clear" w:color="auto" w:fill="auto"/>
            <w:noWrap/>
            <w:vAlign w:val="bottom"/>
            <w:hideMark/>
          </w:tcPr>
          <w:p w14:paraId="5FBCA35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7,13E-04</w:t>
            </w:r>
          </w:p>
        </w:tc>
      </w:tr>
      <w:tr w:rsidR="00490E87" w:rsidRPr="003C6E6A" w14:paraId="4B1696CA" w14:textId="77777777" w:rsidTr="00490E87">
        <w:trPr>
          <w:trHeight w:val="300"/>
        </w:trPr>
        <w:tc>
          <w:tcPr>
            <w:tcW w:w="1843" w:type="dxa"/>
            <w:tcBorders>
              <w:top w:val="nil"/>
              <w:left w:val="nil"/>
              <w:bottom w:val="nil"/>
              <w:right w:val="nil"/>
            </w:tcBorders>
            <w:shd w:val="clear" w:color="auto" w:fill="auto"/>
            <w:noWrap/>
            <w:vAlign w:val="bottom"/>
            <w:hideMark/>
          </w:tcPr>
          <w:p w14:paraId="6FC023AE"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GHTP01006991.1</w:t>
            </w:r>
          </w:p>
        </w:tc>
        <w:tc>
          <w:tcPr>
            <w:tcW w:w="4536" w:type="dxa"/>
            <w:tcBorders>
              <w:top w:val="nil"/>
              <w:left w:val="nil"/>
              <w:bottom w:val="nil"/>
              <w:right w:val="nil"/>
            </w:tcBorders>
            <w:shd w:val="clear" w:color="auto" w:fill="auto"/>
            <w:noWrap/>
            <w:vAlign w:val="bottom"/>
            <w:hideMark/>
          </w:tcPr>
          <w:p w14:paraId="3925B9DB"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high affinity nitrate transporter 2.5-like</w:t>
            </w:r>
          </w:p>
        </w:tc>
        <w:tc>
          <w:tcPr>
            <w:tcW w:w="1134" w:type="dxa"/>
            <w:tcBorders>
              <w:top w:val="nil"/>
              <w:left w:val="nil"/>
              <w:bottom w:val="nil"/>
              <w:right w:val="nil"/>
            </w:tcBorders>
            <w:shd w:val="clear" w:color="auto" w:fill="auto"/>
            <w:noWrap/>
            <w:vAlign w:val="bottom"/>
            <w:hideMark/>
          </w:tcPr>
          <w:p w14:paraId="7757D2E8"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2,92</w:t>
            </w:r>
          </w:p>
        </w:tc>
        <w:tc>
          <w:tcPr>
            <w:tcW w:w="992" w:type="dxa"/>
            <w:tcBorders>
              <w:top w:val="nil"/>
              <w:left w:val="nil"/>
              <w:bottom w:val="nil"/>
              <w:right w:val="nil"/>
            </w:tcBorders>
            <w:shd w:val="clear" w:color="auto" w:fill="auto"/>
            <w:noWrap/>
            <w:vAlign w:val="bottom"/>
            <w:hideMark/>
          </w:tcPr>
          <w:p w14:paraId="7F431200"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4,59E-08</w:t>
            </w:r>
          </w:p>
        </w:tc>
      </w:tr>
      <w:tr w:rsidR="00490E87" w:rsidRPr="003C6E6A" w14:paraId="1BCFB6AB" w14:textId="77777777" w:rsidTr="00490E87">
        <w:trPr>
          <w:trHeight w:val="300"/>
        </w:trPr>
        <w:tc>
          <w:tcPr>
            <w:tcW w:w="1843" w:type="dxa"/>
            <w:tcBorders>
              <w:top w:val="nil"/>
              <w:left w:val="nil"/>
              <w:bottom w:val="nil"/>
              <w:right w:val="nil"/>
            </w:tcBorders>
            <w:shd w:val="clear" w:color="auto" w:fill="auto"/>
            <w:noWrap/>
            <w:vAlign w:val="bottom"/>
            <w:hideMark/>
          </w:tcPr>
          <w:p w14:paraId="3CA3A8E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GHTP01023406.1</w:t>
            </w:r>
          </w:p>
        </w:tc>
        <w:tc>
          <w:tcPr>
            <w:tcW w:w="4536" w:type="dxa"/>
            <w:tcBorders>
              <w:top w:val="nil"/>
              <w:left w:val="nil"/>
              <w:bottom w:val="nil"/>
              <w:right w:val="nil"/>
            </w:tcBorders>
            <w:shd w:val="clear" w:color="auto" w:fill="auto"/>
            <w:noWrap/>
            <w:vAlign w:val="bottom"/>
            <w:hideMark/>
          </w:tcPr>
          <w:p w14:paraId="6D93D13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acetylglutamate kinase, chloroplastic</w:t>
            </w:r>
          </w:p>
        </w:tc>
        <w:tc>
          <w:tcPr>
            <w:tcW w:w="1134" w:type="dxa"/>
            <w:tcBorders>
              <w:top w:val="nil"/>
              <w:left w:val="nil"/>
              <w:bottom w:val="nil"/>
              <w:right w:val="nil"/>
            </w:tcBorders>
            <w:shd w:val="clear" w:color="auto" w:fill="auto"/>
            <w:noWrap/>
            <w:vAlign w:val="bottom"/>
            <w:hideMark/>
          </w:tcPr>
          <w:p w14:paraId="5ACD9A9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-4,67</w:t>
            </w:r>
          </w:p>
        </w:tc>
        <w:tc>
          <w:tcPr>
            <w:tcW w:w="992" w:type="dxa"/>
            <w:tcBorders>
              <w:top w:val="nil"/>
              <w:left w:val="nil"/>
              <w:bottom w:val="nil"/>
              <w:right w:val="nil"/>
            </w:tcBorders>
            <w:shd w:val="clear" w:color="auto" w:fill="auto"/>
            <w:noWrap/>
            <w:vAlign w:val="bottom"/>
            <w:hideMark/>
          </w:tcPr>
          <w:p w14:paraId="1CAFB56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1,96E-04</w:t>
            </w:r>
          </w:p>
        </w:tc>
      </w:tr>
      <w:tr w:rsidR="00490E87" w:rsidRPr="003C6E6A" w14:paraId="21944BD4" w14:textId="77777777" w:rsidTr="00490E87">
        <w:trPr>
          <w:trHeight w:val="300"/>
        </w:trPr>
        <w:tc>
          <w:tcPr>
            <w:tcW w:w="1843" w:type="dxa"/>
            <w:tcBorders>
              <w:top w:val="nil"/>
              <w:left w:val="nil"/>
              <w:bottom w:val="nil"/>
              <w:right w:val="nil"/>
            </w:tcBorders>
            <w:shd w:val="clear" w:color="auto" w:fill="auto"/>
            <w:noWrap/>
            <w:vAlign w:val="bottom"/>
            <w:hideMark/>
          </w:tcPr>
          <w:p w14:paraId="0A9F8E13"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GHTP01047139.1</w:t>
            </w:r>
          </w:p>
        </w:tc>
        <w:tc>
          <w:tcPr>
            <w:tcW w:w="4536" w:type="dxa"/>
            <w:tcBorders>
              <w:top w:val="nil"/>
              <w:left w:val="nil"/>
              <w:bottom w:val="nil"/>
              <w:right w:val="nil"/>
            </w:tcBorders>
            <w:shd w:val="clear" w:color="auto" w:fill="auto"/>
            <w:noWrap/>
            <w:vAlign w:val="bottom"/>
            <w:hideMark/>
          </w:tcPr>
          <w:p w14:paraId="261A1B1D"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nitrate regulatory gene2 protein-like</w:t>
            </w:r>
          </w:p>
        </w:tc>
        <w:tc>
          <w:tcPr>
            <w:tcW w:w="1134" w:type="dxa"/>
            <w:tcBorders>
              <w:top w:val="nil"/>
              <w:left w:val="nil"/>
              <w:bottom w:val="nil"/>
              <w:right w:val="nil"/>
            </w:tcBorders>
            <w:shd w:val="clear" w:color="auto" w:fill="auto"/>
            <w:noWrap/>
            <w:vAlign w:val="bottom"/>
            <w:hideMark/>
          </w:tcPr>
          <w:p w14:paraId="528EE174"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-2,12</w:t>
            </w:r>
          </w:p>
        </w:tc>
        <w:tc>
          <w:tcPr>
            <w:tcW w:w="992" w:type="dxa"/>
            <w:tcBorders>
              <w:top w:val="nil"/>
              <w:left w:val="nil"/>
              <w:bottom w:val="nil"/>
              <w:right w:val="nil"/>
            </w:tcBorders>
            <w:shd w:val="clear" w:color="auto" w:fill="auto"/>
            <w:noWrap/>
            <w:vAlign w:val="bottom"/>
            <w:hideMark/>
          </w:tcPr>
          <w:p w14:paraId="4E6C08A4"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9,01E-09</w:t>
            </w:r>
          </w:p>
        </w:tc>
      </w:tr>
      <w:tr w:rsidR="00490E87" w:rsidRPr="003C6E6A" w14:paraId="69022909" w14:textId="77777777" w:rsidTr="00490E87">
        <w:trPr>
          <w:trHeight w:val="300"/>
        </w:trPr>
        <w:tc>
          <w:tcPr>
            <w:tcW w:w="1843" w:type="dxa"/>
            <w:tcBorders>
              <w:top w:val="nil"/>
              <w:left w:val="nil"/>
              <w:bottom w:val="nil"/>
              <w:right w:val="nil"/>
            </w:tcBorders>
            <w:shd w:val="clear" w:color="auto" w:fill="auto"/>
            <w:noWrap/>
            <w:vAlign w:val="bottom"/>
            <w:hideMark/>
          </w:tcPr>
          <w:p w14:paraId="512DCC1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GHTP01024957.1</w:t>
            </w:r>
          </w:p>
        </w:tc>
        <w:tc>
          <w:tcPr>
            <w:tcW w:w="4536" w:type="dxa"/>
            <w:tcBorders>
              <w:top w:val="nil"/>
              <w:left w:val="nil"/>
              <w:bottom w:val="nil"/>
              <w:right w:val="nil"/>
            </w:tcBorders>
            <w:shd w:val="clear" w:color="auto" w:fill="auto"/>
            <w:noWrap/>
            <w:vAlign w:val="bottom"/>
            <w:hideMark/>
          </w:tcPr>
          <w:p w14:paraId="64FBAAE1"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protein NRT1/ PTR FAMILY 6.3</w:t>
            </w:r>
          </w:p>
        </w:tc>
        <w:tc>
          <w:tcPr>
            <w:tcW w:w="1134" w:type="dxa"/>
            <w:tcBorders>
              <w:top w:val="nil"/>
              <w:left w:val="nil"/>
              <w:bottom w:val="nil"/>
              <w:right w:val="nil"/>
            </w:tcBorders>
            <w:shd w:val="clear" w:color="auto" w:fill="auto"/>
            <w:noWrap/>
            <w:vAlign w:val="bottom"/>
            <w:hideMark/>
          </w:tcPr>
          <w:p w14:paraId="25D764BD"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2,04</w:t>
            </w:r>
          </w:p>
        </w:tc>
        <w:tc>
          <w:tcPr>
            <w:tcW w:w="992" w:type="dxa"/>
            <w:tcBorders>
              <w:top w:val="nil"/>
              <w:left w:val="nil"/>
              <w:bottom w:val="nil"/>
              <w:right w:val="nil"/>
            </w:tcBorders>
            <w:shd w:val="clear" w:color="auto" w:fill="auto"/>
            <w:noWrap/>
            <w:vAlign w:val="bottom"/>
            <w:hideMark/>
          </w:tcPr>
          <w:p w14:paraId="534068D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7,74E-06</w:t>
            </w:r>
          </w:p>
        </w:tc>
      </w:tr>
      <w:tr w:rsidR="00490E87" w:rsidRPr="003C6E6A" w14:paraId="0A6A63F1" w14:textId="77777777" w:rsidTr="00490E87">
        <w:trPr>
          <w:trHeight w:val="300"/>
        </w:trPr>
        <w:tc>
          <w:tcPr>
            <w:tcW w:w="1843" w:type="dxa"/>
            <w:tcBorders>
              <w:top w:val="nil"/>
              <w:left w:val="nil"/>
              <w:bottom w:val="nil"/>
              <w:right w:val="nil"/>
            </w:tcBorders>
            <w:shd w:val="clear" w:color="auto" w:fill="auto"/>
            <w:noWrap/>
            <w:vAlign w:val="bottom"/>
            <w:hideMark/>
          </w:tcPr>
          <w:p w14:paraId="12ED3BED"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GHTP01047685.1</w:t>
            </w:r>
          </w:p>
        </w:tc>
        <w:tc>
          <w:tcPr>
            <w:tcW w:w="4536" w:type="dxa"/>
            <w:tcBorders>
              <w:top w:val="nil"/>
              <w:left w:val="nil"/>
              <w:bottom w:val="nil"/>
              <w:right w:val="nil"/>
            </w:tcBorders>
            <w:shd w:val="clear" w:color="auto" w:fill="auto"/>
            <w:noWrap/>
            <w:vAlign w:val="bottom"/>
            <w:hideMark/>
          </w:tcPr>
          <w:p w14:paraId="3220BE07"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 xml:space="preserve">serine/arginine-rich SC35-like splicing factor </w:t>
            </w:r>
            <w:r w:rsidRPr="003C6E6A">
              <w:rPr>
                <w:rFonts w:asciiTheme="minorHAnsi" w:hAnsiTheme="minorHAnsi" w:cstheme="minorHAnsi"/>
                <w:color w:val="000000"/>
                <w:sz w:val="20"/>
                <w:lang w:val="en-US" w:eastAsia="es-CL"/>
              </w:rPr>
              <w:lastRenderedPageBreak/>
              <w:t>SCL33</w:t>
            </w:r>
          </w:p>
        </w:tc>
        <w:tc>
          <w:tcPr>
            <w:tcW w:w="1134" w:type="dxa"/>
            <w:tcBorders>
              <w:top w:val="nil"/>
              <w:left w:val="nil"/>
              <w:bottom w:val="nil"/>
              <w:right w:val="nil"/>
            </w:tcBorders>
            <w:shd w:val="clear" w:color="auto" w:fill="auto"/>
            <w:noWrap/>
            <w:vAlign w:val="bottom"/>
            <w:hideMark/>
          </w:tcPr>
          <w:p w14:paraId="2D26DE9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lastRenderedPageBreak/>
              <w:t>2,41</w:t>
            </w:r>
          </w:p>
        </w:tc>
        <w:tc>
          <w:tcPr>
            <w:tcW w:w="992" w:type="dxa"/>
            <w:tcBorders>
              <w:top w:val="nil"/>
              <w:left w:val="nil"/>
              <w:bottom w:val="nil"/>
              <w:right w:val="nil"/>
            </w:tcBorders>
            <w:shd w:val="clear" w:color="auto" w:fill="auto"/>
            <w:noWrap/>
            <w:vAlign w:val="bottom"/>
            <w:hideMark/>
          </w:tcPr>
          <w:p w14:paraId="4736551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8,44E-12</w:t>
            </w:r>
          </w:p>
        </w:tc>
      </w:tr>
      <w:tr w:rsidR="00490E87" w:rsidRPr="003C6E6A" w14:paraId="00CF8599" w14:textId="77777777" w:rsidTr="00490E87">
        <w:trPr>
          <w:trHeight w:val="300"/>
        </w:trPr>
        <w:tc>
          <w:tcPr>
            <w:tcW w:w="1843" w:type="dxa"/>
            <w:tcBorders>
              <w:top w:val="nil"/>
              <w:left w:val="nil"/>
              <w:bottom w:val="nil"/>
              <w:right w:val="nil"/>
            </w:tcBorders>
            <w:shd w:val="clear" w:color="auto" w:fill="auto"/>
            <w:noWrap/>
            <w:vAlign w:val="bottom"/>
            <w:hideMark/>
          </w:tcPr>
          <w:p w14:paraId="2E88C435"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lastRenderedPageBreak/>
              <w:t>GHTP01009884.1</w:t>
            </w:r>
          </w:p>
        </w:tc>
        <w:tc>
          <w:tcPr>
            <w:tcW w:w="4536" w:type="dxa"/>
            <w:tcBorders>
              <w:top w:val="nil"/>
              <w:left w:val="nil"/>
              <w:bottom w:val="nil"/>
              <w:right w:val="nil"/>
            </w:tcBorders>
            <w:shd w:val="clear" w:color="auto" w:fill="auto"/>
            <w:noWrap/>
            <w:vAlign w:val="bottom"/>
            <w:hideMark/>
          </w:tcPr>
          <w:p w14:paraId="4FDBECC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glutamine--fructose-6-phosphate aminotransferase [isomerizing] 2</w:t>
            </w:r>
          </w:p>
        </w:tc>
        <w:tc>
          <w:tcPr>
            <w:tcW w:w="1134" w:type="dxa"/>
            <w:tcBorders>
              <w:top w:val="nil"/>
              <w:left w:val="nil"/>
              <w:bottom w:val="nil"/>
              <w:right w:val="nil"/>
            </w:tcBorders>
            <w:shd w:val="clear" w:color="auto" w:fill="auto"/>
            <w:noWrap/>
            <w:vAlign w:val="bottom"/>
            <w:hideMark/>
          </w:tcPr>
          <w:p w14:paraId="4318ACF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2,27</w:t>
            </w:r>
          </w:p>
        </w:tc>
        <w:tc>
          <w:tcPr>
            <w:tcW w:w="992" w:type="dxa"/>
            <w:tcBorders>
              <w:top w:val="nil"/>
              <w:left w:val="nil"/>
              <w:bottom w:val="nil"/>
              <w:right w:val="nil"/>
            </w:tcBorders>
            <w:shd w:val="clear" w:color="auto" w:fill="auto"/>
            <w:noWrap/>
            <w:vAlign w:val="bottom"/>
            <w:hideMark/>
          </w:tcPr>
          <w:p w14:paraId="24AFA166"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2,45E-04</w:t>
            </w:r>
          </w:p>
        </w:tc>
      </w:tr>
      <w:tr w:rsidR="00490E87" w:rsidRPr="003C6E6A" w14:paraId="44A95A00" w14:textId="77777777" w:rsidTr="00490E87">
        <w:trPr>
          <w:trHeight w:val="300"/>
        </w:trPr>
        <w:tc>
          <w:tcPr>
            <w:tcW w:w="1843" w:type="dxa"/>
            <w:tcBorders>
              <w:top w:val="nil"/>
              <w:left w:val="nil"/>
              <w:bottom w:val="nil"/>
              <w:right w:val="nil"/>
            </w:tcBorders>
            <w:shd w:val="clear" w:color="auto" w:fill="auto"/>
            <w:noWrap/>
            <w:vAlign w:val="bottom"/>
            <w:hideMark/>
          </w:tcPr>
          <w:p w14:paraId="3444F342"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GHTP01048472.1</w:t>
            </w:r>
          </w:p>
        </w:tc>
        <w:tc>
          <w:tcPr>
            <w:tcW w:w="4536" w:type="dxa"/>
            <w:tcBorders>
              <w:top w:val="nil"/>
              <w:left w:val="nil"/>
              <w:bottom w:val="nil"/>
              <w:right w:val="nil"/>
            </w:tcBorders>
            <w:shd w:val="clear" w:color="auto" w:fill="auto"/>
            <w:noWrap/>
            <w:vAlign w:val="bottom"/>
            <w:hideMark/>
          </w:tcPr>
          <w:p w14:paraId="5434F90D"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proline transporter 2-like isoform X2</w:t>
            </w:r>
          </w:p>
        </w:tc>
        <w:tc>
          <w:tcPr>
            <w:tcW w:w="1134" w:type="dxa"/>
            <w:tcBorders>
              <w:top w:val="nil"/>
              <w:left w:val="nil"/>
              <w:bottom w:val="nil"/>
              <w:right w:val="nil"/>
            </w:tcBorders>
            <w:shd w:val="clear" w:color="auto" w:fill="auto"/>
            <w:noWrap/>
            <w:vAlign w:val="bottom"/>
            <w:hideMark/>
          </w:tcPr>
          <w:p w14:paraId="0F435768"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2,35</w:t>
            </w:r>
          </w:p>
        </w:tc>
        <w:tc>
          <w:tcPr>
            <w:tcW w:w="992" w:type="dxa"/>
            <w:tcBorders>
              <w:top w:val="nil"/>
              <w:left w:val="nil"/>
              <w:bottom w:val="nil"/>
              <w:right w:val="nil"/>
            </w:tcBorders>
            <w:shd w:val="clear" w:color="auto" w:fill="auto"/>
            <w:noWrap/>
            <w:vAlign w:val="bottom"/>
            <w:hideMark/>
          </w:tcPr>
          <w:p w14:paraId="257CED5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3,70E-05</w:t>
            </w:r>
          </w:p>
        </w:tc>
      </w:tr>
      <w:tr w:rsidR="00490E87" w:rsidRPr="003C6E6A" w14:paraId="2993C575" w14:textId="77777777" w:rsidTr="00490E87">
        <w:trPr>
          <w:trHeight w:val="300"/>
        </w:trPr>
        <w:tc>
          <w:tcPr>
            <w:tcW w:w="1843" w:type="dxa"/>
            <w:tcBorders>
              <w:top w:val="nil"/>
              <w:left w:val="nil"/>
              <w:bottom w:val="nil"/>
              <w:right w:val="nil"/>
            </w:tcBorders>
            <w:shd w:val="clear" w:color="auto" w:fill="auto"/>
            <w:noWrap/>
            <w:vAlign w:val="bottom"/>
            <w:hideMark/>
          </w:tcPr>
          <w:p w14:paraId="2FEE8B7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GHTP01020110.1</w:t>
            </w:r>
          </w:p>
        </w:tc>
        <w:tc>
          <w:tcPr>
            <w:tcW w:w="4536" w:type="dxa"/>
            <w:tcBorders>
              <w:top w:val="nil"/>
              <w:left w:val="nil"/>
              <w:bottom w:val="nil"/>
              <w:right w:val="nil"/>
            </w:tcBorders>
            <w:shd w:val="clear" w:color="auto" w:fill="auto"/>
            <w:noWrap/>
            <w:vAlign w:val="bottom"/>
            <w:hideMark/>
          </w:tcPr>
          <w:p w14:paraId="6D69296C"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glutamate synthase 1 [NADH], chloroplastic-like isoform X3</w:t>
            </w:r>
          </w:p>
        </w:tc>
        <w:tc>
          <w:tcPr>
            <w:tcW w:w="1134" w:type="dxa"/>
            <w:tcBorders>
              <w:top w:val="nil"/>
              <w:left w:val="nil"/>
              <w:bottom w:val="nil"/>
              <w:right w:val="nil"/>
            </w:tcBorders>
            <w:shd w:val="clear" w:color="auto" w:fill="auto"/>
            <w:noWrap/>
            <w:vAlign w:val="bottom"/>
            <w:hideMark/>
          </w:tcPr>
          <w:p w14:paraId="7667023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2,23</w:t>
            </w:r>
          </w:p>
        </w:tc>
        <w:tc>
          <w:tcPr>
            <w:tcW w:w="992" w:type="dxa"/>
            <w:tcBorders>
              <w:top w:val="nil"/>
              <w:left w:val="nil"/>
              <w:bottom w:val="nil"/>
              <w:right w:val="nil"/>
            </w:tcBorders>
            <w:shd w:val="clear" w:color="auto" w:fill="auto"/>
            <w:noWrap/>
            <w:vAlign w:val="bottom"/>
            <w:hideMark/>
          </w:tcPr>
          <w:p w14:paraId="68CD5DC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10388930" w14:textId="77777777" w:rsidTr="00490E87">
        <w:trPr>
          <w:trHeight w:val="300"/>
        </w:trPr>
        <w:tc>
          <w:tcPr>
            <w:tcW w:w="1843" w:type="dxa"/>
            <w:tcBorders>
              <w:top w:val="nil"/>
              <w:left w:val="nil"/>
              <w:bottom w:val="nil"/>
              <w:right w:val="nil"/>
            </w:tcBorders>
            <w:shd w:val="clear" w:color="auto" w:fill="auto"/>
            <w:noWrap/>
            <w:vAlign w:val="bottom"/>
            <w:hideMark/>
          </w:tcPr>
          <w:p w14:paraId="250AE063"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GHTP01018073.1</w:t>
            </w:r>
          </w:p>
        </w:tc>
        <w:tc>
          <w:tcPr>
            <w:tcW w:w="4536" w:type="dxa"/>
            <w:tcBorders>
              <w:top w:val="nil"/>
              <w:left w:val="nil"/>
              <w:bottom w:val="nil"/>
              <w:right w:val="nil"/>
            </w:tcBorders>
            <w:shd w:val="clear" w:color="auto" w:fill="auto"/>
            <w:noWrap/>
            <w:vAlign w:val="bottom"/>
            <w:hideMark/>
          </w:tcPr>
          <w:p w14:paraId="2D4F095D"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formamidase-like isoform X2</w:t>
            </w:r>
          </w:p>
        </w:tc>
        <w:tc>
          <w:tcPr>
            <w:tcW w:w="1134" w:type="dxa"/>
            <w:tcBorders>
              <w:top w:val="nil"/>
              <w:left w:val="nil"/>
              <w:bottom w:val="nil"/>
              <w:right w:val="nil"/>
            </w:tcBorders>
            <w:shd w:val="clear" w:color="auto" w:fill="auto"/>
            <w:noWrap/>
            <w:vAlign w:val="bottom"/>
            <w:hideMark/>
          </w:tcPr>
          <w:p w14:paraId="4C26EEA1"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2,16</w:t>
            </w:r>
          </w:p>
        </w:tc>
        <w:tc>
          <w:tcPr>
            <w:tcW w:w="992" w:type="dxa"/>
            <w:tcBorders>
              <w:top w:val="nil"/>
              <w:left w:val="nil"/>
              <w:bottom w:val="nil"/>
              <w:right w:val="nil"/>
            </w:tcBorders>
            <w:shd w:val="clear" w:color="auto" w:fill="auto"/>
            <w:noWrap/>
            <w:vAlign w:val="bottom"/>
            <w:hideMark/>
          </w:tcPr>
          <w:p w14:paraId="0C9D7906"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2,50E-07</w:t>
            </w:r>
          </w:p>
        </w:tc>
      </w:tr>
      <w:tr w:rsidR="00490E87" w:rsidRPr="003C6E6A" w14:paraId="6382525D" w14:textId="77777777" w:rsidTr="00490E87">
        <w:trPr>
          <w:trHeight w:val="300"/>
        </w:trPr>
        <w:tc>
          <w:tcPr>
            <w:tcW w:w="1843" w:type="dxa"/>
            <w:tcBorders>
              <w:top w:val="nil"/>
              <w:left w:val="nil"/>
              <w:bottom w:val="nil"/>
              <w:right w:val="nil"/>
            </w:tcBorders>
            <w:shd w:val="clear" w:color="auto" w:fill="auto"/>
            <w:noWrap/>
            <w:vAlign w:val="bottom"/>
            <w:hideMark/>
          </w:tcPr>
          <w:p w14:paraId="63F3BE2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GHTP01015954.1</w:t>
            </w:r>
          </w:p>
        </w:tc>
        <w:tc>
          <w:tcPr>
            <w:tcW w:w="4536" w:type="dxa"/>
            <w:tcBorders>
              <w:top w:val="nil"/>
              <w:left w:val="nil"/>
              <w:bottom w:val="nil"/>
              <w:right w:val="nil"/>
            </w:tcBorders>
            <w:shd w:val="clear" w:color="auto" w:fill="auto"/>
            <w:noWrap/>
            <w:vAlign w:val="bottom"/>
            <w:hideMark/>
          </w:tcPr>
          <w:p w14:paraId="18D264C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nitrate reductase</w:t>
            </w:r>
          </w:p>
        </w:tc>
        <w:tc>
          <w:tcPr>
            <w:tcW w:w="1134" w:type="dxa"/>
            <w:tcBorders>
              <w:top w:val="nil"/>
              <w:left w:val="nil"/>
              <w:bottom w:val="nil"/>
              <w:right w:val="nil"/>
            </w:tcBorders>
            <w:shd w:val="clear" w:color="auto" w:fill="auto"/>
            <w:noWrap/>
            <w:vAlign w:val="bottom"/>
            <w:hideMark/>
          </w:tcPr>
          <w:p w14:paraId="5A706614"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2,01</w:t>
            </w:r>
          </w:p>
        </w:tc>
        <w:tc>
          <w:tcPr>
            <w:tcW w:w="992" w:type="dxa"/>
            <w:tcBorders>
              <w:top w:val="nil"/>
              <w:left w:val="nil"/>
              <w:bottom w:val="nil"/>
              <w:right w:val="nil"/>
            </w:tcBorders>
            <w:shd w:val="clear" w:color="auto" w:fill="auto"/>
            <w:noWrap/>
            <w:vAlign w:val="bottom"/>
            <w:hideMark/>
          </w:tcPr>
          <w:p w14:paraId="2508F3E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3,90E-10</w:t>
            </w:r>
          </w:p>
        </w:tc>
      </w:tr>
      <w:tr w:rsidR="00490E87" w:rsidRPr="003C6E6A" w14:paraId="5160A409" w14:textId="77777777" w:rsidTr="00490E87">
        <w:trPr>
          <w:trHeight w:val="300"/>
        </w:trPr>
        <w:tc>
          <w:tcPr>
            <w:tcW w:w="1843" w:type="dxa"/>
            <w:tcBorders>
              <w:top w:val="nil"/>
              <w:left w:val="nil"/>
              <w:bottom w:val="nil"/>
              <w:right w:val="nil"/>
            </w:tcBorders>
            <w:shd w:val="clear" w:color="auto" w:fill="auto"/>
            <w:noWrap/>
            <w:vAlign w:val="bottom"/>
            <w:hideMark/>
          </w:tcPr>
          <w:p w14:paraId="199EAB61"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GHTP01003959.1</w:t>
            </w:r>
          </w:p>
        </w:tc>
        <w:tc>
          <w:tcPr>
            <w:tcW w:w="4536" w:type="dxa"/>
            <w:tcBorders>
              <w:top w:val="nil"/>
              <w:left w:val="nil"/>
              <w:bottom w:val="nil"/>
              <w:right w:val="nil"/>
            </w:tcBorders>
            <w:shd w:val="clear" w:color="auto" w:fill="auto"/>
            <w:noWrap/>
            <w:vAlign w:val="bottom"/>
            <w:hideMark/>
          </w:tcPr>
          <w:p w14:paraId="772169CC"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protein NRT1/ PTR FAMILY 6.1-like</w:t>
            </w:r>
          </w:p>
        </w:tc>
        <w:tc>
          <w:tcPr>
            <w:tcW w:w="1134" w:type="dxa"/>
            <w:tcBorders>
              <w:top w:val="nil"/>
              <w:left w:val="nil"/>
              <w:bottom w:val="nil"/>
              <w:right w:val="nil"/>
            </w:tcBorders>
            <w:shd w:val="clear" w:color="auto" w:fill="auto"/>
            <w:noWrap/>
            <w:vAlign w:val="bottom"/>
            <w:hideMark/>
          </w:tcPr>
          <w:p w14:paraId="57E4B4D7"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3,39</w:t>
            </w:r>
          </w:p>
        </w:tc>
        <w:tc>
          <w:tcPr>
            <w:tcW w:w="992" w:type="dxa"/>
            <w:tcBorders>
              <w:top w:val="nil"/>
              <w:left w:val="nil"/>
              <w:bottom w:val="nil"/>
              <w:right w:val="nil"/>
            </w:tcBorders>
            <w:shd w:val="clear" w:color="auto" w:fill="auto"/>
            <w:noWrap/>
            <w:vAlign w:val="bottom"/>
            <w:hideMark/>
          </w:tcPr>
          <w:p w14:paraId="7BFA6E26"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2,15E-06</w:t>
            </w:r>
          </w:p>
        </w:tc>
      </w:tr>
      <w:tr w:rsidR="00490E87" w:rsidRPr="003C6E6A" w14:paraId="72AACB8D" w14:textId="77777777" w:rsidTr="00490E87">
        <w:trPr>
          <w:trHeight w:val="300"/>
        </w:trPr>
        <w:tc>
          <w:tcPr>
            <w:tcW w:w="1843" w:type="dxa"/>
            <w:tcBorders>
              <w:top w:val="nil"/>
              <w:left w:val="nil"/>
              <w:bottom w:val="nil"/>
              <w:right w:val="nil"/>
            </w:tcBorders>
            <w:shd w:val="clear" w:color="auto" w:fill="auto"/>
            <w:noWrap/>
            <w:vAlign w:val="bottom"/>
            <w:hideMark/>
          </w:tcPr>
          <w:p w14:paraId="0381CD68"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GHTP01021384.1</w:t>
            </w:r>
          </w:p>
        </w:tc>
        <w:tc>
          <w:tcPr>
            <w:tcW w:w="4536" w:type="dxa"/>
            <w:tcBorders>
              <w:top w:val="nil"/>
              <w:left w:val="nil"/>
              <w:bottom w:val="nil"/>
              <w:right w:val="nil"/>
            </w:tcBorders>
            <w:shd w:val="clear" w:color="auto" w:fill="auto"/>
            <w:noWrap/>
            <w:vAlign w:val="bottom"/>
            <w:hideMark/>
          </w:tcPr>
          <w:p w14:paraId="25B1C3FB"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threonine dehydratase biosynthetic, chloroplastic-like</w:t>
            </w:r>
          </w:p>
        </w:tc>
        <w:tc>
          <w:tcPr>
            <w:tcW w:w="1134" w:type="dxa"/>
            <w:tcBorders>
              <w:top w:val="nil"/>
              <w:left w:val="nil"/>
              <w:bottom w:val="nil"/>
              <w:right w:val="nil"/>
            </w:tcBorders>
            <w:shd w:val="clear" w:color="auto" w:fill="auto"/>
            <w:noWrap/>
            <w:vAlign w:val="bottom"/>
            <w:hideMark/>
          </w:tcPr>
          <w:p w14:paraId="2FB84CAD"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4,2</w:t>
            </w:r>
          </w:p>
        </w:tc>
        <w:tc>
          <w:tcPr>
            <w:tcW w:w="992" w:type="dxa"/>
            <w:tcBorders>
              <w:top w:val="nil"/>
              <w:left w:val="nil"/>
              <w:bottom w:val="nil"/>
              <w:right w:val="nil"/>
            </w:tcBorders>
            <w:shd w:val="clear" w:color="auto" w:fill="auto"/>
            <w:noWrap/>
            <w:vAlign w:val="bottom"/>
            <w:hideMark/>
          </w:tcPr>
          <w:p w14:paraId="4C62502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5CA0E5B0" w14:textId="77777777" w:rsidTr="00490E87">
        <w:trPr>
          <w:trHeight w:val="300"/>
        </w:trPr>
        <w:tc>
          <w:tcPr>
            <w:tcW w:w="1843" w:type="dxa"/>
            <w:tcBorders>
              <w:top w:val="nil"/>
              <w:left w:val="nil"/>
              <w:bottom w:val="nil"/>
              <w:right w:val="nil"/>
            </w:tcBorders>
            <w:shd w:val="clear" w:color="auto" w:fill="auto"/>
            <w:noWrap/>
            <w:vAlign w:val="bottom"/>
            <w:hideMark/>
          </w:tcPr>
          <w:p w14:paraId="1D4FCE12"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GHTP01024969.1</w:t>
            </w:r>
          </w:p>
        </w:tc>
        <w:tc>
          <w:tcPr>
            <w:tcW w:w="4536" w:type="dxa"/>
            <w:tcBorders>
              <w:top w:val="nil"/>
              <w:left w:val="nil"/>
              <w:bottom w:val="nil"/>
              <w:right w:val="nil"/>
            </w:tcBorders>
            <w:shd w:val="clear" w:color="auto" w:fill="auto"/>
            <w:noWrap/>
            <w:vAlign w:val="bottom"/>
            <w:hideMark/>
          </w:tcPr>
          <w:p w14:paraId="19A1471B"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protein NRT1/ PTR FAMILY 1.2-like</w:t>
            </w:r>
          </w:p>
        </w:tc>
        <w:tc>
          <w:tcPr>
            <w:tcW w:w="1134" w:type="dxa"/>
            <w:tcBorders>
              <w:top w:val="nil"/>
              <w:left w:val="nil"/>
              <w:bottom w:val="nil"/>
              <w:right w:val="nil"/>
            </w:tcBorders>
            <w:shd w:val="clear" w:color="auto" w:fill="auto"/>
            <w:noWrap/>
            <w:vAlign w:val="bottom"/>
            <w:hideMark/>
          </w:tcPr>
          <w:p w14:paraId="5B31A3F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2,79</w:t>
            </w:r>
          </w:p>
        </w:tc>
        <w:tc>
          <w:tcPr>
            <w:tcW w:w="992" w:type="dxa"/>
            <w:tcBorders>
              <w:top w:val="nil"/>
              <w:left w:val="nil"/>
              <w:bottom w:val="nil"/>
              <w:right w:val="nil"/>
            </w:tcBorders>
            <w:shd w:val="clear" w:color="auto" w:fill="auto"/>
            <w:noWrap/>
            <w:vAlign w:val="bottom"/>
            <w:hideMark/>
          </w:tcPr>
          <w:p w14:paraId="1A6CD7D6"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2,87E-15</w:t>
            </w:r>
          </w:p>
        </w:tc>
      </w:tr>
      <w:tr w:rsidR="00490E87" w:rsidRPr="003C6E6A" w14:paraId="062DBD06" w14:textId="77777777" w:rsidTr="00490E87">
        <w:trPr>
          <w:trHeight w:val="300"/>
        </w:trPr>
        <w:tc>
          <w:tcPr>
            <w:tcW w:w="1843" w:type="dxa"/>
            <w:tcBorders>
              <w:top w:val="nil"/>
              <w:left w:val="nil"/>
              <w:bottom w:val="nil"/>
              <w:right w:val="nil"/>
            </w:tcBorders>
            <w:shd w:val="clear" w:color="auto" w:fill="auto"/>
            <w:noWrap/>
            <w:vAlign w:val="bottom"/>
            <w:hideMark/>
          </w:tcPr>
          <w:p w14:paraId="23986C9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GHTP01026302.1</w:t>
            </w:r>
          </w:p>
        </w:tc>
        <w:tc>
          <w:tcPr>
            <w:tcW w:w="4536" w:type="dxa"/>
            <w:tcBorders>
              <w:top w:val="nil"/>
              <w:left w:val="nil"/>
              <w:bottom w:val="nil"/>
              <w:right w:val="nil"/>
            </w:tcBorders>
            <w:shd w:val="clear" w:color="auto" w:fill="auto"/>
            <w:noWrap/>
            <w:vAlign w:val="bottom"/>
            <w:hideMark/>
          </w:tcPr>
          <w:p w14:paraId="298A22DD"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protein NRT1/ PTR FAMILY 1.1-like</w:t>
            </w:r>
          </w:p>
        </w:tc>
        <w:tc>
          <w:tcPr>
            <w:tcW w:w="1134" w:type="dxa"/>
            <w:tcBorders>
              <w:top w:val="nil"/>
              <w:left w:val="nil"/>
              <w:bottom w:val="nil"/>
              <w:right w:val="nil"/>
            </w:tcBorders>
            <w:shd w:val="clear" w:color="auto" w:fill="auto"/>
            <w:noWrap/>
            <w:vAlign w:val="bottom"/>
            <w:hideMark/>
          </w:tcPr>
          <w:p w14:paraId="33683B7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5,84</w:t>
            </w:r>
          </w:p>
        </w:tc>
        <w:tc>
          <w:tcPr>
            <w:tcW w:w="992" w:type="dxa"/>
            <w:tcBorders>
              <w:top w:val="nil"/>
              <w:left w:val="nil"/>
              <w:bottom w:val="nil"/>
              <w:right w:val="nil"/>
            </w:tcBorders>
            <w:shd w:val="clear" w:color="auto" w:fill="auto"/>
            <w:noWrap/>
            <w:vAlign w:val="bottom"/>
            <w:hideMark/>
          </w:tcPr>
          <w:p w14:paraId="40BF4E5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6658CB40" w14:textId="77777777" w:rsidTr="00490E87">
        <w:trPr>
          <w:trHeight w:val="300"/>
        </w:trPr>
        <w:tc>
          <w:tcPr>
            <w:tcW w:w="1843" w:type="dxa"/>
            <w:tcBorders>
              <w:top w:val="nil"/>
              <w:left w:val="nil"/>
              <w:bottom w:val="nil"/>
              <w:right w:val="nil"/>
            </w:tcBorders>
            <w:shd w:val="clear" w:color="auto" w:fill="auto"/>
            <w:noWrap/>
            <w:vAlign w:val="bottom"/>
            <w:hideMark/>
          </w:tcPr>
          <w:p w14:paraId="23B938FE"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GHTP01009131.1</w:t>
            </w:r>
          </w:p>
        </w:tc>
        <w:tc>
          <w:tcPr>
            <w:tcW w:w="4536" w:type="dxa"/>
            <w:tcBorders>
              <w:top w:val="nil"/>
              <w:left w:val="nil"/>
              <w:bottom w:val="nil"/>
              <w:right w:val="nil"/>
            </w:tcBorders>
            <w:shd w:val="clear" w:color="auto" w:fill="auto"/>
            <w:noWrap/>
            <w:vAlign w:val="bottom"/>
            <w:hideMark/>
          </w:tcPr>
          <w:p w14:paraId="13CC296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protein NRT1/ PTR FAMILY 6.4</w:t>
            </w:r>
          </w:p>
        </w:tc>
        <w:tc>
          <w:tcPr>
            <w:tcW w:w="1134" w:type="dxa"/>
            <w:tcBorders>
              <w:top w:val="nil"/>
              <w:left w:val="nil"/>
              <w:bottom w:val="nil"/>
              <w:right w:val="nil"/>
            </w:tcBorders>
            <w:shd w:val="clear" w:color="auto" w:fill="auto"/>
            <w:noWrap/>
            <w:vAlign w:val="bottom"/>
            <w:hideMark/>
          </w:tcPr>
          <w:p w14:paraId="1A5C8EE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4,23</w:t>
            </w:r>
          </w:p>
        </w:tc>
        <w:tc>
          <w:tcPr>
            <w:tcW w:w="992" w:type="dxa"/>
            <w:tcBorders>
              <w:top w:val="nil"/>
              <w:left w:val="nil"/>
              <w:bottom w:val="nil"/>
              <w:right w:val="nil"/>
            </w:tcBorders>
            <w:shd w:val="clear" w:color="auto" w:fill="auto"/>
            <w:noWrap/>
            <w:vAlign w:val="bottom"/>
            <w:hideMark/>
          </w:tcPr>
          <w:p w14:paraId="6BE25EB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1,15E-07</w:t>
            </w:r>
          </w:p>
        </w:tc>
      </w:tr>
      <w:tr w:rsidR="00490E87" w:rsidRPr="003C6E6A" w14:paraId="3A6C19E6" w14:textId="77777777" w:rsidTr="00490E87">
        <w:trPr>
          <w:trHeight w:val="300"/>
        </w:trPr>
        <w:tc>
          <w:tcPr>
            <w:tcW w:w="1843" w:type="dxa"/>
            <w:tcBorders>
              <w:top w:val="nil"/>
              <w:left w:val="nil"/>
              <w:bottom w:val="nil"/>
              <w:right w:val="nil"/>
            </w:tcBorders>
            <w:shd w:val="clear" w:color="auto" w:fill="auto"/>
            <w:noWrap/>
            <w:vAlign w:val="bottom"/>
            <w:hideMark/>
          </w:tcPr>
          <w:p w14:paraId="777A53C0"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GHTP01017631.1</w:t>
            </w:r>
          </w:p>
        </w:tc>
        <w:tc>
          <w:tcPr>
            <w:tcW w:w="4536" w:type="dxa"/>
            <w:tcBorders>
              <w:top w:val="nil"/>
              <w:left w:val="nil"/>
              <w:bottom w:val="nil"/>
              <w:right w:val="nil"/>
            </w:tcBorders>
            <w:shd w:val="clear" w:color="auto" w:fill="auto"/>
            <w:noWrap/>
            <w:vAlign w:val="bottom"/>
            <w:hideMark/>
          </w:tcPr>
          <w:p w14:paraId="2AEBF678"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probable 2-oxoglutarate-dependent dioxygenase At5g05600</w:t>
            </w:r>
          </w:p>
        </w:tc>
        <w:tc>
          <w:tcPr>
            <w:tcW w:w="1134" w:type="dxa"/>
            <w:tcBorders>
              <w:top w:val="nil"/>
              <w:left w:val="nil"/>
              <w:bottom w:val="nil"/>
              <w:right w:val="nil"/>
            </w:tcBorders>
            <w:shd w:val="clear" w:color="auto" w:fill="auto"/>
            <w:noWrap/>
            <w:vAlign w:val="bottom"/>
            <w:hideMark/>
          </w:tcPr>
          <w:p w14:paraId="395B2E0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2,04</w:t>
            </w:r>
          </w:p>
        </w:tc>
        <w:tc>
          <w:tcPr>
            <w:tcW w:w="992" w:type="dxa"/>
            <w:tcBorders>
              <w:top w:val="nil"/>
              <w:left w:val="nil"/>
              <w:bottom w:val="nil"/>
              <w:right w:val="nil"/>
            </w:tcBorders>
            <w:shd w:val="clear" w:color="auto" w:fill="auto"/>
            <w:noWrap/>
            <w:vAlign w:val="bottom"/>
            <w:hideMark/>
          </w:tcPr>
          <w:p w14:paraId="7A02044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1C02DB6B" w14:textId="77777777" w:rsidTr="00490E87">
        <w:trPr>
          <w:trHeight w:val="300"/>
        </w:trPr>
        <w:tc>
          <w:tcPr>
            <w:tcW w:w="1843" w:type="dxa"/>
            <w:tcBorders>
              <w:top w:val="nil"/>
              <w:left w:val="nil"/>
              <w:bottom w:val="nil"/>
              <w:right w:val="nil"/>
            </w:tcBorders>
            <w:shd w:val="clear" w:color="auto" w:fill="auto"/>
            <w:noWrap/>
            <w:vAlign w:val="bottom"/>
            <w:hideMark/>
          </w:tcPr>
          <w:p w14:paraId="602A663E"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GHTP01009881.1</w:t>
            </w:r>
          </w:p>
        </w:tc>
        <w:tc>
          <w:tcPr>
            <w:tcW w:w="4536" w:type="dxa"/>
            <w:tcBorders>
              <w:top w:val="nil"/>
              <w:left w:val="nil"/>
              <w:bottom w:val="nil"/>
              <w:right w:val="nil"/>
            </w:tcBorders>
            <w:shd w:val="clear" w:color="auto" w:fill="auto"/>
            <w:noWrap/>
            <w:vAlign w:val="bottom"/>
            <w:hideMark/>
          </w:tcPr>
          <w:p w14:paraId="55A1429F"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glutamate synthase 1 [NADH], chloroplastic isoform X1</w:t>
            </w:r>
          </w:p>
        </w:tc>
        <w:tc>
          <w:tcPr>
            <w:tcW w:w="1134" w:type="dxa"/>
            <w:tcBorders>
              <w:top w:val="nil"/>
              <w:left w:val="nil"/>
              <w:bottom w:val="nil"/>
              <w:right w:val="nil"/>
            </w:tcBorders>
            <w:shd w:val="clear" w:color="auto" w:fill="auto"/>
            <w:noWrap/>
            <w:vAlign w:val="bottom"/>
            <w:hideMark/>
          </w:tcPr>
          <w:p w14:paraId="2685AF65"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5,19</w:t>
            </w:r>
          </w:p>
        </w:tc>
        <w:tc>
          <w:tcPr>
            <w:tcW w:w="992" w:type="dxa"/>
            <w:tcBorders>
              <w:top w:val="nil"/>
              <w:left w:val="nil"/>
              <w:bottom w:val="nil"/>
              <w:right w:val="nil"/>
            </w:tcBorders>
            <w:shd w:val="clear" w:color="auto" w:fill="auto"/>
            <w:noWrap/>
            <w:vAlign w:val="bottom"/>
            <w:hideMark/>
          </w:tcPr>
          <w:p w14:paraId="71A6832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3D9E8A69" w14:textId="77777777" w:rsidTr="00490E87">
        <w:trPr>
          <w:trHeight w:val="300"/>
        </w:trPr>
        <w:tc>
          <w:tcPr>
            <w:tcW w:w="1843" w:type="dxa"/>
            <w:tcBorders>
              <w:top w:val="nil"/>
              <w:left w:val="nil"/>
              <w:bottom w:val="nil"/>
              <w:right w:val="nil"/>
            </w:tcBorders>
            <w:shd w:val="clear" w:color="auto" w:fill="auto"/>
            <w:noWrap/>
            <w:vAlign w:val="bottom"/>
            <w:hideMark/>
          </w:tcPr>
          <w:p w14:paraId="34A866C6"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GHTP01004213.1</w:t>
            </w:r>
          </w:p>
        </w:tc>
        <w:tc>
          <w:tcPr>
            <w:tcW w:w="4536" w:type="dxa"/>
            <w:tcBorders>
              <w:top w:val="nil"/>
              <w:left w:val="nil"/>
              <w:bottom w:val="nil"/>
              <w:right w:val="nil"/>
            </w:tcBorders>
            <w:shd w:val="clear" w:color="auto" w:fill="auto"/>
            <w:noWrap/>
            <w:vAlign w:val="bottom"/>
            <w:hideMark/>
          </w:tcPr>
          <w:p w14:paraId="3B7B77AC"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protein NRT1/ PTR FAMILY 6.3</w:t>
            </w:r>
          </w:p>
        </w:tc>
        <w:tc>
          <w:tcPr>
            <w:tcW w:w="1134" w:type="dxa"/>
            <w:tcBorders>
              <w:top w:val="nil"/>
              <w:left w:val="nil"/>
              <w:bottom w:val="nil"/>
              <w:right w:val="nil"/>
            </w:tcBorders>
            <w:shd w:val="clear" w:color="auto" w:fill="auto"/>
            <w:noWrap/>
            <w:vAlign w:val="bottom"/>
            <w:hideMark/>
          </w:tcPr>
          <w:p w14:paraId="0AAACEBD"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3,14</w:t>
            </w:r>
          </w:p>
        </w:tc>
        <w:tc>
          <w:tcPr>
            <w:tcW w:w="992" w:type="dxa"/>
            <w:tcBorders>
              <w:top w:val="nil"/>
              <w:left w:val="nil"/>
              <w:bottom w:val="nil"/>
              <w:right w:val="nil"/>
            </w:tcBorders>
            <w:shd w:val="clear" w:color="auto" w:fill="auto"/>
            <w:noWrap/>
            <w:vAlign w:val="bottom"/>
            <w:hideMark/>
          </w:tcPr>
          <w:p w14:paraId="55C9E68D"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25D94D23" w14:textId="77777777" w:rsidTr="00490E87">
        <w:trPr>
          <w:trHeight w:val="300"/>
        </w:trPr>
        <w:tc>
          <w:tcPr>
            <w:tcW w:w="1843" w:type="dxa"/>
            <w:tcBorders>
              <w:top w:val="nil"/>
              <w:left w:val="nil"/>
              <w:bottom w:val="nil"/>
              <w:right w:val="nil"/>
            </w:tcBorders>
            <w:shd w:val="clear" w:color="auto" w:fill="auto"/>
            <w:noWrap/>
            <w:vAlign w:val="bottom"/>
            <w:hideMark/>
          </w:tcPr>
          <w:p w14:paraId="0630BA2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GHTP01024978.1</w:t>
            </w:r>
          </w:p>
        </w:tc>
        <w:tc>
          <w:tcPr>
            <w:tcW w:w="4536" w:type="dxa"/>
            <w:tcBorders>
              <w:top w:val="nil"/>
              <w:left w:val="nil"/>
              <w:bottom w:val="nil"/>
              <w:right w:val="nil"/>
            </w:tcBorders>
            <w:shd w:val="clear" w:color="auto" w:fill="auto"/>
            <w:noWrap/>
            <w:vAlign w:val="bottom"/>
            <w:hideMark/>
          </w:tcPr>
          <w:p w14:paraId="16626C79"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protein NRT1/ PTR FAMILY 1.1-like</w:t>
            </w:r>
          </w:p>
        </w:tc>
        <w:tc>
          <w:tcPr>
            <w:tcW w:w="1134" w:type="dxa"/>
            <w:tcBorders>
              <w:top w:val="nil"/>
              <w:left w:val="nil"/>
              <w:bottom w:val="nil"/>
              <w:right w:val="nil"/>
            </w:tcBorders>
            <w:shd w:val="clear" w:color="auto" w:fill="auto"/>
            <w:noWrap/>
            <w:vAlign w:val="bottom"/>
            <w:hideMark/>
          </w:tcPr>
          <w:p w14:paraId="58E80C90"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6,28</w:t>
            </w:r>
          </w:p>
        </w:tc>
        <w:tc>
          <w:tcPr>
            <w:tcW w:w="992" w:type="dxa"/>
            <w:tcBorders>
              <w:top w:val="nil"/>
              <w:left w:val="nil"/>
              <w:bottom w:val="nil"/>
              <w:right w:val="nil"/>
            </w:tcBorders>
            <w:shd w:val="clear" w:color="auto" w:fill="auto"/>
            <w:noWrap/>
            <w:vAlign w:val="bottom"/>
            <w:hideMark/>
          </w:tcPr>
          <w:p w14:paraId="5936C967"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2,71E-12</w:t>
            </w:r>
          </w:p>
        </w:tc>
      </w:tr>
      <w:tr w:rsidR="00490E87" w:rsidRPr="003C6E6A" w14:paraId="31DFF483" w14:textId="77777777" w:rsidTr="00490E87">
        <w:trPr>
          <w:trHeight w:val="300"/>
        </w:trPr>
        <w:tc>
          <w:tcPr>
            <w:tcW w:w="1843" w:type="dxa"/>
            <w:tcBorders>
              <w:top w:val="nil"/>
              <w:left w:val="nil"/>
              <w:bottom w:val="nil"/>
              <w:right w:val="nil"/>
            </w:tcBorders>
            <w:shd w:val="clear" w:color="auto" w:fill="auto"/>
            <w:noWrap/>
            <w:vAlign w:val="bottom"/>
            <w:hideMark/>
          </w:tcPr>
          <w:p w14:paraId="1C70ED97"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GHTP01024977.1</w:t>
            </w:r>
          </w:p>
        </w:tc>
        <w:tc>
          <w:tcPr>
            <w:tcW w:w="4536" w:type="dxa"/>
            <w:tcBorders>
              <w:top w:val="nil"/>
              <w:left w:val="nil"/>
              <w:bottom w:val="nil"/>
              <w:right w:val="nil"/>
            </w:tcBorders>
            <w:shd w:val="clear" w:color="auto" w:fill="auto"/>
            <w:noWrap/>
            <w:vAlign w:val="bottom"/>
            <w:hideMark/>
          </w:tcPr>
          <w:p w14:paraId="33578456"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protein NRT1/ PTR FAMILY 1.1-like</w:t>
            </w:r>
          </w:p>
        </w:tc>
        <w:tc>
          <w:tcPr>
            <w:tcW w:w="1134" w:type="dxa"/>
            <w:tcBorders>
              <w:top w:val="nil"/>
              <w:left w:val="nil"/>
              <w:bottom w:val="nil"/>
              <w:right w:val="nil"/>
            </w:tcBorders>
            <w:shd w:val="clear" w:color="auto" w:fill="auto"/>
            <w:noWrap/>
            <w:vAlign w:val="bottom"/>
            <w:hideMark/>
          </w:tcPr>
          <w:p w14:paraId="3F7C9FD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19,2</w:t>
            </w:r>
          </w:p>
        </w:tc>
        <w:tc>
          <w:tcPr>
            <w:tcW w:w="992" w:type="dxa"/>
            <w:tcBorders>
              <w:top w:val="nil"/>
              <w:left w:val="nil"/>
              <w:bottom w:val="nil"/>
              <w:right w:val="nil"/>
            </w:tcBorders>
            <w:shd w:val="clear" w:color="auto" w:fill="auto"/>
            <w:noWrap/>
            <w:vAlign w:val="bottom"/>
            <w:hideMark/>
          </w:tcPr>
          <w:p w14:paraId="2B0D220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7,37E-08</w:t>
            </w:r>
          </w:p>
        </w:tc>
      </w:tr>
      <w:tr w:rsidR="00490E87" w:rsidRPr="003C6E6A" w14:paraId="6F813CB4" w14:textId="77777777" w:rsidTr="00490E87">
        <w:trPr>
          <w:trHeight w:val="300"/>
        </w:trPr>
        <w:tc>
          <w:tcPr>
            <w:tcW w:w="1843" w:type="dxa"/>
            <w:tcBorders>
              <w:top w:val="nil"/>
              <w:left w:val="nil"/>
              <w:bottom w:val="nil"/>
              <w:right w:val="nil"/>
            </w:tcBorders>
            <w:shd w:val="clear" w:color="auto" w:fill="auto"/>
            <w:noWrap/>
            <w:vAlign w:val="bottom"/>
            <w:hideMark/>
          </w:tcPr>
          <w:p w14:paraId="77B40A5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GHTP01063025.1</w:t>
            </w:r>
          </w:p>
        </w:tc>
        <w:tc>
          <w:tcPr>
            <w:tcW w:w="4536" w:type="dxa"/>
            <w:tcBorders>
              <w:top w:val="nil"/>
              <w:left w:val="nil"/>
              <w:bottom w:val="nil"/>
              <w:right w:val="nil"/>
            </w:tcBorders>
            <w:shd w:val="clear" w:color="auto" w:fill="auto"/>
            <w:noWrap/>
            <w:vAlign w:val="bottom"/>
            <w:hideMark/>
          </w:tcPr>
          <w:p w14:paraId="50FED4F9"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precursor of CEP14</w:t>
            </w:r>
          </w:p>
        </w:tc>
        <w:tc>
          <w:tcPr>
            <w:tcW w:w="1134" w:type="dxa"/>
            <w:tcBorders>
              <w:top w:val="nil"/>
              <w:left w:val="nil"/>
              <w:bottom w:val="nil"/>
              <w:right w:val="nil"/>
            </w:tcBorders>
            <w:shd w:val="clear" w:color="auto" w:fill="auto"/>
            <w:noWrap/>
            <w:vAlign w:val="bottom"/>
            <w:hideMark/>
          </w:tcPr>
          <w:p w14:paraId="5B3D350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6,46</w:t>
            </w:r>
          </w:p>
        </w:tc>
        <w:tc>
          <w:tcPr>
            <w:tcW w:w="992" w:type="dxa"/>
            <w:tcBorders>
              <w:top w:val="nil"/>
              <w:left w:val="nil"/>
              <w:bottom w:val="nil"/>
              <w:right w:val="nil"/>
            </w:tcBorders>
            <w:shd w:val="clear" w:color="auto" w:fill="auto"/>
            <w:noWrap/>
            <w:vAlign w:val="bottom"/>
            <w:hideMark/>
          </w:tcPr>
          <w:p w14:paraId="56289FA4"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7359D932" w14:textId="77777777" w:rsidTr="00490E87">
        <w:trPr>
          <w:trHeight w:val="300"/>
        </w:trPr>
        <w:tc>
          <w:tcPr>
            <w:tcW w:w="1843" w:type="dxa"/>
            <w:tcBorders>
              <w:top w:val="nil"/>
              <w:left w:val="nil"/>
              <w:bottom w:val="nil"/>
              <w:right w:val="nil"/>
            </w:tcBorders>
            <w:shd w:val="clear" w:color="auto" w:fill="auto"/>
            <w:noWrap/>
            <w:vAlign w:val="bottom"/>
            <w:hideMark/>
          </w:tcPr>
          <w:p w14:paraId="4C02B555"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GHTP01026264.1</w:t>
            </w:r>
          </w:p>
        </w:tc>
        <w:tc>
          <w:tcPr>
            <w:tcW w:w="4536" w:type="dxa"/>
            <w:tcBorders>
              <w:top w:val="nil"/>
              <w:left w:val="nil"/>
              <w:bottom w:val="nil"/>
              <w:right w:val="nil"/>
            </w:tcBorders>
            <w:shd w:val="clear" w:color="auto" w:fill="auto"/>
            <w:noWrap/>
            <w:vAlign w:val="bottom"/>
            <w:hideMark/>
          </w:tcPr>
          <w:p w14:paraId="1EF3661B"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high affinity nitrate transporter 2.5-like</w:t>
            </w:r>
          </w:p>
        </w:tc>
        <w:tc>
          <w:tcPr>
            <w:tcW w:w="1134" w:type="dxa"/>
            <w:tcBorders>
              <w:top w:val="nil"/>
              <w:left w:val="nil"/>
              <w:bottom w:val="nil"/>
              <w:right w:val="nil"/>
            </w:tcBorders>
            <w:shd w:val="clear" w:color="auto" w:fill="auto"/>
            <w:noWrap/>
            <w:vAlign w:val="bottom"/>
            <w:hideMark/>
          </w:tcPr>
          <w:p w14:paraId="7AA0E6A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2,28</w:t>
            </w:r>
          </w:p>
        </w:tc>
        <w:tc>
          <w:tcPr>
            <w:tcW w:w="992" w:type="dxa"/>
            <w:tcBorders>
              <w:top w:val="nil"/>
              <w:left w:val="nil"/>
              <w:bottom w:val="nil"/>
              <w:right w:val="nil"/>
            </w:tcBorders>
            <w:shd w:val="clear" w:color="auto" w:fill="auto"/>
            <w:noWrap/>
            <w:vAlign w:val="bottom"/>
            <w:hideMark/>
          </w:tcPr>
          <w:p w14:paraId="09BEAF5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0,00E+00</w:t>
            </w:r>
          </w:p>
        </w:tc>
      </w:tr>
      <w:tr w:rsidR="00490E87" w:rsidRPr="003C6E6A" w14:paraId="0C22CB50" w14:textId="77777777" w:rsidTr="00490E87">
        <w:trPr>
          <w:trHeight w:val="300"/>
        </w:trPr>
        <w:tc>
          <w:tcPr>
            <w:tcW w:w="1843" w:type="dxa"/>
            <w:tcBorders>
              <w:top w:val="nil"/>
              <w:left w:val="nil"/>
              <w:bottom w:val="nil"/>
              <w:right w:val="nil"/>
            </w:tcBorders>
            <w:shd w:val="clear" w:color="auto" w:fill="auto"/>
            <w:noWrap/>
            <w:vAlign w:val="bottom"/>
            <w:hideMark/>
          </w:tcPr>
          <w:p w14:paraId="58EE5AA2"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GHTP01021097.1</w:t>
            </w:r>
          </w:p>
        </w:tc>
        <w:tc>
          <w:tcPr>
            <w:tcW w:w="4536" w:type="dxa"/>
            <w:tcBorders>
              <w:top w:val="nil"/>
              <w:left w:val="nil"/>
              <w:bottom w:val="nil"/>
              <w:right w:val="nil"/>
            </w:tcBorders>
            <w:shd w:val="clear" w:color="auto" w:fill="auto"/>
            <w:noWrap/>
            <w:vAlign w:val="bottom"/>
            <w:hideMark/>
          </w:tcPr>
          <w:p w14:paraId="4B17E246"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urease</w:t>
            </w:r>
          </w:p>
        </w:tc>
        <w:tc>
          <w:tcPr>
            <w:tcW w:w="1134" w:type="dxa"/>
            <w:tcBorders>
              <w:top w:val="nil"/>
              <w:left w:val="nil"/>
              <w:bottom w:val="nil"/>
              <w:right w:val="nil"/>
            </w:tcBorders>
            <w:shd w:val="clear" w:color="auto" w:fill="auto"/>
            <w:noWrap/>
            <w:vAlign w:val="bottom"/>
            <w:hideMark/>
          </w:tcPr>
          <w:p w14:paraId="6E508712"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4,76</w:t>
            </w:r>
          </w:p>
        </w:tc>
        <w:tc>
          <w:tcPr>
            <w:tcW w:w="992" w:type="dxa"/>
            <w:tcBorders>
              <w:top w:val="nil"/>
              <w:left w:val="nil"/>
              <w:bottom w:val="nil"/>
              <w:right w:val="nil"/>
            </w:tcBorders>
            <w:shd w:val="clear" w:color="auto" w:fill="auto"/>
            <w:noWrap/>
            <w:vAlign w:val="bottom"/>
            <w:hideMark/>
          </w:tcPr>
          <w:p w14:paraId="225AB01B"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1,49E-04</w:t>
            </w:r>
          </w:p>
        </w:tc>
      </w:tr>
      <w:tr w:rsidR="00490E87" w:rsidRPr="003C6E6A" w14:paraId="04359699" w14:textId="77777777" w:rsidTr="00490E87">
        <w:trPr>
          <w:trHeight w:val="300"/>
        </w:trPr>
        <w:tc>
          <w:tcPr>
            <w:tcW w:w="1843" w:type="dxa"/>
            <w:tcBorders>
              <w:top w:val="nil"/>
              <w:left w:val="nil"/>
              <w:bottom w:val="nil"/>
              <w:right w:val="nil"/>
            </w:tcBorders>
            <w:shd w:val="clear" w:color="auto" w:fill="auto"/>
            <w:noWrap/>
            <w:vAlign w:val="bottom"/>
            <w:hideMark/>
          </w:tcPr>
          <w:p w14:paraId="2DDE64D3"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GHTP01025626.1</w:t>
            </w:r>
          </w:p>
        </w:tc>
        <w:tc>
          <w:tcPr>
            <w:tcW w:w="4536" w:type="dxa"/>
            <w:tcBorders>
              <w:top w:val="nil"/>
              <w:left w:val="nil"/>
              <w:bottom w:val="nil"/>
              <w:right w:val="nil"/>
            </w:tcBorders>
            <w:shd w:val="clear" w:color="auto" w:fill="auto"/>
            <w:noWrap/>
            <w:vAlign w:val="bottom"/>
            <w:hideMark/>
          </w:tcPr>
          <w:p w14:paraId="47CEC54C"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cytochrome P450 78A7-like</w:t>
            </w:r>
          </w:p>
        </w:tc>
        <w:tc>
          <w:tcPr>
            <w:tcW w:w="1134" w:type="dxa"/>
            <w:tcBorders>
              <w:top w:val="nil"/>
              <w:left w:val="nil"/>
              <w:bottom w:val="nil"/>
              <w:right w:val="nil"/>
            </w:tcBorders>
            <w:shd w:val="clear" w:color="auto" w:fill="auto"/>
            <w:noWrap/>
            <w:vAlign w:val="bottom"/>
            <w:hideMark/>
          </w:tcPr>
          <w:p w14:paraId="6273DBDC"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4,85</w:t>
            </w:r>
          </w:p>
        </w:tc>
        <w:tc>
          <w:tcPr>
            <w:tcW w:w="992" w:type="dxa"/>
            <w:tcBorders>
              <w:top w:val="nil"/>
              <w:left w:val="nil"/>
              <w:bottom w:val="nil"/>
              <w:right w:val="nil"/>
            </w:tcBorders>
            <w:shd w:val="clear" w:color="auto" w:fill="auto"/>
            <w:noWrap/>
            <w:vAlign w:val="bottom"/>
            <w:hideMark/>
          </w:tcPr>
          <w:p w14:paraId="11C66C4E"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2,87E-06</w:t>
            </w:r>
          </w:p>
        </w:tc>
      </w:tr>
      <w:tr w:rsidR="00490E87" w:rsidRPr="003C6E6A" w14:paraId="4A9B8313" w14:textId="77777777" w:rsidTr="00490E87">
        <w:trPr>
          <w:trHeight w:val="300"/>
        </w:trPr>
        <w:tc>
          <w:tcPr>
            <w:tcW w:w="1843" w:type="dxa"/>
            <w:tcBorders>
              <w:top w:val="nil"/>
              <w:left w:val="nil"/>
              <w:bottom w:val="nil"/>
              <w:right w:val="nil"/>
            </w:tcBorders>
            <w:shd w:val="clear" w:color="auto" w:fill="auto"/>
            <w:noWrap/>
            <w:vAlign w:val="bottom"/>
            <w:hideMark/>
          </w:tcPr>
          <w:p w14:paraId="16DF3025"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GHTP01004887.1</w:t>
            </w:r>
          </w:p>
        </w:tc>
        <w:tc>
          <w:tcPr>
            <w:tcW w:w="4536" w:type="dxa"/>
            <w:tcBorders>
              <w:top w:val="nil"/>
              <w:left w:val="nil"/>
              <w:bottom w:val="nil"/>
              <w:right w:val="nil"/>
            </w:tcBorders>
            <w:shd w:val="clear" w:color="auto" w:fill="auto"/>
            <w:noWrap/>
            <w:vAlign w:val="bottom"/>
            <w:hideMark/>
          </w:tcPr>
          <w:p w14:paraId="0B46B6A3"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glutamate synthase 1 [NADH], chloroplastic isoform X1</w:t>
            </w:r>
          </w:p>
        </w:tc>
        <w:tc>
          <w:tcPr>
            <w:tcW w:w="1134" w:type="dxa"/>
            <w:tcBorders>
              <w:top w:val="nil"/>
              <w:left w:val="nil"/>
              <w:bottom w:val="nil"/>
              <w:right w:val="nil"/>
            </w:tcBorders>
            <w:shd w:val="clear" w:color="auto" w:fill="auto"/>
            <w:noWrap/>
            <w:vAlign w:val="bottom"/>
            <w:hideMark/>
          </w:tcPr>
          <w:p w14:paraId="32D951B9"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6,74</w:t>
            </w:r>
          </w:p>
        </w:tc>
        <w:tc>
          <w:tcPr>
            <w:tcW w:w="992" w:type="dxa"/>
            <w:tcBorders>
              <w:top w:val="nil"/>
              <w:left w:val="nil"/>
              <w:bottom w:val="nil"/>
              <w:right w:val="nil"/>
            </w:tcBorders>
            <w:shd w:val="clear" w:color="auto" w:fill="auto"/>
            <w:noWrap/>
            <w:vAlign w:val="bottom"/>
            <w:hideMark/>
          </w:tcPr>
          <w:p w14:paraId="5620FD1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2,61E-06</w:t>
            </w:r>
          </w:p>
        </w:tc>
      </w:tr>
      <w:tr w:rsidR="00490E87" w:rsidRPr="003C6E6A" w14:paraId="3B288365" w14:textId="77777777" w:rsidTr="00490E87">
        <w:trPr>
          <w:trHeight w:val="300"/>
        </w:trPr>
        <w:tc>
          <w:tcPr>
            <w:tcW w:w="1843" w:type="dxa"/>
            <w:tcBorders>
              <w:top w:val="nil"/>
              <w:left w:val="nil"/>
              <w:bottom w:val="nil"/>
              <w:right w:val="nil"/>
            </w:tcBorders>
            <w:shd w:val="clear" w:color="auto" w:fill="auto"/>
            <w:noWrap/>
            <w:vAlign w:val="bottom"/>
            <w:hideMark/>
          </w:tcPr>
          <w:p w14:paraId="4B00508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GHTP01004888.1</w:t>
            </w:r>
          </w:p>
        </w:tc>
        <w:tc>
          <w:tcPr>
            <w:tcW w:w="4536" w:type="dxa"/>
            <w:tcBorders>
              <w:top w:val="nil"/>
              <w:left w:val="nil"/>
              <w:bottom w:val="nil"/>
              <w:right w:val="nil"/>
            </w:tcBorders>
            <w:shd w:val="clear" w:color="auto" w:fill="auto"/>
            <w:noWrap/>
            <w:vAlign w:val="bottom"/>
            <w:hideMark/>
          </w:tcPr>
          <w:p w14:paraId="661F63ED" w14:textId="77777777" w:rsidR="00490E87" w:rsidRPr="003C6E6A" w:rsidRDefault="00490E87" w:rsidP="00490E87">
            <w:pPr>
              <w:widowControl/>
              <w:spacing w:after="0" w:line="240" w:lineRule="auto"/>
              <w:rPr>
                <w:rFonts w:asciiTheme="minorHAnsi" w:hAnsiTheme="minorHAnsi" w:cstheme="minorHAnsi"/>
                <w:color w:val="000000"/>
                <w:sz w:val="20"/>
                <w:lang w:val="en-US" w:eastAsia="es-CL"/>
              </w:rPr>
            </w:pPr>
            <w:r w:rsidRPr="003C6E6A">
              <w:rPr>
                <w:rFonts w:asciiTheme="minorHAnsi" w:hAnsiTheme="minorHAnsi" w:cstheme="minorHAnsi"/>
                <w:color w:val="000000"/>
                <w:sz w:val="20"/>
                <w:lang w:val="en-US" w:eastAsia="es-CL"/>
              </w:rPr>
              <w:t>glutamate synthase 1 [NADH], chloroplastic isoform X1</w:t>
            </w:r>
          </w:p>
        </w:tc>
        <w:tc>
          <w:tcPr>
            <w:tcW w:w="1134" w:type="dxa"/>
            <w:tcBorders>
              <w:top w:val="nil"/>
              <w:left w:val="nil"/>
              <w:bottom w:val="nil"/>
              <w:right w:val="nil"/>
            </w:tcBorders>
            <w:shd w:val="clear" w:color="auto" w:fill="auto"/>
            <w:noWrap/>
            <w:vAlign w:val="bottom"/>
            <w:hideMark/>
          </w:tcPr>
          <w:p w14:paraId="5D495D1A"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3,68</w:t>
            </w:r>
          </w:p>
        </w:tc>
        <w:tc>
          <w:tcPr>
            <w:tcW w:w="992" w:type="dxa"/>
            <w:tcBorders>
              <w:top w:val="nil"/>
              <w:left w:val="nil"/>
              <w:bottom w:val="nil"/>
              <w:right w:val="nil"/>
            </w:tcBorders>
            <w:shd w:val="clear" w:color="auto" w:fill="auto"/>
            <w:noWrap/>
            <w:vAlign w:val="bottom"/>
            <w:hideMark/>
          </w:tcPr>
          <w:p w14:paraId="62859EC3"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1,87E-05</w:t>
            </w:r>
          </w:p>
        </w:tc>
      </w:tr>
      <w:tr w:rsidR="00490E87" w:rsidRPr="003C6E6A" w14:paraId="7FD6D5B5" w14:textId="77777777" w:rsidTr="00490E87">
        <w:trPr>
          <w:trHeight w:val="300"/>
        </w:trPr>
        <w:tc>
          <w:tcPr>
            <w:tcW w:w="1843" w:type="dxa"/>
            <w:tcBorders>
              <w:top w:val="nil"/>
              <w:left w:val="nil"/>
              <w:right w:val="nil"/>
            </w:tcBorders>
            <w:shd w:val="clear" w:color="auto" w:fill="auto"/>
            <w:noWrap/>
            <w:vAlign w:val="bottom"/>
            <w:hideMark/>
          </w:tcPr>
          <w:p w14:paraId="1C458A64"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GHTP01016006.1</w:t>
            </w:r>
          </w:p>
        </w:tc>
        <w:tc>
          <w:tcPr>
            <w:tcW w:w="4536" w:type="dxa"/>
            <w:tcBorders>
              <w:top w:val="nil"/>
              <w:left w:val="nil"/>
              <w:right w:val="nil"/>
            </w:tcBorders>
            <w:shd w:val="clear" w:color="auto" w:fill="auto"/>
            <w:noWrap/>
            <w:vAlign w:val="bottom"/>
            <w:hideMark/>
          </w:tcPr>
          <w:p w14:paraId="32DAE9DB"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glutamine synthetase</w:t>
            </w:r>
          </w:p>
        </w:tc>
        <w:tc>
          <w:tcPr>
            <w:tcW w:w="1134" w:type="dxa"/>
            <w:tcBorders>
              <w:top w:val="nil"/>
              <w:left w:val="nil"/>
              <w:right w:val="nil"/>
            </w:tcBorders>
            <w:shd w:val="clear" w:color="auto" w:fill="auto"/>
            <w:noWrap/>
            <w:vAlign w:val="bottom"/>
            <w:hideMark/>
          </w:tcPr>
          <w:p w14:paraId="134A53F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100000</w:t>
            </w:r>
          </w:p>
        </w:tc>
        <w:tc>
          <w:tcPr>
            <w:tcW w:w="992" w:type="dxa"/>
            <w:tcBorders>
              <w:top w:val="nil"/>
              <w:left w:val="nil"/>
              <w:right w:val="nil"/>
            </w:tcBorders>
            <w:shd w:val="clear" w:color="auto" w:fill="auto"/>
            <w:noWrap/>
            <w:vAlign w:val="bottom"/>
            <w:hideMark/>
          </w:tcPr>
          <w:p w14:paraId="25852485"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1,27E-05</w:t>
            </w:r>
          </w:p>
        </w:tc>
      </w:tr>
      <w:tr w:rsidR="00490E87" w:rsidRPr="003C6E6A" w14:paraId="680F15F8" w14:textId="77777777" w:rsidTr="00490E87">
        <w:trPr>
          <w:trHeight w:val="300"/>
        </w:trPr>
        <w:tc>
          <w:tcPr>
            <w:tcW w:w="1843" w:type="dxa"/>
            <w:tcBorders>
              <w:top w:val="nil"/>
              <w:left w:val="nil"/>
              <w:bottom w:val="single" w:sz="4" w:space="0" w:color="auto"/>
              <w:right w:val="nil"/>
            </w:tcBorders>
            <w:shd w:val="clear" w:color="auto" w:fill="auto"/>
            <w:noWrap/>
            <w:vAlign w:val="bottom"/>
            <w:hideMark/>
          </w:tcPr>
          <w:p w14:paraId="6FD18753"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GHTP01013071.1</w:t>
            </w:r>
          </w:p>
        </w:tc>
        <w:tc>
          <w:tcPr>
            <w:tcW w:w="4536" w:type="dxa"/>
            <w:tcBorders>
              <w:top w:val="nil"/>
              <w:left w:val="nil"/>
              <w:bottom w:val="single" w:sz="4" w:space="0" w:color="auto"/>
              <w:right w:val="nil"/>
            </w:tcBorders>
            <w:shd w:val="clear" w:color="auto" w:fill="auto"/>
            <w:noWrap/>
            <w:vAlign w:val="bottom"/>
            <w:hideMark/>
          </w:tcPr>
          <w:p w14:paraId="54415DAF" w14:textId="77777777" w:rsidR="00490E87" w:rsidRPr="003C6E6A" w:rsidRDefault="00490E87" w:rsidP="00490E87">
            <w:pPr>
              <w:widowControl/>
              <w:spacing w:after="0" w:line="240" w:lineRule="auto"/>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putative glutamine synthetase</w:t>
            </w:r>
          </w:p>
        </w:tc>
        <w:tc>
          <w:tcPr>
            <w:tcW w:w="1134" w:type="dxa"/>
            <w:tcBorders>
              <w:top w:val="nil"/>
              <w:left w:val="nil"/>
              <w:bottom w:val="single" w:sz="4" w:space="0" w:color="auto"/>
              <w:right w:val="nil"/>
            </w:tcBorders>
            <w:shd w:val="clear" w:color="auto" w:fill="auto"/>
            <w:noWrap/>
            <w:vAlign w:val="bottom"/>
            <w:hideMark/>
          </w:tcPr>
          <w:p w14:paraId="6AB3D704"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100000</w:t>
            </w:r>
          </w:p>
        </w:tc>
        <w:tc>
          <w:tcPr>
            <w:tcW w:w="992" w:type="dxa"/>
            <w:tcBorders>
              <w:top w:val="nil"/>
              <w:left w:val="nil"/>
              <w:bottom w:val="single" w:sz="4" w:space="0" w:color="auto"/>
              <w:right w:val="nil"/>
            </w:tcBorders>
            <w:shd w:val="clear" w:color="auto" w:fill="auto"/>
            <w:noWrap/>
            <w:vAlign w:val="bottom"/>
            <w:hideMark/>
          </w:tcPr>
          <w:p w14:paraId="104CA97F" w14:textId="77777777" w:rsidR="00490E87" w:rsidRPr="003C6E6A" w:rsidRDefault="00490E87" w:rsidP="00490E87">
            <w:pPr>
              <w:widowControl/>
              <w:spacing w:after="0" w:line="240" w:lineRule="auto"/>
              <w:jc w:val="right"/>
              <w:rPr>
                <w:rFonts w:asciiTheme="minorHAnsi" w:hAnsiTheme="minorHAnsi" w:cstheme="minorHAnsi"/>
                <w:color w:val="000000"/>
                <w:sz w:val="20"/>
                <w:lang w:eastAsia="es-CL"/>
              </w:rPr>
            </w:pPr>
            <w:r w:rsidRPr="003C6E6A">
              <w:rPr>
                <w:rFonts w:asciiTheme="minorHAnsi" w:hAnsiTheme="minorHAnsi" w:cstheme="minorHAnsi"/>
                <w:color w:val="000000"/>
                <w:sz w:val="20"/>
                <w:lang w:eastAsia="es-CL"/>
              </w:rPr>
              <w:t>9,11E-05</w:t>
            </w:r>
          </w:p>
        </w:tc>
      </w:tr>
    </w:tbl>
    <w:p w14:paraId="283D316C" w14:textId="77777777" w:rsidR="001B210C" w:rsidRPr="003C6E6A" w:rsidRDefault="001B210C" w:rsidP="000510DC">
      <w:pPr>
        <w:tabs>
          <w:tab w:val="left" w:pos="2805"/>
        </w:tabs>
        <w:rPr>
          <w:rFonts w:asciiTheme="majorHAnsi" w:eastAsiaTheme="majorEastAsia" w:hAnsiTheme="majorHAnsi" w:cstheme="majorBidi"/>
          <w:bCs/>
          <w:sz w:val="20"/>
        </w:rPr>
      </w:pPr>
    </w:p>
    <w:p w14:paraId="4E9DCD15" w14:textId="77777777" w:rsidR="001B210C" w:rsidRPr="003C6E6A" w:rsidRDefault="001B210C" w:rsidP="000510DC">
      <w:pPr>
        <w:tabs>
          <w:tab w:val="left" w:pos="2805"/>
        </w:tabs>
        <w:rPr>
          <w:rFonts w:asciiTheme="majorHAnsi" w:eastAsiaTheme="majorEastAsia" w:hAnsiTheme="majorHAnsi" w:cstheme="majorBidi"/>
          <w:bCs/>
          <w:sz w:val="20"/>
        </w:rPr>
      </w:pPr>
    </w:p>
    <w:p w14:paraId="16D17819" w14:textId="77777777" w:rsidR="001B210C" w:rsidRPr="003C6E6A" w:rsidRDefault="001B210C" w:rsidP="000510DC">
      <w:pPr>
        <w:tabs>
          <w:tab w:val="left" w:pos="2805"/>
        </w:tabs>
        <w:rPr>
          <w:rFonts w:asciiTheme="majorHAnsi" w:eastAsiaTheme="majorEastAsia" w:hAnsiTheme="majorHAnsi" w:cstheme="majorBidi"/>
          <w:bCs/>
          <w:sz w:val="20"/>
        </w:rPr>
      </w:pPr>
    </w:p>
    <w:p w14:paraId="7CF905E9" w14:textId="77777777" w:rsidR="001B210C" w:rsidRPr="003C6E6A" w:rsidRDefault="001B210C" w:rsidP="000510DC">
      <w:pPr>
        <w:tabs>
          <w:tab w:val="left" w:pos="2805"/>
        </w:tabs>
        <w:rPr>
          <w:rFonts w:asciiTheme="majorHAnsi" w:eastAsiaTheme="majorEastAsia" w:hAnsiTheme="majorHAnsi" w:cstheme="majorBidi"/>
          <w:bCs/>
          <w:sz w:val="20"/>
        </w:rPr>
      </w:pPr>
    </w:p>
    <w:p w14:paraId="7864A9A3" w14:textId="77777777" w:rsidR="001B210C" w:rsidRPr="003C6E6A" w:rsidRDefault="001B210C" w:rsidP="000510DC">
      <w:pPr>
        <w:tabs>
          <w:tab w:val="left" w:pos="2805"/>
        </w:tabs>
        <w:rPr>
          <w:rFonts w:asciiTheme="majorHAnsi" w:eastAsiaTheme="majorEastAsia" w:hAnsiTheme="majorHAnsi" w:cstheme="majorBidi"/>
          <w:bCs/>
          <w:sz w:val="20"/>
        </w:rPr>
      </w:pPr>
    </w:p>
    <w:p w14:paraId="48CCC4EE" w14:textId="77777777" w:rsidR="001B210C" w:rsidRPr="003C6E6A" w:rsidRDefault="001B210C" w:rsidP="000510DC">
      <w:pPr>
        <w:tabs>
          <w:tab w:val="left" w:pos="2805"/>
        </w:tabs>
        <w:rPr>
          <w:rFonts w:asciiTheme="majorHAnsi" w:eastAsiaTheme="majorEastAsia" w:hAnsiTheme="majorHAnsi" w:cstheme="majorBidi"/>
          <w:bCs/>
          <w:sz w:val="20"/>
        </w:rPr>
      </w:pPr>
    </w:p>
    <w:p w14:paraId="72ABBBE5" w14:textId="77777777" w:rsidR="001B210C" w:rsidRPr="003C6E6A" w:rsidRDefault="001B210C" w:rsidP="000510DC">
      <w:pPr>
        <w:tabs>
          <w:tab w:val="left" w:pos="2805"/>
        </w:tabs>
        <w:rPr>
          <w:rFonts w:asciiTheme="majorHAnsi" w:eastAsiaTheme="majorEastAsia" w:hAnsiTheme="majorHAnsi" w:cstheme="majorBidi"/>
          <w:bCs/>
          <w:sz w:val="20"/>
        </w:rPr>
      </w:pPr>
    </w:p>
    <w:p w14:paraId="41542D70" w14:textId="77777777" w:rsidR="001B210C" w:rsidRPr="003C6E6A" w:rsidRDefault="001B210C" w:rsidP="000510DC">
      <w:pPr>
        <w:tabs>
          <w:tab w:val="left" w:pos="2805"/>
        </w:tabs>
        <w:rPr>
          <w:rFonts w:asciiTheme="majorHAnsi" w:eastAsiaTheme="majorEastAsia" w:hAnsiTheme="majorHAnsi" w:cstheme="majorBidi"/>
          <w:bCs/>
          <w:sz w:val="20"/>
        </w:rPr>
      </w:pPr>
    </w:p>
    <w:p w14:paraId="555FF53B" w14:textId="77777777" w:rsidR="001B210C" w:rsidRPr="003C6E6A" w:rsidRDefault="001B210C" w:rsidP="000510DC">
      <w:pPr>
        <w:tabs>
          <w:tab w:val="left" w:pos="2805"/>
        </w:tabs>
        <w:rPr>
          <w:rFonts w:asciiTheme="majorHAnsi" w:eastAsiaTheme="majorEastAsia" w:hAnsiTheme="majorHAnsi" w:cstheme="majorBidi"/>
          <w:bCs/>
          <w:sz w:val="20"/>
        </w:rPr>
      </w:pPr>
    </w:p>
    <w:p w14:paraId="3444F8B0" w14:textId="052FE2B6" w:rsidR="0052560A" w:rsidRPr="003C6E6A" w:rsidRDefault="00BC1EBA" w:rsidP="006C1C79">
      <w:pPr>
        <w:pStyle w:val="Ttulo1"/>
        <w:spacing w:before="240" w:line="240" w:lineRule="auto"/>
        <w:jc w:val="left"/>
        <w:rPr>
          <w:b w:val="0"/>
          <w:sz w:val="22"/>
          <w:szCs w:val="22"/>
        </w:rPr>
      </w:pPr>
      <w:bookmarkStart w:id="171" w:name="_Toc79959375"/>
      <w:r w:rsidRPr="003C6E6A">
        <w:rPr>
          <w:b w:val="0"/>
          <w:sz w:val="22"/>
          <w:szCs w:val="22"/>
        </w:rPr>
        <w:lastRenderedPageBreak/>
        <w:t>Apéndice 1</w:t>
      </w:r>
      <w:r w:rsidR="00E60D30" w:rsidRPr="003C6E6A">
        <w:rPr>
          <w:b w:val="0"/>
          <w:sz w:val="22"/>
          <w:szCs w:val="22"/>
        </w:rPr>
        <w:t>1</w:t>
      </w:r>
      <w:bookmarkEnd w:id="171"/>
      <w:r w:rsidR="006C1C79" w:rsidRPr="003C6E6A">
        <w:rPr>
          <w:b w:val="0"/>
          <w:sz w:val="22"/>
          <w:szCs w:val="22"/>
        </w:rPr>
        <w:t xml:space="preserve"> </w:t>
      </w:r>
    </w:p>
    <w:p w14:paraId="124F3E73" w14:textId="4109E939" w:rsidR="00794898" w:rsidRPr="003C6E6A" w:rsidRDefault="00794898" w:rsidP="006C1C79">
      <w:pPr>
        <w:pStyle w:val="Ttulo1"/>
        <w:spacing w:before="240" w:line="240" w:lineRule="auto"/>
        <w:jc w:val="left"/>
        <w:rPr>
          <w:bCs w:val="0"/>
          <w:sz w:val="20"/>
        </w:rPr>
      </w:pPr>
      <w:bookmarkStart w:id="172" w:name="_Toc79938219"/>
      <w:bookmarkStart w:id="173" w:name="_Toc79941621"/>
      <w:bookmarkStart w:id="174" w:name="_Toc79959376"/>
      <w:r w:rsidRPr="003C6E6A">
        <w:rPr>
          <w:b w:val="0"/>
          <w:bCs w:val="0"/>
          <w:sz w:val="22"/>
          <w:szCs w:val="22"/>
        </w:rPr>
        <w:t>Genes expresados diferencialmente involucrados en la biosíntesis de hormonas ABA y Etileno</w:t>
      </w:r>
      <w:bookmarkEnd w:id="172"/>
      <w:bookmarkEnd w:id="173"/>
      <w:bookmarkEnd w:id="174"/>
    </w:p>
    <w:tbl>
      <w:tblPr>
        <w:tblW w:w="9223" w:type="dxa"/>
        <w:tblInd w:w="93" w:type="dxa"/>
        <w:tblLook w:val="04A0" w:firstRow="1" w:lastRow="0" w:firstColumn="1" w:lastColumn="0" w:noHBand="0" w:noVBand="1"/>
      </w:tblPr>
      <w:tblGrid>
        <w:gridCol w:w="1829"/>
        <w:gridCol w:w="5042"/>
        <w:gridCol w:w="1072"/>
        <w:gridCol w:w="1280"/>
      </w:tblGrid>
      <w:tr w:rsidR="003C5919" w:rsidRPr="003C6E6A" w14:paraId="7667BB17" w14:textId="77777777" w:rsidTr="00CA4DEB">
        <w:trPr>
          <w:trHeight w:val="300"/>
        </w:trPr>
        <w:tc>
          <w:tcPr>
            <w:tcW w:w="1829" w:type="dxa"/>
            <w:tcBorders>
              <w:top w:val="single" w:sz="4" w:space="0" w:color="auto"/>
              <w:left w:val="nil"/>
              <w:bottom w:val="single" w:sz="4" w:space="0" w:color="auto"/>
              <w:right w:val="nil"/>
            </w:tcBorders>
            <w:shd w:val="clear" w:color="auto" w:fill="auto"/>
            <w:noWrap/>
            <w:vAlign w:val="bottom"/>
            <w:hideMark/>
          </w:tcPr>
          <w:p w14:paraId="051B8BA9" w14:textId="77777777" w:rsidR="003C5919" w:rsidRPr="003C6E6A" w:rsidRDefault="003C5919"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ID_NCBI</w:t>
            </w:r>
          </w:p>
        </w:tc>
        <w:tc>
          <w:tcPr>
            <w:tcW w:w="5042" w:type="dxa"/>
            <w:tcBorders>
              <w:top w:val="single" w:sz="4" w:space="0" w:color="auto"/>
              <w:left w:val="nil"/>
              <w:bottom w:val="single" w:sz="4" w:space="0" w:color="auto"/>
              <w:right w:val="nil"/>
            </w:tcBorders>
            <w:shd w:val="clear" w:color="auto" w:fill="auto"/>
            <w:noWrap/>
            <w:vAlign w:val="bottom"/>
            <w:hideMark/>
          </w:tcPr>
          <w:p w14:paraId="0CC9899F" w14:textId="77777777" w:rsidR="003C5919" w:rsidRPr="003C6E6A" w:rsidRDefault="003C5919"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Description</w:t>
            </w:r>
          </w:p>
        </w:tc>
        <w:tc>
          <w:tcPr>
            <w:tcW w:w="1072" w:type="dxa"/>
            <w:tcBorders>
              <w:top w:val="single" w:sz="4" w:space="0" w:color="auto"/>
              <w:left w:val="nil"/>
              <w:bottom w:val="single" w:sz="4" w:space="0" w:color="auto"/>
              <w:right w:val="nil"/>
            </w:tcBorders>
            <w:shd w:val="clear" w:color="auto" w:fill="auto"/>
            <w:noWrap/>
            <w:vAlign w:val="bottom"/>
            <w:hideMark/>
          </w:tcPr>
          <w:p w14:paraId="2AB14738" w14:textId="4C73612B" w:rsidR="003C5919" w:rsidRPr="003C6E6A" w:rsidRDefault="003C5919"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Fold change</w:t>
            </w:r>
          </w:p>
        </w:tc>
        <w:tc>
          <w:tcPr>
            <w:tcW w:w="1280" w:type="dxa"/>
            <w:tcBorders>
              <w:top w:val="single" w:sz="4" w:space="0" w:color="auto"/>
              <w:left w:val="nil"/>
              <w:bottom w:val="single" w:sz="4" w:space="0" w:color="auto"/>
              <w:right w:val="nil"/>
            </w:tcBorders>
            <w:shd w:val="clear" w:color="auto" w:fill="auto"/>
            <w:noWrap/>
            <w:vAlign w:val="bottom"/>
            <w:hideMark/>
          </w:tcPr>
          <w:p w14:paraId="6E05FA7F" w14:textId="65BB62E7" w:rsidR="003C5919" w:rsidRPr="003C6E6A" w:rsidRDefault="003C5919"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FDR -p value</w:t>
            </w:r>
          </w:p>
        </w:tc>
      </w:tr>
      <w:tr w:rsidR="00794898" w:rsidRPr="003C6E6A" w14:paraId="5FFBBE3E" w14:textId="77777777" w:rsidTr="00CA4DEB">
        <w:trPr>
          <w:trHeight w:val="300"/>
        </w:trPr>
        <w:tc>
          <w:tcPr>
            <w:tcW w:w="1829" w:type="dxa"/>
            <w:tcBorders>
              <w:top w:val="single" w:sz="4" w:space="0" w:color="auto"/>
              <w:left w:val="nil"/>
              <w:bottom w:val="nil"/>
              <w:right w:val="nil"/>
            </w:tcBorders>
            <w:shd w:val="clear" w:color="auto" w:fill="auto"/>
            <w:noWrap/>
            <w:vAlign w:val="bottom"/>
            <w:hideMark/>
          </w:tcPr>
          <w:p w14:paraId="0481635C"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GHTP01016249.1</w:t>
            </w:r>
          </w:p>
        </w:tc>
        <w:tc>
          <w:tcPr>
            <w:tcW w:w="5042" w:type="dxa"/>
            <w:tcBorders>
              <w:top w:val="single" w:sz="4" w:space="0" w:color="auto"/>
              <w:left w:val="nil"/>
              <w:bottom w:val="nil"/>
              <w:right w:val="nil"/>
            </w:tcBorders>
            <w:shd w:val="clear" w:color="auto" w:fill="auto"/>
            <w:noWrap/>
            <w:vAlign w:val="bottom"/>
            <w:hideMark/>
          </w:tcPr>
          <w:p w14:paraId="72CD7997"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plastidal glycolate/glycerate translocator 1, chloroplastic</w:t>
            </w:r>
          </w:p>
        </w:tc>
        <w:tc>
          <w:tcPr>
            <w:tcW w:w="1072" w:type="dxa"/>
            <w:tcBorders>
              <w:top w:val="single" w:sz="4" w:space="0" w:color="auto"/>
              <w:left w:val="nil"/>
              <w:bottom w:val="nil"/>
              <w:right w:val="nil"/>
            </w:tcBorders>
            <w:shd w:val="clear" w:color="auto" w:fill="auto"/>
            <w:noWrap/>
            <w:vAlign w:val="bottom"/>
            <w:hideMark/>
          </w:tcPr>
          <w:p w14:paraId="4FBE8666"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4,01</w:t>
            </w:r>
          </w:p>
        </w:tc>
        <w:tc>
          <w:tcPr>
            <w:tcW w:w="1280" w:type="dxa"/>
            <w:tcBorders>
              <w:top w:val="single" w:sz="4" w:space="0" w:color="auto"/>
              <w:left w:val="nil"/>
              <w:bottom w:val="nil"/>
              <w:right w:val="nil"/>
            </w:tcBorders>
            <w:shd w:val="clear" w:color="auto" w:fill="auto"/>
            <w:noWrap/>
            <w:vAlign w:val="bottom"/>
            <w:hideMark/>
          </w:tcPr>
          <w:p w14:paraId="5B36CA4C"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51BE7104" w14:textId="77777777" w:rsidTr="003C5919">
        <w:trPr>
          <w:trHeight w:val="300"/>
        </w:trPr>
        <w:tc>
          <w:tcPr>
            <w:tcW w:w="1829" w:type="dxa"/>
            <w:tcBorders>
              <w:top w:val="nil"/>
              <w:left w:val="nil"/>
              <w:bottom w:val="nil"/>
              <w:right w:val="nil"/>
            </w:tcBorders>
            <w:shd w:val="clear" w:color="auto" w:fill="auto"/>
            <w:noWrap/>
            <w:vAlign w:val="bottom"/>
            <w:hideMark/>
          </w:tcPr>
          <w:p w14:paraId="57BE3B4C"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GHTP01029578.1</w:t>
            </w:r>
          </w:p>
        </w:tc>
        <w:tc>
          <w:tcPr>
            <w:tcW w:w="5042" w:type="dxa"/>
            <w:tcBorders>
              <w:top w:val="nil"/>
              <w:left w:val="nil"/>
              <w:bottom w:val="nil"/>
              <w:right w:val="nil"/>
            </w:tcBorders>
            <w:shd w:val="clear" w:color="auto" w:fill="auto"/>
            <w:noWrap/>
            <w:vAlign w:val="bottom"/>
            <w:hideMark/>
          </w:tcPr>
          <w:p w14:paraId="37F5A63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nodulin-related protein 1-like</w:t>
            </w:r>
          </w:p>
        </w:tc>
        <w:tc>
          <w:tcPr>
            <w:tcW w:w="1072" w:type="dxa"/>
            <w:tcBorders>
              <w:top w:val="nil"/>
              <w:left w:val="nil"/>
              <w:bottom w:val="nil"/>
              <w:right w:val="nil"/>
            </w:tcBorders>
            <w:shd w:val="clear" w:color="auto" w:fill="auto"/>
            <w:noWrap/>
            <w:vAlign w:val="bottom"/>
            <w:hideMark/>
          </w:tcPr>
          <w:p w14:paraId="65F6F42E"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2,51</w:t>
            </w:r>
          </w:p>
        </w:tc>
        <w:tc>
          <w:tcPr>
            <w:tcW w:w="1280" w:type="dxa"/>
            <w:tcBorders>
              <w:top w:val="nil"/>
              <w:left w:val="nil"/>
              <w:bottom w:val="nil"/>
              <w:right w:val="nil"/>
            </w:tcBorders>
            <w:shd w:val="clear" w:color="auto" w:fill="auto"/>
            <w:noWrap/>
            <w:vAlign w:val="bottom"/>
            <w:hideMark/>
          </w:tcPr>
          <w:p w14:paraId="4E02853E"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63E9BF87" w14:textId="77777777" w:rsidTr="003C5919">
        <w:trPr>
          <w:trHeight w:val="300"/>
        </w:trPr>
        <w:tc>
          <w:tcPr>
            <w:tcW w:w="1829" w:type="dxa"/>
            <w:tcBorders>
              <w:top w:val="nil"/>
              <w:left w:val="nil"/>
              <w:bottom w:val="nil"/>
              <w:right w:val="nil"/>
            </w:tcBorders>
            <w:shd w:val="clear" w:color="auto" w:fill="auto"/>
            <w:noWrap/>
            <w:vAlign w:val="bottom"/>
            <w:hideMark/>
          </w:tcPr>
          <w:p w14:paraId="120289F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GHTP01022627.1</w:t>
            </w:r>
          </w:p>
        </w:tc>
        <w:tc>
          <w:tcPr>
            <w:tcW w:w="5042" w:type="dxa"/>
            <w:tcBorders>
              <w:top w:val="nil"/>
              <w:left w:val="nil"/>
              <w:bottom w:val="nil"/>
              <w:right w:val="nil"/>
            </w:tcBorders>
            <w:shd w:val="clear" w:color="auto" w:fill="auto"/>
            <w:noWrap/>
            <w:vAlign w:val="bottom"/>
            <w:hideMark/>
          </w:tcPr>
          <w:p w14:paraId="06735E3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ERF071</w:t>
            </w:r>
          </w:p>
        </w:tc>
        <w:tc>
          <w:tcPr>
            <w:tcW w:w="1072" w:type="dxa"/>
            <w:tcBorders>
              <w:top w:val="nil"/>
              <w:left w:val="nil"/>
              <w:bottom w:val="nil"/>
              <w:right w:val="nil"/>
            </w:tcBorders>
            <w:shd w:val="clear" w:color="auto" w:fill="auto"/>
            <w:noWrap/>
            <w:vAlign w:val="bottom"/>
            <w:hideMark/>
          </w:tcPr>
          <w:p w14:paraId="12F302A9"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2,97</w:t>
            </w:r>
          </w:p>
        </w:tc>
        <w:tc>
          <w:tcPr>
            <w:tcW w:w="1280" w:type="dxa"/>
            <w:tcBorders>
              <w:top w:val="nil"/>
              <w:left w:val="nil"/>
              <w:bottom w:val="nil"/>
              <w:right w:val="nil"/>
            </w:tcBorders>
            <w:shd w:val="clear" w:color="auto" w:fill="auto"/>
            <w:noWrap/>
            <w:vAlign w:val="bottom"/>
            <w:hideMark/>
          </w:tcPr>
          <w:p w14:paraId="0FB9BF3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75BE8A9F" w14:textId="77777777" w:rsidTr="003C5919">
        <w:trPr>
          <w:trHeight w:val="300"/>
        </w:trPr>
        <w:tc>
          <w:tcPr>
            <w:tcW w:w="1829" w:type="dxa"/>
            <w:tcBorders>
              <w:top w:val="nil"/>
              <w:left w:val="nil"/>
              <w:bottom w:val="nil"/>
              <w:right w:val="nil"/>
            </w:tcBorders>
            <w:shd w:val="clear" w:color="auto" w:fill="auto"/>
            <w:noWrap/>
            <w:vAlign w:val="bottom"/>
            <w:hideMark/>
          </w:tcPr>
          <w:p w14:paraId="1965855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GHTP01022650.1</w:t>
            </w:r>
          </w:p>
        </w:tc>
        <w:tc>
          <w:tcPr>
            <w:tcW w:w="5042" w:type="dxa"/>
            <w:tcBorders>
              <w:top w:val="nil"/>
              <w:left w:val="nil"/>
              <w:bottom w:val="nil"/>
              <w:right w:val="nil"/>
            </w:tcBorders>
            <w:shd w:val="clear" w:color="auto" w:fill="auto"/>
            <w:noWrap/>
            <w:vAlign w:val="bottom"/>
            <w:hideMark/>
          </w:tcPr>
          <w:p w14:paraId="66BA537E" w14:textId="77777777" w:rsidR="00794898" w:rsidRPr="003C6E6A" w:rsidRDefault="00794898" w:rsidP="002073AB">
            <w:pPr>
              <w:widowControl/>
              <w:spacing w:after="0" w:line="240" w:lineRule="auto"/>
              <w:ind w:left="708" w:hanging="708"/>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ERF073-like</w:t>
            </w:r>
          </w:p>
        </w:tc>
        <w:tc>
          <w:tcPr>
            <w:tcW w:w="1072" w:type="dxa"/>
            <w:tcBorders>
              <w:top w:val="nil"/>
              <w:left w:val="nil"/>
              <w:bottom w:val="nil"/>
              <w:right w:val="nil"/>
            </w:tcBorders>
            <w:shd w:val="clear" w:color="auto" w:fill="auto"/>
            <w:noWrap/>
            <w:vAlign w:val="bottom"/>
            <w:hideMark/>
          </w:tcPr>
          <w:p w14:paraId="1521FBA4"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3,96</w:t>
            </w:r>
          </w:p>
        </w:tc>
        <w:tc>
          <w:tcPr>
            <w:tcW w:w="1280" w:type="dxa"/>
            <w:tcBorders>
              <w:top w:val="nil"/>
              <w:left w:val="nil"/>
              <w:bottom w:val="nil"/>
              <w:right w:val="nil"/>
            </w:tcBorders>
            <w:shd w:val="clear" w:color="auto" w:fill="auto"/>
            <w:noWrap/>
            <w:vAlign w:val="bottom"/>
            <w:hideMark/>
          </w:tcPr>
          <w:p w14:paraId="53BF8783"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73328B02" w14:textId="77777777" w:rsidTr="003C5919">
        <w:trPr>
          <w:trHeight w:val="300"/>
        </w:trPr>
        <w:tc>
          <w:tcPr>
            <w:tcW w:w="1829" w:type="dxa"/>
            <w:tcBorders>
              <w:top w:val="nil"/>
              <w:left w:val="nil"/>
              <w:bottom w:val="nil"/>
              <w:right w:val="nil"/>
            </w:tcBorders>
            <w:shd w:val="clear" w:color="auto" w:fill="auto"/>
            <w:noWrap/>
            <w:vAlign w:val="bottom"/>
            <w:hideMark/>
          </w:tcPr>
          <w:p w14:paraId="29D8F46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GHTP01024045.1</w:t>
            </w:r>
          </w:p>
        </w:tc>
        <w:tc>
          <w:tcPr>
            <w:tcW w:w="5042" w:type="dxa"/>
            <w:tcBorders>
              <w:top w:val="nil"/>
              <w:left w:val="nil"/>
              <w:bottom w:val="nil"/>
              <w:right w:val="nil"/>
            </w:tcBorders>
            <w:shd w:val="clear" w:color="auto" w:fill="auto"/>
            <w:noWrap/>
            <w:vAlign w:val="bottom"/>
            <w:hideMark/>
          </w:tcPr>
          <w:p w14:paraId="0324794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bifunctional protein FolD 4, chloroplastic-like isoform X2</w:t>
            </w:r>
          </w:p>
        </w:tc>
        <w:tc>
          <w:tcPr>
            <w:tcW w:w="1072" w:type="dxa"/>
            <w:tcBorders>
              <w:top w:val="nil"/>
              <w:left w:val="nil"/>
              <w:bottom w:val="nil"/>
              <w:right w:val="nil"/>
            </w:tcBorders>
            <w:shd w:val="clear" w:color="auto" w:fill="auto"/>
            <w:noWrap/>
            <w:vAlign w:val="bottom"/>
            <w:hideMark/>
          </w:tcPr>
          <w:p w14:paraId="294D16D9"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2,06</w:t>
            </w:r>
          </w:p>
        </w:tc>
        <w:tc>
          <w:tcPr>
            <w:tcW w:w="1280" w:type="dxa"/>
            <w:tcBorders>
              <w:top w:val="nil"/>
              <w:left w:val="nil"/>
              <w:bottom w:val="nil"/>
              <w:right w:val="nil"/>
            </w:tcBorders>
            <w:shd w:val="clear" w:color="auto" w:fill="auto"/>
            <w:noWrap/>
            <w:vAlign w:val="bottom"/>
            <w:hideMark/>
          </w:tcPr>
          <w:p w14:paraId="0D7240F4"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4,65E-09</w:t>
            </w:r>
          </w:p>
        </w:tc>
      </w:tr>
      <w:tr w:rsidR="00794898" w:rsidRPr="003C6E6A" w14:paraId="00296279" w14:textId="77777777" w:rsidTr="003C5919">
        <w:trPr>
          <w:trHeight w:val="300"/>
        </w:trPr>
        <w:tc>
          <w:tcPr>
            <w:tcW w:w="1829" w:type="dxa"/>
            <w:tcBorders>
              <w:top w:val="nil"/>
              <w:left w:val="nil"/>
              <w:bottom w:val="nil"/>
              <w:right w:val="nil"/>
            </w:tcBorders>
            <w:shd w:val="clear" w:color="auto" w:fill="auto"/>
            <w:noWrap/>
            <w:vAlign w:val="bottom"/>
            <w:hideMark/>
          </w:tcPr>
          <w:p w14:paraId="750BB8A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GHTP01022644.1</w:t>
            </w:r>
          </w:p>
        </w:tc>
        <w:tc>
          <w:tcPr>
            <w:tcW w:w="5042" w:type="dxa"/>
            <w:tcBorders>
              <w:top w:val="nil"/>
              <w:left w:val="nil"/>
              <w:bottom w:val="nil"/>
              <w:right w:val="nil"/>
            </w:tcBorders>
            <w:shd w:val="clear" w:color="auto" w:fill="auto"/>
            <w:noWrap/>
            <w:vAlign w:val="bottom"/>
            <w:hideMark/>
          </w:tcPr>
          <w:p w14:paraId="5DB87C8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RAP2-4-like</w:t>
            </w:r>
          </w:p>
        </w:tc>
        <w:tc>
          <w:tcPr>
            <w:tcW w:w="1072" w:type="dxa"/>
            <w:tcBorders>
              <w:top w:val="nil"/>
              <w:left w:val="nil"/>
              <w:bottom w:val="nil"/>
              <w:right w:val="nil"/>
            </w:tcBorders>
            <w:shd w:val="clear" w:color="auto" w:fill="auto"/>
            <w:noWrap/>
            <w:vAlign w:val="bottom"/>
            <w:hideMark/>
          </w:tcPr>
          <w:p w14:paraId="098DD2A9"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2,65</w:t>
            </w:r>
          </w:p>
        </w:tc>
        <w:tc>
          <w:tcPr>
            <w:tcW w:w="1280" w:type="dxa"/>
            <w:tcBorders>
              <w:top w:val="nil"/>
              <w:left w:val="nil"/>
              <w:bottom w:val="nil"/>
              <w:right w:val="nil"/>
            </w:tcBorders>
            <w:shd w:val="clear" w:color="auto" w:fill="auto"/>
            <w:noWrap/>
            <w:vAlign w:val="bottom"/>
            <w:hideMark/>
          </w:tcPr>
          <w:p w14:paraId="20D756CB"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3AA0D53C" w14:textId="77777777" w:rsidTr="003C5919">
        <w:trPr>
          <w:trHeight w:val="300"/>
        </w:trPr>
        <w:tc>
          <w:tcPr>
            <w:tcW w:w="1829" w:type="dxa"/>
            <w:tcBorders>
              <w:top w:val="nil"/>
              <w:left w:val="nil"/>
              <w:bottom w:val="nil"/>
              <w:right w:val="nil"/>
            </w:tcBorders>
            <w:shd w:val="clear" w:color="auto" w:fill="auto"/>
            <w:noWrap/>
            <w:vAlign w:val="bottom"/>
            <w:hideMark/>
          </w:tcPr>
          <w:p w14:paraId="4EB35C53"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GHTP01022622.1</w:t>
            </w:r>
          </w:p>
        </w:tc>
        <w:tc>
          <w:tcPr>
            <w:tcW w:w="5042" w:type="dxa"/>
            <w:tcBorders>
              <w:top w:val="nil"/>
              <w:left w:val="nil"/>
              <w:bottom w:val="nil"/>
              <w:right w:val="nil"/>
            </w:tcBorders>
            <w:shd w:val="clear" w:color="auto" w:fill="auto"/>
            <w:noWrap/>
            <w:vAlign w:val="bottom"/>
            <w:hideMark/>
          </w:tcPr>
          <w:p w14:paraId="51E9C7F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RAP2-4-like</w:t>
            </w:r>
          </w:p>
        </w:tc>
        <w:tc>
          <w:tcPr>
            <w:tcW w:w="1072" w:type="dxa"/>
            <w:tcBorders>
              <w:top w:val="nil"/>
              <w:left w:val="nil"/>
              <w:bottom w:val="nil"/>
              <w:right w:val="nil"/>
            </w:tcBorders>
            <w:shd w:val="clear" w:color="auto" w:fill="auto"/>
            <w:noWrap/>
            <w:vAlign w:val="bottom"/>
            <w:hideMark/>
          </w:tcPr>
          <w:p w14:paraId="10A9924C"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3,16</w:t>
            </w:r>
          </w:p>
        </w:tc>
        <w:tc>
          <w:tcPr>
            <w:tcW w:w="1280" w:type="dxa"/>
            <w:tcBorders>
              <w:top w:val="nil"/>
              <w:left w:val="nil"/>
              <w:bottom w:val="nil"/>
              <w:right w:val="nil"/>
            </w:tcBorders>
            <w:shd w:val="clear" w:color="auto" w:fill="auto"/>
            <w:noWrap/>
            <w:vAlign w:val="bottom"/>
            <w:hideMark/>
          </w:tcPr>
          <w:p w14:paraId="545E243B"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4DBBA9E1" w14:textId="77777777" w:rsidTr="003C5919">
        <w:trPr>
          <w:trHeight w:val="300"/>
        </w:trPr>
        <w:tc>
          <w:tcPr>
            <w:tcW w:w="1829" w:type="dxa"/>
            <w:tcBorders>
              <w:top w:val="nil"/>
              <w:left w:val="nil"/>
              <w:bottom w:val="nil"/>
              <w:right w:val="nil"/>
            </w:tcBorders>
            <w:shd w:val="clear" w:color="auto" w:fill="auto"/>
            <w:noWrap/>
            <w:vAlign w:val="bottom"/>
            <w:hideMark/>
          </w:tcPr>
          <w:p w14:paraId="4721248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GHTP01030137.1</w:t>
            </w:r>
          </w:p>
        </w:tc>
        <w:tc>
          <w:tcPr>
            <w:tcW w:w="5042" w:type="dxa"/>
            <w:tcBorders>
              <w:top w:val="nil"/>
              <w:left w:val="nil"/>
              <w:bottom w:val="nil"/>
              <w:right w:val="nil"/>
            </w:tcBorders>
            <w:shd w:val="clear" w:color="auto" w:fill="auto"/>
            <w:noWrap/>
            <w:vAlign w:val="bottom"/>
            <w:hideMark/>
          </w:tcPr>
          <w:p w14:paraId="5D84398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FAF-like, chloroplastic</w:t>
            </w:r>
          </w:p>
        </w:tc>
        <w:tc>
          <w:tcPr>
            <w:tcW w:w="1072" w:type="dxa"/>
            <w:tcBorders>
              <w:top w:val="nil"/>
              <w:left w:val="nil"/>
              <w:bottom w:val="nil"/>
              <w:right w:val="nil"/>
            </w:tcBorders>
            <w:shd w:val="clear" w:color="auto" w:fill="auto"/>
            <w:noWrap/>
            <w:vAlign w:val="bottom"/>
            <w:hideMark/>
          </w:tcPr>
          <w:p w14:paraId="34A08128"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w:t>
            </w:r>
          </w:p>
        </w:tc>
        <w:tc>
          <w:tcPr>
            <w:tcW w:w="1280" w:type="dxa"/>
            <w:tcBorders>
              <w:top w:val="nil"/>
              <w:left w:val="nil"/>
              <w:bottom w:val="nil"/>
              <w:right w:val="nil"/>
            </w:tcBorders>
            <w:shd w:val="clear" w:color="auto" w:fill="auto"/>
            <w:noWrap/>
            <w:vAlign w:val="bottom"/>
            <w:hideMark/>
          </w:tcPr>
          <w:p w14:paraId="0C87B872"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5,62E-15</w:t>
            </w:r>
          </w:p>
        </w:tc>
      </w:tr>
      <w:tr w:rsidR="00794898" w:rsidRPr="003C6E6A" w14:paraId="4D1EB4DB" w14:textId="77777777" w:rsidTr="003C5919">
        <w:trPr>
          <w:trHeight w:val="300"/>
        </w:trPr>
        <w:tc>
          <w:tcPr>
            <w:tcW w:w="1829" w:type="dxa"/>
            <w:tcBorders>
              <w:top w:val="nil"/>
              <w:left w:val="nil"/>
              <w:bottom w:val="nil"/>
              <w:right w:val="nil"/>
            </w:tcBorders>
            <w:shd w:val="clear" w:color="auto" w:fill="auto"/>
            <w:noWrap/>
            <w:vAlign w:val="bottom"/>
            <w:hideMark/>
          </w:tcPr>
          <w:p w14:paraId="33710CF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GHTP01022640.1</w:t>
            </w:r>
          </w:p>
        </w:tc>
        <w:tc>
          <w:tcPr>
            <w:tcW w:w="5042" w:type="dxa"/>
            <w:tcBorders>
              <w:top w:val="nil"/>
              <w:left w:val="nil"/>
              <w:bottom w:val="nil"/>
              <w:right w:val="nil"/>
            </w:tcBorders>
            <w:shd w:val="clear" w:color="auto" w:fill="auto"/>
            <w:noWrap/>
            <w:vAlign w:val="bottom"/>
            <w:hideMark/>
          </w:tcPr>
          <w:p w14:paraId="130BD6C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5</w:t>
            </w:r>
          </w:p>
        </w:tc>
        <w:tc>
          <w:tcPr>
            <w:tcW w:w="1072" w:type="dxa"/>
            <w:tcBorders>
              <w:top w:val="nil"/>
              <w:left w:val="nil"/>
              <w:bottom w:val="nil"/>
              <w:right w:val="nil"/>
            </w:tcBorders>
            <w:shd w:val="clear" w:color="auto" w:fill="auto"/>
            <w:noWrap/>
            <w:vAlign w:val="bottom"/>
            <w:hideMark/>
          </w:tcPr>
          <w:p w14:paraId="483B1863"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2,88</w:t>
            </w:r>
          </w:p>
        </w:tc>
        <w:tc>
          <w:tcPr>
            <w:tcW w:w="1280" w:type="dxa"/>
            <w:tcBorders>
              <w:top w:val="nil"/>
              <w:left w:val="nil"/>
              <w:bottom w:val="nil"/>
              <w:right w:val="nil"/>
            </w:tcBorders>
            <w:shd w:val="clear" w:color="auto" w:fill="auto"/>
            <w:noWrap/>
            <w:vAlign w:val="bottom"/>
            <w:hideMark/>
          </w:tcPr>
          <w:p w14:paraId="1E23591F"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3BC26D17" w14:textId="77777777" w:rsidTr="003C5919">
        <w:trPr>
          <w:trHeight w:val="300"/>
        </w:trPr>
        <w:tc>
          <w:tcPr>
            <w:tcW w:w="1829" w:type="dxa"/>
            <w:tcBorders>
              <w:top w:val="nil"/>
              <w:left w:val="nil"/>
              <w:bottom w:val="nil"/>
              <w:right w:val="nil"/>
            </w:tcBorders>
            <w:shd w:val="clear" w:color="auto" w:fill="auto"/>
            <w:noWrap/>
            <w:vAlign w:val="bottom"/>
            <w:hideMark/>
          </w:tcPr>
          <w:p w14:paraId="2E0D110C"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GHTP01027844.1</w:t>
            </w:r>
          </w:p>
        </w:tc>
        <w:tc>
          <w:tcPr>
            <w:tcW w:w="5042" w:type="dxa"/>
            <w:tcBorders>
              <w:top w:val="nil"/>
              <w:left w:val="nil"/>
              <w:bottom w:val="nil"/>
              <w:right w:val="nil"/>
            </w:tcBorders>
            <w:shd w:val="clear" w:color="auto" w:fill="auto"/>
            <w:noWrap/>
            <w:vAlign w:val="bottom"/>
            <w:hideMark/>
          </w:tcPr>
          <w:p w14:paraId="4653CAE2"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ERF105-like</w:t>
            </w:r>
          </w:p>
        </w:tc>
        <w:tc>
          <w:tcPr>
            <w:tcW w:w="1072" w:type="dxa"/>
            <w:tcBorders>
              <w:top w:val="nil"/>
              <w:left w:val="nil"/>
              <w:bottom w:val="nil"/>
              <w:right w:val="nil"/>
            </w:tcBorders>
            <w:shd w:val="clear" w:color="auto" w:fill="auto"/>
            <w:noWrap/>
            <w:vAlign w:val="bottom"/>
            <w:hideMark/>
          </w:tcPr>
          <w:p w14:paraId="179B0B8F"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3,66</w:t>
            </w:r>
          </w:p>
        </w:tc>
        <w:tc>
          <w:tcPr>
            <w:tcW w:w="1280" w:type="dxa"/>
            <w:tcBorders>
              <w:top w:val="nil"/>
              <w:left w:val="nil"/>
              <w:bottom w:val="nil"/>
              <w:right w:val="nil"/>
            </w:tcBorders>
            <w:shd w:val="clear" w:color="auto" w:fill="auto"/>
            <w:noWrap/>
            <w:vAlign w:val="bottom"/>
            <w:hideMark/>
          </w:tcPr>
          <w:p w14:paraId="32171D0E"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6C68FBF0" w14:textId="77777777" w:rsidTr="003C5919">
        <w:trPr>
          <w:trHeight w:val="300"/>
        </w:trPr>
        <w:tc>
          <w:tcPr>
            <w:tcW w:w="1829" w:type="dxa"/>
            <w:tcBorders>
              <w:top w:val="nil"/>
              <w:left w:val="nil"/>
              <w:bottom w:val="nil"/>
              <w:right w:val="nil"/>
            </w:tcBorders>
            <w:shd w:val="clear" w:color="auto" w:fill="auto"/>
            <w:noWrap/>
            <w:vAlign w:val="bottom"/>
            <w:hideMark/>
          </w:tcPr>
          <w:p w14:paraId="2CDFDE61"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GHTP01027510.1</w:t>
            </w:r>
          </w:p>
        </w:tc>
        <w:tc>
          <w:tcPr>
            <w:tcW w:w="5042" w:type="dxa"/>
            <w:tcBorders>
              <w:top w:val="nil"/>
              <w:left w:val="nil"/>
              <w:bottom w:val="nil"/>
              <w:right w:val="nil"/>
            </w:tcBorders>
            <w:shd w:val="clear" w:color="auto" w:fill="auto"/>
            <w:noWrap/>
            <w:vAlign w:val="bottom"/>
            <w:hideMark/>
          </w:tcPr>
          <w:p w14:paraId="2362EC9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RNA polymerase II C-terminal domain phosphatase-like 1</w:t>
            </w:r>
          </w:p>
        </w:tc>
        <w:tc>
          <w:tcPr>
            <w:tcW w:w="1072" w:type="dxa"/>
            <w:tcBorders>
              <w:top w:val="nil"/>
              <w:left w:val="nil"/>
              <w:bottom w:val="nil"/>
              <w:right w:val="nil"/>
            </w:tcBorders>
            <w:shd w:val="clear" w:color="auto" w:fill="auto"/>
            <w:noWrap/>
            <w:vAlign w:val="bottom"/>
            <w:hideMark/>
          </w:tcPr>
          <w:p w14:paraId="251BC715"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2,65</w:t>
            </w:r>
          </w:p>
        </w:tc>
        <w:tc>
          <w:tcPr>
            <w:tcW w:w="1280" w:type="dxa"/>
            <w:tcBorders>
              <w:top w:val="nil"/>
              <w:left w:val="nil"/>
              <w:bottom w:val="nil"/>
              <w:right w:val="nil"/>
            </w:tcBorders>
            <w:shd w:val="clear" w:color="auto" w:fill="auto"/>
            <w:noWrap/>
            <w:vAlign w:val="bottom"/>
            <w:hideMark/>
          </w:tcPr>
          <w:p w14:paraId="35B14320"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2C578F08" w14:textId="77777777" w:rsidTr="003C5919">
        <w:trPr>
          <w:trHeight w:val="300"/>
        </w:trPr>
        <w:tc>
          <w:tcPr>
            <w:tcW w:w="1829" w:type="dxa"/>
            <w:tcBorders>
              <w:top w:val="nil"/>
              <w:left w:val="nil"/>
              <w:bottom w:val="nil"/>
              <w:right w:val="nil"/>
            </w:tcBorders>
            <w:shd w:val="clear" w:color="auto" w:fill="auto"/>
            <w:noWrap/>
            <w:vAlign w:val="bottom"/>
            <w:hideMark/>
          </w:tcPr>
          <w:p w14:paraId="129613D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GHTP01012664.1</w:t>
            </w:r>
          </w:p>
        </w:tc>
        <w:tc>
          <w:tcPr>
            <w:tcW w:w="5042" w:type="dxa"/>
            <w:tcBorders>
              <w:top w:val="nil"/>
              <w:left w:val="nil"/>
              <w:bottom w:val="nil"/>
              <w:right w:val="nil"/>
            </w:tcBorders>
            <w:shd w:val="clear" w:color="auto" w:fill="auto"/>
            <w:noWrap/>
            <w:vAlign w:val="bottom"/>
            <w:hideMark/>
          </w:tcPr>
          <w:p w14:paraId="2282BC2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TRANSPARENT TESTA GLABRA 1-like</w:t>
            </w:r>
          </w:p>
        </w:tc>
        <w:tc>
          <w:tcPr>
            <w:tcW w:w="1072" w:type="dxa"/>
            <w:tcBorders>
              <w:top w:val="nil"/>
              <w:left w:val="nil"/>
              <w:bottom w:val="nil"/>
              <w:right w:val="nil"/>
            </w:tcBorders>
            <w:shd w:val="clear" w:color="auto" w:fill="auto"/>
            <w:noWrap/>
            <w:vAlign w:val="bottom"/>
            <w:hideMark/>
          </w:tcPr>
          <w:p w14:paraId="0C78D061"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2,24</w:t>
            </w:r>
          </w:p>
        </w:tc>
        <w:tc>
          <w:tcPr>
            <w:tcW w:w="1280" w:type="dxa"/>
            <w:tcBorders>
              <w:top w:val="nil"/>
              <w:left w:val="nil"/>
              <w:bottom w:val="nil"/>
              <w:right w:val="nil"/>
            </w:tcBorders>
            <w:shd w:val="clear" w:color="auto" w:fill="auto"/>
            <w:noWrap/>
            <w:vAlign w:val="bottom"/>
            <w:hideMark/>
          </w:tcPr>
          <w:p w14:paraId="11DED329"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3,03E-09</w:t>
            </w:r>
          </w:p>
        </w:tc>
      </w:tr>
      <w:tr w:rsidR="00794898" w:rsidRPr="003C6E6A" w14:paraId="78F54366" w14:textId="77777777" w:rsidTr="003C5919">
        <w:trPr>
          <w:trHeight w:val="300"/>
        </w:trPr>
        <w:tc>
          <w:tcPr>
            <w:tcW w:w="1829" w:type="dxa"/>
            <w:tcBorders>
              <w:top w:val="nil"/>
              <w:left w:val="nil"/>
              <w:bottom w:val="nil"/>
              <w:right w:val="nil"/>
            </w:tcBorders>
            <w:shd w:val="clear" w:color="auto" w:fill="auto"/>
            <w:noWrap/>
            <w:vAlign w:val="bottom"/>
            <w:hideMark/>
          </w:tcPr>
          <w:p w14:paraId="3616F628"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GHTP01026231.1</w:t>
            </w:r>
          </w:p>
        </w:tc>
        <w:tc>
          <w:tcPr>
            <w:tcW w:w="5042" w:type="dxa"/>
            <w:tcBorders>
              <w:top w:val="nil"/>
              <w:left w:val="nil"/>
              <w:bottom w:val="nil"/>
              <w:right w:val="nil"/>
            </w:tcBorders>
            <w:shd w:val="clear" w:color="auto" w:fill="auto"/>
            <w:noWrap/>
            <w:vAlign w:val="bottom"/>
            <w:hideMark/>
          </w:tcPr>
          <w:p w14:paraId="29EE249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EID1-like F-box protein 3</w:t>
            </w:r>
          </w:p>
        </w:tc>
        <w:tc>
          <w:tcPr>
            <w:tcW w:w="1072" w:type="dxa"/>
            <w:tcBorders>
              <w:top w:val="nil"/>
              <w:left w:val="nil"/>
              <w:bottom w:val="nil"/>
              <w:right w:val="nil"/>
            </w:tcBorders>
            <w:shd w:val="clear" w:color="auto" w:fill="auto"/>
            <w:noWrap/>
            <w:vAlign w:val="bottom"/>
            <w:hideMark/>
          </w:tcPr>
          <w:p w14:paraId="2FFF6AD6"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2,01</w:t>
            </w:r>
          </w:p>
        </w:tc>
        <w:tc>
          <w:tcPr>
            <w:tcW w:w="1280" w:type="dxa"/>
            <w:tcBorders>
              <w:top w:val="nil"/>
              <w:left w:val="nil"/>
              <w:bottom w:val="nil"/>
              <w:right w:val="nil"/>
            </w:tcBorders>
            <w:shd w:val="clear" w:color="auto" w:fill="auto"/>
            <w:noWrap/>
            <w:vAlign w:val="bottom"/>
            <w:hideMark/>
          </w:tcPr>
          <w:p w14:paraId="74B25860"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2,87E-15</w:t>
            </w:r>
          </w:p>
        </w:tc>
      </w:tr>
      <w:tr w:rsidR="00794898" w:rsidRPr="003C6E6A" w14:paraId="1CF4F18D" w14:textId="77777777" w:rsidTr="003C5919">
        <w:trPr>
          <w:trHeight w:val="300"/>
        </w:trPr>
        <w:tc>
          <w:tcPr>
            <w:tcW w:w="1829" w:type="dxa"/>
            <w:tcBorders>
              <w:top w:val="nil"/>
              <w:left w:val="nil"/>
              <w:bottom w:val="nil"/>
              <w:right w:val="nil"/>
            </w:tcBorders>
            <w:shd w:val="clear" w:color="auto" w:fill="auto"/>
            <w:noWrap/>
            <w:vAlign w:val="bottom"/>
            <w:hideMark/>
          </w:tcPr>
          <w:p w14:paraId="742788E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GHTP01023431.1</w:t>
            </w:r>
          </w:p>
        </w:tc>
        <w:tc>
          <w:tcPr>
            <w:tcW w:w="5042" w:type="dxa"/>
            <w:tcBorders>
              <w:top w:val="nil"/>
              <w:left w:val="nil"/>
              <w:bottom w:val="nil"/>
              <w:right w:val="nil"/>
            </w:tcBorders>
            <w:shd w:val="clear" w:color="auto" w:fill="auto"/>
            <w:noWrap/>
            <w:vAlign w:val="bottom"/>
            <w:hideMark/>
          </w:tcPr>
          <w:p w14:paraId="2BBAFE13"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ethylene-insensitive protein 2</w:t>
            </w:r>
          </w:p>
        </w:tc>
        <w:tc>
          <w:tcPr>
            <w:tcW w:w="1072" w:type="dxa"/>
            <w:tcBorders>
              <w:top w:val="nil"/>
              <w:left w:val="nil"/>
              <w:bottom w:val="nil"/>
              <w:right w:val="nil"/>
            </w:tcBorders>
            <w:shd w:val="clear" w:color="auto" w:fill="auto"/>
            <w:noWrap/>
            <w:vAlign w:val="bottom"/>
            <w:hideMark/>
          </w:tcPr>
          <w:p w14:paraId="3FB1ECC1"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-2,05</w:t>
            </w:r>
          </w:p>
        </w:tc>
        <w:tc>
          <w:tcPr>
            <w:tcW w:w="1280" w:type="dxa"/>
            <w:tcBorders>
              <w:top w:val="nil"/>
              <w:left w:val="nil"/>
              <w:bottom w:val="nil"/>
              <w:right w:val="nil"/>
            </w:tcBorders>
            <w:shd w:val="clear" w:color="auto" w:fill="auto"/>
            <w:noWrap/>
            <w:vAlign w:val="bottom"/>
            <w:hideMark/>
          </w:tcPr>
          <w:p w14:paraId="27D47764"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50C68D2F" w14:textId="77777777" w:rsidTr="003C5919">
        <w:trPr>
          <w:trHeight w:val="300"/>
        </w:trPr>
        <w:tc>
          <w:tcPr>
            <w:tcW w:w="1829" w:type="dxa"/>
            <w:tcBorders>
              <w:top w:val="nil"/>
              <w:left w:val="nil"/>
              <w:bottom w:val="nil"/>
              <w:right w:val="nil"/>
            </w:tcBorders>
            <w:shd w:val="clear" w:color="auto" w:fill="auto"/>
            <w:noWrap/>
            <w:vAlign w:val="bottom"/>
            <w:hideMark/>
          </w:tcPr>
          <w:p w14:paraId="7BE366D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GHTP01028224.1</w:t>
            </w:r>
          </w:p>
        </w:tc>
        <w:tc>
          <w:tcPr>
            <w:tcW w:w="5042" w:type="dxa"/>
            <w:tcBorders>
              <w:top w:val="nil"/>
              <w:left w:val="nil"/>
              <w:bottom w:val="nil"/>
              <w:right w:val="nil"/>
            </w:tcBorders>
            <w:shd w:val="clear" w:color="auto" w:fill="auto"/>
            <w:noWrap/>
            <w:vAlign w:val="bottom"/>
            <w:hideMark/>
          </w:tcPr>
          <w:p w14:paraId="5DEE38C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ABSCISIC ACID-INSENSITIVE 5-like protein 5</w:t>
            </w:r>
          </w:p>
        </w:tc>
        <w:tc>
          <w:tcPr>
            <w:tcW w:w="1072" w:type="dxa"/>
            <w:tcBorders>
              <w:top w:val="nil"/>
              <w:left w:val="nil"/>
              <w:bottom w:val="nil"/>
              <w:right w:val="nil"/>
            </w:tcBorders>
            <w:shd w:val="clear" w:color="auto" w:fill="auto"/>
            <w:noWrap/>
            <w:vAlign w:val="bottom"/>
            <w:hideMark/>
          </w:tcPr>
          <w:p w14:paraId="1704F3F3"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-2,02</w:t>
            </w:r>
          </w:p>
        </w:tc>
        <w:tc>
          <w:tcPr>
            <w:tcW w:w="1280" w:type="dxa"/>
            <w:tcBorders>
              <w:top w:val="nil"/>
              <w:left w:val="nil"/>
              <w:bottom w:val="nil"/>
              <w:right w:val="nil"/>
            </w:tcBorders>
            <w:shd w:val="clear" w:color="auto" w:fill="auto"/>
            <w:noWrap/>
            <w:vAlign w:val="bottom"/>
            <w:hideMark/>
          </w:tcPr>
          <w:p w14:paraId="340F79F5"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65AC84B1" w14:textId="77777777" w:rsidTr="003C5919">
        <w:trPr>
          <w:trHeight w:val="300"/>
        </w:trPr>
        <w:tc>
          <w:tcPr>
            <w:tcW w:w="1829" w:type="dxa"/>
            <w:tcBorders>
              <w:top w:val="nil"/>
              <w:left w:val="nil"/>
              <w:bottom w:val="nil"/>
              <w:right w:val="nil"/>
            </w:tcBorders>
            <w:shd w:val="clear" w:color="auto" w:fill="auto"/>
            <w:noWrap/>
            <w:vAlign w:val="bottom"/>
            <w:hideMark/>
          </w:tcPr>
          <w:p w14:paraId="6C233477"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GHTP01021801.1</w:t>
            </w:r>
          </w:p>
        </w:tc>
        <w:tc>
          <w:tcPr>
            <w:tcW w:w="5042" w:type="dxa"/>
            <w:tcBorders>
              <w:top w:val="nil"/>
              <w:left w:val="nil"/>
              <w:bottom w:val="nil"/>
              <w:right w:val="nil"/>
            </w:tcBorders>
            <w:shd w:val="clear" w:color="auto" w:fill="auto"/>
            <w:noWrap/>
            <w:vAlign w:val="bottom"/>
            <w:hideMark/>
          </w:tcPr>
          <w:p w14:paraId="1DA0A4C1"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histidine kinase 2</w:t>
            </w:r>
          </w:p>
        </w:tc>
        <w:tc>
          <w:tcPr>
            <w:tcW w:w="1072" w:type="dxa"/>
            <w:tcBorders>
              <w:top w:val="nil"/>
              <w:left w:val="nil"/>
              <w:bottom w:val="nil"/>
              <w:right w:val="nil"/>
            </w:tcBorders>
            <w:shd w:val="clear" w:color="auto" w:fill="auto"/>
            <w:noWrap/>
            <w:vAlign w:val="bottom"/>
            <w:hideMark/>
          </w:tcPr>
          <w:p w14:paraId="36DD4CC4"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-2,09</w:t>
            </w:r>
          </w:p>
        </w:tc>
        <w:tc>
          <w:tcPr>
            <w:tcW w:w="1280" w:type="dxa"/>
            <w:tcBorders>
              <w:top w:val="nil"/>
              <w:left w:val="nil"/>
              <w:bottom w:val="nil"/>
              <w:right w:val="nil"/>
            </w:tcBorders>
            <w:shd w:val="clear" w:color="auto" w:fill="auto"/>
            <w:noWrap/>
            <w:vAlign w:val="bottom"/>
            <w:hideMark/>
          </w:tcPr>
          <w:p w14:paraId="62D6CE12"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6,38E-04</w:t>
            </w:r>
          </w:p>
        </w:tc>
      </w:tr>
      <w:tr w:rsidR="00794898" w:rsidRPr="003C6E6A" w14:paraId="1C13F7F5" w14:textId="77777777" w:rsidTr="003C5919">
        <w:trPr>
          <w:trHeight w:val="300"/>
        </w:trPr>
        <w:tc>
          <w:tcPr>
            <w:tcW w:w="1829" w:type="dxa"/>
            <w:tcBorders>
              <w:top w:val="nil"/>
              <w:left w:val="nil"/>
              <w:bottom w:val="nil"/>
              <w:right w:val="nil"/>
            </w:tcBorders>
            <w:shd w:val="clear" w:color="auto" w:fill="auto"/>
            <w:noWrap/>
            <w:vAlign w:val="bottom"/>
            <w:hideMark/>
          </w:tcPr>
          <w:p w14:paraId="266B79A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GHTP01022617.1</w:t>
            </w:r>
          </w:p>
        </w:tc>
        <w:tc>
          <w:tcPr>
            <w:tcW w:w="5042" w:type="dxa"/>
            <w:tcBorders>
              <w:top w:val="nil"/>
              <w:left w:val="nil"/>
              <w:bottom w:val="nil"/>
              <w:right w:val="nil"/>
            </w:tcBorders>
            <w:shd w:val="clear" w:color="auto" w:fill="auto"/>
            <w:noWrap/>
            <w:vAlign w:val="bottom"/>
            <w:hideMark/>
          </w:tcPr>
          <w:p w14:paraId="0427D9F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RAP2-10</w:t>
            </w:r>
          </w:p>
        </w:tc>
        <w:tc>
          <w:tcPr>
            <w:tcW w:w="1072" w:type="dxa"/>
            <w:tcBorders>
              <w:top w:val="nil"/>
              <w:left w:val="nil"/>
              <w:bottom w:val="nil"/>
              <w:right w:val="nil"/>
            </w:tcBorders>
            <w:shd w:val="clear" w:color="auto" w:fill="auto"/>
            <w:noWrap/>
            <w:vAlign w:val="bottom"/>
            <w:hideMark/>
          </w:tcPr>
          <w:p w14:paraId="07E16C5E"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2,8</w:t>
            </w:r>
          </w:p>
        </w:tc>
        <w:tc>
          <w:tcPr>
            <w:tcW w:w="1280" w:type="dxa"/>
            <w:tcBorders>
              <w:top w:val="nil"/>
              <w:left w:val="nil"/>
              <w:bottom w:val="nil"/>
              <w:right w:val="nil"/>
            </w:tcBorders>
            <w:shd w:val="clear" w:color="auto" w:fill="auto"/>
            <w:noWrap/>
            <w:vAlign w:val="bottom"/>
            <w:hideMark/>
          </w:tcPr>
          <w:p w14:paraId="6E06F5E3"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142EF470" w14:textId="77777777" w:rsidTr="003C5919">
        <w:trPr>
          <w:trHeight w:val="300"/>
        </w:trPr>
        <w:tc>
          <w:tcPr>
            <w:tcW w:w="1829" w:type="dxa"/>
            <w:tcBorders>
              <w:top w:val="nil"/>
              <w:left w:val="nil"/>
              <w:bottom w:val="nil"/>
              <w:right w:val="nil"/>
            </w:tcBorders>
            <w:shd w:val="clear" w:color="auto" w:fill="auto"/>
            <w:noWrap/>
            <w:vAlign w:val="bottom"/>
            <w:hideMark/>
          </w:tcPr>
          <w:p w14:paraId="451C3A7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GHTP01012332.1</w:t>
            </w:r>
          </w:p>
        </w:tc>
        <w:tc>
          <w:tcPr>
            <w:tcW w:w="5042" w:type="dxa"/>
            <w:tcBorders>
              <w:top w:val="nil"/>
              <w:left w:val="nil"/>
              <w:bottom w:val="nil"/>
              <w:right w:val="nil"/>
            </w:tcBorders>
            <w:shd w:val="clear" w:color="auto" w:fill="auto"/>
            <w:noWrap/>
            <w:vAlign w:val="bottom"/>
            <w:hideMark/>
          </w:tcPr>
          <w:p w14:paraId="66FB8D2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aldehyde dehydrogenase family 3 member H1-like isoform X1</w:t>
            </w:r>
          </w:p>
        </w:tc>
        <w:tc>
          <w:tcPr>
            <w:tcW w:w="1072" w:type="dxa"/>
            <w:tcBorders>
              <w:top w:val="nil"/>
              <w:left w:val="nil"/>
              <w:bottom w:val="nil"/>
              <w:right w:val="nil"/>
            </w:tcBorders>
            <w:shd w:val="clear" w:color="auto" w:fill="auto"/>
            <w:noWrap/>
            <w:vAlign w:val="bottom"/>
            <w:hideMark/>
          </w:tcPr>
          <w:p w14:paraId="5B629AD5"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2,98</w:t>
            </w:r>
          </w:p>
        </w:tc>
        <w:tc>
          <w:tcPr>
            <w:tcW w:w="1280" w:type="dxa"/>
            <w:tcBorders>
              <w:top w:val="nil"/>
              <w:left w:val="nil"/>
              <w:bottom w:val="nil"/>
              <w:right w:val="nil"/>
            </w:tcBorders>
            <w:shd w:val="clear" w:color="auto" w:fill="auto"/>
            <w:noWrap/>
            <w:vAlign w:val="bottom"/>
            <w:hideMark/>
          </w:tcPr>
          <w:p w14:paraId="70DAC7C6"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7DAF2637" w14:textId="77777777" w:rsidTr="003C5919">
        <w:trPr>
          <w:trHeight w:val="300"/>
        </w:trPr>
        <w:tc>
          <w:tcPr>
            <w:tcW w:w="1829" w:type="dxa"/>
            <w:tcBorders>
              <w:top w:val="nil"/>
              <w:left w:val="nil"/>
              <w:bottom w:val="nil"/>
              <w:right w:val="nil"/>
            </w:tcBorders>
            <w:shd w:val="clear" w:color="auto" w:fill="auto"/>
            <w:noWrap/>
            <w:vAlign w:val="bottom"/>
            <w:hideMark/>
          </w:tcPr>
          <w:p w14:paraId="686429C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GHTP01023041.1</w:t>
            </w:r>
          </w:p>
        </w:tc>
        <w:tc>
          <w:tcPr>
            <w:tcW w:w="5042" w:type="dxa"/>
            <w:tcBorders>
              <w:top w:val="nil"/>
              <w:left w:val="nil"/>
              <w:bottom w:val="nil"/>
              <w:right w:val="nil"/>
            </w:tcBorders>
            <w:shd w:val="clear" w:color="auto" w:fill="auto"/>
            <w:noWrap/>
            <w:vAlign w:val="bottom"/>
            <w:hideMark/>
          </w:tcPr>
          <w:p w14:paraId="65A2AC6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leucine-rich repeat receptor-like serine/threonine-protein kinase BAM1</w:t>
            </w:r>
          </w:p>
        </w:tc>
        <w:tc>
          <w:tcPr>
            <w:tcW w:w="1072" w:type="dxa"/>
            <w:tcBorders>
              <w:top w:val="nil"/>
              <w:left w:val="nil"/>
              <w:bottom w:val="nil"/>
              <w:right w:val="nil"/>
            </w:tcBorders>
            <w:shd w:val="clear" w:color="auto" w:fill="auto"/>
            <w:noWrap/>
            <w:vAlign w:val="bottom"/>
            <w:hideMark/>
          </w:tcPr>
          <w:p w14:paraId="2CBBC1DB"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-2,14</w:t>
            </w:r>
          </w:p>
        </w:tc>
        <w:tc>
          <w:tcPr>
            <w:tcW w:w="1280" w:type="dxa"/>
            <w:tcBorders>
              <w:top w:val="nil"/>
              <w:left w:val="nil"/>
              <w:bottom w:val="nil"/>
              <w:right w:val="nil"/>
            </w:tcBorders>
            <w:shd w:val="clear" w:color="auto" w:fill="auto"/>
            <w:noWrap/>
            <w:vAlign w:val="bottom"/>
            <w:hideMark/>
          </w:tcPr>
          <w:p w14:paraId="3A08C660"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69ED962E" w14:textId="77777777" w:rsidTr="003C5919">
        <w:trPr>
          <w:trHeight w:val="300"/>
        </w:trPr>
        <w:tc>
          <w:tcPr>
            <w:tcW w:w="1829" w:type="dxa"/>
            <w:tcBorders>
              <w:top w:val="nil"/>
              <w:left w:val="nil"/>
              <w:bottom w:val="nil"/>
              <w:right w:val="nil"/>
            </w:tcBorders>
            <w:shd w:val="clear" w:color="auto" w:fill="auto"/>
            <w:noWrap/>
            <w:vAlign w:val="bottom"/>
            <w:hideMark/>
          </w:tcPr>
          <w:p w14:paraId="435A07E9"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GHTP01023420.1</w:t>
            </w:r>
          </w:p>
        </w:tc>
        <w:tc>
          <w:tcPr>
            <w:tcW w:w="5042" w:type="dxa"/>
            <w:tcBorders>
              <w:top w:val="nil"/>
              <w:left w:val="nil"/>
              <w:bottom w:val="nil"/>
              <w:right w:val="nil"/>
            </w:tcBorders>
            <w:shd w:val="clear" w:color="auto" w:fill="auto"/>
            <w:noWrap/>
            <w:vAlign w:val="bottom"/>
            <w:hideMark/>
          </w:tcPr>
          <w:p w14:paraId="6FEE604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ethylene-insensitive protein 2 isoform X1</w:t>
            </w:r>
          </w:p>
        </w:tc>
        <w:tc>
          <w:tcPr>
            <w:tcW w:w="1072" w:type="dxa"/>
            <w:tcBorders>
              <w:top w:val="nil"/>
              <w:left w:val="nil"/>
              <w:bottom w:val="nil"/>
              <w:right w:val="nil"/>
            </w:tcBorders>
            <w:shd w:val="clear" w:color="auto" w:fill="auto"/>
            <w:noWrap/>
            <w:vAlign w:val="bottom"/>
            <w:hideMark/>
          </w:tcPr>
          <w:p w14:paraId="26EFFCC0"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2,39</w:t>
            </w:r>
          </w:p>
        </w:tc>
        <w:tc>
          <w:tcPr>
            <w:tcW w:w="1280" w:type="dxa"/>
            <w:tcBorders>
              <w:top w:val="nil"/>
              <w:left w:val="nil"/>
              <w:bottom w:val="nil"/>
              <w:right w:val="nil"/>
            </w:tcBorders>
            <w:shd w:val="clear" w:color="auto" w:fill="auto"/>
            <w:noWrap/>
            <w:vAlign w:val="bottom"/>
            <w:hideMark/>
          </w:tcPr>
          <w:p w14:paraId="5FC028E4"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5389F46E" w14:textId="77777777" w:rsidTr="003C5919">
        <w:trPr>
          <w:trHeight w:val="300"/>
        </w:trPr>
        <w:tc>
          <w:tcPr>
            <w:tcW w:w="1829" w:type="dxa"/>
            <w:tcBorders>
              <w:top w:val="nil"/>
              <w:left w:val="nil"/>
              <w:bottom w:val="nil"/>
              <w:right w:val="nil"/>
            </w:tcBorders>
            <w:shd w:val="clear" w:color="auto" w:fill="auto"/>
            <w:noWrap/>
            <w:vAlign w:val="bottom"/>
            <w:hideMark/>
          </w:tcPr>
          <w:p w14:paraId="5AA75D5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GHTP01022626.1</w:t>
            </w:r>
          </w:p>
        </w:tc>
        <w:tc>
          <w:tcPr>
            <w:tcW w:w="5042" w:type="dxa"/>
            <w:tcBorders>
              <w:top w:val="nil"/>
              <w:left w:val="nil"/>
              <w:bottom w:val="nil"/>
              <w:right w:val="nil"/>
            </w:tcBorders>
            <w:shd w:val="clear" w:color="auto" w:fill="auto"/>
            <w:noWrap/>
            <w:vAlign w:val="bottom"/>
            <w:hideMark/>
          </w:tcPr>
          <w:p w14:paraId="61B5C63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ERF113</w:t>
            </w:r>
          </w:p>
        </w:tc>
        <w:tc>
          <w:tcPr>
            <w:tcW w:w="1072" w:type="dxa"/>
            <w:tcBorders>
              <w:top w:val="nil"/>
              <w:left w:val="nil"/>
              <w:bottom w:val="nil"/>
              <w:right w:val="nil"/>
            </w:tcBorders>
            <w:shd w:val="clear" w:color="auto" w:fill="auto"/>
            <w:noWrap/>
            <w:vAlign w:val="bottom"/>
            <w:hideMark/>
          </w:tcPr>
          <w:p w14:paraId="15835CB2"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2,09</w:t>
            </w:r>
          </w:p>
        </w:tc>
        <w:tc>
          <w:tcPr>
            <w:tcW w:w="1280" w:type="dxa"/>
            <w:tcBorders>
              <w:top w:val="nil"/>
              <w:left w:val="nil"/>
              <w:bottom w:val="nil"/>
              <w:right w:val="nil"/>
            </w:tcBorders>
            <w:shd w:val="clear" w:color="auto" w:fill="auto"/>
            <w:noWrap/>
            <w:vAlign w:val="bottom"/>
            <w:hideMark/>
          </w:tcPr>
          <w:p w14:paraId="6B87CB2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073A4D20" w14:textId="77777777" w:rsidTr="003C5919">
        <w:trPr>
          <w:trHeight w:val="300"/>
        </w:trPr>
        <w:tc>
          <w:tcPr>
            <w:tcW w:w="1829" w:type="dxa"/>
            <w:tcBorders>
              <w:top w:val="nil"/>
              <w:left w:val="nil"/>
              <w:bottom w:val="nil"/>
              <w:right w:val="nil"/>
            </w:tcBorders>
            <w:shd w:val="clear" w:color="auto" w:fill="auto"/>
            <w:noWrap/>
            <w:vAlign w:val="bottom"/>
            <w:hideMark/>
          </w:tcPr>
          <w:p w14:paraId="6E7308A2"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GHTP01022624.1</w:t>
            </w:r>
          </w:p>
        </w:tc>
        <w:tc>
          <w:tcPr>
            <w:tcW w:w="5042" w:type="dxa"/>
            <w:tcBorders>
              <w:top w:val="nil"/>
              <w:left w:val="nil"/>
              <w:bottom w:val="nil"/>
              <w:right w:val="nil"/>
            </w:tcBorders>
            <w:shd w:val="clear" w:color="auto" w:fill="auto"/>
            <w:noWrap/>
            <w:vAlign w:val="bottom"/>
            <w:hideMark/>
          </w:tcPr>
          <w:p w14:paraId="4E1F258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ERF113-like</w:t>
            </w:r>
          </w:p>
        </w:tc>
        <w:tc>
          <w:tcPr>
            <w:tcW w:w="1072" w:type="dxa"/>
            <w:tcBorders>
              <w:top w:val="nil"/>
              <w:left w:val="nil"/>
              <w:bottom w:val="nil"/>
              <w:right w:val="nil"/>
            </w:tcBorders>
            <w:shd w:val="clear" w:color="auto" w:fill="auto"/>
            <w:noWrap/>
            <w:vAlign w:val="bottom"/>
            <w:hideMark/>
          </w:tcPr>
          <w:p w14:paraId="1BEFEE2F"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2,36</w:t>
            </w:r>
          </w:p>
        </w:tc>
        <w:tc>
          <w:tcPr>
            <w:tcW w:w="1280" w:type="dxa"/>
            <w:tcBorders>
              <w:top w:val="nil"/>
              <w:left w:val="nil"/>
              <w:bottom w:val="nil"/>
              <w:right w:val="nil"/>
            </w:tcBorders>
            <w:shd w:val="clear" w:color="auto" w:fill="auto"/>
            <w:noWrap/>
            <w:vAlign w:val="bottom"/>
            <w:hideMark/>
          </w:tcPr>
          <w:p w14:paraId="5E914CC0"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57232BE7" w14:textId="77777777" w:rsidTr="003C5919">
        <w:trPr>
          <w:trHeight w:val="300"/>
        </w:trPr>
        <w:tc>
          <w:tcPr>
            <w:tcW w:w="1829" w:type="dxa"/>
            <w:tcBorders>
              <w:top w:val="nil"/>
              <w:left w:val="nil"/>
              <w:bottom w:val="nil"/>
              <w:right w:val="nil"/>
            </w:tcBorders>
            <w:shd w:val="clear" w:color="auto" w:fill="auto"/>
            <w:noWrap/>
            <w:vAlign w:val="bottom"/>
            <w:hideMark/>
          </w:tcPr>
          <w:p w14:paraId="62AD8343"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GHTP01026808.1</w:t>
            </w:r>
          </w:p>
        </w:tc>
        <w:tc>
          <w:tcPr>
            <w:tcW w:w="5042" w:type="dxa"/>
            <w:tcBorders>
              <w:top w:val="nil"/>
              <w:left w:val="nil"/>
              <w:bottom w:val="nil"/>
              <w:right w:val="nil"/>
            </w:tcBorders>
            <w:shd w:val="clear" w:color="auto" w:fill="auto"/>
            <w:noWrap/>
            <w:vAlign w:val="bottom"/>
            <w:hideMark/>
          </w:tcPr>
          <w:p w14:paraId="35919BD9"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 INSENSITIVE 3-like 1 protein</w:t>
            </w:r>
          </w:p>
        </w:tc>
        <w:tc>
          <w:tcPr>
            <w:tcW w:w="1072" w:type="dxa"/>
            <w:tcBorders>
              <w:top w:val="nil"/>
              <w:left w:val="nil"/>
              <w:bottom w:val="nil"/>
              <w:right w:val="nil"/>
            </w:tcBorders>
            <w:shd w:val="clear" w:color="auto" w:fill="auto"/>
            <w:noWrap/>
            <w:vAlign w:val="bottom"/>
            <w:hideMark/>
          </w:tcPr>
          <w:p w14:paraId="2E14AD00"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2,21</w:t>
            </w:r>
          </w:p>
        </w:tc>
        <w:tc>
          <w:tcPr>
            <w:tcW w:w="1280" w:type="dxa"/>
            <w:tcBorders>
              <w:top w:val="nil"/>
              <w:left w:val="nil"/>
              <w:bottom w:val="nil"/>
              <w:right w:val="nil"/>
            </w:tcBorders>
            <w:shd w:val="clear" w:color="auto" w:fill="auto"/>
            <w:noWrap/>
            <w:vAlign w:val="bottom"/>
            <w:hideMark/>
          </w:tcPr>
          <w:p w14:paraId="6A3D9251"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1E3A4B74" w14:textId="77777777" w:rsidTr="003C5919">
        <w:trPr>
          <w:trHeight w:val="300"/>
        </w:trPr>
        <w:tc>
          <w:tcPr>
            <w:tcW w:w="1829" w:type="dxa"/>
            <w:tcBorders>
              <w:top w:val="nil"/>
              <w:left w:val="nil"/>
              <w:bottom w:val="nil"/>
              <w:right w:val="nil"/>
            </w:tcBorders>
            <w:shd w:val="clear" w:color="auto" w:fill="auto"/>
            <w:noWrap/>
            <w:vAlign w:val="bottom"/>
            <w:hideMark/>
          </w:tcPr>
          <w:p w14:paraId="7B582E22"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GHTP01001331.1</w:t>
            </w:r>
          </w:p>
        </w:tc>
        <w:tc>
          <w:tcPr>
            <w:tcW w:w="5042" w:type="dxa"/>
            <w:tcBorders>
              <w:top w:val="nil"/>
              <w:left w:val="nil"/>
              <w:bottom w:val="nil"/>
              <w:right w:val="nil"/>
            </w:tcBorders>
            <w:shd w:val="clear" w:color="auto" w:fill="auto"/>
            <w:noWrap/>
            <w:vAlign w:val="bottom"/>
            <w:hideMark/>
          </w:tcPr>
          <w:p w14:paraId="00EEB9C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ABSCISIC ACID-INSENSITIVE 5-like protein 2</w:t>
            </w:r>
          </w:p>
        </w:tc>
        <w:tc>
          <w:tcPr>
            <w:tcW w:w="1072" w:type="dxa"/>
            <w:tcBorders>
              <w:top w:val="nil"/>
              <w:left w:val="nil"/>
              <w:bottom w:val="nil"/>
              <w:right w:val="nil"/>
            </w:tcBorders>
            <w:shd w:val="clear" w:color="auto" w:fill="auto"/>
            <w:noWrap/>
            <w:vAlign w:val="bottom"/>
            <w:hideMark/>
          </w:tcPr>
          <w:p w14:paraId="615AB33B"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-2,01</w:t>
            </w:r>
          </w:p>
        </w:tc>
        <w:tc>
          <w:tcPr>
            <w:tcW w:w="1280" w:type="dxa"/>
            <w:tcBorders>
              <w:top w:val="nil"/>
              <w:left w:val="nil"/>
              <w:bottom w:val="nil"/>
              <w:right w:val="nil"/>
            </w:tcBorders>
            <w:shd w:val="clear" w:color="auto" w:fill="auto"/>
            <w:noWrap/>
            <w:vAlign w:val="bottom"/>
            <w:hideMark/>
          </w:tcPr>
          <w:p w14:paraId="6F9ABC64"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9,13E-08</w:t>
            </w:r>
          </w:p>
        </w:tc>
      </w:tr>
      <w:tr w:rsidR="00794898" w:rsidRPr="003C6E6A" w14:paraId="0FDADB01" w14:textId="77777777" w:rsidTr="003C5919">
        <w:trPr>
          <w:trHeight w:val="300"/>
        </w:trPr>
        <w:tc>
          <w:tcPr>
            <w:tcW w:w="1829" w:type="dxa"/>
            <w:tcBorders>
              <w:top w:val="nil"/>
              <w:left w:val="nil"/>
              <w:bottom w:val="nil"/>
              <w:right w:val="nil"/>
            </w:tcBorders>
            <w:shd w:val="clear" w:color="auto" w:fill="auto"/>
            <w:noWrap/>
            <w:vAlign w:val="bottom"/>
            <w:hideMark/>
          </w:tcPr>
          <w:p w14:paraId="3D6D762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GHTP01027484.1</w:t>
            </w:r>
          </w:p>
        </w:tc>
        <w:tc>
          <w:tcPr>
            <w:tcW w:w="5042" w:type="dxa"/>
            <w:tcBorders>
              <w:top w:val="nil"/>
              <w:left w:val="nil"/>
              <w:bottom w:val="nil"/>
              <w:right w:val="nil"/>
            </w:tcBorders>
            <w:shd w:val="clear" w:color="auto" w:fill="auto"/>
            <w:noWrap/>
            <w:vAlign w:val="bottom"/>
            <w:hideMark/>
          </w:tcPr>
          <w:p w14:paraId="2B5BC922"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ABSCISIC ACID-INSENSITIVE 5-like protein 2</w:t>
            </w:r>
          </w:p>
        </w:tc>
        <w:tc>
          <w:tcPr>
            <w:tcW w:w="1072" w:type="dxa"/>
            <w:tcBorders>
              <w:top w:val="nil"/>
              <w:left w:val="nil"/>
              <w:bottom w:val="nil"/>
              <w:right w:val="nil"/>
            </w:tcBorders>
            <w:shd w:val="clear" w:color="auto" w:fill="auto"/>
            <w:noWrap/>
            <w:vAlign w:val="bottom"/>
            <w:hideMark/>
          </w:tcPr>
          <w:p w14:paraId="7B3FF1F1"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w:t>
            </w:r>
          </w:p>
        </w:tc>
        <w:tc>
          <w:tcPr>
            <w:tcW w:w="1280" w:type="dxa"/>
            <w:tcBorders>
              <w:top w:val="nil"/>
              <w:left w:val="nil"/>
              <w:bottom w:val="nil"/>
              <w:right w:val="nil"/>
            </w:tcBorders>
            <w:shd w:val="clear" w:color="auto" w:fill="auto"/>
            <w:noWrap/>
            <w:vAlign w:val="bottom"/>
            <w:hideMark/>
          </w:tcPr>
          <w:p w14:paraId="5F31AD86"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2,22E-04</w:t>
            </w:r>
          </w:p>
        </w:tc>
      </w:tr>
      <w:tr w:rsidR="00794898" w:rsidRPr="003C6E6A" w14:paraId="1EAE4ACF" w14:textId="77777777" w:rsidTr="003C5919">
        <w:trPr>
          <w:trHeight w:val="300"/>
        </w:trPr>
        <w:tc>
          <w:tcPr>
            <w:tcW w:w="1829" w:type="dxa"/>
            <w:tcBorders>
              <w:top w:val="nil"/>
              <w:left w:val="nil"/>
              <w:bottom w:val="nil"/>
              <w:right w:val="nil"/>
            </w:tcBorders>
            <w:shd w:val="clear" w:color="auto" w:fill="auto"/>
            <w:noWrap/>
            <w:vAlign w:val="bottom"/>
            <w:hideMark/>
          </w:tcPr>
          <w:p w14:paraId="5A10695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GHTP01013581.1</w:t>
            </w:r>
          </w:p>
        </w:tc>
        <w:tc>
          <w:tcPr>
            <w:tcW w:w="5042" w:type="dxa"/>
            <w:tcBorders>
              <w:top w:val="nil"/>
              <w:left w:val="nil"/>
              <w:bottom w:val="nil"/>
              <w:right w:val="nil"/>
            </w:tcBorders>
            <w:shd w:val="clear" w:color="auto" w:fill="auto"/>
            <w:noWrap/>
            <w:vAlign w:val="bottom"/>
            <w:hideMark/>
          </w:tcPr>
          <w:p w14:paraId="42A6F0D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24-methylenesterol C-methyltransferase 2</w:t>
            </w:r>
          </w:p>
        </w:tc>
        <w:tc>
          <w:tcPr>
            <w:tcW w:w="1072" w:type="dxa"/>
            <w:tcBorders>
              <w:top w:val="nil"/>
              <w:left w:val="nil"/>
              <w:bottom w:val="nil"/>
              <w:right w:val="nil"/>
            </w:tcBorders>
            <w:shd w:val="clear" w:color="auto" w:fill="auto"/>
            <w:noWrap/>
            <w:vAlign w:val="bottom"/>
            <w:hideMark/>
          </w:tcPr>
          <w:p w14:paraId="19737DEB"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3,03</w:t>
            </w:r>
          </w:p>
        </w:tc>
        <w:tc>
          <w:tcPr>
            <w:tcW w:w="1280" w:type="dxa"/>
            <w:tcBorders>
              <w:top w:val="nil"/>
              <w:left w:val="nil"/>
              <w:bottom w:val="nil"/>
              <w:right w:val="nil"/>
            </w:tcBorders>
            <w:shd w:val="clear" w:color="auto" w:fill="auto"/>
            <w:noWrap/>
            <w:vAlign w:val="bottom"/>
            <w:hideMark/>
          </w:tcPr>
          <w:p w14:paraId="7EB27137"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70255397" w14:textId="77777777" w:rsidTr="003C5919">
        <w:trPr>
          <w:trHeight w:val="300"/>
        </w:trPr>
        <w:tc>
          <w:tcPr>
            <w:tcW w:w="1829" w:type="dxa"/>
            <w:tcBorders>
              <w:top w:val="nil"/>
              <w:left w:val="nil"/>
              <w:bottom w:val="nil"/>
              <w:right w:val="nil"/>
            </w:tcBorders>
            <w:shd w:val="clear" w:color="auto" w:fill="auto"/>
            <w:noWrap/>
            <w:vAlign w:val="bottom"/>
            <w:hideMark/>
          </w:tcPr>
          <w:p w14:paraId="1F78BC8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GHTP01025875.1</w:t>
            </w:r>
          </w:p>
        </w:tc>
        <w:tc>
          <w:tcPr>
            <w:tcW w:w="5042" w:type="dxa"/>
            <w:tcBorders>
              <w:top w:val="nil"/>
              <w:left w:val="nil"/>
              <w:bottom w:val="nil"/>
              <w:right w:val="nil"/>
            </w:tcBorders>
            <w:shd w:val="clear" w:color="auto" w:fill="auto"/>
            <w:noWrap/>
            <w:vAlign w:val="bottom"/>
            <w:hideMark/>
          </w:tcPr>
          <w:p w14:paraId="75E5F61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mitogen-activated protein kinase kinase 3</w:t>
            </w:r>
          </w:p>
        </w:tc>
        <w:tc>
          <w:tcPr>
            <w:tcW w:w="1072" w:type="dxa"/>
            <w:tcBorders>
              <w:top w:val="nil"/>
              <w:left w:val="nil"/>
              <w:bottom w:val="nil"/>
              <w:right w:val="nil"/>
            </w:tcBorders>
            <w:shd w:val="clear" w:color="auto" w:fill="auto"/>
            <w:noWrap/>
            <w:vAlign w:val="bottom"/>
            <w:hideMark/>
          </w:tcPr>
          <w:p w14:paraId="121DAE4A"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2,01</w:t>
            </w:r>
          </w:p>
        </w:tc>
        <w:tc>
          <w:tcPr>
            <w:tcW w:w="1280" w:type="dxa"/>
            <w:tcBorders>
              <w:top w:val="nil"/>
              <w:left w:val="nil"/>
              <w:bottom w:val="nil"/>
              <w:right w:val="nil"/>
            </w:tcBorders>
            <w:shd w:val="clear" w:color="auto" w:fill="auto"/>
            <w:noWrap/>
            <w:vAlign w:val="bottom"/>
            <w:hideMark/>
          </w:tcPr>
          <w:p w14:paraId="17B404B5"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227DAA65" w14:textId="77777777" w:rsidTr="003C5919">
        <w:trPr>
          <w:trHeight w:val="300"/>
        </w:trPr>
        <w:tc>
          <w:tcPr>
            <w:tcW w:w="1829" w:type="dxa"/>
            <w:tcBorders>
              <w:top w:val="nil"/>
              <w:left w:val="nil"/>
              <w:bottom w:val="nil"/>
              <w:right w:val="nil"/>
            </w:tcBorders>
            <w:shd w:val="clear" w:color="auto" w:fill="auto"/>
            <w:noWrap/>
            <w:vAlign w:val="bottom"/>
            <w:hideMark/>
          </w:tcPr>
          <w:p w14:paraId="6304BEC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GHTP01020930.1</w:t>
            </w:r>
          </w:p>
        </w:tc>
        <w:tc>
          <w:tcPr>
            <w:tcW w:w="5042" w:type="dxa"/>
            <w:tcBorders>
              <w:top w:val="nil"/>
              <w:left w:val="nil"/>
              <w:bottom w:val="nil"/>
              <w:right w:val="nil"/>
            </w:tcBorders>
            <w:shd w:val="clear" w:color="auto" w:fill="auto"/>
            <w:noWrap/>
            <w:vAlign w:val="bottom"/>
            <w:hideMark/>
          </w:tcPr>
          <w:p w14:paraId="4817493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E3 ubiquitin-protein ligase XBAT32-like</w:t>
            </w:r>
          </w:p>
        </w:tc>
        <w:tc>
          <w:tcPr>
            <w:tcW w:w="1072" w:type="dxa"/>
            <w:tcBorders>
              <w:top w:val="nil"/>
              <w:left w:val="nil"/>
              <w:bottom w:val="nil"/>
              <w:right w:val="nil"/>
            </w:tcBorders>
            <w:shd w:val="clear" w:color="auto" w:fill="auto"/>
            <w:noWrap/>
            <w:vAlign w:val="bottom"/>
            <w:hideMark/>
          </w:tcPr>
          <w:p w14:paraId="40614914"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2,23</w:t>
            </w:r>
          </w:p>
        </w:tc>
        <w:tc>
          <w:tcPr>
            <w:tcW w:w="1280" w:type="dxa"/>
            <w:tcBorders>
              <w:top w:val="nil"/>
              <w:left w:val="nil"/>
              <w:bottom w:val="nil"/>
              <w:right w:val="nil"/>
            </w:tcBorders>
            <w:shd w:val="clear" w:color="auto" w:fill="auto"/>
            <w:noWrap/>
            <w:vAlign w:val="bottom"/>
            <w:hideMark/>
          </w:tcPr>
          <w:p w14:paraId="6F3D6CA3"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1,09E-04</w:t>
            </w:r>
          </w:p>
        </w:tc>
      </w:tr>
      <w:tr w:rsidR="00794898" w:rsidRPr="003C6E6A" w14:paraId="1307C6DA" w14:textId="77777777" w:rsidTr="003C5919">
        <w:trPr>
          <w:trHeight w:val="300"/>
        </w:trPr>
        <w:tc>
          <w:tcPr>
            <w:tcW w:w="1829" w:type="dxa"/>
            <w:tcBorders>
              <w:top w:val="nil"/>
              <w:left w:val="nil"/>
              <w:bottom w:val="nil"/>
              <w:right w:val="nil"/>
            </w:tcBorders>
            <w:shd w:val="clear" w:color="auto" w:fill="auto"/>
            <w:noWrap/>
            <w:vAlign w:val="bottom"/>
            <w:hideMark/>
          </w:tcPr>
          <w:p w14:paraId="49FE9DD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GHTP01019001.1</w:t>
            </w:r>
          </w:p>
        </w:tc>
        <w:tc>
          <w:tcPr>
            <w:tcW w:w="5042" w:type="dxa"/>
            <w:tcBorders>
              <w:top w:val="nil"/>
              <w:left w:val="nil"/>
              <w:bottom w:val="nil"/>
              <w:right w:val="nil"/>
            </w:tcBorders>
            <w:shd w:val="clear" w:color="auto" w:fill="auto"/>
            <w:noWrap/>
            <w:vAlign w:val="bottom"/>
            <w:hideMark/>
          </w:tcPr>
          <w:p w14:paraId="47FAF177"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abscisic stress ripening</w:t>
            </w:r>
          </w:p>
        </w:tc>
        <w:tc>
          <w:tcPr>
            <w:tcW w:w="1072" w:type="dxa"/>
            <w:tcBorders>
              <w:top w:val="nil"/>
              <w:left w:val="nil"/>
              <w:bottom w:val="nil"/>
              <w:right w:val="nil"/>
            </w:tcBorders>
            <w:shd w:val="clear" w:color="auto" w:fill="auto"/>
            <w:noWrap/>
            <w:vAlign w:val="bottom"/>
            <w:hideMark/>
          </w:tcPr>
          <w:p w14:paraId="010E3555"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2,35</w:t>
            </w:r>
          </w:p>
        </w:tc>
        <w:tc>
          <w:tcPr>
            <w:tcW w:w="1280" w:type="dxa"/>
            <w:tcBorders>
              <w:top w:val="nil"/>
              <w:left w:val="nil"/>
              <w:bottom w:val="nil"/>
              <w:right w:val="nil"/>
            </w:tcBorders>
            <w:shd w:val="clear" w:color="auto" w:fill="auto"/>
            <w:noWrap/>
            <w:vAlign w:val="bottom"/>
            <w:hideMark/>
          </w:tcPr>
          <w:p w14:paraId="19209BD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559300FB" w14:textId="77777777" w:rsidTr="003C5919">
        <w:trPr>
          <w:trHeight w:val="300"/>
        </w:trPr>
        <w:tc>
          <w:tcPr>
            <w:tcW w:w="1829" w:type="dxa"/>
            <w:tcBorders>
              <w:top w:val="nil"/>
              <w:left w:val="nil"/>
              <w:bottom w:val="nil"/>
              <w:right w:val="nil"/>
            </w:tcBorders>
            <w:shd w:val="clear" w:color="auto" w:fill="auto"/>
            <w:noWrap/>
            <w:vAlign w:val="bottom"/>
            <w:hideMark/>
          </w:tcPr>
          <w:p w14:paraId="2C64513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GHTP01018148.1</w:t>
            </w:r>
          </w:p>
        </w:tc>
        <w:tc>
          <w:tcPr>
            <w:tcW w:w="5042" w:type="dxa"/>
            <w:tcBorders>
              <w:top w:val="nil"/>
              <w:left w:val="nil"/>
              <w:bottom w:val="nil"/>
              <w:right w:val="nil"/>
            </w:tcBorders>
            <w:shd w:val="clear" w:color="auto" w:fill="auto"/>
            <w:noWrap/>
            <w:vAlign w:val="bottom"/>
            <w:hideMark/>
          </w:tcPr>
          <w:p w14:paraId="1F8C1C5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heptahelical transmembrane protein 4-like isoform X1</w:t>
            </w:r>
          </w:p>
        </w:tc>
        <w:tc>
          <w:tcPr>
            <w:tcW w:w="1072" w:type="dxa"/>
            <w:tcBorders>
              <w:top w:val="nil"/>
              <w:left w:val="nil"/>
              <w:bottom w:val="nil"/>
              <w:right w:val="nil"/>
            </w:tcBorders>
            <w:shd w:val="clear" w:color="auto" w:fill="auto"/>
            <w:noWrap/>
            <w:vAlign w:val="bottom"/>
            <w:hideMark/>
          </w:tcPr>
          <w:p w14:paraId="5D27C24E"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2,05</w:t>
            </w:r>
          </w:p>
        </w:tc>
        <w:tc>
          <w:tcPr>
            <w:tcW w:w="1280" w:type="dxa"/>
            <w:tcBorders>
              <w:top w:val="nil"/>
              <w:left w:val="nil"/>
              <w:bottom w:val="nil"/>
              <w:right w:val="nil"/>
            </w:tcBorders>
            <w:shd w:val="clear" w:color="auto" w:fill="auto"/>
            <w:noWrap/>
            <w:vAlign w:val="bottom"/>
            <w:hideMark/>
          </w:tcPr>
          <w:p w14:paraId="59560F3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5EA6D8E0" w14:textId="77777777" w:rsidTr="003C5919">
        <w:trPr>
          <w:trHeight w:val="300"/>
        </w:trPr>
        <w:tc>
          <w:tcPr>
            <w:tcW w:w="1829" w:type="dxa"/>
            <w:tcBorders>
              <w:top w:val="nil"/>
              <w:left w:val="nil"/>
              <w:bottom w:val="nil"/>
              <w:right w:val="nil"/>
            </w:tcBorders>
            <w:shd w:val="clear" w:color="auto" w:fill="auto"/>
            <w:noWrap/>
            <w:vAlign w:val="bottom"/>
            <w:hideMark/>
          </w:tcPr>
          <w:p w14:paraId="0399800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lastRenderedPageBreak/>
              <w:t>GHTP01022648.1</w:t>
            </w:r>
          </w:p>
        </w:tc>
        <w:tc>
          <w:tcPr>
            <w:tcW w:w="5042" w:type="dxa"/>
            <w:tcBorders>
              <w:top w:val="nil"/>
              <w:left w:val="nil"/>
              <w:bottom w:val="nil"/>
              <w:right w:val="nil"/>
            </w:tcBorders>
            <w:shd w:val="clear" w:color="auto" w:fill="auto"/>
            <w:noWrap/>
            <w:vAlign w:val="bottom"/>
            <w:hideMark/>
          </w:tcPr>
          <w:p w14:paraId="32D0E35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ERF114</w:t>
            </w:r>
          </w:p>
        </w:tc>
        <w:tc>
          <w:tcPr>
            <w:tcW w:w="1072" w:type="dxa"/>
            <w:tcBorders>
              <w:top w:val="nil"/>
              <w:left w:val="nil"/>
              <w:bottom w:val="nil"/>
              <w:right w:val="nil"/>
            </w:tcBorders>
            <w:shd w:val="clear" w:color="auto" w:fill="auto"/>
            <w:noWrap/>
            <w:vAlign w:val="bottom"/>
            <w:hideMark/>
          </w:tcPr>
          <w:p w14:paraId="12AE1178"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3,97</w:t>
            </w:r>
          </w:p>
        </w:tc>
        <w:tc>
          <w:tcPr>
            <w:tcW w:w="1280" w:type="dxa"/>
            <w:tcBorders>
              <w:top w:val="nil"/>
              <w:left w:val="nil"/>
              <w:bottom w:val="nil"/>
              <w:right w:val="nil"/>
            </w:tcBorders>
            <w:shd w:val="clear" w:color="auto" w:fill="auto"/>
            <w:noWrap/>
            <w:vAlign w:val="bottom"/>
            <w:hideMark/>
          </w:tcPr>
          <w:p w14:paraId="3AE0D70D"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1582DBA8" w14:textId="77777777" w:rsidTr="003C5919">
        <w:trPr>
          <w:trHeight w:val="300"/>
        </w:trPr>
        <w:tc>
          <w:tcPr>
            <w:tcW w:w="1829" w:type="dxa"/>
            <w:tcBorders>
              <w:top w:val="nil"/>
              <w:left w:val="nil"/>
              <w:bottom w:val="nil"/>
              <w:right w:val="nil"/>
            </w:tcBorders>
            <w:shd w:val="clear" w:color="auto" w:fill="auto"/>
            <w:noWrap/>
            <w:vAlign w:val="bottom"/>
            <w:hideMark/>
          </w:tcPr>
          <w:p w14:paraId="41DAEA5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GHTP01027496.1</w:t>
            </w:r>
          </w:p>
        </w:tc>
        <w:tc>
          <w:tcPr>
            <w:tcW w:w="5042" w:type="dxa"/>
            <w:tcBorders>
              <w:top w:val="nil"/>
              <w:left w:val="nil"/>
              <w:bottom w:val="nil"/>
              <w:right w:val="nil"/>
            </w:tcBorders>
            <w:shd w:val="clear" w:color="auto" w:fill="auto"/>
            <w:noWrap/>
            <w:vAlign w:val="bottom"/>
            <w:hideMark/>
          </w:tcPr>
          <w:p w14:paraId="065C9A5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ABSCISIC ACID-INSENSITIVE 5-like protein 5</w:t>
            </w:r>
          </w:p>
        </w:tc>
        <w:tc>
          <w:tcPr>
            <w:tcW w:w="1072" w:type="dxa"/>
            <w:tcBorders>
              <w:top w:val="nil"/>
              <w:left w:val="nil"/>
              <w:bottom w:val="nil"/>
              <w:right w:val="nil"/>
            </w:tcBorders>
            <w:shd w:val="clear" w:color="auto" w:fill="auto"/>
            <w:noWrap/>
            <w:vAlign w:val="bottom"/>
            <w:hideMark/>
          </w:tcPr>
          <w:p w14:paraId="299AD9AC"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-3,44</w:t>
            </w:r>
          </w:p>
        </w:tc>
        <w:tc>
          <w:tcPr>
            <w:tcW w:w="1280" w:type="dxa"/>
            <w:tcBorders>
              <w:top w:val="nil"/>
              <w:left w:val="nil"/>
              <w:bottom w:val="nil"/>
              <w:right w:val="nil"/>
            </w:tcBorders>
            <w:shd w:val="clear" w:color="auto" w:fill="auto"/>
            <w:noWrap/>
            <w:vAlign w:val="bottom"/>
            <w:hideMark/>
          </w:tcPr>
          <w:p w14:paraId="349D66F0"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0718AF92" w14:textId="77777777" w:rsidTr="003C5919">
        <w:trPr>
          <w:trHeight w:val="300"/>
        </w:trPr>
        <w:tc>
          <w:tcPr>
            <w:tcW w:w="1829" w:type="dxa"/>
            <w:tcBorders>
              <w:top w:val="nil"/>
              <w:left w:val="nil"/>
              <w:bottom w:val="nil"/>
              <w:right w:val="nil"/>
            </w:tcBorders>
            <w:shd w:val="clear" w:color="auto" w:fill="auto"/>
            <w:noWrap/>
            <w:vAlign w:val="bottom"/>
            <w:hideMark/>
          </w:tcPr>
          <w:p w14:paraId="58318709"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GHTP01001870.1</w:t>
            </w:r>
          </w:p>
        </w:tc>
        <w:tc>
          <w:tcPr>
            <w:tcW w:w="5042" w:type="dxa"/>
            <w:tcBorders>
              <w:top w:val="nil"/>
              <w:left w:val="nil"/>
              <w:bottom w:val="nil"/>
              <w:right w:val="nil"/>
            </w:tcBorders>
            <w:shd w:val="clear" w:color="auto" w:fill="auto"/>
            <w:noWrap/>
            <w:vAlign w:val="bottom"/>
            <w:hideMark/>
          </w:tcPr>
          <w:p w14:paraId="7F163749"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2-like</w:t>
            </w:r>
          </w:p>
        </w:tc>
        <w:tc>
          <w:tcPr>
            <w:tcW w:w="1072" w:type="dxa"/>
            <w:tcBorders>
              <w:top w:val="nil"/>
              <w:left w:val="nil"/>
              <w:bottom w:val="nil"/>
              <w:right w:val="nil"/>
            </w:tcBorders>
            <w:shd w:val="clear" w:color="auto" w:fill="auto"/>
            <w:noWrap/>
            <w:vAlign w:val="bottom"/>
            <w:hideMark/>
          </w:tcPr>
          <w:p w14:paraId="1253F59E"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2,06</w:t>
            </w:r>
          </w:p>
        </w:tc>
        <w:tc>
          <w:tcPr>
            <w:tcW w:w="1280" w:type="dxa"/>
            <w:tcBorders>
              <w:top w:val="nil"/>
              <w:left w:val="nil"/>
              <w:bottom w:val="nil"/>
              <w:right w:val="nil"/>
            </w:tcBorders>
            <w:shd w:val="clear" w:color="auto" w:fill="auto"/>
            <w:noWrap/>
            <w:vAlign w:val="bottom"/>
            <w:hideMark/>
          </w:tcPr>
          <w:p w14:paraId="3A0258E2"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6D3D6475" w14:textId="77777777" w:rsidTr="003C5919">
        <w:trPr>
          <w:trHeight w:val="300"/>
        </w:trPr>
        <w:tc>
          <w:tcPr>
            <w:tcW w:w="1829" w:type="dxa"/>
            <w:tcBorders>
              <w:top w:val="nil"/>
              <w:left w:val="nil"/>
              <w:bottom w:val="nil"/>
              <w:right w:val="nil"/>
            </w:tcBorders>
            <w:shd w:val="clear" w:color="auto" w:fill="auto"/>
            <w:noWrap/>
            <w:vAlign w:val="bottom"/>
            <w:hideMark/>
          </w:tcPr>
          <w:p w14:paraId="591422D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GHTP01023877.1</w:t>
            </w:r>
          </w:p>
        </w:tc>
        <w:tc>
          <w:tcPr>
            <w:tcW w:w="5042" w:type="dxa"/>
            <w:tcBorders>
              <w:top w:val="nil"/>
              <w:left w:val="nil"/>
              <w:bottom w:val="nil"/>
              <w:right w:val="nil"/>
            </w:tcBorders>
            <w:shd w:val="clear" w:color="auto" w:fill="auto"/>
            <w:noWrap/>
            <w:vAlign w:val="bottom"/>
            <w:hideMark/>
          </w:tcPr>
          <w:p w14:paraId="748A8CA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CBL-interacting protein kinase 2-like</w:t>
            </w:r>
          </w:p>
        </w:tc>
        <w:tc>
          <w:tcPr>
            <w:tcW w:w="1072" w:type="dxa"/>
            <w:tcBorders>
              <w:top w:val="nil"/>
              <w:left w:val="nil"/>
              <w:bottom w:val="nil"/>
              <w:right w:val="nil"/>
            </w:tcBorders>
            <w:shd w:val="clear" w:color="auto" w:fill="auto"/>
            <w:noWrap/>
            <w:vAlign w:val="bottom"/>
            <w:hideMark/>
          </w:tcPr>
          <w:p w14:paraId="0242624C"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2,48</w:t>
            </w:r>
          </w:p>
        </w:tc>
        <w:tc>
          <w:tcPr>
            <w:tcW w:w="1280" w:type="dxa"/>
            <w:tcBorders>
              <w:top w:val="nil"/>
              <w:left w:val="nil"/>
              <w:bottom w:val="nil"/>
              <w:right w:val="nil"/>
            </w:tcBorders>
            <w:shd w:val="clear" w:color="auto" w:fill="auto"/>
            <w:noWrap/>
            <w:vAlign w:val="bottom"/>
            <w:hideMark/>
          </w:tcPr>
          <w:p w14:paraId="47C1B4AE"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4,71E-10</w:t>
            </w:r>
          </w:p>
        </w:tc>
      </w:tr>
      <w:tr w:rsidR="00794898" w:rsidRPr="003C6E6A" w14:paraId="1CD38118" w14:textId="77777777" w:rsidTr="003C5919">
        <w:trPr>
          <w:trHeight w:val="300"/>
        </w:trPr>
        <w:tc>
          <w:tcPr>
            <w:tcW w:w="1829" w:type="dxa"/>
            <w:tcBorders>
              <w:top w:val="nil"/>
              <w:left w:val="nil"/>
              <w:bottom w:val="nil"/>
              <w:right w:val="nil"/>
            </w:tcBorders>
            <w:shd w:val="clear" w:color="auto" w:fill="auto"/>
            <w:noWrap/>
            <w:vAlign w:val="bottom"/>
            <w:hideMark/>
          </w:tcPr>
          <w:p w14:paraId="6743C6E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GHTP01001939.1</w:t>
            </w:r>
          </w:p>
        </w:tc>
        <w:tc>
          <w:tcPr>
            <w:tcW w:w="5042" w:type="dxa"/>
            <w:tcBorders>
              <w:top w:val="nil"/>
              <w:left w:val="nil"/>
              <w:bottom w:val="nil"/>
              <w:right w:val="nil"/>
            </w:tcBorders>
            <w:shd w:val="clear" w:color="auto" w:fill="auto"/>
            <w:noWrap/>
            <w:vAlign w:val="bottom"/>
            <w:hideMark/>
          </w:tcPr>
          <w:p w14:paraId="2E32631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annexin D2-like</w:t>
            </w:r>
          </w:p>
        </w:tc>
        <w:tc>
          <w:tcPr>
            <w:tcW w:w="1072" w:type="dxa"/>
            <w:tcBorders>
              <w:top w:val="nil"/>
              <w:left w:val="nil"/>
              <w:bottom w:val="nil"/>
              <w:right w:val="nil"/>
            </w:tcBorders>
            <w:shd w:val="clear" w:color="auto" w:fill="auto"/>
            <w:noWrap/>
            <w:vAlign w:val="bottom"/>
            <w:hideMark/>
          </w:tcPr>
          <w:p w14:paraId="5E0F19CD"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-2,16</w:t>
            </w:r>
          </w:p>
        </w:tc>
        <w:tc>
          <w:tcPr>
            <w:tcW w:w="1280" w:type="dxa"/>
            <w:tcBorders>
              <w:top w:val="nil"/>
              <w:left w:val="nil"/>
              <w:bottom w:val="nil"/>
              <w:right w:val="nil"/>
            </w:tcBorders>
            <w:shd w:val="clear" w:color="auto" w:fill="auto"/>
            <w:noWrap/>
            <w:vAlign w:val="bottom"/>
            <w:hideMark/>
          </w:tcPr>
          <w:p w14:paraId="045DC822"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4F86F67E" w14:textId="77777777" w:rsidTr="003C5919">
        <w:trPr>
          <w:trHeight w:val="300"/>
        </w:trPr>
        <w:tc>
          <w:tcPr>
            <w:tcW w:w="1829" w:type="dxa"/>
            <w:tcBorders>
              <w:top w:val="nil"/>
              <w:left w:val="nil"/>
              <w:bottom w:val="nil"/>
              <w:right w:val="nil"/>
            </w:tcBorders>
            <w:shd w:val="clear" w:color="auto" w:fill="auto"/>
            <w:noWrap/>
            <w:vAlign w:val="bottom"/>
            <w:hideMark/>
          </w:tcPr>
          <w:p w14:paraId="790C26C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GHTP01026872.1</w:t>
            </w:r>
          </w:p>
        </w:tc>
        <w:tc>
          <w:tcPr>
            <w:tcW w:w="5042" w:type="dxa"/>
            <w:tcBorders>
              <w:top w:val="nil"/>
              <w:left w:val="nil"/>
              <w:bottom w:val="nil"/>
              <w:right w:val="nil"/>
            </w:tcBorders>
            <w:shd w:val="clear" w:color="auto" w:fill="auto"/>
            <w:noWrap/>
            <w:vAlign w:val="bottom"/>
            <w:hideMark/>
          </w:tcPr>
          <w:p w14:paraId="623938F9"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1-aminocyclopropane-1-carboxylate oxidase</w:t>
            </w:r>
          </w:p>
        </w:tc>
        <w:tc>
          <w:tcPr>
            <w:tcW w:w="1072" w:type="dxa"/>
            <w:tcBorders>
              <w:top w:val="nil"/>
              <w:left w:val="nil"/>
              <w:bottom w:val="nil"/>
              <w:right w:val="nil"/>
            </w:tcBorders>
            <w:shd w:val="clear" w:color="auto" w:fill="auto"/>
            <w:noWrap/>
            <w:vAlign w:val="bottom"/>
            <w:hideMark/>
          </w:tcPr>
          <w:p w14:paraId="484B92C8"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5,4</w:t>
            </w:r>
          </w:p>
        </w:tc>
        <w:tc>
          <w:tcPr>
            <w:tcW w:w="1280" w:type="dxa"/>
            <w:tcBorders>
              <w:top w:val="nil"/>
              <w:left w:val="nil"/>
              <w:bottom w:val="nil"/>
              <w:right w:val="nil"/>
            </w:tcBorders>
            <w:shd w:val="clear" w:color="auto" w:fill="auto"/>
            <w:noWrap/>
            <w:vAlign w:val="bottom"/>
            <w:hideMark/>
          </w:tcPr>
          <w:p w14:paraId="164AD2D5"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68CFECB9" w14:textId="77777777" w:rsidTr="003C5919">
        <w:trPr>
          <w:trHeight w:val="300"/>
        </w:trPr>
        <w:tc>
          <w:tcPr>
            <w:tcW w:w="1829" w:type="dxa"/>
            <w:tcBorders>
              <w:top w:val="nil"/>
              <w:left w:val="nil"/>
              <w:bottom w:val="nil"/>
              <w:right w:val="nil"/>
            </w:tcBorders>
            <w:shd w:val="clear" w:color="auto" w:fill="auto"/>
            <w:noWrap/>
            <w:vAlign w:val="bottom"/>
            <w:hideMark/>
          </w:tcPr>
          <w:p w14:paraId="07AB13B2"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GHTP01018144.1</w:t>
            </w:r>
          </w:p>
        </w:tc>
        <w:tc>
          <w:tcPr>
            <w:tcW w:w="5042" w:type="dxa"/>
            <w:tcBorders>
              <w:top w:val="nil"/>
              <w:left w:val="nil"/>
              <w:bottom w:val="nil"/>
              <w:right w:val="nil"/>
            </w:tcBorders>
            <w:shd w:val="clear" w:color="auto" w:fill="auto"/>
            <w:noWrap/>
            <w:vAlign w:val="bottom"/>
            <w:hideMark/>
          </w:tcPr>
          <w:p w14:paraId="491F57EC"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heptahelical transmembrane protein 2-like</w:t>
            </w:r>
          </w:p>
        </w:tc>
        <w:tc>
          <w:tcPr>
            <w:tcW w:w="1072" w:type="dxa"/>
            <w:tcBorders>
              <w:top w:val="nil"/>
              <w:left w:val="nil"/>
              <w:bottom w:val="nil"/>
              <w:right w:val="nil"/>
            </w:tcBorders>
            <w:shd w:val="clear" w:color="auto" w:fill="auto"/>
            <w:noWrap/>
            <w:vAlign w:val="bottom"/>
            <w:hideMark/>
          </w:tcPr>
          <w:p w14:paraId="527CE4C8"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-2,74</w:t>
            </w:r>
          </w:p>
        </w:tc>
        <w:tc>
          <w:tcPr>
            <w:tcW w:w="1280" w:type="dxa"/>
            <w:tcBorders>
              <w:top w:val="nil"/>
              <w:left w:val="nil"/>
              <w:bottom w:val="nil"/>
              <w:right w:val="nil"/>
            </w:tcBorders>
            <w:shd w:val="clear" w:color="auto" w:fill="auto"/>
            <w:noWrap/>
            <w:vAlign w:val="bottom"/>
            <w:hideMark/>
          </w:tcPr>
          <w:p w14:paraId="1C61A3A7"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3789F4C8" w14:textId="77777777" w:rsidTr="003C5919">
        <w:trPr>
          <w:trHeight w:val="300"/>
        </w:trPr>
        <w:tc>
          <w:tcPr>
            <w:tcW w:w="1829" w:type="dxa"/>
            <w:tcBorders>
              <w:top w:val="nil"/>
              <w:left w:val="nil"/>
              <w:bottom w:val="nil"/>
              <w:right w:val="nil"/>
            </w:tcBorders>
            <w:shd w:val="clear" w:color="auto" w:fill="auto"/>
            <w:noWrap/>
            <w:vAlign w:val="bottom"/>
            <w:hideMark/>
          </w:tcPr>
          <w:p w14:paraId="0BB951B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GHTP01027843.1</w:t>
            </w:r>
          </w:p>
        </w:tc>
        <w:tc>
          <w:tcPr>
            <w:tcW w:w="5042" w:type="dxa"/>
            <w:tcBorders>
              <w:top w:val="nil"/>
              <w:left w:val="nil"/>
              <w:bottom w:val="nil"/>
              <w:right w:val="nil"/>
            </w:tcBorders>
            <w:shd w:val="clear" w:color="auto" w:fill="auto"/>
            <w:noWrap/>
            <w:vAlign w:val="bottom"/>
            <w:hideMark/>
          </w:tcPr>
          <w:p w14:paraId="5F81CC6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1B-like</w:t>
            </w:r>
          </w:p>
        </w:tc>
        <w:tc>
          <w:tcPr>
            <w:tcW w:w="1072" w:type="dxa"/>
            <w:tcBorders>
              <w:top w:val="nil"/>
              <w:left w:val="nil"/>
              <w:bottom w:val="nil"/>
              <w:right w:val="nil"/>
            </w:tcBorders>
            <w:shd w:val="clear" w:color="auto" w:fill="auto"/>
            <w:noWrap/>
            <w:vAlign w:val="bottom"/>
            <w:hideMark/>
          </w:tcPr>
          <w:p w14:paraId="118A5D5D"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4,77</w:t>
            </w:r>
          </w:p>
        </w:tc>
        <w:tc>
          <w:tcPr>
            <w:tcW w:w="1280" w:type="dxa"/>
            <w:tcBorders>
              <w:top w:val="nil"/>
              <w:left w:val="nil"/>
              <w:bottom w:val="nil"/>
              <w:right w:val="nil"/>
            </w:tcBorders>
            <w:shd w:val="clear" w:color="auto" w:fill="auto"/>
            <w:noWrap/>
            <w:vAlign w:val="bottom"/>
            <w:hideMark/>
          </w:tcPr>
          <w:p w14:paraId="042C6E23"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53F5CEB9" w14:textId="77777777" w:rsidTr="003C5919">
        <w:trPr>
          <w:trHeight w:val="300"/>
        </w:trPr>
        <w:tc>
          <w:tcPr>
            <w:tcW w:w="1829" w:type="dxa"/>
            <w:tcBorders>
              <w:top w:val="nil"/>
              <w:left w:val="nil"/>
              <w:bottom w:val="nil"/>
              <w:right w:val="nil"/>
            </w:tcBorders>
            <w:shd w:val="clear" w:color="auto" w:fill="auto"/>
            <w:noWrap/>
            <w:vAlign w:val="bottom"/>
            <w:hideMark/>
          </w:tcPr>
          <w:p w14:paraId="42805BB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GHTP01022652.1</w:t>
            </w:r>
          </w:p>
        </w:tc>
        <w:tc>
          <w:tcPr>
            <w:tcW w:w="5042" w:type="dxa"/>
            <w:tcBorders>
              <w:top w:val="nil"/>
              <w:left w:val="nil"/>
              <w:bottom w:val="nil"/>
              <w:right w:val="nil"/>
            </w:tcBorders>
            <w:shd w:val="clear" w:color="auto" w:fill="auto"/>
            <w:noWrap/>
            <w:vAlign w:val="bottom"/>
            <w:hideMark/>
          </w:tcPr>
          <w:p w14:paraId="514C85F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1B-like</w:t>
            </w:r>
          </w:p>
        </w:tc>
        <w:tc>
          <w:tcPr>
            <w:tcW w:w="1072" w:type="dxa"/>
            <w:tcBorders>
              <w:top w:val="nil"/>
              <w:left w:val="nil"/>
              <w:bottom w:val="nil"/>
              <w:right w:val="nil"/>
            </w:tcBorders>
            <w:shd w:val="clear" w:color="auto" w:fill="auto"/>
            <w:noWrap/>
            <w:vAlign w:val="bottom"/>
            <w:hideMark/>
          </w:tcPr>
          <w:p w14:paraId="7FBCAE9E"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4,31</w:t>
            </w:r>
          </w:p>
        </w:tc>
        <w:tc>
          <w:tcPr>
            <w:tcW w:w="1280" w:type="dxa"/>
            <w:tcBorders>
              <w:top w:val="nil"/>
              <w:left w:val="nil"/>
              <w:bottom w:val="nil"/>
              <w:right w:val="nil"/>
            </w:tcBorders>
            <w:shd w:val="clear" w:color="auto" w:fill="auto"/>
            <w:noWrap/>
            <w:vAlign w:val="bottom"/>
            <w:hideMark/>
          </w:tcPr>
          <w:p w14:paraId="0483EBB2"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71CAB5DF" w14:textId="77777777" w:rsidTr="003C5919">
        <w:trPr>
          <w:trHeight w:val="300"/>
        </w:trPr>
        <w:tc>
          <w:tcPr>
            <w:tcW w:w="1829" w:type="dxa"/>
            <w:tcBorders>
              <w:top w:val="nil"/>
              <w:left w:val="nil"/>
              <w:bottom w:val="nil"/>
              <w:right w:val="nil"/>
            </w:tcBorders>
            <w:shd w:val="clear" w:color="auto" w:fill="auto"/>
            <w:noWrap/>
            <w:vAlign w:val="bottom"/>
            <w:hideMark/>
          </w:tcPr>
          <w:p w14:paraId="18087ED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GHTP01022611.1</w:t>
            </w:r>
          </w:p>
        </w:tc>
        <w:tc>
          <w:tcPr>
            <w:tcW w:w="5042" w:type="dxa"/>
            <w:tcBorders>
              <w:top w:val="nil"/>
              <w:left w:val="nil"/>
              <w:bottom w:val="nil"/>
              <w:right w:val="nil"/>
            </w:tcBorders>
            <w:shd w:val="clear" w:color="auto" w:fill="auto"/>
            <w:noWrap/>
            <w:vAlign w:val="bottom"/>
            <w:hideMark/>
          </w:tcPr>
          <w:p w14:paraId="18F73D6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RAP2-7-like isoform X4</w:t>
            </w:r>
          </w:p>
        </w:tc>
        <w:tc>
          <w:tcPr>
            <w:tcW w:w="1072" w:type="dxa"/>
            <w:tcBorders>
              <w:top w:val="nil"/>
              <w:left w:val="nil"/>
              <w:bottom w:val="nil"/>
              <w:right w:val="nil"/>
            </w:tcBorders>
            <w:shd w:val="clear" w:color="auto" w:fill="auto"/>
            <w:noWrap/>
            <w:vAlign w:val="bottom"/>
            <w:hideMark/>
          </w:tcPr>
          <w:p w14:paraId="5FFB417A"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2,65</w:t>
            </w:r>
          </w:p>
        </w:tc>
        <w:tc>
          <w:tcPr>
            <w:tcW w:w="1280" w:type="dxa"/>
            <w:tcBorders>
              <w:top w:val="nil"/>
              <w:left w:val="nil"/>
              <w:bottom w:val="nil"/>
              <w:right w:val="nil"/>
            </w:tcBorders>
            <w:shd w:val="clear" w:color="auto" w:fill="auto"/>
            <w:noWrap/>
            <w:vAlign w:val="bottom"/>
            <w:hideMark/>
          </w:tcPr>
          <w:p w14:paraId="450BD3D7"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27427E16" w14:textId="77777777" w:rsidTr="003C5919">
        <w:trPr>
          <w:trHeight w:val="300"/>
        </w:trPr>
        <w:tc>
          <w:tcPr>
            <w:tcW w:w="1829" w:type="dxa"/>
            <w:tcBorders>
              <w:top w:val="nil"/>
              <w:left w:val="nil"/>
              <w:bottom w:val="nil"/>
              <w:right w:val="nil"/>
            </w:tcBorders>
            <w:shd w:val="clear" w:color="auto" w:fill="auto"/>
            <w:noWrap/>
            <w:vAlign w:val="bottom"/>
            <w:hideMark/>
          </w:tcPr>
          <w:p w14:paraId="08B012E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GHTP01006862.1</w:t>
            </w:r>
          </w:p>
        </w:tc>
        <w:tc>
          <w:tcPr>
            <w:tcW w:w="5042" w:type="dxa"/>
            <w:tcBorders>
              <w:top w:val="nil"/>
              <w:left w:val="nil"/>
              <w:bottom w:val="nil"/>
              <w:right w:val="nil"/>
            </w:tcBorders>
            <w:shd w:val="clear" w:color="auto" w:fill="auto"/>
            <w:noWrap/>
            <w:vAlign w:val="bottom"/>
            <w:hideMark/>
          </w:tcPr>
          <w:p w14:paraId="65D1777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serine/threonine-protein kinase At4g35230</w:t>
            </w:r>
          </w:p>
        </w:tc>
        <w:tc>
          <w:tcPr>
            <w:tcW w:w="1072" w:type="dxa"/>
            <w:tcBorders>
              <w:top w:val="nil"/>
              <w:left w:val="nil"/>
              <w:bottom w:val="nil"/>
              <w:right w:val="nil"/>
            </w:tcBorders>
            <w:shd w:val="clear" w:color="auto" w:fill="auto"/>
            <w:noWrap/>
            <w:vAlign w:val="bottom"/>
            <w:hideMark/>
          </w:tcPr>
          <w:p w14:paraId="2FDFEFE3"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w:t>
            </w:r>
          </w:p>
        </w:tc>
        <w:tc>
          <w:tcPr>
            <w:tcW w:w="1280" w:type="dxa"/>
            <w:tcBorders>
              <w:top w:val="nil"/>
              <w:left w:val="nil"/>
              <w:bottom w:val="nil"/>
              <w:right w:val="nil"/>
            </w:tcBorders>
            <w:shd w:val="clear" w:color="auto" w:fill="auto"/>
            <w:noWrap/>
            <w:vAlign w:val="bottom"/>
            <w:hideMark/>
          </w:tcPr>
          <w:p w14:paraId="3D029608"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3,03E-06</w:t>
            </w:r>
          </w:p>
        </w:tc>
      </w:tr>
      <w:tr w:rsidR="00794898" w:rsidRPr="003C6E6A" w14:paraId="152A80A5" w14:textId="77777777" w:rsidTr="003C5919">
        <w:trPr>
          <w:trHeight w:val="300"/>
        </w:trPr>
        <w:tc>
          <w:tcPr>
            <w:tcW w:w="1829" w:type="dxa"/>
            <w:tcBorders>
              <w:top w:val="nil"/>
              <w:left w:val="nil"/>
              <w:bottom w:val="nil"/>
              <w:right w:val="nil"/>
            </w:tcBorders>
            <w:shd w:val="clear" w:color="auto" w:fill="auto"/>
            <w:noWrap/>
            <w:vAlign w:val="bottom"/>
            <w:hideMark/>
          </w:tcPr>
          <w:p w14:paraId="3CEBC8E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GHTP01037654.1</w:t>
            </w:r>
          </w:p>
        </w:tc>
        <w:tc>
          <w:tcPr>
            <w:tcW w:w="5042" w:type="dxa"/>
            <w:tcBorders>
              <w:top w:val="nil"/>
              <w:left w:val="nil"/>
              <w:bottom w:val="nil"/>
              <w:right w:val="nil"/>
            </w:tcBorders>
            <w:shd w:val="clear" w:color="auto" w:fill="auto"/>
            <w:noWrap/>
            <w:vAlign w:val="bottom"/>
            <w:hideMark/>
          </w:tcPr>
          <w:p w14:paraId="3C879851"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ABSCISIC ACID-INSENSITIVE 5-like protein 5</w:t>
            </w:r>
          </w:p>
        </w:tc>
        <w:tc>
          <w:tcPr>
            <w:tcW w:w="1072" w:type="dxa"/>
            <w:tcBorders>
              <w:top w:val="nil"/>
              <w:left w:val="nil"/>
              <w:bottom w:val="nil"/>
              <w:right w:val="nil"/>
            </w:tcBorders>
            <w:shd w:val="clear" w:color="auto" w:fill="auto"/>
            <w:noWrap/>
            <w:vAlign w:val="bottom"/>
            <w:hideMark/>
          </w:tcPr>
          <w:p w14:paraId="38EB3710"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-3,48</w:t>
            </w:r>
          </w:p>
        </w:tc>
        <w:tc>
          <w:tcPr>
            <w:tcW w:w="1280" w:type="dxa"/>
            <w:tcBorders>
              <w:top w:val="nil"/>
              <w:left w:val="nil"/>
              <w:bottom w:val="nil"/>
              <w:right w:val="nil"/>
            </w:tcBorders>
            <w:shd w:val="clear" w:color="auto" w:fill="auto"/>
            <w:noWrap/>
            <w:vAlign w:val="bottom"/>
            <w:hideMark/>
          </w:tcPr>
          <w:p w14:paraId="32AC4046"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2A23BE24" w14:textId="77777777" w:rsidTr="003C5919">
        <w:trPr>
          <w:trHeight w:val="300"/>
        </w:trPr>
        <w:tc>
          <w:tcPr>
            <w:tcW w:w="1829" w:type="dxa"/>
            <w:tcBorders>
              <w:top w:val="nil"/>
              <w:left w:val="nil"/>
              <w:bottom w:val="nil"/>
              <w:right w:val="nil"/>
            </w:tcBorders>
            <w:shd w:val="clear" w:color="auto" w:fill="auto"/>
            <w:noWrap/>
            <w:vAlign w:val="bottom"/>
            <w:hideMark/>
          </w:tcPr>
          <w:p w14:paraId="1A95EACC"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GHTP01022641.1</w:t>
            </w:r>
          </w:p>
        </w:tc>
        <w:tc>
          <w:tcPr>
            <w:tcW w:w="5042" w:type="dxa"/>
            <w:tcBorders>
              <w:top w:val="nil"/>
              <w:left w:val="nil"/>
              <w:bottom w:val="nil"/>
              <w:right w:val="nil"/>
            </w:tcBorders>
            <w:shd w:val="clear" w:color="auto" w:fill="auto"/>
            <w:noWrap/>
            <w:vAlign w:val="bottom"/>
            <w:hideMark/>
          </w:tcPr>
          <w:p w14:paraId="045D5813"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4</w:t>
            </w:r>
          </w:p>
        </w:tc>
        <w:tc>
          <w:tcPr>
            <w:tcW w:w="1072" w:type="dxa"/>
            <w:tcBorders>
              <w:top w:val="nil"/>
              <w:left w:val="nil"/>
              <w:bottom w:val="nil"/>
              <w:right w:val="nil"/>
            </w:tcBorders>
            <w:shd w:val="clear" w:color="auto" w:fill="auto"/>
            <w:noWrap/>
            <w:vAlign w:val="bottom"/>
            <w:hideMark/>
          </w:tcPr>
          <w:p w14:paraId="0C087AB7"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10,05</w:t>
            </w:r>
          </w:p>
        </w:tc>
        <w:tc>
          <w:tcPr>
            <w:tcW w:w="1280" w:type="dxa"/>
            <w:tcBorders>
              <w:top w:val="nil"/>
              <w:left w:val="nil"/>
              <w:bottom w:val="nil"/>
              <w:right w:val="nil"/>
            </w:tcBorders>
            <w:shd w:val="clear" w:color="auto" w:fill="auto"/>
            <w:noWrap/>
            <w:vAlign w:val="bottom"/>
            <w:hideMark/>
          </w:tcPr>
          <w:p w14:paraId="3C587F98"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5E16D548" w14:textId="77777777" w:rsidTr="003C5919">
        <w:trPr>
          <w:trHeight w:val="300"/>
        </w:trPr>
        <w:tc>
          <w:tcPr>
            <w:tcW w:w="1829" w:type="dxa"/>
            <w:tcBorders>
              <w:top w:val="nil"/>
              <w:left w:val="nil"/>
              <w:bottom w:val="nil"/>
              <w:right w:val="nil"/>
            </w:tcBorders>
            <w:shd w:val="clear" w:color="auto" w:fill="auto"/>
            <w:noWrap/>
            <w:vAlign w:val="bottom"/>
            <w:hideMark/>
          </w:tcPr>
          <w:p w14:paraId="38422F57"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GHTP01002427.1</w:t>
            </w:r>
          </w:p>
        </w:tc>
        <w:tc>
          <w:tcPr>
            <w:tcW w:w="5042" w:type="dxa"/>
            <w:tcBorders>
              <w:top w:val="nil"/>
              <w:left w:val="nil"/>
              <w:bottom w:val="nil"/>
              <w:right w:val="nil"/>
            </w:tcBorders>
            <w:shd w:val="clear" w:color="auto" w:fill="auto"/>
            <w:noWrap/>
            <w:vAlign w:val="bottom"/>
            <w:hideMark/>
          </w:tcPr>
          <w:p w14:paraId="5E1EE24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protein phosphatase 2C 25</w:t>
            </w:r>
          </w:p>
        </w:tc>
        <w:tc>
          <w:tcPr>
            <w:tcW w:w="1072" w:type="dxa"/>
            <w:tcBorders>
              <w:top w:val="nil"/>
              <w:left w:val="nil"/>
              <w:bottom w:val="nil"/>
              <w:right w:val="nil"/>
            </w:tcBorders>
            <w:shd w:val="clear" w:color="auto" w:fill="auto"/>
            <w:noWrap/>
            <w:vAlign w:val="bottom"/>
            <w:hideMark/>
          </w:tcPr>
          <w:p w14:paraId="61DC07DF"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4,29</w:t>
            </w:r>
          </w:p>
        </w:tc>
        <w:tc>
          <w:tcPr>
            <w:tcW w:w="1280" w:type="dxa"/>
            <w:tcBorders>
              <w:top w:val="nil"/>
              <w:left w:val="nil"/>
              <w:bottom w:val="nil"/>
              <w:right w:val="nil"/>
            </w:tcBorders>
            <w:shd w:val="clear" w:color="auto" w:fill="auto"/>
            <w:noWrap/>
            <w:vAlign w:val="bottom"/>
            <w:hideMark/>
          </w:tcPr>
          <w:p w14:paraId="5126F1CB"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4,12E-06</w:t>
            </w:r>
          </w:p>
        </w:tc>
      </w:tr>
      <w:tr w:rsidR="00794898" w:rsidRPr="003C6E6A" w14:paraId="21787A82" w14:textId="77777777" w:rsidTr="003C5919">
        <w:trPr>
          <w:trHeight w:val="300"/>
        </w:trPr>
        <w:tc>
          <w:tcPr>
            <w:tcW w:w="1829" w:type="dxa"/>
            <w:tcBorders>
              <w:top w:val="nil"/>
              <w:left w:val="nil"/>
              <w:bottom w:val="nil"/>
              <w:right w:val="nil"/>
            </w:tcBorders>
            <w:shd w:val="clear" w:color="auto" w:fill="auto"/>
            <w:noWrap/>
            <w:vAlign w:val="bottom"/>
            <w:hideMark/>
          </w:tcPr>
          <w:p w14:paraId="2D011183"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GHTP01022608.1</w:t>
            </w:r>
          </w:p>
        </w:tc>
        <w:tc>
          <w:tcPr>
            <w:tcW w:w="5042" w:type="dxa"/>
            <w:tcBorders>
              <w:top w:val="nil"/>
              <w:left w:val="nil"/>
              <w:bottom w:val="nil"/>
              <w:right w:val="nil"/>
            </w:tcBorders>
            <w:shd w:val="clear" w:color="auto" w:fill="auto"/>
            <w:noWrap/>
            <w:vAlign w:val="bottom"/>
            <w:hideMark/>
          </w:tcPr>
          <w:p w14:paraId="1D0986B7"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AP2-like ethylene-responsive transcription factor ANT</w:t>
            </w:r>
          </w:p>
        </w:tc>
        <w:tc>
          <w:tcPr>
            <w:tcW w:w="1072" w:type="dxa"/>
            <w:tcBorders>
              <w:top w:val="nil"/>
              <w:left w:val="nil"/>
              <w:bottom w:val="nil"/>
              <w:right w:val="nil"/>
            </w:tcBorders>
            <w:shd w:val="clear" w:color="auto" w:fill="auto"/>
            <w:noWrap/>
            <w:vAlign w:val="bottom"/>
            <w:hideMark/>
          </w:tcPr>
          <w:p w14:paraId="1181CFD5"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-3,16</w:t>
            </w:r>
          </w:p>
        </w:tc>
        <w:tc>
          <w:tcPr>
            <w:tcW w:w="1280" w:type="dxa"/>
            <w:tcBorders>
              <w:top w:val="nil"/>
              <w:left w:val="nil"/>
              <w:bottom w:val="nil"/>
              <w:right w:val="nil"/>
            </w:tcBorders>
            <w:shd w:val="clear" w:color="auto" w:fill="auto"/>
            <w:noWrap/>
            <w:vAlign w:val="bottom"/>
            <w:hideMark/>
          </w:tcPr>
          <w:p w14:paraId="3C0EDE71"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1,45E-15</w:t>
            </w:r>
          </w:p>
        </w:tc>
      </w:tr>
      <w:tr w:rsidR="00794898" w:rsidRPr="003C6E6A" w14:paraId="642F7073" w14:textId="77777777" w:rsidTr="003C5919">
        <w:trPr>
          <w:trHeight w:val="300"/>
        </w:trPr>
        <w:tc>
          <w:tcPr>
            <w:tcW w:w="1829" w:type="dxa"/>
            <w:tcBorders>
              <w:top w:val="nil"/>
              <w:left w:val="nil"/>
              <w:bottom w:val="nil"/>
              <w:right w:val="nil"/>
            </w:tcBorders>
            <w:shd w:val="clear" w:color="auto" w:fill="auto"/>
            <w:noWrap/>
            <w:vAlign w:val="bottom"/>
            <w:hideMark/>
          </w:tcPr>
          <w:p w14:paraId="26007E7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GHTP01039007.1</w:t>
            </w:r>
          </w:p>
        </w:tc>
        <w:tc>
          <w:tcPr>
            <w:tcW w:w="5042" w:type="dxa"/>
            <w:tcBorders>
              <w:top w:val="nil"/>
              <w:left w:val="nil"/>
              <w:bottom w:val="nil"/>
              <w:right w:val="nil"/>
            </w:tcBorders>
            <w:shd w:val="clear" w:color="auto" w:fill="auto"/>
            <w:noWrap/>
            <w:vAlign w:val="bottom"/>
            <w:hideMark/>
          </w:tcPr>
          <w:p w14:paraId="7C000EF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AP2-like ethylene-responsive transcription factor ANT</w:t>
            </w:r>
          </w:p>
        </w:tc>
        <w:tc>
          <w:tcPr>
            <w:tcW w:w="1072" w:type="dxa"/>
            <w:tcBorders>
              <w:top w:val="nil"/>
              <w:left w:val="nil"/>
              <w:bottom w:val="nil"/>
              <w:right w:val="nil"/>
            </w:tcBorders>
            <w:shd w:val="clear" w:color="auto" w:fill="auto"/>
            <w:noWrap/>
            <w:vAlign w:val="bottom"/>
            <w:hideMark/>
          </w:tcPr>
          <w:p w14:paraId="294A157C"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-2,62</w:t>
            </w:r>
          </w:p>
        </w:tc>
        <w:tc>
          <w:tcPr>
            <w:tcW w:w="1280" w:type="dxa"/>
            <w:tcBorders>
              <w:top w:val="nil"/>
              <w:left w:val="nil"/>
              <w:bottom w:val="nil"/>
              <w:right w:val="nil"/>
            </w:tcBorders>
            <w:shd w:val="clear" w:color="auto" w:fill="auto"/>
            <w:noWrap/>
            <w:vAlign w:val="bottom"/>
            <w:hideMark/>
          </w:tcPr>
          <w:p w14:paraId="1A26F91C"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4,95E-08</w:t>
            </w:r>
          </w:p>
        </w:tc>
      </w:tr>
      <w:tr w:rsidR="00794898" w:rsidRPr="003C6E6A" w14:paraId="72D6D675" w14:textId="77777777" w:rsidTr="003C5919">
        <w:trPr>
          <w:trHeight w:val="300"/>
        </w:trPr>
        <w:tc>
          <w:tcPr>
            <w:tcW w:w="1829" w:type="dxa"/>
            <w:tcBorders>
              <w:top w:val="nil"/>
              <w:left w:val="nil"/>
              <w:bottom w:val="nil"/>
              <w:right w:val="nil"/>
            </w:tcBorders>
            <w:shd w:val="clear" w:color="auto" w:fill="auto"/>
            <w:noWrap/>
            <w:vAlign w:val="bottom"/>
            <w:hideMark/>
          </w:tcPr>
          <w:p w14:paraId="0AF9DE59"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GHTP01023927.1</w:t>
            </w:r>
          </w:p>
        </w:tc>
        <w:tc>
          <w:tcPr>
            <w:tcW w:w="5042" w:type="dxa"/>
            <w:tcBorders>
              <w:top w:val="nil"/>
              <w:left w:val="nil"/>
              <w:bottom w:val="nil"/>
              <w:right w:val="nil"/>
            </w:tcBorders>
            <w:shd w:val="clear" w:color="auto" w:fill="auto"/>
            <w:noWrap/>
            <w:vAlign w:val="bottom"/>
            <w:hideMark/>
          </w:tcPr>
          <w:p w14:paraId="2ED3A56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leucine-rich repeat receptor-like serine/threonine-protein kinase BAM1</w:t>
            </w:r>
          </w:p>
        </w:tc>
        <w:tc>
          <w:tcPr>
            <w:tcW w:w="1072" w:type="dxa"/>
            <w:tcBorders>
              <w:top w:val="nil"/>
              <w:left w:val="nil"/>
              <w:bottom w:val="nil"/>
              <w:right w:val="nil"/>
            </w:tcBorders>
            <w:shd w:val="clear" w:color="auto" w:fill="auto"/>
            <w:noWrap/>
            <w:vAlign w:val="bottom"/>
            <w:hideMark/>
          </w:tcPr>
          <w:p w14:paraId="087CDBDA"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-2,14</w:t>
            </w:r>
          </w:p>
        </w:tc>
        <w:tc>
          <w:tcPr>
            <w:tcW w:w="1280" w:type="dxa"/>
            <w:tcBorders>
              <w:top w:val="nil"/>
              <w:left w:val="nil"/>
              <w:bottom w:val="nil"/>
              <w:right w:val="nil"/>
            </w:tcBorders>
            <w:shd w:val="clear" w:color="auto" w:fill="auto"/>
            <w:noWrap/>
            <w:vAlign w:val="bottom"/>
            <w:hideMark/>
          </w:tcPr>
          <w:p w14:paraId="390AEA9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8,06E-07</w:t>
            </w:r>
          </w:p>
        </w:tc>
      </w:tr>
      <w:tr w:rsidR="00794898" w:rsidRPr="003C6E6A" w14:paraId="730937B5" w14:textId="77777777" w:rsidTr="003C5919">
        <w:trPr>
          <w:trHeight w:val="300"/>
        </w:trPr>
        <w:tc>
          <w:tcPr>
            <w:tcW w:w="1829" w:type="dxa"/>
            <w:tcBorders>
              <w:top w:val="nil"/>
              <w:left w:val="nil"/>
              <w:bottom w:val="nil"/>
              <w:right w:val="nil"/>
            </w:tcBorders>
            <w:shd w:val="clear" w:color="auto" w:fill="auto"/>
            <w:noWrap/>
            <w:vAlign w:val="bottom"/>
            <w:hideMark/>
          </w:tcPr>
          <w:p w14:paraId="36EE2F68"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GHTP01027841.1</w:t>
            </w:r>
          </w:p>
        </w:tc>
        <w:tc>
          <w:tcPr>
            <w:tcW w:w="5042" w:type="dxa"/>
            <w:tcBorders>
              <w:top w:val="nil"/>
              <w:left w:val="nil"/>
              <w:bottom w:val="nil"/>
              <w:right w:val="nil"/>
            </w:tcBorders>
            <w:shd w:val="clear" w:color="auto" w:fill="auto"/>
            <w:noWrap/>
            <w:vAlign w:val="bottom"/>
            <w:hideMark/>
          </w:tcPr>
          <w:p w14:paraId="6A9D67A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ERF054-like</w:t>
            </w:r>
          </w:p>
        </w:tc>
        <w:tc>
          <w:tcPr>
            <w:tcW w:w="1072" w:type="dxa"/>
            <w:tcBorders>
              <w:top w:val="nil"/>
              <w:left w:val="nil"/>
              <w:bottom w:val="nil"/>
              <w:right w:val="nil"/>
            </w:tcBorders>
            <w:shd w:val="clear" w:color="auto" w:fill="auto"/>
            <w:noWrap/>
            <w:vAlign w:val="bottom"/>
            <w:hideMark/>
          </w:tcPr>
          <w:p w14:paraId="339E0DFE"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11,45</w:t>
            </w:r>
          </w:p>
        </w:tc>
        <w:tc>
          <w:tcPr>
            <w:tcW w:w="1280" w:type="dxa"/>
            <w:tcBorders>
              <w:top w:val="nil"/>
              <w:left w:val="nil"/>
              <w:bottom w:val="nil"/>
              <w:right w:val="nil"/>
            </w:tcBorders>
            <w:shd w:val="clear" w:color="auto" w:fill="auto"/>
            <w:noWrap/>
            <w:vAlign w:val="bottom"/>
            <w:hideMark/>
          </w:tcPr>
          <w:p w14:paraId="518B9613"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1,76E-06</w:t>
            </w:r>
          </w:p>
        </w:tc>
      </w:tr>
      <w:tr w:rsidR="00794898" w:rsidRPr="003C6E6A" w14:paraId="4C403B68" w14:textId="77777777" w:rsidTr="003C5919">
        <w:trPr>
          <w:trHeight w:val="300"/>
        </w:trPr>
        <w:tc>
          <w:tcPr>
            <w:tcW w:w="1829" w:type="dxa"/>
            <w:tcBorders>
              <w:top w:val="nil"/>
              <w:left w:val="nil"/>
              <w:bottom w:val="nil"/>
              <w:right w:val="nil"/>
            </w:tcBorders>
            <w:shd w:val="clear" w:color="auto" w:fill="auto"/>
            <w:noWrap/>
            <w:vAlign w:val="bottom"/>
            <w:hideMark/>
          </w:tcPr>
          <w:p w14:paraId="43AB0EA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GHTP01002763.1</w:t>
            </w:r>
          </w:p>
        </w:tc>
        <w:tc>
          <w:tcPr>
            <w:tcW w:w="5042" w:type="dxa"/>
            <w:tcBorders>
              <w:top w:val="nil"/>
              <w:left w:val="nil"/>
              <w:bottom w:val="nil"/>
              <w:right w:val="nil"/>
            </w:tcBorders>
            <w:shd w:val="clear" w:color="auto" w:fill="auto"/>
            <w:noWrap/>
            <w:vAlign w:val="bottom"/>
            <w:hideMark/>
          </w:tcPr>
          <w:p w14:paraId="145E8FF7"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plastidal glycolate/glycerate translocator 1, chloroplastic</w:t>
            </w:r>
          </w:p>
        </w:tc>
        <w:tc>
          <w:tcPr>
            <w:tcW w:w="1072" w:type="dxa"/>
            <w:tcBorders>
              <w:top w:val="nil"/>
              <w:left w:val="nil"/>
              <w:bottom w:val="nil"/>
              <w:right w:val="nil"/>
            </w:tcBorders>
            <w:shd w:val="clear" w:color="auto" w:fill="auto"/>
            <w:noWrap/>
            <w:vAlign w:val="bottom"/>
            <w:hideMark/>
          </w:tcPr>
          <w:p w14:paraId="0AC5A20B"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7,45</w:t>
            </w:r>
          </w:p>
        </w:tc>
        <w:tc>
          <w:tcPr>
            <w:tcW w:w="1280" w:type="dxa"/>
            <w:tcBorders>
              <w:top w:val="nil"/>
              <w:left w:val="nil"/>
              <w:bottom w:val="nil"/>
              <w:right w:val="nil"/>
            </w:tcBorders>
            <w:shd w:val="clear" w:color="auto" w:fill="auto"/>
            <w:noWrap/>
            <w:vAlign w:val="bottom"/>
            <w:hideMark/>
          </w:tcPr>
          <w:p w14:paraId="5AE63305"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5D83BE01" w14:textId="77777777" w:rsidTr="003C5919">
        <w:trPr>
          <w:trHeight w:val="300"/>
        </w:trPr>
        <w:tc>
          <w:tcPr>
            <w:tcW w:w="1829" w:type="dxa"/>
            <w:tcBorders>
              <w:top w:val="nil"/>
              <w:left w:val="nil"/>
              <w:bottom w:val="nil"/>
              <w:right w:val="nil"/>
            </w:tcBorders>
            <w:shd w:val="clear" w:color="auto" w:fill="auto"/>
            <w:noWrap/>
            <w:vAlign w:val="bottom"/>
            <w:hideMark/>
          </w:tcPr>
          <w:p w14:paraId="5733D088"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GHTP01014868.1</w:t>
            </w:r>
          </w:p>
        </w:tc>
        <w:tc>
          <w:tcPr>
            <w:tcW w:w="5042" w:type="dxa"/>
            <w:tcBorders>
              <w:top w:val="nil"/>
              <w:left w:val="nil"/>
              <w:bottom w:val="nil"/>
              <w:right w:val="nil"/>
            </w:tcBorders>
            <w:shd w:val="clear" w:color="auto" w:fill="auto"/>
            <w:noWrap/>
            <w:vAlign w:val="bottom"/>
            <w:hideMark/>
          </w:tcPr>
          <w:p w14:paraId="79D3E3B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serine/threonine-protein kinase TOR</w:t>
            </w:r>
          </w:p>
        </w:tc>
        <w:tc>
          <w:tcPr>
            <w:tcW w:w="1072" w:type="dxa"/>
            <w:tcBorders>
              <w:top w:val="nil"/>
              <w:left w:val="nil"/>
              <w:bottom w:val="nil"/>
              <w:right w:val="nil"/>
            </w:tcBorders>
            <w:shd w:val="clear" w:color="auto" w:fill="auto"/>
            <w:noWrap/>
            <w:vAlign w:val="bottom"/>
            <w:hideMark/>
          </w:tcPr>
          <w:p w14:paraId="50D4F745"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2,73</w:t>
            </w:r>
          </w:p>
        </w:tc>
        <w:tc>
          <w:tcPr>
            <w:tcW w:w="1280" w:type="dxa"/>
            <w:tcBorders>
              <w:top w:val="nil"/>
              <w:left w:val="nil"/>
              <w:bottom w:val="nil"/>
              <w:right w:val="nil"/>
            </w:tcBorders>
            <w:shd w:val="clear" w:color="auto" w:fill="auto"/>
            <w:noWrap/>
            <w:vAlign w:val="bottom"/>
            <w:hideMark/>
          </w:tcPr>
          <w:p w14:paraId="151EE6A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1,36E-11</w:t>
            </w:r>
          </w:p>
        </w:tc>
      </w:tr>
      <w:tr w:rsidR="00794898" w:rsidRPr="003C6E6A" w14:paraId="23600718" w14:textId="77777777" w:rsidTr="003C5919">
        <w:trPr>
          <w:trHeight w:val="300"/>
        </w:trPr>
        <w:tc>
          <w:tcPr>
            <w:tcW w:w="1829" w:type="dxa"/>
            <w:tcBorders>
              <w:top w:val="nil"/>
              <w:left w:val="nil"/>
              <w:bottom w:val="nil"/>
              <w:right w:val="nil"/>
            </w:tcBorders>
            <w:shd w:val="clear" w:color="auto" w:fill="auto"/>
            <w:noWrap/>
            <w:vAlign w:val="bottom"/>
            <w:hideMark/>
          </w:tcPr>
          <w:p w14:paraId="221D19B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GHTP01020513.1</w:t>
            </w:r>
          </w:p>
        </w:tc>
        <w:tc>
          <w:tcPr>
            <w:tcW w:w="5042" w:type="dxa"/>
            <w:tcBorders>
              <w:top w:val="nil"/>
              <w:left w:val="nil"/>
              <w:bottom w:val="nil"/>
              <w:right w:val="nil"/>
            </w:tcBorders>
            <w:shd w:val="clear" w:color="auto" w:fill="auto"/>
            <w:noWrap/>
            <w:vAlign w:val="bottom"/>
            <w:hideMark/>
          </w:tcPr>
          <w:p w14:paraId="516F28F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leucine-rich repeat receptor-like protein kinase At2g33170</w:t>
            </w:r>
          </w:p>
        </w:tc>
        <w:tc>
          <w:tcPr>
            <w:tcW w:w="1072" w:type="dxa"/>
            <w:tcBorders>
              <w:top w:val="nil"/>
              <w:left w:val="nil"/>
              <w:bottom w:val="nil"/>
              <w:right w:val="nil"/>
            </w:tcBorders>
            <w:shd w:val="clear" w:color="auto" w:fill="auto"/>
            <w:noWrap/>
            <w:vAlign w:val="bottom"/>
            <w:hideMark/>
          </w:tcPr>
          <w:p w14:paraId="30825B47"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2,82</w:t>
            </w:r>
          </w:p>
        </w:tc>
        <w:tc>
          <w:tcPr>
            <w:tcW w:w="1280" w:type="dxa"/>
            <w:tcBorders>
              <w:top w:val="nil"/>
              <w:left w:val="nil"/>
              <w:bottom w:val="nil"/>
              <w:right w:val="nil"/>
            </w:tcBorders>
            <w:shd w:val="clear" w:color="auto" w:fill="auto"/>
            <w:noWrap/>
            <w:vAlign w:val="bottom"/>
            <w:hideMark/>
          </w:tcPr>
          <w:p w14:paraId="13F46F57"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1,93E-10</w:t>
            </w:r>
          </w:p>
        </w:tc>
      </w:tr>
      <w:tr w:rsidR="00794898" w:rsidRPr="003C6E6A" w14:paraId="7C70E7AB" w14:textId="77777777" w:rsidTr="003C5919">
        <w:trPr>
          <w:trHeight w:val="300"/>
        </w:trPr>
        <w:tc>
          <w:tcPr>
            <w:tcW w:w="1829" w:type="dxa"/>
            <w:tcBorders>
              <w:top w:val="nil"/>
              <w:left w:val="nil"/>
              <w:bottom w:val="nil"/>
              <w:right w:val="nil"/>
            </w:tcBorders>
            <w:shd w:val="clear" w:color="auto" w:fill="auto"/>
            <w:noWrap/>
            <w:vAlign w:val="bottom"/>
            <w:hideMark/>
          </w:tcPr>
          <w:p w14:paraId="35FCD6D2"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GHTP01008429.1</w:t>
            </w:r>
          </w:p>
        </w:tc>
        <w:tc>
          <w:tcPr>
            <w:tcW w:w="5042" w:type="dxa"/>
            <w:tcBorders>
              <w:top w:val="nil"/>
              <w:left w:val="nil"/>
              <w:bottom w:val="nil"/>
              <w:right w:val="nil"/>
            </w:tcBorders>
            <w:shd w:val="clear" w:color="auto" w:fill="auto"/>
            <w:noWrap/>
            <w:vAlign w:val="bottom"/>
            <w:hideMark/>
          </w:tcPr>
          <w:p w14:paraId="3FCA0B7C"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systemin receptor SR160</w:t>
            </w:r>
          </w:p>
        </w:tc>
        <w:tc>
          <w:tcPr>
            <w:tcW w:w="1072" w:type="dxa"/>
            <w:tcBorders>
              <w:top w:val="nil"/>
              <w:left w:val="nil"/>
              <w:bottom w:val="nil"/>
              <w:right w:val="nil"/>
            </w:tcBorders>
            <w:shd w:val="clear" w:color="auto" w:fill="auto"/>
            <w:noWrap/>
            <w:vAlign w:val="bottom"/>
            <w:hideMark/>
          </w:tcPr>
          <w:p w14:paraId="45275BAE"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4,09</w:t>
            </w:r>
          </w:p>
        </w:tc>
        <w:tc>
          <w:tcPr>
            <w:tcW w:w="1280" w:type="dxa"/>
            <w:tcBorders>
              <w:top w:val="nil"/>
              <w:left w:val="nil"/>
              <w:bottom w:val="nil"/>
              <w:right w:val="nil"/>
            </w:tcBorders>
            <w:shd w:val="clear" w:color="auto" w:fill="auto"/>
            <w:noWrap/>
            <w:vAlign w:val="bottom"/>
            <w:hideMark/>
          </w:tcPr>
          <w:p w14:paraId="11F4EE91"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410069FE" w14:textId="77777777" w:rsidTr="003C5919">
        <w:trPr>
          <w:trHeight w:val="300"/>
        </w:trPr>
        <w:tc>
          <w:tcPr>
            <w:tcW w:w="1829" w:type="dxa"/>
            <w:tcBorders>
              <w:top w:val="nil"/>
              <w:left w:val="nil"/>
              <w:bottom w:val="nil"/>
              <w:right w:val="nil"/>
            </w:tcBorders>
            <w:shd w:val="clear" w:color="auto" w:fill="auto"/>
            <w:noWrap/>
            <w:vAlign w:val="bottom"/>
            <w:hideMark/>
          </w:tcPr>
          <w:p w14:paraId="127497C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GHTP01015744.1</w:t>
            </w:r>
          </w:p>
        </w:tc>
        <w:tc>
          <w:tcPr>
            <w:tcW w:w="5042" w:type="dxa"/>
            <w:tcBorders>
              <w:top w:val="nil"/>
              <w:left w:val="nil"/>
              <w:bottom w:val="nil"/>
              <w:right w:val="nil"/>
            </w:tcBorders>
            <w:shd w:val="clear" w:color="auto" w:fill="auto"/>
            <w:noWrap/>
            <w:vAlign w:val="bottom"/>
            <w:hideMark/>
          </w:tcPr>
          <w:p w14:paraId="1DEEEB6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beta-amyrin synthase</w:t>
            </w:r>
          </w:p>
        </w:tc>
        <w:tc>
          <w:tcPr>
            <w:tcW w:w="1072" w:type="dxa"/>
            <w:tcBorders>
              <w:top w:val="nil"/>
              <w:left w:val="nil"/>
              <w:bottom w:val="nil"/>
              <w:right w:val="nil"/>
            </w:tcBorders>
            <w:shd w:val="clear" w:color="auto" w:fill="auto"/>
            <w:noWrap/>
            <w:vAlign w:val="bottom"/>
            <w:hideMark/>
          </w:tcPr>
          <w:p w14:paraId="71CAC1C3"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2,55</w:t>
            </w:r>
          </w:p>
        </w:tc>
        <w:tc>
          <w:tcPr>
            <w:tcW w:w="1280" w:type="dxa"/>
            <w:tcBorders>
              <w:top w:val="nil"/>
              <w:left w:val="nil"/>
              <w:bottom w:val="nil"/>
              <w:right w:val="nil"/>
            </w:tcBorders>
            <w:shd w:val="clear" w:color="auto" w:fill="auto"/>
            <w:noWrap/>
            <w:vAlign w:val="bottom"/>
            <w:hideMark/>
          </w:tcPr>
          <w:p w14:paraId="0A7837C6"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2,33E-06</w:t>
            </w:r>
          </w:p>
        </w:tc>
      </w:tr>
      <w:tr w:rsidR="00794898" w:rsidRPr="003C6E6A" w14:paraId="7ADA63E6" w14:textId="77777777" w:rsidTr="003C5919">
        <w:trPr>
          <w:trHeight w:val="300"/>
        </w:trPr>
        <w:tc>
          <w:tcPr>
            <w:tcW w:w="1829" w:type="dxa"/>
            <w:tcBorders>
              <w:top w:val="nil"/>
              <w:left w:val="nil"/>
              <w:bottom w:val="nil"/>
              <w:right w:val="nil"/>
            </w:tcBorders>
            <w:shd w:val="clear" w:color="auto" w:fill="auto"/>
            <w:noWrap/>
            <w:vAlign w:val="bottom"/>
            <w:hideMark/>
          </w:tcPr>
          <w:p w14:paraId="47EEFE8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GHTP01009640.1</w:t>
            </w:r>
          </w:p>
        </w:tc>
        <w:tc>
          <w:tcPr>
            <w:tcW w:w="5042" w:type="dxa"/>
            <w:tcBorders>
              <w:top w:val="nil"/>
              <w:left w:val="nil"/>
              <w:bottom w:val="nil"/>
              <w:right w:val="nil"/>
            </w:tcBorders>
            <w:shd w:val="clear" w:color="auto" w:fill="auto"/>
            <w:noWrap/>
            <w:vAlign w:val="bottom"/>
            <w:hideMark/>
          </w:tcPr>
          <w:p w14:paraId="36A859C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24-methylenesterol C-methyltransferase 2</w:t>
            </w:r>
          </w:p>
        </w:tc>
        <w:tc>
          <w:tcPr>
            <w:tcW w:w="1072" w:type="dxa"/>
            <w:tcBorders>
              <w:top w:val="nil"/>
              <w:left w:val="nil"/>
              <w:bottom w:val="nil"/>
              <w:right w:val="nil"/>
            </w:tcBorders>
            <w:shd w:val="clear" w:color="auto" w:fill="auto"/>
            <w:noWrap/>
            <w:vAlign w:val="bottom"/>
            <w:hideMark/>
          </w:tcPr>
          <w:p w14:paraId="738969CE"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3,79</w:t>
            </w:r>
          </w:p>
        </w:tc>
        <w:tc>
          <w:tcPr>
            <w:tcW w:w="1280" w:type="dxa"/>
            <w:tcBorders>
              <w:top w:val="nil"/>
              <w:left w:val="nil"/>
              <w:bottom w:val="nil"/>
              <w:right w:val="nil"/>
            </w:tcBorders>
            <w:shd w:val="clear" w:color="auto" w:fill="auto"/>
            <w:noWrap/>
            <w:vAlign w:val="bottom"/>
            <w:hideMark/>
          </w:tcPr>
          <w:p w14:paraId="79ACF25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0D64D340" w14:textId="77777777" w:rsidTr="003C5919">
        <w:trPr>
          <w:trHeight w:val="300"/>
        </w:trPr>
        <w:tc>
          <w:tcPr>
            <w:tcW w:w="1829" w:type="dxa"/>
            <w:tcBorders>
              <w:top w:val="nil"/>
              <w:left w:val="nil"/>
              <w:bottom w:val="nil"/>
              <w:right w:val="nil"/>
            </w:tcBorders>
            <w:shd w:val="clear" w:color="auto" w:fill="auto"/>
            <w:noWrap/>
            <w:vAlign w:val="bottom"/>
            <w:hideMark/>
          </w:tcPr>
          <w:p w14:paraId="27375C7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GHTP01019273.1</w:t>
            </w:r>
          </w:p>
        </w:tc>
        <w:tc>
          <w:tcPr>
            <w:tcW w:w="5042" w:type="dxa"/>
            <w:tcBorders>
              <w:top w:val="nil"/>
              <w:left w:val="nil"/>
              <w:bottom w:val="nil"/>
              <w:right w:val="nil"/>
            </w:tcBorders>
            <w:shd w:val="clear" w:color="auto" w:fill="auto"/>
            <w:noWrap/>
            <w:vAlign w:val="bottom"/>
            <w:hideMark/>
          </w:tcPr>
          <w:p w14:paraId="11E379C8"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24-methylenesterol C-methyltransferase 2</w:t>
            </w:r>
          </w:p>
        </w:tc>
        <w:tc>
          <w:tcPr>
            <w:tcW w:w="1072" w:type="dxa"/>
            <w:tcBorders>
              <w:top w:val="nil"/>
              <w:left w:val="nil"/>
              <w:bottom w:val="nil"/>
              <w:right w:val="nil"/>
            </w:tcBorders>
            <w:shd w:val="clear" w:color="auto" w:fill="auto"/>
            <w:noWrap/>
            <w:vAlign w:val="bottom"/>
            <w:hideMark/>
          </w:tcPr>
          <w:p w14:paraId="5EC3AFBE"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2,75</w:t>
            </w:r>
          </w:p>
        </w:tc>
        <w:tc>
          <w:tcPr>
            <w:tcW w:w="1280" w:type="dxa"/>
            <w:tcBorders>
              <w:top w:val="nil"/>
              <w:left w:val="nil"/>
              <w:bottom w:val="nil"/>
              <w:right w:val="nil"/>
            </w:tcBorders>
            <w:shd w:val="clear" w:color="auto" w:fill="auto"/>
            <w:noWrap/>
            <w:vAlign w:val="bottom"/>
            <w:hideMark/>
          </w:tcPr>
          <w:p w14:paraId="1439EDCF"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0B336EFC" w14:textId="77777777" w:rsidTr="003C5919">
        <w:trPr>
          <w:trHeight w:val="300"/>
        </w:trPr>
        <w:tc>
          <w:tcPr>
            <w:tcW w:w="1829" w:type="dxa"/>
            <w:tcBorders>
              <w:top w:val="nil"/>
              <w:left w:val="nil"/>
              <w:bottom w:val="nil"/>
              <w:right w:val="nil"/>
            </w:tcBorders>
            <w:shd w:val="clear" w:color="auto" w:fill="auto"/>
            <w:noWrap/>
            <w:vAlign w:val="bottom"/>
            <w:hideMark/>
          </w:tcPr>
          <w:p w14:paraId="700908C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GHTP01023305.1</w:t>
            </w:r>
          </w:p>
        </w:tc>
        <w:tc>
          <w:tcPr>
            <w:tcW w:w="5042" w:type="dxa"/>
            <w:tcBorders>
              <w:top w:val="nil"/>
              <w:left w:val="nil"/>
              <w:bottom w:val="nil"/>
              <w:right w:val="nil"/>
            </w:tcBorders>
            <w:shd w:val="clear" w:color="auto" w:fill="auto"/>
            <w:noWrap/>
            <w:vAlign w:val="bottom"/>
            <w:hideMark/>
          </w:tcPr>
          <w:p w14:paraId="25A39669"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abscisic acid 8'-hydroxylase 1-like</w:t>
            </w:r>
          </w:p>
        </w:tc>
        <w:tc>
          <w:tcPr>
            <w:tcW w:w="1072" w:type="dxa"/>
            <w:tcBorders>
              <w:top w:val="nil"/>
              <w:left w:val="nil"/>
              <w:bottom w:val="nil"/>
              <w:right w:val="nil"/>
            </w:tcBorders>
            <w:shd w:val="clear" w:color="auto" w:fill="auto"/>
            <w:noWrap/>
            <w:vAlign w:val="bottom"/>
            <w:hideMark/>
          </w:tcPr>
          <w:p w14:paraId="0FCE1064"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2,65</w:t>
            </w:r>
          </w:p>
        </w:tc>
        <w:tc>
          <w:tcPr>
            <w:tcW w:w="1280" w:type="dxa"/>
            <w:tcBorders>
              <w:top w:val="nil"/>
              <w:left w:val="nil"/>
              <w:bottom w:val="nil"/>
              <w:right w:val="nil"/>
            </w:tcBorders>
            <w:shd w:val="clear" w:color="auto" w:fill="auto"/>
            <w:noWrap/>
            <w:vAlign w:val="bottom"/>
            <w:hideMark/>
          </w:tcPr>
          <w:p w14:paraId="6F57826C"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2,18E-14</w:t>
            </w:r>
          </w:p>
        </w:tc>
      </w:tr>
      <w:tr w:rsidR="00794898" w:rsidRPr="003C6E6A" w14:paraId="0BB30024" w14:textId="77777777" w:rsidTr="003C5919">
        <w:trPr>
          <w:trHeight w:val="300"/>
        </w:trPr>
        <w:tc>
          <w:tcPr>
            <w:tcW w:w="1829" w:type="dxa"/>
            <w:tcBorders>
              <w:top w:val="nil"/>
              <w:left w:val="nil"/>
              <w:bottom w:val="nil"/>
              <w:right w:val="nil"/>
            </w:tcBorders>
            <w:shd w:val="clear" w:color="auto" w:fill="auto"/>
            <w:noWrap/>
            <w:vAlign w:val="bottom"/>
            <w:hideMark/>
          </w:tcPr>
          <w:p w14:paraId="4F3575D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GHTP01005852.1</w:t>
            </w:r>
          </w:p>
        </w:tc>
        <w:tc>
          <w:tcPr>
            <w:tcW w:w="5042" w:type="dxa"/>
            <w:tcBorders>
              <w:top w:val="nil"/>
              <w:left w:val="nil"/>
              <w:bottom w:val="nil"/>
              <w:right w:val="nil"/>
            </w:tcBorders>
            <w:shd w:val="clear" w:color="auto" w:fill="auto"/>
            <w:noWrap/>
            <w:vAlign w:val="bottom"/>
            <w:hideMark/>
          </w:tcPr>
          <w:p w14:paraId="50F78197"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ethylene response sensor 1</w:t>
            </w:r>
          </w:p>
        </w:tc>
        <w:tc>
          <w:tcPr>
            <w:tcW w:w="1072" w:type="dxa"/>
            <w:tcBorders>
              <w:top w:val="nil"/>
              <w:left w:val="nil"/>
              <w:bottom w:val="nil"/>
              <w:right w:val="nil"/>
            </w:tcBorders>
            <w:shd w:val="clear" w:color="auto" w:fill="auto"/>
            <w:noWrap/>
            <w:vAlign w:val="bottom"/>
            <w:hideMark/>
          </w:tcPr>
          <w:p w14:paraId="423363AF"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-2,58</w:t>
            </w:r>
          </w:p>
        </w:tc>
        <w:tc>
          <w:tcPr>
            <w:tcW w:w="1280" w:type="dxa"/>
            <w:tcBorders>
              <w:top w:val="nil"/>
              <w:left w:val="nil"/>
              <w:bottom w:val="nil"/>
              <w:right w:val="nil"/>
            </w:tcBorders>
            <w:shd w:val="clear" w:color="auto" w:fill="auto"/>
            <w:noWrap/>
            <w:vAlign w:val="bottom"/>
            <w:hideMark/>
          </w:tcPr>
          <w:p w14:paraId="488404A5"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2,90E-06</w:t>
            </w:r>
          </w:p>
        </w:tc>
      </w:tr>
      <w:tr w:rsidR="00794898" w:rsidRPr="003C6E6A" w14:paraId="534BAA77" w14:textId="77777777" w:rsidTr="003C5919">
        <w:trPr>
          <w:trHeight w:val="300"/>
        </w:trPr>
        <w:tc>
          <w:tcPr>
            <w:tcW w:w="1829" w:type="dxa"/>
            <w:tcBorders>
              <w:top w:val="nil"/>
              <w:left w:val="nil"/>
              <w:bottom w:val="nil"/>
              <w:right w:val="nil"/>
            </w:tcBorders>
            <w:shd w:val="clear" w:color="auto" w:fill="auto"/>
            <w:noWrap/>
            <w:vAlign w:val="bottom"/>
            <w:hideMark/>
          </w:tcPr>
          <w:p w14:paraId="6D19228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GHTP01008259.1</w:t>
            </w:r>
          </w:p>
        </w:tc>
        <w:tc>
          <w:tcPr>
            <w:tcW w:w="5042" w:type="dxa"/>
            <w:tcBorders>
              <w:top w:val="nil"/>
              <w:left w:val="nil"/>
              <w:bottom w:val="nil"/>
              <w:right w:val="nil"/>
            </w:tcBorders>
            <w:shd w:val="clear" w:color="auto" w:fill="auto"/>
            <w:noWrap/>
            <w:vAlign w:val="bottom"/>
            <w:hideMark/>
          </w:tcPr>
          <w:p w14:paraId="784E200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1-aminocyclopropane-1-carboxylate synthase</w:t>
            </w:r>
          </w:p>
        </w:tc>
        <w:tc>
          <w:tcPr>
            <w:tcW w:w="1072" w:type="dxa"/>
            <w:tcBorders>
              <w:top w:val="nil"/>
              <w:left w:val="nil"/>
              <w:bottom w:val="nil"/>
              <w:right w:val="nil"/>
            </w:tcBorders>
            <w:shd w:val="clear" w:color="auto" w:fill="auto"/>
            <w:noWrap/>
            <w:vAlign w:val="bottom"/>
            <w:hideMark/>
          </w:tcPr>
          <w:p w14:paraId="6830ADE6"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13,96</w:t>
            </w:r>
          </w:p>
        </w:tc>
        <w:tc>
          <w:tcPr>
            <w:tcW w:w="1280" w:type="dxa"/>
            <w:tcBorders>
              <w:top w:val="nil"/>
              <w:left w:val="nil"/>
              <w:bottom w:val="nil"/>
              <w:right w:val="nil"/>
            </w:tcBorders>
            <w:shd w:val="clear" w:color="auto" w:fill="auto"/>
            <w:noWrap/>
            <w:vAlign w:val="bottom"/>
            <w:hideMark/>
          </w:tcPr>
          <w:p w14:paraId="2E8C314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57E34A51" w14:textId="77777777" w:rsidTr="003C5919">
        <w:trPr>
          <w:trHeight w:val="300"/>
        </w:trPr>
        <w:tc>
          <w:tcPr>
            <w:tcW w:w="1829" w:type="dxa"/>
            <w:tcBorders>
              <w:top w:val="nil"/>
              <w:left w:val="nil"/>
              <w:bottom w:val="nil"/>
              <w:right w:val="nil"/>
            </w:tcBorders>
            <w:shd w:val="clear" w:color="auto" w:fill="auto"/>
            <w:noWrap/>
            <w:vAlign w:val="bottom"/>
            <w:hideMark/>
          </w:tcPr>
          <w:p w14:paraId="18D7751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GHTP01003383.1</w:t>
            </w:r>
          </w:p>
        </w:tc>
        <w:tc>
          <w:tcPr>
            <w:tcW w:w="5042" w:type="dxa"/>
            <w:tcBorders>
              <w:top w:val="nil"/>
              <w:left w:val="nil"/>
              <w:bottom w:val="nil"/>
              <w:right w:val="nil"/>
            </w:tcBorders>
            <w:shd w:val="clear" w:color="auto" w:fill="auto"/>
            <w:noWrap/>
            <w:vAlign w:val="bottom"/>
            <w:hideMark/>
          </w:tcPr>
          <w:p w14:paraId="1CB4CA3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lipase-like PAD4</w:t>
            </w:r>
          </w:p>
        </w:tc>
        <w:tc>
          <w:tcPr>
            <w:tcW w:w="1072" w:type="dxa"/>
            <w:tcBorders>
              <w:top w:val="nil"/>
              <w:left w:val="nil"/>
              <w:bottom w:val="nil"/>
              <w:right w:val="nil"/>
            </w:tcBorders>
            <w:shd w:val="clear" w:color="auto" w:fill="auto"/>
            <w:noWrap/>
            <w:vAlign w:val="bottom"/>
            <w:hideMark/>
          </w:tcPr>
          <w:p w14:paraId="5EBEF41A"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2,02</w:t>
            </w:r>
          </w:p>
        </w:tc>
        <w:tc>
          <w:tcPr>
            <w:tcW w:w="1280" w:type="dxa"/>
            <w:tcBorders>
              <w:top w:val="nil"/>
              <w:left w:val="nil"/>
              <w:bottom w:val="nil"/>
              <w:right w:val="nil"/>
            </w:tcBorders>
            <w:shd w:val="clear" w:color="auto" w:fill="auto"/>
            <w:noWrap/>
            <w:vAlign w:val="bottom"/>
            <w:hideMark/>
          </w:tcPr>
          <w:p w14:paraId="5EA76BE6"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1,89E-09</w:t>
            </w:r>
          </w:p>
        </w:tc>
      </w:tr>
      <w:tr w:rsidR="00794898" w:rsidRPr="003C6E6A" w14:paraId="76165C22" w14:textId="77777777" w:rsidTr="003C5919">
        <w:trPr>
          <w:trHeight w:val="300"/>
        </w:trPr>
        <w:tc>
          <w:tcPr>
            <w:tcW w:w="1829" w:type="dxa"/>
            <w:tcBorders>
              <w:top w:val="nil"/>
              <w:left w:val="nil"/>
              <w:bottom w:val="nil"/>
              <w:right w:val="nil"/>
            </w:tcBorders>
            <w:shd w:val="clear" w:color="auto" w:fill="auto"/>
            <w:noWrap/>
            <w:vAlign w:val="bottom"/>
            <w:hideMark/>
          </w:tcPr>
          <w:p w14:paraId="45A6F79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GHTP01023947.1</w:t>
            </w:r>
          </w:p>
        </w:tc>
        <w:tc>
          <w:tcPr>
            <w:tcW w:w="5042" w:type="dxa"/>
            <w:tcBorders>
              <w:top w:val="nil"/>
              <w:left w:val="nil"/>
              <w:bottom w:val="nil"/>
              <w:right w:val="nil"/>
            </w:tcBorders>
            <w:shd w:val="clear" w:color="auto" w:fill="auto"/>
            <w:noWrap/>
            <w:vAlign w:val="bottom"/>
            <w:hideMark/>
          </w:tcPr>
          <w:p w14:paraId="31763B58"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kinase-like</w:t>
            </w:r>
          </w:p>
        </w:tc>
        <w:tc>
          <w:tcPr>
            <w:tcW w:w="1072" w:type="dxa"/>
            <w:tcBorders>
              <w:top w:val="nil"/>
              <w:left w:val="nil"/>
              <w:bottom w:val="nil"/>
              <w:right w:val="nil"/>
            </w:tcBorders>
            <w:shd w:val="clear" w:color="auto" w:fill="auto"/>
            <w:noWrap/>
            <w:vAlign w:val="bottom"/>
            <w:hideMark/>
          </w:tcPr>
          <w:p w14:paraId="1FCF7BBB"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2,32</w:t>
            </w:r>
          </w:p>
        </w:tc>
        <w:tc>
          <w:tcPr>
            <w:tcW w:w="1280" w:type="dxa"/>
            <w:tcBorders>
              <w:top w:val="nil"/>
              <w:left w:val="nil"/>
              <w:bottom w:val="nil"/>
              <w:right w:val="nil"/>
            </w:tcBorders>
            <w:shd w:val="clear" w:color="auto" w:fill="auto"/>
            <w:noWrap/>
            <w:vAlign w:val="bottom"/>
            <w:hideMark/>
          </w:tcPr>
          <w:p w14:paraId="75CA89D3"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1,50E-06</w:t>
            </w:r>
          </w:p>
        </w:tc>
      </w:tr>
      <w:tr w:rsidR="00794898" w:rsidRPr="003C6E6A" w14:paraId="7D725F54" w14:textId="77777777" w:rsidTr="003C5919">
        <w:trPr>
          <w:trHeight w:val="300"/>
        </w:trPr>
        <w:tc>
          <w:tcPr>
            <w:tcW w:w="1829" w:type="dxa"/>
            <w:tcBorders>
              <w:top w:val="nil"/>
              <w:left w:val="nil"/>
              <w:bottom w:val="nil"/>
              <w:right w:val="nil"/>
            </w:tcBorders>
            <w:shd w:val="clear" w:color="auto" w:fill="auto"/>
            <w:noWrap/>
            <w:vAlign w:val="bottom"/>
            <w:hideMark/>
          </w:tcPr>
          <w:p w14:paraId="52D9878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GHTP01046972.1</w:t>
            </w:r>
          </w:p>
        </w:tc>
        <w:tc>
          <w:tcPr>
            <w:tcW w:w="5042" w:type="dxa"/>
            <w:tcBorders>
              <w:top w:val="nil"/>
              <w:left w:val="nil"/>
              <w:bottom w:val="nil"/>
              <w:right w:val="nil"/>
            </w:tcBorders>
            <w:shd w:val="clear" w:color="auto" w:fill="auto"/>
            <w:noWrap/>
            <w:vAlign w:val="bottom"/>
            <w:hideMark/>
          </w:tcPr>
          <w:p w14:paraId="7E320828"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pathogenesis-related protein STH-21-like</w:t>
            </w:r>
          </w:p>
        </w:tc>
        <w:tc>
          <w:tcPr>
            <w:tcW w:w="1072" w:type="dxa"/>
            <w:tcBorders>
              <w:top w:val="nil"/>
              <w:left w:val="nil"/>
              <w:bottom w:val="nil"/>
              <w:right w:val="nil"/>
            </w:tcBorders>
            <w:shd w:val="clear" w:color="auto" w:fill="auto"/>
            <w:noWrap/>
            <w:vAlign w:val="bottom"/>
            <w:hideMark/>
          </w:tcPr>
          <w:p w14:paraId="606FE1DD"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2,69</w:t>
            </w:r>
          </w:p>
        </w:tc>
        <w:tc>
          <w:tcPr>
            <w:tcW w:w="1280" w:type="dxa"/>
            <w:tcBorders>
              <w:top w:val="nil"/>
              <w:left w:val="nil"/>
              <w:bottom w:val="nil"/>
              <w:right w:val="nil"/>
            </w:tcBorders>
            <w:shd w:val="clear" w:color="auto" w:fill="auto"/>
            <w:noWrap/>
            <w:vAlign w:val="bottom"/>
            <w:hideMark/>
          </w:tcPr>
          <w:p w14:paraId="3F38B486"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2FCD0757" w14:textId="77777777" w:rsidTr="003C5919">
        <w:trPr>
          <w:trHeight w:val="300"/>
        </w:trPr>
        <w:tc>
          <w:tcPr>
            <w:tcW w:w="1829" w:type="dxa"/>
            <w:tcBorders>
              <w:top w:val="nil"/>
              <w:left w:val="nil"/>
              <w:bottom w:val="nil"/>
              <w:right w:val="nil"/>
            </w:tcBorders>
            <w:shd w:val="clear" w:color="auto" w:fill="auto"/>
            <w:noWrap/>
            <w:vAlign w:val="bottom"/>
            <w:hideMark/>
          </w:tcPr>
          <w:p w14:paraId="27C013E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GHTP01012984.1</w:t>
            </w:r>
          </w:p>
        </w:tc>
        <w:tc>
          <w:tcPr>
            <w:tcW w:w="5042" w:type="dxa"/>
            <w:tcBorders>
              <w:top w:val="nil"/>
              <w:left w:val="nil"/>
              <w:bottom w:val="nil"/>
              <w:right w:val="nil"/>
            </w:tcBorders>
            <w:shd w:val="clear" w:color="auto" w:fill="auto"/>
            <w:noWrap/>
            <w:vAlign w:val="bottom"/>
            <w:hideMark/>
          </w:tcPr>
          <w:p w14:paraId="0EC743A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glycosyltransferase family 64 protein C4</w:t>
            </w:r>
          </w:p>
        </w:tc>
        <w:tc>
          <w:tcPr>
            <w:tcW w:w="1072" w:type="dxa"/>
            <w:tcBorders>
              <w:top w:val="nil"/>
              <w:left w:val="nil"/>
              <w:bottom w:val="nil"/>
              <w:right w:val="nil"/>
            </w:tcBorders>
            <w:shd w:val="clear" w:color="auto" w:fill="auto"/>
            <w:noWrap/>
            <w:vAlign w:val="bottom"/>
            <w:hideMark/>
          </w:tcPr>
          <w:p w14:paraId="0D7C32BF"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2,27</w:t>
            </w:r>
          </w:p>
        </w:tc>
        <w:tc>
          <w:tcPr>
            <w:tcW w:w="1280" w:type="dxa"/>
            <w:tcBorders>
              <w:top w:val="nil"/>
              <w:left w:val="nil"/>
              <w:bottom w:val="nil"/>
              <w:right w:val="nil"/>
            </w:tcBorders>
            <w:shd w:val="clear" w:color="auto" w:fill="auto"/>
            <w:noWrap/>
            <w:vAlign w:val="bottom"/>
            <w:hideMark/>
          </w:tcPr>
          <w:p w14:paraId="70B37644"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3BBE6AF9" w14:textId="77777777" w:rsidTr="003C5919">
        <w:trPr>
          <w:trHeight w:val="300"/>
        </w:trPr>
        <w:tc>
          <w:tcPr>
            <w:tcW w:w="1829" w:type="dxa"/>
            <w:tcBorders>
              <w:top w:val="nil"/>
              <w:left w:val="nil"/>
              <w:bottom w:val="nil"/>
              <w:right w:val="nil"/>
            </w:tcBorders>
            <w:shd w:val="clear" w:color="auto" w:fill="auto"/>
            <w:noWrap/>
            <w:vAlign w:val="bottom"/>
            <w:hideMark/>
          </w:tcPr>
          <w:p w14:paraId="679F592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GHTP01008433.1</w:t>
            </w:r>
          </w:p>
        </w:tc>
        <w:tc>
          <w:tcPr>
            <w:tcW w:w="5042" w:type="dxa"/>
            <w:tcBorders>
              <w:top w:val="nil"/>
              <w:left w:val="nil"/>
              <w:bottom w:val="nil"/>
              <w:right w:val="nil"/>
            </w:tcBorders>
            <w:shd w:val="clear" w:color="auto" w:fill="auto"/>
            <w:noWrap/>
            <w:vAlign w:val="bottom"/>
            <w:hideMark/>
          </w:tcPr>
          <w:p w14:paraId="672C81D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leucine-rich repeat receptor-like serine/threonine-protein kinase BAM1</w:t>
            </w:r>
          </w:p>
        </w:tc>
        <w:tc>
          <w:tcPr>
            <w:tcW w:w="1072" w:type="dxa"/>
            <w:tcBorders>
              <w:top w:val="nil"/>
              <w:left w:val="nil"/>
              <w:bottom w:val="nil"/>
              <w:right w:val="nil"/>
            </w:tcBorders>
            <w:shd w:val="clear" w:color="auto" w:fill="auto"/>
            <w:noWrap/>
            <w:vAlign w:val="bottom"/>
            <w:hideMark/>
          </w:tcPr>
          <w:p w14:paraId="317CF56F"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3,15</w:t>
            </w:r>
          </w:p>
        </w:tc>
        <w:tc>
          <w:tcPr>
            <w:tcW w:w="1280" w:type="dxa"/>
            <w:tcBorders>
              <w:top w:val="nil"/>
              <w:left w:val="nil"/>
              <w:bottom w:val="nil"/>
              <w:right w:val="nil"/>
            </w:tcBorders>
            <w:shd w:val="clear" w:color="auto" w:fill="auto"/>
            <w:noWrap/>
            <w:vAlign w:val="bottom"/>
            <w:hideMark/>
          </w:tcPr>
          <w:p w14:paraId="21E07A3E"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6,47E-05</w:t>
            </w:r>
          </w:p>
        </w:tc>
      </w:tr>
      <w:tr w:rsidR="00794898" w:rsidRPr="003C6E6A" w14:paraId="1F1A3254" w14:textId="77777777" w:rsidTr="003C5919">
        <w:trPr>
          <w:trHeight w:val="300"/>
        </w:trPr>
        <w:tc>
          <w:tcPr>
            <w:tcW w:w="1829" w:type="dxa"/>
            <w:tcBorders>
              <w:top w:val="nil"/>
              <w:left w:val="nil"/>
              <w:bottom w:val="nil"/>
              <w:right w:val="nil"/>
            </w:tcBorders>
            <w:shd w:val="clear" w:color="auto" w:fill="auto"/>
            <w:noWrap/>
            <w:vAlign w:val="bottom"/>
            <w:hideMark/>
          </w:tcPr>
          <w:p w14:paraId="131AB31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GHTP01018149.1</w:t>
            </w:r>
          </w:p>
        </w:tc>
        <w:tc>
          <w:tcPr>
            <w:tcW w:w="5042" w:type="dxa"/>
            <w:tcBorders>
              <w:top w:val="nil"/>
              <w:left w:val="nil"/>
              <w:bottom w:val="nil"/>
              <w:right w:val="nil"/>
            </w:tcBorders>
            <w:shd w:val="clear" w:color="auto" w:fill="auto"/>
            <w:noWrap/>
            <w:vAlign w:val="bottom"/>
            <w:hideMark/>
          </w:tcPr>
          <w:p w14:paraId="0256458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heptahelical transmembrane protein 1</w:t>
            </w:r>
          </w:p>
        </w:tc>
        <w:tc>
          <w:tcPr>
            <w:tcW w:w="1072" w:type="dxa"/>
            <w:tcBorders>
              <w:top w:val="nil"/>
              <w:left w:val="nil"/>
              <w:bottom w:val="nil"/>
              <w:right w:val="nil"/>
            </w:tcBorders>
            <w:shd w:val="clear" w:color="auto" w:fill="auto"/>
            <w:noWrap/>
            <w:vAlign w:val="bottom"/>
            <w:hideMark/>
          </w:tcPr>
          <w:p w14:paraId="42B59499"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2,92</w:t>
            </w:r>
          </w:p>
        </w:tc>
        <w:tc>
          <w:tcPr>
            <w:tcW w:w="1280" w:type="dxa"/>
            <w:tcBorders>
              <w:top w:val="nil"/>
              <w:left w:val="nil"/>
              <w:bottom w:val="nil"/>
              <w:right w:val="nil"/>
            </w:tcBorders>
            <w:shd w:val="clear" w:color="auto" w:fill="auto"/>
            <w:noWrap/>
            <w:vAlign w:val="bottom"/>
            <w:hideMark/>
          </w:tcPr>
          <w:p w14:paraId="4B127B8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2,85E-06</w:t>
            </w:r>
          </w:p>
        </w:tc>
      </w:tr>
      <w:tr w:rsidR="00794898" w:rsidRPr="003C6E6A" w14:paraId="76798152" w14:textId="77777777" w:rsidTr="003C5919">
        <w:trPr>
          <w:trHeight w:val="300"/>
        </w:trPr>
        <w:tc>
          <w:tcPr>
            <w:tcW w:w="1829" w:type="dxa"/>
            <w:tcBorders>
              <w:top w:val="nil"/>
              <w:left w:val="nil"/>
              <w:bottom w:val="nil"/>
              <w:right w:val="nil"/>
            </w:tcBorders>
            <w:shd w:val="clear" w:color="auto" w:fill="auto"/>
            <w:noWrap/>
            <w:vAlign w:val="bottom"/>
            <w:hideMark/>
          </w:tcPr>
          <w:p w14:paraId="4B09882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lastRenderedPageBreak/>
              <w:t>GHTP01003587.1</w:t>
            </w:r>
          </w:p>
        </w:tc>
        <w:tc>
          <w:tcPr>
            <w:tcW w:w="5042" w:type="dxa"/>
            <w:tcBorders>
              <w:top w:val="nil"/>
              <w:left w:val="nil"/>
              <w:bottom w:val="nil"/>
              <w:right w:val="nil"/>
            </w:tcBorders>
            <w:shd w:val="clear" w:color="auto" w:fill="auto"/>
            <w:noWrap/>
            <w:vAlign w:val="bottom"/>
            <w:hideMark/>
          </w:tcPr>
          <w:p w14:paraId="47B8E628"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Ninja-family protein AFP3</w:t>
            </w:r>
          </w:p>
        </w:tc>
        <w:tc>
          <w:tcPr>
            <w:tcW w:w="1072" w:type="dxa"/>
            <w:tcBorders>
              <w:top w:val="nil"/>
              <w:left w:val="nil"/>
              <w:bottom w:val="nil"/>
              <w:right w:val="nil"/>
            </w:tcBorders>
            <w:shd w:val="clear" w:color="auto" w:fill="auto"/>
            <w:noWrap/>
            <w:vAlign w:val="bottom"/>
            <w:hideMark/>
          </w:tcPr>
          <w:p w14:paraId="1B6269E5"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-2,03</w:t>
            </w:r>
          </w:p>
        </w:tc>
        <w:tc>
          <w:tcPr>
            <w:tcW w:w="1280" w:type="dxa"/>
            <w:tcBorders>
              <w:top w:val="nil"/>
              <w:left w:val="nil"/>
              <w:bottom w:val="nil"/>
              <w:right w:val="nil"/>
            </w:tcBorders>
            <w:shd w:val="clear" w:color="auto" w:fill="auto"/>
            <w:noWrap/>
            <w:vAlign w:val="bottom"/>
            <w:hideMark/>
          </w:tcPr>
          <w:p w14:paraId="2985361B"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6,84E-04</w:t>
            </w:r>
          </w:p>
        </w:tc>
      </w:tr>
      <w:tr w:rsidR="00794898" w:rsidRPr="003C6E6A" w14:paraId="2846F3DD" w14:textId="77777777" w:rsidTr="003C5919">
        <w:trPr>
          <w:trHeight w:val="300"/>
        </w:trPr>
        <w:tc>
          <w:tcPr>
            <w:tcW w:w="1829" w:type="dxa"/>
            <w:tcBorders>
              <w:top w:val="nil"/>
              <w:left w:val="nil"/>
              <w:bottom w:val="nil"/>
              <w:right w:val="nil"/>
            </w:tcBorders>
            <w:shd w:val="clear" w:color="auto" w:fill="auto"/>
            <w:noWrap/>
            <w:vAlign w:val="bottom"/>
            <w:hideMark/>
          </w:tcPr>
          <w:p w14:paraId="2E632CF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GHTP01023878.1</w:t>
            </w:r>
          </w:p>
        </w:tc>
        <w:tc>
          <w:tcPr>
            <w:tcW w:w="5042" w:type="dxa"/>
            <w:tcBorders>
              <w:top w:val="nil"/>
              <w:left w:val="nil"/>
              <w:bottom w:val="nil"/>
              <w:right w:val="nil"/>
            </w:tcBorders>
            <w:shd w:val="clear" w:color="auto" w:fill="auto"/>
            <w:noWrap/>
            <w:vAlign w:val="bottom"/>
            <w:hideMark/>
          </w:tcPr>
          <w:p w14:paraId="2DC1A5A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CBL-interacting protein kinase 2-like</w:t>
            </w:r>
          </w:p>
        </w:tc>
        <w:tc>
          <w:tcPr>
            <w:tcW w:w="1072" w:type="dxa"/>
            <w:tcBorders>
              <w:top w:val="nil"/>
              <w:left w:val="nil"/>
              <w:bottom w:val="nil"/>
              <w:right w:val="nil"/>
            </w:tcBorders>
            <w:shd w:val="clear" w:color="auto" w:fill="auto"/>
            <w:noWrap/>
            <w:vAlign w:val="bottom"/>
            <w:hideMark/>
          </w:tcPr>
          <w:p w14:paraId="78FDA76D"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2,83</w:t>
            </w:r>
          </w:p>
        </w:tc>
        <w:tc>
          <w:tcPr>
            <w:tcW w:w="1280" w:type="dxa"/>
            <w:tcBorders>
              <w:top w:val="nil"/>
              <w:left w:val="nil"/>
              <w:bottom w:val="nil"/>
              <w:right w:val="nil"/>
            </w:tcBorders>
            <w:shd w:val="clear" w:color="auto" w:fill="auto"/>
            <w:noWrap/>
            <w:vAlign w:val="bottom"/>
            <w:hideMark/>
          </w:tcPr>
          <w:p w14:paraId="360CE8AD"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3,68E-10</w:t>
            </w:r>
          </w:p>
        </w:tc>
      </w:tr>
      <w:tr w:rsidR="00794898" w:rsidRPr="003C6E6A" w14:paraId="428C3D70" w14:textId="77777777" w:rsidTr="003C5919">
        <w:trPr>
          <w:trHeight w:val="300"/>
        </w:trPr>
        <w:tc>
          <w:tcPr>
            <w:tcW w:w="1829" w:type="dxa"/>
            <w:tcBorders>
              <w:top w:val="nil"/>
              <w:left w:val="nil"/>
              <w:bottom w:val="nil"/>
              <w:right w:val="nil"/>
            </w:tcBorders>
            <w:shd w:val="clear" w:color="auto" w:fill="auto"/>
            <w:noWrap/>
            <w:vAlign w:val="bottom"/>
            <w:hideMark/>
          </w:tcPr>
          <w:p w14:paraId="450635E8"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GHTP01048254.1</w:t>
            </w:r>
          </w:p>
        </w:tc>
        <w:tc>
          <w:tcPr>
            <w:tcW w:w="5042" w:type="dxa"/>
            <w:tcBorders>
              <w:top w:val="nil"/>
              <w:left w:val="nil"/>
              <w:bottom w:val="nil"/>
              <w:right w:val="nil"/>
            </w:tcBorders>
            <w:shd w:val="clear" w:color="auto" w:fill="auto"/>
            <w:noWrap/>
            <w:vAlign w:val="bottom"/>
            <w:hideMark/>
          </w:tcPr>
          <w:p w14:paraId="1A4EF03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fasciclin-like arabinogalactan protein 4</w:t>
            </w:r>
          </w:p>
        </w:tc>
        <w:tc>
          <w:tcPr>
            <w:tcW w:w="1072" w:type="dxa"/>
            <w:tcBorders>
              <w:top w:val="nil"/>
              <w:left w:val="nil"/>
              <w:bottom w:val="nil"/>
              <w:right w:val="nil"/>
            </w:tcBorders>
            <w:shd w:val="clear" w:color="auto" w:fill="auto"/>
            <w:noWrap/>
            <w:vAlign w:val="bottom"/>
            <w:hideMark/>
          </w:tcPr>
          <w:p w14:paraId="6161DC72"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5,96</w:t>
            </w:r>
          </w:p>
        </w:tc>
        <w:tc>
          <w:tcPr>
            <w:tcW w:w="1280" w:type="dxa"/>
            <w:tcBorders>
              <w:top w:val="nil"/>
              <w:left w:val="nil"/>
              <w:bottom w:val="nil"/>
              <w:right w:val="nil"/>
            </w:tcBorders>
            <w:shd w:val="clear" w:color="auto" w:fill="auto"/>
            <w:noWrap/>
            <w:vAlign w:val="bottom"/>
            <w:hideMark/>
          </w:tcPr>
          <w:p w14:paraId="0252EE4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2,12E-08</w:t>
            </w:r>
          </w:p>
        </w:tc>
      </w:tr>
      <w:tr w:rsidR="00794898" w:rsidRPr="003C6E6A" w14:paraId="7FEF1712" w14:textId="77777777" w:rsidTr="003C5919">
        <w:trPr>
          <w:trHeight w:val="300"/>
        </w:trPr>
        <w:tc>
          <w:tcPr>
            <w:tcW w:w="1829" w:type="dxa"/>
            <w:tcBorders>
              <w:top w:val="nil"/>
              <w:left w:val="nil"/>
              <w:bottom w:val="nil"/>
              <w:right w:val="nil"/>
            </w:tcBorders>
            <w:shd w:val="clear" w:color="auto" w:fill="auto"/>
            <w:noWrap/>
            <w:vAlign w:val="bottom"/>
            <w:hideMark/>
          </w:tcPr>
          <w:p w14:paraId="191DC02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GHTP01048773.1</w:t>
            </w:r>
          </w:p>
        </w:tc>
        <w:tc>
          <w:tcPr>
            <w:tcW w:w="5042" w:type="dxa"/>
            <w:tcBorders>
              <w:top w:val="nil"/>
              <w:left w:val="nil"/>
              <w:bottom w:val="nil"/>
              <w:right w:val="nil"/>
            </w:tcBorders>
            <w:shd w:val="clear" w:color="auto" w:fill="auto"/>
            <w:noWrap/>
            <w:vAlign w:val="bottom"/>
            <w:hideMark/>
          </w:tcPr>
          <w:p w14:paraId="2560F661"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EARLY FLOWERING 3</w:t>
            </w:r>
          </w:p>
        </w:tc>
        <w:tc>
          <w:tcPr>
            <w:tcW w:w="1072" w:type="dxa"/>
            <w:tcBorders>
              <w:top w:val="nil"/>
              <w:left w:val="nil"/>
              <w:bottom w:val="nil"/>
              <w:right w:val="nil"/>
            </w:tcBorders>
            <w:shd w:val="clear" w:color="auto" w:fill="auto"/>
            <w:noWrap/>
            <w:vAlign w:val="bottom"/>
            <w:hideMark/>
          </w:tcPr>
          <w:p w14:paraId="13D89DCA"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2,16</w:t>
            </w:r>
          </w:p>
        </w:tc>
        <w:tc>
          <w:tcPr>
            <w:tcW w:w="1280" w:type="dxa"/>
            <w:tcBorders>
              <w:top w:val="nil"/>
              <w:left w:val="nil"/>
              <w:bottom w:val="nil"/>
              <w:right w:val="nil"/>
            </w:tcBorders>
            <w:shd w:val="clear" w:color="auto" w:fill="auto"/>
            <w:noWrap/>
            <w:vAlign w:val="bottom"/>
            <w:hideMark/>
          </w:tcPr>
          <w:p w14:paraId="782A0AD9"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2,19E-09</w:t>
            </w:r>
          </w:p>
        </w:tc>
      </w:tr>
      <w:tr w:rsidR="00794898" w:rsidRPr="003C6E6A" w14:paraId="13040835" w14:textId="77777777" w:rsidTr="003C5919">
        <w:trPr>
          <w:trHeight w:val="300"/>
        </w:trPr>
        <w:tc>
          <w:tcPr>
            <w:tcW w:w="1829" w:type="dxa"/>
            <w:tcBorders>
              <w:top w:val="nil"/>
              <w:left w:val="nil"/>
              <w:bottom w:val="nil"/>
              <w:right w:val="nil"/>
            </w:tcBorders>
            <w:shd w:val="clear" w:color="auto" w:fill="auto"/>
            <w:noWrap/>
            <w:vAlign w:val="bottom"/>
            <w:hideMark/>
          </w:tcPr>
          <w:p w14:paraId="125511A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GHTP01003789.1</w:t>
            </w:r>
          </w:p>
        </w:tc>
        <w:tc>
          <w:tcPr>
            <w:tcW w:w="5042" w:type="dxa"/>
            <w:tcBorders>
              <w:top w:val="nil"/>
              <w:left w:val="nil"/>
              <w:bottom w:val="nil"/>
              <w:right w:val="nil"/>
            </w:tcBorders>
            <w:shd w:val="clear" w:color="auto" w:fill="auto"/>
            <w:noWrap/>
            <w:vAlign w:val="bottom"/>
            <w:hideMark/>
          </w:tcPr>
          <w:p w14:paraId="64927D0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pathogenesis-related protein STH-21-like</w:t>
            </w:r>
          </w:p>
        </w:tc>
        <w:tc>
          <w:tcPr>
            <w:tcW w:w="1072" w:type="dxa"/>
            <w:tcBorders>
              <w:top w:val="nil"/>
              <w:left w:val="nil"/>
              <w:bottom w:val="nil"/>
              <w:right w:val="nil"/>
            </w:tcBorders>
            <w:shd w:val="clear" w:color="auto" w:fill="auto"/>
            <w:noWrap/>
            <w:vAlign w:val="bottom"/>
            <w:hideMark/>
          </w:tcPr>
          <w:p w14:paraId="62D3FF3D"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2,47</w:t>
            </w:r>
          </w:p>
        </w:tc>
        <w:tc>
          <w:tcPr>
            <w:tcW w:w="1280" w:type="dxa"/>
            <w:tcBorders>
              <w:top w:val="nil"/>
              <w:left w:val="nil"/>
              <w:bottom w:val="nil"/>
              <w:right w:val="nil"/>
            </w:tcBorders>
            <w:shd w:val="clear" w:color="auto" w:fill="auto"/>
            <w:noWrap/>
            <w:vAlign w:val="bottom"/>
            <w:hideMark/>
          </w:tcPr>
          <w:p w14:paraId="79F3A4BE"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1,63E-12</w:t>
            </w:r>
          </w:p>
        </w:tc>
      </w:tr>
      <w:tr w:rsidR="00794898" w:rsidRPr="003C6E6A" w14:paraId="367B48F8" w14:textId="77777777" w:rsidTr="003C5919">
        <w:trPr>
          <w:trHeight w:val="300"/>
        </w:trPr>
        <w:tc>
          <w:tcPr>
            <w:tcW w:w="1829" w:type="dxa"/>
            <w:tcBorders>
              <w:top w:val="nil"/>
              <w:left w:val="nil"/>
              <w:bottom w:val="nil"/>
              <w:right w:val="nil"/>
            </w:tcBorders>
            <w:shd w:val="clear" w:color="auto" w:fill="auto"/>
            <w:noWrap/>
            <w:vAlign w:val="bottom"/>
            <w:hideMark/>
          </w:tcPr>
          <w:p w14:paraId="1CBBA469"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GHTP01003798.1</w:t>
            </w:r>
          </w:p>
        </w:tc>
        <w:tc>
          <w:tcPr>
            <w:tcW w:w="5042" w:type="dxa"/>
            <w:tcBorders>
              <w:top w:val="nil"/>
              <w:left w:val="nil"/>
              <w:bottom w:val="nil"/>
              <w:right w:val="nil"/>
            </w:tcBorders>
            <w:shd w:val="clear" w:color="auto" w:fill="auto"/>
            <w:noWrap/>
            <w:vAlign w:val="bottom"/>
            <w:hideMark/>
          </w:tcPr>
          <w:p w14:paraId="659F0AB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ethylene-overproduction protein 1</w:t>
            </w:r>
          </w:p>
        </w:tc>
        <w:tc>
          <w:tcPr>
            <w:tcW w:w="1072" w:type="dxa"/>
            <w:tcBorders>
              <w:top w:val="nil"/>
              <w:left w:val="nil"/>
              <w:bottom w:val="nil"/>
              <w:right w:val="nil"/>
            </w:tcBorders>
            <w:shd w:val="clear" w:color="auto" w:fill="auto"/>
            <w:noWrap/>
            <w:vAlign w:val="bottom"/>
            <w:hideMark/>
          </w:tcPr>
          <w:p w14:paraId="216BD026"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w:t>
            </w:r>
          </w:p>
        </w:tc>
        <w:tc>
          <w:tcPr>
            <w:tcW w:w="1280" w:type="dxa"/>
            <w:tcBorders>
              <w:top w:val="nil"/>
              <w:left w:val="nil"/>
              <w:bottom w:val="nil"/>
              <w:right w:val="nil"/>
            </w:tcBorders>
            <w:shd w:val="clear" w:color="auto" w:fill="auto"/>
            <w:noWrap/>
            <w:vAlign w:val="bottom"/>
            <w:hideMark/>
          </w:tcPr>
          <w:p w14:paraId="401D1354"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9,18E-07</w:t>
            </w:r>
          </w:p>
        </w:tc>
      </w:tr>
      <w:tr w:rsidR="00794898" w:rsidRPr="003C6E6A" w14:paraId="0FDA7A38" w14:textId="77777777" w:rsidTr="003C5919">
        <w:trPr>
          <w:trHeight w:val="300"/>
        </w:trPr>
        <w:tc>
          <w:tcPr>
            <w:tcW w:w="1829" w:type="dxa"/>
            <w:tcBorders>
              <w:top w:val="nil"/>
              <w:left w:val="nil"/>
              <w:bottom w:val="nil"/>
              <w:right w:val="nil"/>
            </w:tcBorders>
            <w:shd w:val="clear" w:color="auto" w:fill="auto"/>
            <w:noWrap/>
            <w:vAlign w:val="bottom"/>
            <w:hideMark/>
          </w:tcPr>
          <w:p w14:paraId="32AB289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GHTP01050141.1</w:t>
            </w:r>
          </w:p>
        </w:tc>
        <w:tc>
          <w:tcPr>
            <w:tcW w:w="5042" w:type="dxa"/>
            <w:tcBorders>
              <w:top w:val="nil"/>
              <w:left w:val="nil"/>
              <w:bottom w:val="nil"/>
              <w:right w:val="nil"/>
            </w:tcBorders>
            <w:shd w:val="clear" w:color="auto" w:fill="auto"/>
            <w:noWrap/>
            <w:vAlign w:val="bottom"/>
            <w:hideMark/>
          </w:tcPr>
          <w:p w14:paraId="6B3FE75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ABR1-like</w:t>
            </w:r>
          </w:p>
        </w:tc>
        <w:tc>
          <w:tcPr>
            <w:tcW w:w="1072" w:type="dxa"/>
            <w:tcBorders>
              <w:top w:val="nil"/>
              <w:left w:val="nil"/>
              <w:bottom w:val="nil"/>
              <w:right w:val="nil"/>
            </w:tcBorders>
            <w:shd w:val="clear" w:color="auto" w:fill="auto"/>
            <w:noWrap/>
            <w:vAlign w:val="bottom"/>
            <w:hideMark/>
          </w:tcPr>
          <w:p w14:paraId="0D99E173"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62,09</w:t>
            </w:r>
          </w:p>
        </w:tc>
        <w:tc>
          <w:tcPr>
            <w:tcW w:w="1280" w:type="dxa"/>
            <w:tcBorders>
              <w:top w:val="nil"/>
              <w:left w:val="nil"/>
              <w:bottom w:val="nil"/>
              <w:right w:val="nil"/>
            </w:tcBorders>
            <w:shd w:val="clear" w:color="auto" w:fill="auto"/>
            <w:noWrap/>
            <w:vAlign w:val="bottom"/>
            <w:hideMark/>
          </w:tcPr>
          <w:p w14:paraId="636AB624"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4DAABEFB" w14:textId="77777777" w:rsidTr="003C5919">
        <w:trPr>
          <w:trHeight w:val="300"/>
        </w:trPr>
        <w:tc>
          <w:tcPr>
            <w:tcW w:w="1829" w:type="dxa"/>
            <w:tcBorders>
              <w:top w:val="nil"/>
              <w:left w:val="nil"/>
              <w:bottom w:val="nil"/>
              <w:right w:val="nil"/>
            </w:tcBorders>
            <w:shd w:val="clear" w:color="auto" w:fill="auto"/>
            <w:noWrap/>
            <w:vAlign w:val="bottom"/>
            <w:hideMark/>
          </w:tcPr>
          <w:p w14:paraId="4B8F627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GHTP01022630.1</w:t>
            </w:r>
          </w:p>
        </w:tc>
        <w:tc>
          <w:tcPr>
            <w:tcW w:w="5042" w:type="dxa"/>
            <w:tcBorders>
              <w:top w:val="nil"/>
              <w:left w:val="nil"/>
              <w:bottom w:val="nil"/>
              <w:right w:val="nil"/>
            </w:tcBorders>
            <w:shd w:val="clear" w:color="auto" w:fill="auto"/>
            <w:noWrap/>
            <w:vAlign w:val="bottom"/>
            <w:hideMark/>
          </w:tcPr>
          <w:p w14:paraId="56C1BBA2"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AP2-like ethylene-responsive transcription factor At1g16060</w:t>
            </w:r>
          </w:p>
        </w:tc>
        <w:tc>
          <w:tcPr>
            <w:tcW w:w="1072" w:type="dxa"/>
            <w:tcBorders>
              <w:top w:val="nil"/>
              <w:left w:val="nil"/>
              <w:bottom w:val="nil"/>
              <w:right w:val="nil"/>
            </w:tcBorders>
            <w:shd w:val="clear" w:color="auto" w:fill="auto"/>
            <w:noWrap/>
            <w:vAlign w:val="bottom"/>
            <w:hideMark/>
          </w:tcPr>
          <w:p w14:paraId="61482378"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2,12</w:t>
            </w:r>
          </w:p>
        </w:tc>
        <w:tc>
          <w:tcPr>
            <w:tcW w:w="1280" w:type="dxa"/>
            <w:tcBorders>
              <w:top w:val="nil"/>
              <w:left w:val="nil"/>
              <w:bottom w:val="nil"/>
              <w:right w:val="nil"/>
            </w:tcBorders>
            <w:shd w:val="clear" w:color="auto" w:fill="auto"/>
            <w:noWrap/>
            <w:vAlign w:val="bottom"/>
            <w:hideMark/>
          </w:tcPr>
          <w:p w14:paraId="2785A8D5"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2,18E-05</w:t>
            </w:r>
          </w:p>
        </w:tc>
      </w:tr>
      <w:tr w:rsidR="00794898" w:rsidRPr="003C6E6A" w14:paraId="2B5B69A0" w14:textId="77777777" w:rsidTr="003C5919">
        <w:trPr>
          <w:trHeight w:val="300"/>
        </w:trPr>
        <w:tc>
          <w:tcPr>
            <w:tcW w:w="1829" w:type="dxa"/>
            <w:tcBorders>
              <w:top w:val="nil"/>
              <w:left w:val="nil"/>
              <w:bottom w:val="nil"/>
              <w:right w:val="nil"/>
            </w:tcBorders>
            <w:shd w:val="clear" w:color="auto" w:fill="auto"/>
            <w:noWrap/>
            <w:vAlign w:val="bottom"/>
            <w:hideMark/>
          </w:tcPr>
          <w:p w14:paraId="2A6D8797"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GHTP01015115.1</w:t>
            </w:r>
          </w:p>
        </w:tc>
        <w:tc>
          <w:tcPr>
            <w:tcW w:w="5042" w:type="dxa"/>
            <w:tcBorders>
              <w:top w:val="nil"/>
              <w:left w:val="nil"/>
              <w:bottom w:val="nil"/>
              <w:right w:val="nil"/>
            </w:tcBorders>
            <w:shd w:val="clear" w:color="auto" w:fill="auto"/>
            <w:noWrap/>
            <w:vAlign w:val="bottom"/>
            <w:hideMark/>
          </w:tcPr>
          <w:p w14:paraId="46F76E9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DEAD-box ATP-dependent RNA helicase 38</w:t>
            </w:r>
          </w:p>
        </w:tc>
        <w:tc>
          <w:tcPr>
            <w:tcW w:w="1072" w:type="dxa"/>
            <w:tcBorders>
              <w:top w:val="nil"/>
              <w:left w:val="nil"/>
              <w:bottom w:val="nil"/>
              <w:right w:val="nil"/>
            </w:tcBorders>
            <w:shd w:val="clear" w:color="auto" w:fill="auto"/>
            <w:noWrap/>
            <w:vAlign w:val="bottom"/>
            <w:hideMark/>
          </w:tcPr>
          <w:p w14:paraId="1D5B772C"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2,02</w:t>
            </w:r>
          </w:p>
        </w:tc>
        <w:tc>
          <w:tcPr>
            <w:tcW w:w="1280" w:type="dxa"/>
            <w:tcBorders>
              <w:top w:val="nil"/>
              <w:left w:val="nil"/>
              <w:bottom w:val="nil"/>
              <w:right w:val="nil"/>
            </w:tcBorders>
            <w:shd w:val="clear" w:color="auto" w:fill="auto"/>
            <w:noWrap/>
            <w:vAlign w:val="bottom"/>
            <w:hideMark/>
          </w:tcPr>
          <w:p w14:paraId="58F7894E"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9,04E-11</w:t>
            </w:r>
          </w:p>
        </w:tc>
      </w:tr>
      <w:tr w:rsidR="00794898" w:rsidRPr="003C6E6A" w14:paraId="7E2E6391" w14:textId="77777777" w:rsidTr="003C5919">
        <w:trPr>
          <w:trHeight w:val="300"/>
        </w:trPr>
        <w:tc>
          <w:tcPr>
            <w:tcW w:w="1829" w:type="dxa"/>
            <w:tcBorders>
              <w:top w:val="nil"/>
              <w:left w:val="nil"/>
              <w:bottom w:val="nil"/>
              <w:right w:val="nil"/>
            </w:tcBorders>
            <w:shd w:val="clear" w:color="auto" w:fill="auto"/>
            <w:noWrap/>
            <w:vAlign w:val="bottom"/>
            <w:hideMark/>
          </w:tcPr>
          <w:p w14:paraId="6CEFF55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GHTP01010361.1</w:t>
            </w:r>
          </w:p>
        </w:tc>
        <w:tc>
          <w:tcPr>
            <w:tcW w:w="5042" w:type="dxa"/>
            <w:tcBorders>
              <w:top w:val="nil"/>
              <w:left w:val="nil"/>
              <w:bottom w:val="nil"/>
              <w:right w:val="nil"/>
            </w:tcBorders>
            <w:shd w:val="clear" w:color="auto" w:fill="auto"/>
            <w:noWrap/>
            <w:vAlign w:val="bottom"/>
            <w:hideMark/>
          </w:tcPr>
          <w:p w14:paraId="4CA4F39C"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DEAD-box ATP-dependent RNA helicase 38</w:t>
            </w:r>
          </w:p>
        </w:tc>
        <w:tc>
          <w:tcPr>
            <w:tcW w:w="1072" w:type="dxa"/>
            <w:tcBorders>
              <w:top w:val="nil"/>
              <w:left w:val="nil"/>
              <w:bottom w:val="nil"/>
              <w:right w:val="nil"/>
            </w:tcBorders>
            <w:shd w:val="clear" w:color="auto" w:fill="auto"/>
            <w:noWrap/>
            <w:vAlign w:val="bottom"/>
            <w:hideMark/>
          </w:tcPr>
          <w:p w14:paraId="6F228734"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2,63</w:t>
            </w:r>
          </w:p>
        </w:tc>
        <w:tc>
          <w:tcPr>
            <w:tcW w:w="1280" w:type="dxa"/>
            <w:tcBorders>
              <w:top w:val="nil"/>
              <w:left w:val="nil"/>
              <w:bottom w:val="nil"/>
              <w:right w:val="nil"/>
            </w:tcBorders>
            <w:shd w:val="clear" w:color="auto" w:fill="auto"/>
            <w:noWrap/>
            <w:vAlign w:val="bottom"/>
            <w:hideMark/>
          </w:tcPr>
          <w:p w14:paraId="1AA9C66F"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3A48B687" w14:textId="77777777" w:rsidTr="003C5919">
        <w:trPr>
          <w:trHeight w:val="300"/>
        </w:trPr>
        <w:tc>
          <w:tcPr>
            <w:tcW w:w="1829" w:type="dxa"/>
            <w:tcBorders>
              <w:top w:val="nil"/>
              <w:left w:val="nil"/>
              <w:bottom w:val="nil"/>
              <w:right w:val="nil"/>
            </w:tcBorders>
            <w:shd w:val="clear" w:color="auto" w:fill="auto"/>
            <w:noWrap/>
            <w:vAlign w:val="bottom"/>
            <w:hideMark/>
          </w:tcPr>
          <w:p w14:paraId="54AEAA4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GHTP01052236.1</w:t>
            </w:r>
          </w:p>
        </w:tc>
        <w:tc>
          <w:tcPr>
            <w:tcW w:w="5042" w:type="dxa"/>
            <w:tcBorders>
              <w:top w:val="nil"/>
              <w:left w:val="nil"/>
              <w:bottom w:val="nil"/>
              <w:right w:val="nil"/>
            </w:tcBorders>
            <w:shd w:val="clear" w:color="auto" w:fill="auto"/>
            <w:noWrap/>
            <w:vAlign w:val="bottom"/>
            <w:hideMark/>
          </w:tcPr>
          <w:p w14:paraId="4BC8839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CRF2-like</w:t>
            </w:r>
          </w:p>
        </w:tc>
        <w:tc>
          <w:tcPr>
            <w:tcW w:w="1072" w:type="dxa"/>
            <w:tcBorders>
              <w:top w:val="nil"/>
              <w:left w:val="nil"/>
              <w:bottom w:val="nil"/>
              <w:right w:val="nil"/>
            </w:tcBorders>
            <w:shd w:val="clear" w:color="auto" w:fill="auto"/>
            <w:noWrap/>
            <w:vAlign w:val="bottom"/>
            <w:hideMark/>
          </w:tcPr>
          <w:p w14:paraId="666E4C51"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100000</w:t>
            </w:r>
          </w:p>
        </w:tc>
        <w:tc>
          <w:tcPr>
            <w:tcW w:w="1280" w:type="dxa"/>
            <w:tcBorders>
              <w:top w:val="nil"/>
              <w:left w:val="nil"/>
              <w:bottom w:val="nil"/>
              <w:right w:val="nil"/>
            </w:tcBorders>
            <w:shd w:val="clear" w:color="auto" w:fill="auto"/>
            <w:noWrap/>
            <w:vAlign w:val="bottom"/>
            <w:hideMark/>
          </w:tcPr>
          <w:p w14:paraId="3072AC4C"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6,59E-07</w:t>
            </w:r>
          </w:p>
        </w:tc>
      </w:tr>
      <w:tr w:rsidR="00794898" w:rsidRPr="003C6E6A" w14:paraId="7275E71E" w14:textId="77777777" w:rsidTr="003C5919">
        <w:trPr>
          <w:trHeight w:val="300"/>
        </w:trPr>
        <w:tc>
          <w:tcPr>
            <w:tcW w:w="1829" w:type="dxa"/>
            <w:tcBorders>
              <w:top w:val="nil"/>
              <w:left w:val="nil"/>
              <w:bottom w:val="nil"/>
              <w:right w:val="nil"/>
            </w:tcBorders>
            <w:shd w:val="clear" w:color="auto" w:fill="auto"/>
            <w:noWrap/>
            <w:vAlign w:val="bottom"/>
            <w:hideMark/>
          </w:tcPr>
          <w:p w14:paraId="128F277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GHTP01020228.1</w:t>
            </w:r>
          </w:p>
        </w:tc>
        <w:tc>
          <w:tcPr>
            <w:tcW w:w="5042" w:type="dxa"/>
            <w:tcBorders>
              <w:top w:val="nil"/>
              <w:left w:val="nil"/>
              <w:bottom w:val="nil"/>
              <w:right w:val="nil"/>
            </w:tcBorders>
            <w:shd w:val="clear" w:color="auto" w:fill="auto"/>
            <w:noWrap/>
            <w:vAlign w:val="bottom"/>
            <w:hideMark/>
          </w:tcPr>
          <w:p w14:paraId="18EAED6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abscisic acid 8'-hydroxylase 1-like</w:t>
            </w:r>
          </w:p>
        </w:tc>
        <w:tc>
          <w:tcPr>
            <w:tcW w:w="1072" w:type="dxa"/>
            <w:tcBorders>
              <w:top w:val="nil"/>
              <w:left w:val="nil"/>
              <w:bottom w:val="nil"/>
              <w:right w:val="nil"/>
            </w:tcBorders>
            <w:shd w:val="clear" w:color="auto" w:fill="auto"/>
            <w:noWrap/>
            <w:vAlign w:val="bottom"/>
            <w:hideMark/>
          </w:tcPr>
          <w:p w14:paraId="07A37AF1"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3,03</w:t>
            </w:r>
          </w:p>
        </w:tc>
        <w:tc>
          <w:tcPr>
            <w:tcW w:w="1280" w:type="dxa"/>
            <w:tcBorders>
              <w:top w:val="nil"/>
              <w:left w:val="nil"/>
              <w:bottom w:val="nil"/>
              <w:right w:val="nil"/>
            </w:tcBorders>
            <w:shd w:val="clear" w:color="auto" w:fill="auto"/>
            <w:noWrap/>
            <w:vAlign w:val="bottom"/>
            <w:hideMark/>
          </w:tcPr>
          <w:p w14:paraId="25B02B32"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5,07E-05</w:t>
            </w:r>
          </w:p>
        </w:tc>
      </w:tr>
      <w:tr w:rsidR="00794898" w:rsidRPr="003C6E6A" w14:paraId="2B8D952C" w14:textId="77777777" w:rsidTr="003C5919">
        <w:trPr>
          <w:trHeight w:val="300"/>
        </w:trPr>
        <w:tc>
          <w:tcPr>
            <w:tcW w:w="1829" w:type="dxa"/>
            <w:tcBorders>
              <w:top w:val="nil"/>
              <w:left w:val="nil"/>
              <w:bottom w:val="nil"/>
              <w:right w:val="nil"/>
            </w:tcBorders>
            <w:shd w:val="clear" w:color="auto" w:fill="auto"/>
            <w:noWrap/>
            <w:vAlign w:val="bottom"/>
            <w:hideMark/>
          </w:tcPr>
          <w:p w14:paraId="30304E7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GHTP01055544.1</w:t>
            </w:r>
          </w:p>
        </w:tc>
        <w:tc>
          <w:tcPr>
            <w:tcW w:w="5042" w:type="dxa"/>
            <w:tcBorders>
              <w:top w:val="nil"/>
              <w:left w:val="nil"/>
              <w:bottom w:val="nil"/>
              <w:right w:val="nil"/>
            </w:tcBorders>
            <w:shd w:val="clear" w:color="auto" w:fill="auto"/>
            <w:noWrap/>
            <w:vAlign w:val="bottom"/>
            <w:hideMark/>
          </w:tcPr>
          <w:p w14:paraId="483E88F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ERF073-like</w:t>
            </w:r>
          </w:p>
        </w:tc>
        <w:tc>
          <w:tcPr>
            <w:tcW w:w="1072" w:type="dxa"/>
            <w:tcBorders>
              <w:top w:val="nil"/>
              <w:left w:val="nil"/>
              <w:bottom w:val="nil"/>
              <w:right w:val="nil"/>
            </w:tcBorders>
            <w:shd w:val="clear" w:color="auto" w:fill="auto"/>
            <w:noWrap/>
            <w:vAlign w:val="bottom"/>
            <w:hideMark/>
          </w:tcPr>
          <w:p w14:paraId="221A2B60"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2,03</w:t>
            </w:r>
          </w:p>
        </w:tc>
        <w:tc>
          <w:tcPr>
            <w:tcW w:w="1280" w:type="dxa"/>
            <w:tcBorders>
              <w:top w:val="nil"/>
              <w:left w:val="nil"/>
              <w:bottom w:val="nil"/>
              <w:right w:val="nil"/>
            </w:tcBorders>
            <w:shd w:val="clear" w:color="auto" w:fill="auto"/>
            <w:noWrap/>
            <w:vAlign w:val="bottom"/>
            <w:hideMark/>
          </w:tcPr>
          <w:p w14:paraId="60FED711"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1,21E-06</w:t>
            </w:r>
          </w:p>
        </w:tc>
      </w:tr>
      <w:tr w:rsidR="00794898" w:rsidRPr="003C6E6A" w14:paraId="3ED47752" w14:textId="77777777" w:rsidTr="003C5919">
        <w:trPr>
          <w:trHeight w:val="300"/>
        </w:trPr>
        <w:tc>
          <w:tcPr>
            <w:tcW w:w="1829" w:type="dxa"/>
            <w:tcBorders>
              <w:top w:val="nil"/>
              <w:left w:val="nil"/>
              <w:bottom w:val="nil"/>
              <w:right w:val="nil"/>
            </w:tcBorders>
            <w:shd w:val="clear" w:color="auto" w:fill="auto"/>
            <w:noWrap/>
            <w:vAlign w:val="bottom"/>
            <w:hideMark/>
          </w:tcPr>
          <w:p w14:paraId="71A0855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GHTP01022354.1</w:t>
            </w:r>
          </w:p>
        </w:tc>
        <w:tc>
          <w:tcPr>
            <w:tcW w:w="5042" w:type="dxa"/>
            <w:tcBorders>
              <w:top w:val="nil"/>
              <w:left w:val="nil"/>
              <w:bottom w:val="nil"/>
              <w:right w:val="nil"/>
            </w:tcBorders>
            <w:shd w:val="clear" w:color="auto" w:fill="auto"/>
            <w:noWrap/>
            <w:vAlign w:val="bottom"/>
            <w:hideMark/>
          </w:tcPr>
          <w:p w14:paraId="3628119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receptor-like protein kinase HSL1</w:t>
            </w:r>
          </w:p>
        </w:tc>
        <w:tc>
          <w:tcPr>
            <w:tcW w:w="1072" w:type="dxa"/>
            <w:tcBorders>
              <w:top w:val="nil"/>
              <w:left w:val="nil"/>
              <w:bottom w:val="nil"/>
              <w:right w:val="nil"/>
            </w:tcBorders>
            <w:shd w:val="clear" w:color="auto" w:fill="auto"/>
            <w:noWrap/>
            <w:vAlign w:val="bottom"/>
            <w:hideMark/>
          </w:tcPr>
          <w:p w14:paraId="3A38275F"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3,41</w:t>
            </w:r>
          </w:p>
        </w:tc>
        <w:tc>
          <w:tcPr>
            <w:tcW w:w="1280" w:type="dxa"/>
            <w:tcBorders>
              <w:top w:val="nil"/>
              <w:left w:val="nil"/>
              <w:bottom w:val="nil"/>
              <w:right w:val="nil"/>
            </w:tcBorders>
            <w:shd w:val="clear" w:color="auto" w:fill="auto"/>
            <w:noWrap/>
            <w:vAlign w:val="bottom"/>
            <w:hideMark/>
          </w:tcPr>
          <w:p w14:paraId="174B4CF8"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2,29E-05</w:t>
            </w:r>
          </w:p>
        </w:tc>
      </w:tr>
      <w:tr w:rsidR="00794898" w:rsidRPr="003C6E6A" w14:paraId="36DE4BDE" w14:textId="77777777" w:rsidTr="003C5919">
        <w:trPr>
          <w:trHeight w:val="300"/>
        </w:trPr>
        <w:tc>
          <w:tcPr>
            <w:tcW w:w="1829" w:type="dxa"/>
            <w:tcBorders>
              <w:top w:val="nil"/>
              <w:left w:val="nil"/>
              <w:bottom w:val="nil"/>
              <w:right w:val="nil"/>
            </w:tcBorders>
            <w:shd w:val="clear" w:color="auto" w:fill="auto"/>
            <w:noWrap/>
            <w:vAlign w:val="bottom"/>
            <w:hideMark/>
          </w:tcPr>
          <w:p w14:paraId="77F26B9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GHTP01055617.1</w:t>
            </w:r>
          </w:p>
        </w:tc>
        <w:tc>
          <w:tcPr>
            <w:tcW w:w="5042" w:type="dxa"/>
            <w:tcBorders>
              <w:top w:val="nil"/>
              <w:left w:val="nil"/>
              <w:bottom w:val="nil"/>
              <w:right w:val="nil"/>
            </w:tcBorders>
            <w:shd w:val="clear" w:color="auto" w:fill="auto"/>
            <w:noWrap/>
            <w:vAlign w:val="bottom"/>
            <w:hideMark/>
          </w:tcPr>
          <w:p w14:paraId="2A1661C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ABR1-like</w:t>
            </w:r>
          </w:p>
        </w:tc>
        <w:tc>
          <w:tcPr>
            <w:tcW w:w="1072" w:type="dxa"/>
            <w:tcBorders>
              <w:top w:val="nil"/>
              <w:left w:val="nil"/>
              <w:bottom w:val="nil"/>
              <w:right w:val="nil"/>
            </w:tcBorders>
            <w:shd w:val="clear" w:color="auto" w:fill="auto"/>
            <w:noWrap/>
            <w:vAlign w:val="bottom"/>
            <w:hideMark/>
          </w:tcPr>
          <w:p w14:paraId="37B24572"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7,38</w:t>
            </w:r>
          </w:p>
        </w:tc>
        <w:tc>
          <w:tcPr>
            <w:tcW w:w="1280" w:type="dxa"/>
            <w:tcBorders>
              <w:top w:val="nil"/>
              <w:left w:val="nil"/>
              <w:bottom w:val="nil"/>
              <w:right w:val="nil"/>
            </w:tcBorders>
            <w:shd w:val="clear" w:color="auto" w:fill="auto"/>
            <w:noWrap/>
            <w:vAlign w:val="bottom"/>
            <w:hideMark/>
          </w:tcPr>
          <w:p w14:paraId="4D1EEFB2"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10EFBC34" w14:textId="77777777" w:rsidTr="003C5919">
        <w:trPr>
          <w:trHeight w:val="300"/>
        </w:trPr>
        <w:tc>
          <w:tcPr>
            <w:tcW w:w="1829" w:type="dxa"/>
            <w:tcBorders>
              <w:top w:val="nil"/>
              <w:left w:val="nil"/>
              <w:bottom w:val="nil"/>
              <w:right w:val="nil"/>
            </w:tcBorders>
            <w:shd w:val="clear" w:color="auto" w:fill="auto"/>
            <w:noWrap/>
            <w:vAlign w:val="bottom"/>
            <w:hideMark/>
          </w:tcPr>
          <w:p w14:paraId="09115313"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GHTP01026539.1</w:t>
            </w:r>
          </w:p>
        </w:tc>
        <w:tc>
          <w:tcPr>
            <w:tcW w:w="5042" w:type="dxa"/>
            <w:tcBorders>
              <w:top w:val="nil"/>
              <w:left w:val="nil"/>
              <w:bottom w:val="nil"/>
              <w:right w:val="nil"/>
            </w:tcBorders>
            <w:shd w:val="clear" w:color="auto" w:fill="auto"/>
            <w:noWrap/>
            <w:vAlign w:val="bottom"/>
            <w:hideMark/>
          </w:tcPr>
          <w:p w14:paraId="78ACC80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dual specificity protein kinase YAK1 homolog</w:t>
            </w:r>
          </w:p>
        </w:tc>
        <w:tc>
          <w:tcPr>
            <w:tcW w:w="1072" w:type="dxa"/>
            <w:tcBorders>
              <w:top w:val="nil"/>
              <w:left w:val="nil"/>
              <w:bottom w:val="nil"/>
              <w:right w:val="nil"/>
            </w:tcBorders>
            <w:shd w:val="clear" w:color="auto" w:fill="auto"/>
            <w:noWrap/>
            <w:vAlign w:val="bottom"/>
            <w:hideMark/>
          </w:tcPr>
          <w:p w14:paraId="1783BE38"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2,52</w:t>
            </w:r>
          </w:p>
        </w:tc>
        <w:tc>
          <w:tcPr>
            <w:tcW w:w="1280" w:type="dxa"/>
            <w:tcBorders>
              <w:top w:val="nil"/>
              <w:left w:val="nil"/>
              <w:bottom w:val="nil"/>
              <w:right w:val="nil"/>
            </w:tcBorders>
            <w:shd w:val="clear" w:color="auto" w:fill="auto"/>
            <w:noWrap/>
            <w:vAlign w:val="bottom"/>
            <w:hideMark/>
          </w:tcPr>
          <w:p w14:paraId="34252B02"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4,04E-07</w:t>
            </w:r>
          </w:p>
        </w:tc>
      </w:tr>
      <w:tr w:rsidR="00794898" w:rsidRPr="003C6E6A" w14:paraId="600BACF0" w14:textId="77777777" w:rsidTr="003C5919">
        <w:trPr>
          <w:trHeight w:val="300"/>
        </w:trPr>
        <w:tc>
          <w:tcPr>
            <w:tcW w:w="1829" w:type="dxa"/>
            <w:tcBorders>
              <w:top w:val="nil"/>
              <w:left w:val="nil"/>
              <w:bottom w:val="nil"/>
              <w:right w:val="nil"/>
            </w:tcBorders>
            <w:shd w:val="clear" w:color="auto" w:fill="auto"/>
            <w:noWrap/>
            <w:vAlign w:val="bottom"/>
            <w:hideMark/>
          </w:tcPr>
          <w:p w14:paraId="5813CD83"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GHTP01022604.1</w:t>
            </w:r>
          </w:p>
        </w:tc>
        <w:tc>
          <w:tcPr>
            <w:tcW w:w="5042" w:type="dxa"/>
            <w:tcBorders>
              <w:top w:val="nil"/>
              <w:left w:val="nil"/>
              <w:bottom w:val="nil"/>
              <w:right w:val="nil"/>
            </w:tcBorders>
            <w:shd w:val="clear" w:color="auto" w:fill="auto"/>
            <w:noWrap/>
            <w:vAlign w:val="bottom"/>
            <w:hideMark/>
          </w:tcPr>
          <w:p w14:paraId="0AC0046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ERF003-like</w:t>
            </w:r>
          </w:p>
        </w:tc>
        <w:tc>
          <w:tcPr>
            <w:tcW w:w="1072" w:type="dxa"/>
            <w:tcBorders>
              <w:top w:val="nil"/>
              <w:left w:val="nil"/>
              <w:bottom w:val="nil"/>
              <w:right w:val="nil"/>
            </w:tcBorders>
            <w:shd w:val="clear" w:color="auto" w:fill="auto"/>
            <w:noWrap/>
            <w:vAlign w:val="bottom"/>
            <w:hideMark/>
          </w:tcPr>
          <w:p w14:paraId="03753617"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2,28</w:t>
            </w:r>
          </w:p>
        </w:tc>
        <w:tc>
          <w:tcPr>
            <w:tcW w:w="1280" w:type="dxa"/>
            <w:tcBorders>
              <w:top w:val="nil"/>
              <w:left w:val="nil"/>
              <w:bottom w:val="nil"/>
              <w:right w:val="nil"/>
            </w:tcBorders>
            <w:shd w:val="clear" w:color="auto" w:fill="auto"/>
            <w:noWrap/>
            <w:vAlign w:val="bottom"/>
            <w:hideMark/>
          </w:tcPr>
          <w:p w14:paraId="42A8C7F4"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7,33E-06</w:t>
            </w:r>
          </w:p>
        </w:tc>
      </w:tr>
      <w:tr w:rsidR="00794898" w:rsidRPr="003C6E6A" w14:paraId="3889808B" w14:textId="77777777" w:rsidTr="003C5919">
        <w:trPr>
          <w:trHeight w:val="300"/>
        </w:trPr>
        <w:tc>
          <w:tcPr>
            <w:tcW w:w="1829" w:type="dxa"/>
            <w:tcBorders>
              <w:top w:val="nil"/>
              <w:left w:val="nil"/>
              <w:bottom w:val="nil"/>
              <w:right w:val="nil"/>
            </w:tcBorders>
            <w:shd w:val="clear" w:color="auto" w:fill="auto"/>
            <w:noWrap/>
            <w:vAlign w:val="bottom"/>
            <w:hideMark/>
          </w:tcPr>
          <w:p w14:paraId="3AF65019"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GHTP01055971.1</w:t>
            </w:r>
          </w:p>
        </w:tc>
        <w:tc>
          <w:tcPr>
            <w:tcW w:w="5042" w:type="dxa"/>
            <w:tcBorders>
              <w:top w:val="nil"/>
              <w:left w:val="nil"/>
              <w:bottom w:val="nil"/>
              <w:right w:val="nil"/>
            </w:tcBorders>
            <w:shd w:val="clear" w:color="auto" w:fill="auto"/>
            <w:noWrap/>
            <w:vAlign w:val="bottom"/>
            <w:hideMark/>
          </w:tcPr>
          <w:p w14:paraId="166BB1EA"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ninja-family protein AFP2-like</w:t>
            </w:r>
          </w:p>
        </w:tc>
        <w:tc>
          <w:tcPr>
            <w:tcW w:w="1072" w:type="dxa"/>
            <w:tcBorders>
              <w:top w:val="nil"/>
              <w:left w:val="nil"/>
              <w:bottom w:val="nil"/>
              <w:right w:val="nil"/>
            </w:tcBorders>
            <w:shd w:val="clear" w:color="auto" w:fill="auto"/>
            <w:noWrap/>
            <w:vAlign w:val="bottom"/>
            <w:hideMark/>
          </w:tcPr>
          <w:p w14:paraId="3C9527E3"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-4,24</w:t>
            </w:r>
          </w:p>
        </w:tc>
        <w:tc>
          <w:tcPr>
            <w:tcW w:w="1280" w:type="dxa"/>
            <w:tcBorders>
              <w:top w:val="nil"/>
              <w:left w:val="nil"/>
              <w:bottom w:val="nil"/>
              <w:right w:val="nil"/>
            </w:tcBorders>
            <w:shd w:val="clear" w:color="auto" w:fill="auto"/>
            <w:noWrap/>
            <w:vAlign w:val="bottom"/>
            <w:hideMark/>
          </w:tcPr>
          <w:p w14:paraId="41280D0D"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6,72E-04</w:t>
            </w:r>
          </w:p>
        </w:tc>
      </w:tr>
      <w:tr w:rsidR="00794898" w:rsidRPr="003C6E6A" w14:paraId="17DED897" w14:textId="77777777" w:rsidTr="003C5919">
        <w:trPr>
          <w:trHeight w:val="300"/>
        </w:trPr>
        <w:tc>
          <w:tcPr>
            <w:tcW w:w="1829" w:type="dxa"/>
            <w:tcBorders>
              <w:top w:val="nil"/>
              <w:left w:val="nil"/>
              <w:bottom w:val="nil"/>
              <w:right w:val="nil"/>
            </w:tcBorders>
            <w:shd w:val="clear" w:color="auto" w:fill="auto"/>
            <w:noWrap/>
            <w:vAlign w:val="bottom"/>
            <w:hideMark/>
          </w:tcPr>
          <w:p w14:paraId="0E151FA7"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GHTP01022615.1</w:t>
            </w:r>
          </w:p>
        </w:tc>
        <w:tc>
          <w:tcPr>
            <w:tcW w:w="5042" w:type="dxa"/>
            <w:tcBorders>
              <w:top w:val="nil"/>
              <w:left w:val="nil"/>
              <w:bottom w:val="nil"/>
              <w:right w:val="nil"/>
            </w:tcBorders>
            <w:shd w:val="clear" w:color="auto" w:fill="auto"/>
            <w:noWrap/>
            <w:vAlign w:val="bottom"/>
            <w:hideMark/>
          </w:tcPr>
          <w:p w14:paraId="5B6C0443"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TINY-like</w:t>
            </w:r>
          </w:p>
        </w:tc>
        <w:tc>
          <w:tcPr>
            <w:tcW w:w="1072" w:type="dxa"/>
            <w:tcBorders>
              <w:top w:val="nil"/>
              <w:left w:val="nil"/>
              <w:bottom w:val="nil"/>
              <w:right w:val="nil"/>
            </w:tcBorders>
            <w:shd w:val="clear" w:color="auto" w:fill="auto"/>
            <w:noWrap/>
            <w:vAlign w:val="bottom"/>
            <w:hideMark/>
          </w:tcPr>
          <w:p w14:paraId="59EC59D3"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6,4</w:t>
            </w:r>
          </w:p>
        </w:tc>
        <w:tc>
          <w:tcPr>
            <w:tcW w:w="1280" w:type="dxa"/>
            <w:tcBorders>
              <w:top w:val="nil"/>
              <w:left w:val="nil"/>
              <w:bottom w:val="nil"/>
              <w:right w:val="nil"/>
            </w:tcBorders>
            <w:shd w:val="clear" w:color="auto" w:fill="auto"/>
            <w:noWrap/>
            <w:vAlign w:val="bottom"/>
            <w:hideMark/>
          </w:tcPr>
          <w:p w14:paraId="5B3EEB89"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11E2777E" w14:textId="77777777" w:rsidTr="003C5919">
        <w:trPr>
          <w:trHeight w:val="300"/>
        </w:trPr>
        <w:tc>
          <w:tcPr>
            <w:tcW w:w="1829" w:type="dxa"/>
            <w:tcBorders>
              <w:top w:val="nil"/>
              <w:left w:val="nil"/>
              <w:bottom w:val="nil"/>
              <w:right w:val="nil"/>
            </w:tcBorders>
            <w:shd w:val="clear" w:color="auto" w:fill="auto"/>
            <w:noWrap/>
            <w:vAlign w:val="bottom"/>
            <w:hideMark/>
          </w:tcPr>
          <w:p w14:paraId="5B27C8F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GHTP01022637.1</w:t>
            </w:r>
          </w:p>
        </w:tc>
        <w:tc>
          <w:tcPr>
            <w:tcW w:w="5042" w:type="dxa"/>
            <w:tcBorders>
              <w:top w:val="nil"/>
              <w:left w:val="nil"/>
              <w:bottom w:val="nil"/>
              <w:right w:val="nil"/>
            </w:tcBorders>
            <w:shd w:val="clear" w:color="auto" w:fill="auto"/>
            <w:noWrap/>
            <w:vAlign w:val="bottom"/>
            <w:hideMark/>
          </w:tcPr>
          <w:p w14:paraId="2055505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TINY-like</w:t>
            </w:r>
          </w:p>
        </w:tc>
        <w:tc>
          <w:tcPr>
            <w:tcW w:w="1072" w:type="dxa"/>
            <w:tcBorders>
              <w:top w:val="nil"/>
              <w:left w:val="nil"/>
              <w:bottom w:val="nil"/>
              <w:right w:val="nil"/>
            </w:tcBorders>
            <w:shd w:val="clear" w:color="auto" w:fill="auto"/>
            <w:noWrap/>
            <w:vAlign w:val="bottom"/>
            <w:hideMark/>
          </w:tcPr>
          <w:p w14:paraId="03F91F89"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12,13</w:t>
            </w:r>
          </w:p>
        </w:tc>
        <w:tc>
          <w:tcPr>
            <w:tcW w:w="1280" w:type="dxa"/>
            <w:tcBorders>
              <w:top w:val="nil"/>
              <w:left w:val="nil"/>
              <w:bottom w:val="nil"/>
              <w:right w:val="nil"/>
            </w:tcBorders>
            <w:shd w:val="clear" w:color="auto" w:fill="auto"/>
            <w:noWrap/>
            <w:vAlign w:val="bottom"/>
            <w:hideMark/>
          </w:tcPr>
          <w:p w14:paraId="073B8824"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6,62E-05</w:t>
            </w:r>
          </w:p>
        </w:tc>
      </w:tr>
      <w:tr w:rsidR="00794898" w:rsidRPr="003C6E6A" w14:paraId="78A3A0C8" w14:textId="77777777" w:rsidTr="003C5919">
        <w:trPr>
          <w:trHeight w:val="300"/>
        </w:trPr>
        <w:tc>
          <w:tcPr>
            <w:tcW w:w="1829" w:type="dxa"/>
            <w:tcBorders>
              <w:top w:val="nil"/>
              <w:left w:val="nil"/>
              <w:bottom w:val="nil"/>
              <w:right w:val="nil"/>
            </w:tcBorders>
            <w:shd w:val="clear" w:color="auto" w:fill="auto"/>
            <w:noWrap/>
            <w:vAlign w:val="bottom"/>
            <w:hideMark/>
          </w:tcPr>
          <w:p w14:paraId="380EC8E8"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GHTP01056931.1</w:t>
            </w:r>
          </w:p>
        </w:tc>
        <w:tc>
          <w:tcPr>
            <w:tcW w:w="5042" w:type="dxa"/>
            <w:tcBorders>
              <w:top w:val="nil"/>
              <w:left w:val="nil"/>
              <w:bottom w:val="nil"/>
              <w:right w:val="nil"/>
            </w:tcBorders>
            <w:shd w:val="clear" w:color="auto" w:fill="auto"/>
            <w:noWrap/>
            <w:vAlign w:val="bottom"/>
            <w:hideMark/>
          </w:tcPr>
          <w:p w14:paraId="2A3E4599"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ERF027-like</w:t>
            </w:r>
          </w:p>
        </w:tc>
        <w:tc>
          <w:tcPr>
            <w:tcW w:w="1072" w:type="dxa"/>
            <w:tcBorders>
              <w:top w:val="nil"/>
              <w:left w:val="nil"/>
              <w:bottom w:val="nil"/>
              <w:right w:val="nil"/>
            </w:tcBorders>
            <w:shd w:val="clear" w:color="auto" w:fill="auto"/>
            <w:noWrap/>
            <w:vAlign w:val="bottom"/>
            <w:hideMark/>
          </w:tcPr>
          <w:p w14:paraId="3200C5D7"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124,44</w:t>
            </w:r>
          </w:p>
        </w:tc>
        <w:tc>
          <w:tcPr>
            <w:tcW w:w="1280" w:type="dxa"/>
            <w:tcBorders>
              <w:top w:val="nil"/>
              <w:left w:val="nil"/>
              <w:bottom w:val="nil"/>
              <w:right w:val="nil"/>
            </w:tcBorders>
            <w:shd w:val="clear" w:color="auto" w:fill="auto"/>
            <w:noWrap/>
            <w:vAlign w:val="bottom"/>
            <w:hideMark/>
          </w:tcPr>
          <w:p w14:paraId="62B298F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019BBD57" w14:textId="77777777" w:rsidTr="003C5919">
        <w:trPr>
          <w:trHeight w:val="300"/>
        </w:trPr>
        <w:tc>
          <w:tcPr>
            <w:tcW w:w="1829" w:type="dxa"/>
            <w:tcBorders>
              <w:top w:val="nil"/>
              <w:left w:val="nil"/>
              <w:bottom w:val="nil"/>
              <w:right w:val="nil"/>
            </w:tcBorders>
            <w:shd w:val="clear" w:color="auto" w:fill="auto"/>
            <w:noWrap/>
            <w:vAlign w:val="bottom"/>
            <w:hideMark/>
          </w:tcPr>
          <w:p w14:paraId="385C236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GHTP01013791.1</w:t>
            </w:r>
          </w:p>
        </w:tc>
        <w:tc>
          <w:tcPr>
            <w:tcW w:w="5042" w:type="dxa"/>
            <w:tcBorders>
              <w:top w:val="nil"/>
              <w:left w:val="nil"/>
              <w:bottom w:val="nil"/>
              <w:right w:val="nil"/>
            </w:tcBorders>
            <w:shd w:val="clear" w:color="auto" w:fill="auto"/>
            <w:noWrap/>
            <w:vAlign w:val="bottom"/>
            <w:hideMark/>
          </w:tcPr>
          <w:p w14:paraId="41C7CF5C"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receptor-like protein kinase HSL1</w:t>
            </w:r>
          </w:p>
        </w:tc>
        <w:tc>
          <w:tcPr>
            <w:tcW w:w="1072" w:type="dxa"/>
            <w:tcBorders>
              <w:top w:val="nil"/>
              <w:left w:val="nil"/>
              <w:bottom w:val="nil"/>
              <w:right w:val="nil"/>
            </w:tcBorders>
            <w:shd w:val="clear" w:color="auto" w:fill="auto"/>
            <w:noWrap/>
            <w:vAlign w:val="bottom"/>
            <w:hideMark/>
          </w:tcPr>
          <w:p w14:paraId="296AD032"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4,04</w:t>
            </w:r>
          </w:p>
        </w:tc>
        <w:tc>
          <w:tcPr>
            <w:tcW w:w="1280" w:type="dxa"/>
            <w:tcBorders>
              <w:top w:val="nil"/>
              <w:left w:val="nil"/>
              <w:bottom w:val="nil"/>
              <w:right w:val="nil"/>
            </w:tcBorders>
            <w:shd w:val="clear" w:color="auto" w:fill="auto"/>
            <w:noWrap/>
            <w:vAlign w:val="bottom"/>
            <w:hideMark/>
          </w:tcPr>
          <w:p w14:paraId="01C1C47E"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9,90E-07</w:t>
            </w:r>
          </w:p>
        </w:tc>
      </w:tr>
      <w:tr w:rsidR="00794898" w:rsidRPr="003C6E6A" w14:paraId="63E9A33D" w14:textId="77777777" w:rsidTr="003C5919">
        <w:trPr>
          <w:trHeight w:val="300"/>
        </w:trPr>
        <w:tc>
          <w:tcPr>
            <w:tcW w:w="1829" w:type="dxa"/>
            <w:tcBorders>
              <w:top w:val="nil"/>
              <w:left w:val="nil"/>
              <w:bottom w:val="nil"/>
              <w:right w:val="nil"/>
            </w:tcBorders>
            <w:shd w:val="clear" w:color="auto" w:fill="auto"/>
            <w:noWrap/>
            <w:vAlign w:val="bottom"/>
            <w:hideMark/>
          </w:tcPr>
          <w:p w14:paraId="4EBB627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GHTP01022606.1</w:t>
            </w:r>
          </w:p>
        </w:tc>
        <w:tc>
          <w:tcPr>
            <w:tcW w:w="5042" w:type="dxa"/>
            <w:tcBorders>
              <w:top w:val="nil"/>
              <w:left w:val="nil"/>
              <w:bottom w:val="nil"/>
              <w:right w:val="nil"/>
            </w:tcBorders>
            <w:shd w:val="clear" w:color="auto" w:fill="auto"/>
            <w:noWrap/>
            <w:vAlign w:val="bottom"/>
            <w:hideMark/>
          </w:tcPr>
          <w:p w14:paraId="05BE2282"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ERF054-like</w:t>
            </w:r>
          </w:p>
        </w:tc>
        <w:tc>
          <w:tcPr>
            <w:tcW w:w="1072" w:type="dxa"/>
            <w:tcBorders>
              <w:top w:val="nil"/>
              <w:left w:val="nil"/>
              <w:bottom w:val="nil"/>
              <w:right w:val="nil"/>
            </w:tcBorders>
            <w:shd w:val="clear" w:color="auto" w:fill="auto"/>
            <w:noWrap/>
            <w:vAlign w:val="bottom"/>
            <w:hideMark/>
          </w:tcPr>
          <w:p w14:paraId="6A3E986F"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5,13</w:t>
            </w:r>
          </w:p>
        </w:tc>
        <w:tc>
          <w:tcPr>
            <w:tcW w:w="1280" w:type="dxa"/>
            <w:tcBorders>
              <w:top w:val="nil"/>
              <w:left w:val="nil"/>
              <w:bottom w:val="nil"/>
              <w:right w:val="nil"/>
            </w:tcBorders>
            <w:shd w:val="clear" w:color="auto" w:fill="auto"/>
            <w:noWrap/>
            <w:vAlign w:val="bottom"/>
            <w:hideMark/>
          </w:tcPr>
          <w:p w14:paraId="7E6AD7E7"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0,00E+00</w:t>
            </w:r>
          </w:p>
        </w:tc>
      </w:tr>
      <w:tr w:rsidR="00794898" w:rsidRPr="003C6E6A" w14:paraId="24BDA165" w14:textId="77777777" w:rsidTr="003C5919">
        <w:trPr>
          <w:trHeight w:val="300"/>
        </w:trPr>
        <w:tc>
          <w:tcPr>
            <w:tcW w:w="1829" w:type="dxa"/>
            <w:tcBorders>
              <w:top w:val="nil"/>
              <w:left w:val="nil"/>
              <w:bottom w:val="nil"/>
              <w:right w:val="nil"/>
            </w:tcBorders>
            <w:shd w:val="clear" w:color="auto" w:fill="auto"/>
            <w:noWrap/>
            <w:vAlign w:val="bottom"/>
            <w:hideMark/>
          </w:tcPr>
          <w:p w14:paraId="152851C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GHTP01059070.1</w:t>
            </w:r>
          </w:p>
        </w:tc>
        <w:tc>
          <w:tcPr>
            <w:tcW w:w="5042" w:type="dxa"/>
            <w:tcBorders>
              <w:top w:val="nil"/>
              <w:left w:val="nil"/>
              <w:bottom w:val="nil"/>
              <w:right w:val="nil"/>
            </w:tcBorders>
            <w:shd w:val="clear" w:color="auto" w:fill="auto"/>
            <w:noWrap/>
            <w:vAlign w:val="bottom"/>
            <w:hideMark/>
          </w:tcPr>
          <w:p w14:paraId="46D5E103"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ABA responsive element binding factor</w:t>
            </w:r>
          </w:p>
        </w:tc>
        <w:tc>
          <w:tcPr>
            <w:tcW w:w="1072" w:type="dxa"/>
            <w:tcBorders>
              <w:top w:val="nil"/>
              <w:left w:val="nil"/>
              <w:bottom w:val="nil"/>
              <w:right w:val="nil"/>
            </w:tcBorders>
            <w:shd w:val="clear" w:color="auto" w:fill="auto"/>
            <w:noWrap/>
            <w:vAlign w:val="bottom"/>
            <w:hideMark/>
          </w:tcPr>
          <w:p w14:paraId="1625FFE4"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4,2</w:t>
            </w:r>
          </w:p>
        </w:tc>
        <w:tc>
          <w:tcPr>
            <w:tcW w:w="1280" w:type="dxa"/>
            <w:tcBorders>
              <w:top w:val="nil"/>
              <w:left w:val="nil"/>
              <w:bottom w:val="nil"/>
              <w:right w:val="nil"/>
            </w:tcBorders>
            <w:shd w:val="clear" w:color="auto" w:fill="auto"/>
            <w:noWrap/>
            <w:vAlign w:val="bottom"/>
            <w:hideMark/>
          </w:tcPr>
          <w:p w14:paraId="4AD69276"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2,57E-06</w:t>
            </w:r>
          </w:p>
        </w:tc>
      </w:tr>
      <w:tr w:rsidR="00794898" w:rsidRPr="003C6E6A" w14:paraId="32EAEC3C" w14:textId="77777777" w:rsidTr="003C5919">
        <w:trPr>
          <w:trHeight w:val="300"/>
        </w:trPr>
        <w:tc>
          <w:tcPr>
            <w:tcW w:w="1829" w:type="dxa"/>
            <w:tcBorders>
              <w:top w:val="nil"/>
              <w:left w:val="nil"/>
              <w:bottom w:val="nil"/>
              <w:right w:val="nil"/>
            </w:tcBorders>
            <w:shd w:val="clear" w:color="auto" w:fill="auto"/>
            <w:noWrap/>
            <w:vAlign w:val="bottom"/>
            <w:hideMark/>
          </w:tcPr>
          <w:p w14:paraId="19E5621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GHTP01022355.1</w:t>
            </w:r>
          </w:p>
        </w:tc>
        <w:tc>
          <w:tcPr>
            <w:tcW w:w="5042" w:type="dxa"/>
            <w:tcBorders>
              <w:top w:val="nil"/>
              <w:left w:val="nil"/>
              <w:bottom w:val="nil"/>
              <w:right w:val="nil"/>
            </w:tcBorders>
            <w:shd w:val="clear" w:color="auto" w:fill="auto"/>
            <w:noWrap/>
            <w:vAlign w:val="bottom"/>
            <w:hideMark/>
          </w:tcPr>
          <w:p w14:paraId="0FF0708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leucine-rich repeat receptor-like protein kinase At5g63930</w:t>
            </w:r>
          </w:p>
        </w:tc>
        <w:tc>
          <w:tcPr>
            <w:tcW w:w="1072" w:type="dxa"/>
            <w:tcBorders>
              <w:top w:val="nil"/>
              <w:left w:val="nil"/>
              <w:bottom w:val="nil"/>
              <w:right w:val="nil"/>
            </w:tcBorders>
            <w:shd w:val="clear" w:color="auto" w:fill="auto"/>
            <w:noWrap/>
            <w:vAlign w:val="bottom"/>
            <w:hideMark/>
          </w:tcPr>
          <w:p w14:paraId="161AE8E1"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3,45</w:t>
            </w:r>
          </w:p>
        </w:tc>
        <w:tc>
          <w:tcPr>
            <w:tcW w:w="1280" w:type="dxa"/>
            <w:tcBorders>
              <w:top w:val="nil"/>
              <w:left w:val="nil"/>
              <w:bottom w:val="nil"/>
              <w:right w:val="nil"/>
            </w:tcBorders>
            <w:shd w:val="clear" w:color="auto" w:fill="auto"/>
            <w:noWrap/>
            <w:vAlign w:val="bottom"/>
            <w:hideMark/>
          </w:tcPr>
          <w:p w14:paraId="2164CBCB"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9,46E-06</w:t>
            </w:r>
          </w:p>
        </w:tc>
      </w:tr>
      <w:tr w:rsidR="00794898" w:rsidRPr="003C6E6A" w14:paraId="626E6B47" w14:textId="77777777" w:rsidTr="003C5919">
        <w:trPr>
          <w:trHeight w:val="300"/>
        </w:trPr>
        <w:tc>
          <w:tcPr>
            <w:tcW w:w="1829" w:type="dxa"/>
            <w:tcBorders>
              <w:top w:val="nil"/>
              <w:left w:val="nil"/>
              <w:bottom w:val="nil"/>
              <w:right w:val="nil"/>
            </w:tcBorders>
            <w:shd w:val="clear" w:color="auto" w:fill="auto"/>
            <w:noWrap/>
            <w:vAlign w:val="bottom"/>
            <w:hideMark/>
          </w:tcPr>
          <w:p w14:paraId="79758A31"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GHTP01062309.1</w:t>
            </w:r>
          </w:p>
        </w:tc>
        <w:tc>
          <w:tcPr>
            <w:tcW w:w="5042" w:type="dxa"/>
            <w:tcBorders>
              <w:top w:val="nil"/>
              <w:left w:val="nil"/>
              <w:bottom w:val="nil"/>
              <w:right w:val="nil"/>
            </w:tcBorders>
            <w:shd w:val="clear" w:color="auto" w:fill="auto"/>
            <w:noWrap/>
            <w:vAlign w:val="bottom"/>
            <w:hideMark/>
          </w:tcPr>
          <w:p w14:paraId="2D43762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ERF003-like</w:t>
            </w:r>
          </w:p>
        </w:tc>
        <w:tc>
          <w:tcPr>
            <w:tcW w:w="1072" w:type="dxa"/>
            <w:tcBorders>
              <w:top w:val="nil"/>
              <w:left w:val="nil"/>
              <w:bottom w:val="nil"/>
              <w:right w:val="nil"/>
            </w:tcBorders>
            <w:shd w:val="clear" w:color="auto" w:fill="auto"/>
            <w:noWrap/>
            <w:vAlign w:val="bottom"/>
            <w:hideMark/>
          </w:tcPr>
          <w:p w14:paraId="1019B0A2"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7,07</w:t>
            </w:r>
          </w:p>
        </w:tc>
        <w:tc>
          <w:tcPr>
            <w:tcW w:w="1280" w:type="dxa"/>
            <w:tcBorders>
              <w:top w:val="nil"/>
              <w:left w:val="nil"/>
              <w:bottom w:val="nil"/>
              <w:right w:val="nil"/>
            </w:tcBorders>
            <w:shd w:val="clear" w:color="auto" w:fill="auto"/>
            <w:noWrap/>
            <w:vAlign w:val="bottom"/>
            <w:hideMark/>
          </w:tcPr>
          <w:p w14:paraId="4499FC3C"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8,07E-04</w:t>
            </w:r>
          </w:p>
        </w:tc>
      </w:tr>
      <w:tr w:rsidR="00794898" w:rsidRPr="003C6E6A" w14:paraId="03428F5E" w14:textId="77777777" w:rsidTr="003C5919">
        <w:trPr>
          <w:trHeight w:val="300"/>
        </w:trPr>
        <w:tc>
          <w:tcPr>
            <w:tcW w:w="1829" w:type="dxa"/>
            <w:tcBorders>
              <w:top w:val="nil"/>
              <w:left w:val="nil"/>
              <w:bottom w:val="nil"/>
              <w:right w:val="nil"/>
            </w:tcBorders>
            <w:shd w:val="clear" w:color="auto" w:fill="auto"/>
            <w:noWrap/>
            <w:vAlign w:val="bottom"/>
            <w:hideMark/>
          </w:tcPr>
          <w:p w14:paraId="411668B2"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GHTP01022649.1</w:t>
            </w:r>
          </w:p>
        </w:tc>
        <w:tc>
          <w:tcPr>
            <w:tcW w:w="5042" w:type="dxa"/>
            <w:tcBorders>
              <w:top w:val="nil"/>
              <w:left w:val="nil"/>
              <w:bottom w:val="nil"/>
              <w:right w:val="nil"/>
            </w:tcBorders>
            <w:shd w:val="clear" w:color="auto" w:fill="auto"/>
            <w:noWrap/>
            <w:vAlign w:val="bottom"/>
            <w:hideMark/>
          </w:tcPr>
          <w:p w14:paraId="13BB4FB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ERF114</w:t>
            </w:r>
          </w:p>
        </w:tc>
        <w:tc>
          <w:tcPr>
            <w:tcW w:w="1072" w:type="dxa"/>
            <w:tcBorders>
              <w:top w:val="nil"/>
              <w:left w:val="nil"/>
              <w:bottom w:val="nil"/>
              <w:right w:val="nil"/>
            </w:tcBorders>
            <w:shd w:val="clear" w:color="auto" w:fill="auto"/>
            <w:noWrap/>
            <w:vAlign w:val="bottom"/>
            <w:hideMark/>
          </w:tcPr>
          <w:p w14:paraId="13ED7A78"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3,93</w:t>
            </w:r>
          </w:p>
        </w:tc>
        <w:tc>
          <w:tcPr>
            <w:tcW w:w="1280" w:type="dxa"/>
            <w:tcBorders>
              <w:top w:val="nil"/>
              <w:left w:val="nil"/>
              <w:bottom w:val="nil"/>
              <w:right w:val="nil"/>
            </w:tcBorders>
            <w:shd w:val="clear" w:color="auto" w:fill="auto"/>
            <w:noWrap/>
            <w:vAlign w:val="bottom"/>
            <w:hideMark/>
          </w:tcPr>
          <w:p w14:paraId="18800B6A"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1,11E-14</w:t>
            </w:r>
          </w:p>
        </w:tc>
      </w:tr>
      <w:tr w:rsidR="00794898" w:rsidRPr="003C6E6A" w14:paraId="0F2C54C1" w14:textId="77777777" w:rsidTr="003C5919">
        <w:trPr>
          <w:trHeight w:val="300"/>
        </w:trPr>
        <w:tc>
          <w:tcPr>
            <w:tcW w:w="1829" w:type="dxa"/>
            <w:tcBorders>
              <w:top w:val="nil"/>
              <w:left w:val="nil"/>
              <w:bottom w:val="nil"/>
              <w:right w:val="nil"/>
            </w:tcBorders>
            <w:shd w:val="clear" w:color="auto" w:fill="auto"/>
            <w:noWrap/>
            <w:vAlign w:val="bottom"/>
            <w:hideMark/>
          </w:tcPr>
          <w:p w14:paraId="2B82C2E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GHTP01019434.1</w:t>
            </w:r>
          </w:p>
        </w:tc>
        <w:tc>
          <w:tcPr>
            <w:tcW w:w="5042" w:type="dxa"/>
            <w:tcBorders>
              <w:top w:val="nil"/>
              <w:left w:val="nil"/>
              <w:bottom w:val="nil"/>
              <w:right w:val="nil"/>
            </w:tcBorders>
            <w:shd w:val="clear" w:color="auto" w:fill="auto"/>
            <w:noWrap/>
            <w:vAlign w:val="bottom"/>
            <w:hideMark/>
          </w:tcPr>
          <w:p w14:paraId="527C8CE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histone deacetylase 6</w:t>
            </w:r>
          </w:p>
        </w:tc>
        <w:tc>
          <w:tcPr>
            <w:tcW w:w="1072" w:type="dxa"/>
            <w:tcBorders>
              <w:top w:val="nil"/>
              <w:left w:val="nil"/>
              <w:bottom w:val="nil"/>
              <w:right w:val="nil"/>
            </w:tcBorders>
            <w:shd w:val="clear" w:color="auto" w:fill="auto"/>
            <w:noWrap/>
            <w:vAlign w:val="bottom"/>
            <w:hideMark/>
          </w:tcPr>
          <w:p w14:paraId="0F379C52"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3,77</w:t>
            </w:r>
          </w:p>
        </w:tc>
        <w:tc>
          <w:tcPr>
            <w:tcW w:w="1280" w:type="dxa"/>
            <w:tcBorders>
              <w:top w:val="nil"/>
              <w:left w:val="nil"/>
              <w:bottom w:val="nil"/>
              <w:right w:val="nil"/>
            </w:tcBorders>
            <w:shd w:val="clear" w:color="auto" w:fill="auto"/>
            <w:noWrap/>
            <w:vAlign w:val="bottom"/>
            <w:hideMark/>
          </w:tcPr>
          <w:p w14:paraId="6374B40D"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5,10E-06</w:t>
            </w:r>
          </w:p>
        </w:tc>
      </w:tr>
      <w:tr w:rsidR="00794898" w:rsidRPr="003C6E6A" w14:paraId="07C1C601" w14:textId="77777777" w:rsidTr="003C5919">
        <w:trPr>
          <w:trHeight w:val="300"/>
        </w:trPr>
        <w:tc>
          <w:tcPr>
            <w:tcW w:w="1829" w:type="dxa"/>
            <w:tcBorders>
              <w:top w:val="nil"/>
              <w:left w:val="nil"/>
              <w:bottom w:val="nil"/>
              <w:right w:val="nil"/>
            </w:tcBorders>
            <w:shd w:val="clear" w:color="auto" w:fill="auto"/>
            <w:noWrap/>
            <w:vAlign w:val="bottom"/>
            <w:hideMark/>
          </w:tcPr>
          <w:p w14:paraId="32BC3785"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GHTP01064836.1</w:t>
            </w:r>
          </w:p>
        </w:tc>
        <w:tc>
          <w:tcPr>
            <w:tcW w:w="5042" w:type="dxa"/>
            <w:tcBorders>
              <w:top w:val="nil"/>
              <w:left w:val="nil"/>
              <w:bottom w:val="nil"/>
              <w:right w:val="nil"/>
            </w:tcBorders>
            <w:shd w:val="clear" w:color="auto" w:fill="auto"/>
            <w:noWrap/>
            <w:vAlign w:val="bottom"/>
            <w:hideMark/>
          </w:tcPr>
          <w:p w14:paraId="79AAC72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EIN4</w:t>
            </w:r>
          </w:p>
        </w:tc>
        <w:tc>
          <w:tcPr>
            <w:tcW w:w="1072" w:type="dxa"/>
            <w:tcBorders>
              <w:top w:val="nil"/>
              <w:left w:val="nil"/>
              <w:bottom w:val="nil"/>
              <w:right w:val="nil"/>
            </w:tcBorders>
            <w:shd w:val="clear" w:color="auto" w:fill="auto"/>
            <w:noWrap/>
            <w:vAlign w:val="bottom"/>
            <w:hideMark/>
          </w:tcPr>
          <w:p w14:paraId="27A6005A"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3,15</w:t>
            </w:r>
          </w:p>
        </w:tc>
        <w:tc>
          <w:tcPr>
            <w:tcW w:w="1280" w:type="dxa"/>
            <w:tcBorders>
              <w:top w:val="nil"/>
              <w:left w:val="nil"/>
              <w:bottom w:val="nil"/>
              <w:right w:val="nil"/>
            </w:tcBorders>
            <w:shd w:val="clear" w:color="auto" w:fill="auto"/>
            <w:noWrap/>
            <w:vAlign w:val="bottom"/>
            <w:hideMark/>
          </w:tcPr>
          <w:p w14:paraId="26683B90"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3,81E-09</w:t>
            </w:r>
          </w:p>
        </w:tc>
      </w:tr>
      <w:tr w:rsidR="00794898" w:rsidRPr="003C6E6A" w14:paraId="3E519405" w14:textId="77777777" w:rsidTr="003C5919">
        <w:trPr>
          <w:trHeight w:val="300"/>
        </w:trPr>
        <w:tc>
          <w:tcPr>
            <w:tcW w:w="1829" w:type="dxa"/>
            <w:tcBorders>
              <w:top w:val="nil"/>
              <w:left w:val="nil"/>
              <w:bottom w:val="nil"/>
              <w:right w:val="nil"/>
            </w:tcBorders>
            <w:shd w:val="clear" w:color="auto" w:fill="auto"/>
            <w:noWrap/>
            <w:vAlign w:val="bottom"/>
            <w:hideMark/>
          </w:tcPr>
          <w:p w14:paraId="2FD5BACE"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GHTP01022642.1</w:t>
            </w:r>
          </w:p>
        </w:tc>
        <w:tc>
          <w:tcPr>
            <w:tcW w:w="5042" w:type="dxa"/>
            <w:tcBorders>
              <w:top w:val="nil"/>
              <w:left w:val="nil"/>
              <w:bottom w:val="nil"/>
              <w:right w:val="nil"/>
            </w:tcBorders>
            <w:shd w:val="clear" w:color="auto" w:fill="auto"/>
            <w:noWrap/>
            <w:vAlign w:val="bottom"/>
            <w:hideMark/>
          </w:tcPr>
          <w:p w14:paraId="356C2B48"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ERF109-like</w:t>
            </w:r>
          </w:p>
        </w:tc>
        <w:tc>
          <w:tcPr>
            <w:tcW w:w="1072" w:type="dxa"/>
            <w:tcBorders>
              <w:top w:val="nil"/>
              <w:left w:val="nil"/>
              <w:bottom w:val="nil"/>
              <w:right w:val="nil"/>
            </w:tcBorders>
            <w:shd w:val="clear" w:color="auto" w:fill="auto"/>
            <w:noWrap/>
            <w:vAlign w:val="bottom"/>
            <w:hideMark/>
          </w:tcPr>
          <w:p w14:paraId="11C536B6"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100000</w:t>
            </w:r>
          </w:p>
        </w:tc>
        <w:tc>
          <w:tcPr>
            <w:tcW w:w="1280" w:type="dxa"/>
            <w:tcBorders>
              <w:top w:val="nil"/>
              <w:left w:val="nil"/>
              <w:bottom w:val="nil"/>
              <w:right w:val="nil"/>
            </w:tcBorders>
            <w:shd w:val="clear" w:color="auto" w:fill="auto"/>
            <w:noWrap/>
            <w:vAlign w:val="bottom"/>
            <w:hideMark/>
          </w:tcPr>
          <w:p w14:paraId="55D09784"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2,90E-06</w:t>
            </w:r>
          </w:p>
        </w:tc>
      </w:tr>
      <w:tr w:rsidR="00794898" w:rsidRPr="003C6E6A" w14:paraId="6F4095EF" w14:textId="77777777" w:rsidTr="003C5919">
        <w:trPr>
          <w:trHeight w:val="300"/>
        </w:trPr>
        <w:tc>
          <w:tcPr>
            <w:tcW w:w="1829" w:type="dxa"/>
            <w:tcBorders>
              <w:top w:val="nil"/>
              <w:left w:val="nil"/>
              <w:bottom w:val="nil"/>
              <w:right w:val="nil"/>
            </w:tcBorders>
            <w:shd w:val="clear" w:color="auto" w:fill="auto"/>
            <w:noWrap/>
            <w:vAlign w:val="bottom"/>
            <w:hideMark/>
          </w:tcPr>
          <w:p w14:paraId="5AA86153"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GHTP01022635.1</w:t>
            </w:r>
          </w:p>
        </w:tc>
        <w:tc>
          <w:tcPr>
            <w:tcW w:w="5042" w:type="dxa"/>
            <w:tcBorders>
              <w:top w:val="nil"/>
              <w:left w:val="nil"/>
              <w:bottom w:val="nil"/>
              <w:right w:val="nil"/>
            </w:tcBorders>
            <w:shd w:val="clear" w:color="auto" w:fill="auto"/>
            <w:noWrap/>
            <w:vAlign w:val="bottom"/>
            <w:hideMark/>
          </w:tcPr>
          <w:p w14:paraId="08AAA15F"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AP2-like ethylene-responsive transcription factor AIL6</w:t>
            </w:r>
          </w:p>
        </w:tc>
        <w:tc>
          <w:tcPr>
            <w:tcW w:w="1072" w:type="dxa"/>
            <w:tcBorders>
              <w:top w:val="nil"/>
              <w:left w:val="nil"/>
              <w:bottom w:val="nil"/>
              <w:right w:val="nil"/>
            </w:tcBorders>
            <w:shd w:val="clear" w:color="auto" w:fill="auto"/>
            <w:noWrap/>
            <w:vAlign w:val="bottom"/>
            <w:hideMark/>
          </w:tcPr>
          <w:p w14:paraId="14FD626D"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2,45</w:t>
            </w:r>
          </w:p>
        </w:tc>
        <w:tc>
          <w:tcPr>
            <w:tcW w:w="1280" w:type="dxa"/>
            <w:tcBorders>
              <w:top w:val="nil"/>
              <w:left w:val="nil"/>
              <w:bottom w:val="nil"/>
              <w:right w:val="nil"/>
            </w:tcBorders>
            <w:shd w:val="clear" w:color="auto" w:fill="auto"/>
            <w:noWrap/>
            <w:vAlign w:val="bottom"/>
            <w:hideMark/>
          </w:tcPr>
          <w:p w14:paraId="57B5A9D1"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2,95E-04</w:t>
            </w:r>
          </w:p>
        </w:tc>
      </w:tr>
      <w:tr w:rsidR="00794898" w:rsidRPr="003C6E6A" w14:paraId="76864334" w14:textId="77777777" w:rsidTr="003C5919">
        <w:trPr>
          <w:trHeight w:val="300"/>
        </w:trPr>
        <w:tc>
          <w:tcPr>
            <w:tcW w:w="1829" w:type="dxa"/>
            <w:tcBorders>
              <w:top w:val="nil"/>
              <w:left w:val="nil"/>
              <w:bottom w:val="nil"/>
              <w:right w:val="nil"/>
            </w:tcBorders>
            <w:shd w:val="clear" w:color="auto" w:fill="auto"/>
            <w:noWrap/>
            <w:vAlign w:val="bottom"/>
            <w:hideMark/>
          </w:tcPr>
          <w:p w14:paraId="1BC4D7F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GHTP01004746.1</w:t>
            </w:r>
          </w:p>
        </w:tc>
        <w:tc>
          <w:tcPr>
            <w:tcW w:w="5042" w:type="dxa"/>
            <w:tcBorders>
              <w:top w:val="nil"/>
              <w:left w:val="nil"/>
              <w:bottom w:val="nil"/>
              <w:right w:val="nil"/>
            </w:tcBorders>
            <w:shd w:val="clear" w:color="auto" w:fill="auto"/>
            <w:noWrap/>
            <w:vAlign w:val="bottom"/>
            <w:hideMark/>
          </w:tcPr>
          <w:p w14:paraId="699D754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1-aminocyclopropane-1-carboxylate synthase</w:t>
            </w:r>
          </w:p>
        </w:tc>
        <w:tc>
          <w:tcPr>
            <w:tcW w:w="1072" w:type="dxa"/>
            <w:tcBorders>
              <w:top w:val="nil"/>
              <w:left w:val="nil"/>
              <w:bottom w:val="nil"/>
              <w:right w:val="nil"/>
            </w:tcBorders>
            <w:shd w:val="clear" w:color="auto" w:fill="auto"/>
            <w:noWrap/>
            <w:vAlign w:val="bottom"/>
            <w:hideMark/>
          </w:tcPr>
          <w:p w14:paraId="58A9AD4A"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100000</w:t>
            </w:r>
          </w:p>
        </w:tc>
        <w:tc>
          <w:tcPr>
            <w:tcW w:w="1280" w:type="dxa"/>
            <w:tcBorders>
              <w:top w:val="nil"/>
              <w:left w:val="nil"/>
              <w:bottom w:val="nil"/>
              <w:right w:val="nil"/>
            </w:tcBorders>
            <w:shd w:val="clear" w:color="auto" w:fill="auto"/>
            <w:noWrap/>
            <w:vAlign w:val="bottom"/>
            <w:hideMark/>
          </w:tcPr>
          <w:p w14:paraId="0069D112"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2,90E-06</w:t>
            </w:r>
          </w:p>
        </w:tc>
      </w:tr>
      <w:tr w:rsidR="00794898" w:rsidRPr="003C6E6A" w14:paraId="7DA511A7" w14:textId="77777777" w:rsidTr="003C5919">
        <w:trPr>
          <w:trHeight w:val="300"/>
        </w:trPr>
        <w:tc>
          <w:tcPr>
            <w:tcW w:w="1829" w:type="dxa"/>
            <w:tcBorders>
              <w:top w:val="nil"/>
              <w:left w:val="nil"/>
              <w:bottom w:val="nil"/>
              <w:right w:val="nil"/>
            </w:tcBorders>
            <w:shd w:val="clear" w:color="auto" w:fill="auto"/>
            <w:noWrap/>
            <w:vAlign w:val="bottom"/>
            <w:hideMark/>
          </w:tcPr>
          <w:p w14:paraId="17CD0D6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GHTP01008430.1</w:t>
            </w:r>
          </w:p>
        </w:tc>
        <w:tc>
          <w:tcPr>
            <w:tcW w:w="5042" w:type="dxa"/>
            <w:tcBorders>
              <w:top w:val="nil"/>
              <w:left w:val="nil"/>
              <w:bottom w:val="nil"/>
              <w:right w:val="nil"/>
            </w:tcBorders>
            <w:shd w:val="clear" w:color="auto" w:fill="auto"/>
            <w:noWrap/>
            <w:vAlign w:val="bottom"/>
            <w:hideMark/>
          </w:tcPr>
          <w:p w14:paraId="3088768C"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systemin receptor SR160-like</w:t>
            </w:r>
          </w:p>
        </w:tc>
        <w:tc>
          <w:tcPr>
            <w:tcW w:w="1072" w:type="dxa"/>
            <w:tcBorders>
              <w:top w:val="nil"/>
              <w:left w:val="nil"/>
              <w:bottom w:val="nil"/>
              <w:right w:val="nil"/>
            </w:tcBorders>
            <w:shd w:val="clear" w:color="auto" w:fill="auto"/>
            <w:noWrap/>
            <w:vAlign w:val="bottom"/>
            <w:hideMark/>
          </w:tcPr>
          <w:p w14:paraId="7E38A6EE"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3,79</w:t>
            </w:r>
          </w:p>
        </w:tc>
        <w:tc>
          <w:tcPr>
            <w:tcW w:w="1280" w:type="dxa"/>
            <w:tcBorders>
              <w:top w:val="nil"/>
              <w:left w:val="nil"/>
              <w:bottom w:val="nil"/>
              <w:right w:val="nil"/>
            </w:tcBorders>
            <w:shd w:val="clear" w:color="auto" w:fill="auto"/>
            <w:noWrap/>
            <w:vAlign w:val="bottom"/>
            <w:hideMark/>
          </w:tcPr>
          <w:p w14:paraId="5E690300"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1,50E-10</w:t>
            </w:r>
          </w:p>
        </w:tc>
      </w:tr>
      <w:tr w:rsidR="00794898" w:rsidRPr="003C6E6A" w14:paraId="78054911" w14:textId="77777777" w:rsidTr="003C5919">
        <w:trPr>
          <w:trHeight w:val="300"/>
        </w:trPr>
        <w:tc>
          <w:tcPr>
            <w:tcW w:w="1829" w:type="dxa"/>
            <w:tcBorders>
              <w:top w:val="nil"/>
              <w:left w:val="nil"/>
              <w:bottom w:val="nil"/>
              <w:right w:val="nil"/>
            </w:tcBorders>
            <w:shd w:val="clear" w:color="auto" w:fill="auto"/>
            <w:noWrap/>
            <w:vAlign w:val="bottom"/>
            <w:hideMark/>
          </w:tcPr>
          <w:p w14:paraId="40A34122"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GHTP01022607.1</w:t>
            </w:r>
          </w:p>
        </w:tc>
        <w:tc>
          <w:tcPr>
            <w:tcW w:w="5042" w:type="dxa"/>
            <w:tcBorders>
              <w:top w:val="nil"/>
              <w:left w:val="nil"/>
              <w:bottom w:val="nil"/>
              <w:right w:val="nil"/>
            </w:tcBorders>
            <w:shd w:val="clear" w:color="auto" w:fill="auto"/>
            <w:noWrap/>
            <w:vAlign w:val="bottom"/>
            <w:hideMark/>
          </w:tcPr>
          <w:p w14:paraId="52068CC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CRF2-like</w:t>
            </w:r>
          </w:p>
        </w:tc>
        <w:tc>
          <w:tcPr>
            <w:tcW w:w="1072" w:type="dxa"/>
            <w:tcBorders>
              <w:top w:val="nil"/>
              <w:left w:val="nil"/>
              <w:bottom w:val="nil"/>
              <w:right w:val="nil"/>
            </w:tcBorders>
            <w:shd w:val="clear" w:color="auto" w:fill="auto"/>
            <w:noWrap/>
            <w:vAlign w:val="bottom"/>
            <w:hideMark/>
          </w:tcPr>
          <w:p w14:paraId="6054209C"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2,51</w:t>
            </w:r>
          </w:p>
        </w:tc>
        <w:tc>
          <w:tcPr>
            <w:tcW w:w="1280" w:type="dxa"/>
            <w:tcBorders>
              <w:top w:val="nil"/>
              <w:left w:val="nil"/>
              <w:bottom w:val="nil"/>
              <w:right w:val="nil"/>
            </w:tcBorders>
            <w:shd w:val="clear" w:color="auto" w:fill="auto"/>
            <w:noWrap/>
            <w:vAlign w:val="bottom"/>
            <w:hideMark/>
          </w:tcPr>
          <w:p w14:paraId="1673EAD9"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1,47E-06</w:t>
            </w:r>
          </w:p>
        </w:tc>
      </w:tr>
      <w:tr w:rsidR="00794898" w:rsidRPr="003C6E6A" w14:paraId="29FB2ACE" w14:textId="77777777" w:rsidTr="003C5919">
        <w:trPr>
          <w:trHeight w:val="300"/>
        </w:trPr>
        <w:tc>
          <w:tcPr>
            <w:tcW w:w="1829" w:type="dxa"/>
            <w:tcBorders>
              <w:top w:val="nil"/>
              <w:left w:val="nil"/>
              <w:bottom w:val="nil"/>
              <w:right w:val="nil"/>
            </w:tcBorders>
            <w:shd w:val="clear" w:color="auto" w:fill="auto"/>
            <w:noWrap/>
            <w:vAlign w:val="bottom"/>
            <w:hideMark/>
          </w:tcPr>
          <w:p w14:paraId="7DD100E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GHTP01074812.1</w:t>
            </w:r>
          </w:p>
        </w:tc>
        <w:tc>
          <w:tcPr>
            <w:tcW w:w="5042" w:type="dxa"/>
            <w:tcBorders>
              <w:top w:val="nil"/>
              <w:left w:val="nil"/>
              <w:bottom w:val="nil"/>
              <w:right w:val="nil"/>
            </w:tcBorders>
            <w:shd w:val="clear" w:color="auto" w:fill="auto"/>
            <w:noWrap/>
            <w:vAlign w:val="bottom"/>
            <w:hideMark/>
          </w:tcPr>
          <w:p w14:paraId="561C2470"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ERF054-like</w:t>
            </w:r>
          </w:p>
        </w:tc>
        <w:tc>
          <w:tcPr>
            <w:tcW w:w="1072" w:type="dxa"/>
            <w:tcBorders>
              <w:top w:val="nil"/>
              <w:left w:val="nil"/>
              <w:bottom w:val="nil"/>
              <w:right w:val="nil"/>
            </w:tcBorders>
            <w:shd w:val="clear" w:color="auto" w:fill="auto"/>
            <w:noWrap/>
            <w:vAlign w:val="bottom"/>
            <w:hideMark/>
          </w:tcPr>
          <w:p w14:paraId="10AEAF09"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20,88</w:t>
            </w:r>
          </w:p>
        </w:tc>
        <w:tc>
          <w:tcPr>
            <w:tcW w:w="1280" w:type="dxa"/>
            <w:tcBorders>
              <w:top w:val="nil"/>
              <w:left w:val="nil"/>
              <w:bottom w:val="nil"/>
              <w:right w:val="nil"/>
            </w:tcBorders>
            <w:shd w:val="clear" w:color="auto" w:fill="auto"/>
            <w:noWrap/>
            <w:vAlign w:val="bottom"/>
            <w:hideMark/>
          </w:tcPr>
          <w:p w14:paraId="187DB7A6"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1,98E-12</w:t>
            </w:r>
          </w:p>
        </w:tc>
      </w:tr>
      <w:tr w:rsidR="00794898" w:rsidRPr="003C6E6A" w14:paraId="32F9432C" w14:textId="77777777" w:rsidTr="003C5919">
        <w:trPr>
          <w:trHeight w:val="300"/>
        </w:trPr>
        <w:tc>
          <w:tcPr>
            <w:tcW w:w="1829" w:type="dxa"/>
            <w:tcBorders>
              <w:top w:val="nil"/>
              <w:left w:val="nil"/>
              <w:bottom w:val="nil"/>
              <w:right w:val="nil"/>
            </w:tcBorders>
            <w:shd w:val="clear" w:color="auto" w:fill="auto"/>
            <w:noWrap/>
            <w:vAlign w:val="bottom"/>
            <w:hideMark/>
          </w:tcPr>
          <w:p w14:paraId="23A5EFF6"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lastRenderedPageBreak/>
              <w:t>GHTP01013796.1</w:t>
            </w:r>
          </w:p>
        </w:tc>
        <w:tc>
          <w:tcPr>
            <w:tcW w:w="5042" w:type="dxa"/>
            <w:tcBorders>
              <w:top w:val="nil"/>
              <w:left w:val="nil"/>
              <w:bottom w:val="nil"/>
              <w:right w:val="nil"/>
            </w:tcBorders>
            <w:shd w:val="clear" w:color="auto" w:fill="auto"/>
            <w:noWrap/>
            <w:vAlign w:val="bottom"/>
            <w:hideMark/>
          </w:tcPr>
          <w:p w14:paraId="2FF38304"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leucine-rich repeat receptor-like protein kinase At5g63930</w:t>
            </w:r>
          </w:p>
        </w:tc>
        <w:tc>
          <w:tcPr>
            <w:tcW w:w="1072" w:type="dxa"/>
            <w:tcBorders>
              <w:top w:val="nil"/>
              <w:left w:val="nil"/>
              <w:bottom w:val="nil"/>
              <w:right w:val="nil"/>
            </w:tcBorders>
            <w:shd w:val="clear" w:color="auto" w:fill="auto"/>
            <w:noWrap/>
            <w:vAlign w:val="bottom"/>
            <w:hideMark/>
          </w:tcPr>
          <w:p w14:paraId="2BF5F158"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4,72</w:t>
            </w:r>
          </w:p>
        </w:tc>
        <w:tc>
          <w:tcPr>
            <w:tcW w:w="1280" w:type="dxa"/>
            <w:tcBorders>
              <w:top w:val="nil"/>
              <w:left w:val="nil"/>
              <w:bottom w:val="nil"/>
              <w:right w:val="nil"/>
            </w:tcBorders>
            <w:shd w:val="clear" w:color="auto" w:fill="auto"/>
            <w:noWrap/>
            <w:vAlign w:val="bottom"/>
            <w:hideMark/>
          </w:tcPr>
          <w:p w14:paraId="15387BFD"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5,56E-04</w:t>
            </w:r>
          </w:p>
        </w:tc>
      </w:tr>
      <w:tr w:rsidR="00794898" w:rsidRPr="003C6E6A" w14:paraId="67683B2A" w14:textId="77777777" w:rsidTr="00CA4DEB">
        <w:trPr>
          <w:trHeight w:val="300"/>
        </w:trPr>
        <w:tc>
          <w:tcPr>
            <w:tcW w:w="1829" w:type="dxa"/>
            <w:tcBorders>
              <w:top w:val="nil"/>
              <w:left w:val="nil"/>
              <w:right w:val="nil"/>
            </w:tcBorders>
            <w:shd w:val="clear" w:color="auto" w:fill="auto"/>
            <w:noWrap/>
            <w:vAlign w:val="bottom"/>
            <w:hideMark/>
          </w:tcPr>
          <w:p w14:paraId="1F92B38C"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GHTP01022638.1</w:t>
            </w:r>
          </w:p>
        </w:tc>
        <w:tc>
          <w:tcPr>
            <w:tcW w:w="5042" w:type="dxa"/>
            <w:tcBorders>
              <w:top w:val="nil"/>
              <w:left w:val="nil"/>
              <w:right w:val="nil"/>
            </w:tcBorders>
            <w:shd w:val="clear" w:color="auto" w:fill="auto"/>
            <w:noWrap/>
            <w:vAlign w:val="bottom"/>
            <w:hideMark/>
          </w:tcPr>
          <w:p w14:paraId="59FEBD0D"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ERF017</w:t>
            </w:r>
          </w:p>
        </w:tc>
        <w:tc>
          <w:tcPr>
            <w:tcW w:w="1072" w:type="dxa"/>
            <w:tcBorders>
              <w:top w:val="nil"/>
              <w:left w:val="nil"/>
              <w:right w:val="nil"/>
            </w:tcBorders>
            <w:shd w:val="clear" w:color="auto" w:fill="auto"/>
            <w:noWrap/>
            <w:vAlign w:val="bottom"/>
            <w:hideMark/>
          </w:tcPr>
          <w:p w14:paraId="1CA78899"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22,23</w:t>
            </w:r>
          </w:p>
        </w:tc>
        <w:tc>
          <w:tcPr>
            <w:tcW w:w="1280" w:type="dxa"/>
            <w:tcBorders>
              <w:top w:val="nil"/>
              <w:left w:val="nil"/>
              <w:right w:val="nil"/>
            </w:tcBorders>
            <w:shd w:val="clear" w:color="auto" w:fill="auto"/>
            <w:noWrap/>
            <w:vAlign w:val="bottom"/>
            <w:hideMark/>
          </w:tcPr>
          <w:p w14:paraId="62300622"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2,74E-13</w:t>
            </w:r>
          </w:p>
        </w:tc>
      </w:tr>
      <w:tr w:rsidR="00794898" w:rsidRPr="003C6E6A" w14:paraId="3281D4B0" w14:textId="77777777" w:rsidTr="00CA4DEB">
        <w:trPr>
          <w:trHeight w:val="300"/>
        </w:trPr>
        <w:tc>
          <w:tcPr>
            <w:tcW w:w="1829" w:type="dxa"/>
            <w:tcBorders>
              <w:top w:val="nil"/>
              <w:left w:val="nil"/>
              <w:bottom w:val="single" w:sz="4" w:space="0" w:color="auto"/>
              <w:right w:val="nil"/>
            </w:tcBorders>
            <w:shd w:val="clear" w:color="auto" w:fill="auto"/>
            <w:noWrap/>
            <w:vAlign w:val="bottom"/>
            <w:hideMark/>
          </w:tcPr>
          <w:p w14:paraId="24B29AEB"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GHTP01084431.1</w:t>
            </w:r>
          </w:p>
        </w:tc>
        <w:tc>
          <w:tcPr>
            <w:tcW w:w="5042" w:type="dxa"/>
            <w:tcBorders>
              <w:top w:val="nil"/>
              <w:left w:val="nil"/>
              <w:bottom w:val="single" w:sz="4" w:space="0" w:color="auto"/>
              <w:right w:val="nil"/>
            </w:tcBorders>
            <w:shd w:val="clear" w:color="auto" w:fill="auto"/>
            <w:noWrap/>
            <w:vAlign w:val="bottom"/>
            <w:hideMark/>
          </w:tcPr>
          <w:p w14:paraId="72EDE8FC" w14:textId="77777777" w:rsidR="00794898" w:rsidRPr="003C6E6A" w:rsidRDefault="00794898" w:rsidP="00794898">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ethylene-responsive transcription factor ERF027-like</w:t>
            </w:r>
          </w:p>
        </w:tc>
        <w:tc>
          <w:tcPr>
            <w:tcW w:w="1072" w:type="dxa"/>
            <w:tcBorders>
              <w:top w:val="nil"/>
              <w:left w:val="nil"/>
              <w:bottom w:val="single" w:sz="4" w:space="0" w:color="auto"/>
              <w:right w:val="nil"/>
            </w:tcBorders>
            <w:shd w:val="clear" w:color="auto" w:fill="auto"/>
            <w:noWrap/>
            <w:vAlign w:val="bottom"/>
            <w:hideMark/>
          </w:tcPr>
          <w:p w14:paraId="2C0FED8E" w14:textId="77777777" w:rsidR="00794898" w:rsidRPr="003C6E6A" w:rsidRDefault="00794898" w:rsidP="00794898">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100000</w:t>
            </w:r>
          </w:p>
        </w:tc>
        <w:tc>
          <w:tcPr>
            <w:tcW w:w="1280" w:type="dxa"/>
            <w:tcBorders>
              <w:top w:val="nil"/>
              <w:left w:val="nil"/>
              <w:bottom w:val="single" w:sz="4" w:space="0" w:color="auto"/>
              <w:right w:val="nil"/>
            </w:tcBorders>
            <w:shd w:val="clear" w:color="auto" w:fill="auto"/>
            <w:noWrap/>
            <w:vAlign w:val="bottom"/>
            <w:hideMark/>
          </w:tcPr>
          <w:p w14:paraId="7A192A89" w14:textId="77777777" w:rsidR="00794898" w:rsidRPr="003C6E6A" w:rsidRDefault="00794898" w:rsidP="00794898">
            <w:pPr>
              <w:spacing w:line="240" w:lineRule="auto"/>
              <w:jc w:val="right"/>
              <w:rPr>
                <w:rFonts w:asciiTheme="minorHAnsi" w:hAnsiTheme="minorHAnsi" w:cstheme="minorHAnsi"/>
                <w:color w:val="000000"/>
                <w:sz w:val="20"/>
              </w:rPr>
            </w:pPr>
            <w:r w:rsidRPr="003C6E6A">
              <w:rPr>
                <w:rFonts w:asciiTheme="minorHAnsi" w:hAnsiTheme="minorHAnsi" w:cstheme="minorHAnsi"/>
                <w:color w:val="000000"/>
                <w:sz w:val="20"/>
              </w:rPr>
              <w:t>4,75E-06</w:t>
            </w:r>
          </w:p>
        </w:tc>
      </w:tr>
    </w:tbl>
    <w:p w14:paraId="39C934C9"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76FADC7B"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10E9563E"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629E503A"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6E78BAC0"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28A1575B"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50A0FE6C"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4B4D5032"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700A7BA2"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5D35DE26"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76985202"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4C8F20BE"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29E80958"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45BB3329"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39A67C98"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43069EBF"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7004E2D2"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067E7F8A"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3DEF7E51"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27CDB135"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1914188C" w14:textId="77777777" w:rsidR="00794898" w:rsidRPr="003C6E6A" w:rsidRDefault="00794898" w:rsidP="000510DC">
      <w:pPr>
        <w:tabs>
          <w:tab w:val="left" w:pos="2805"/>
        </w:tabs>
        <w:rPr>
          <w:rFonts w:asciiTheme="majorHAnsi" w:eastAsiaTheme="majorEastAsia" w:hAnsiTheme="majorHAnsi" w:cstheme="majorBidi"/>
          <w:bCs/>
          <w:sz w:val="22"/>
          <w:szCs w:val="22"/>
        </w:rPr>
      </w:pPr>
    </w:p>
    <w:p w14:paraId="32FE619E" w14:textId="77777777" w:rsidR="0004777E" w:rsidRPr="003C6E6A" w:rsidRDefault="0004777E" w:rsidP="000510DC">
      <w:pPr>
        <w:tabs>
          <w:tab w:val="left" w:pos="2805"/>
        </w:tabs>
        <w:rPr>
          <w:rFonts w:asciiTheme="majorHAnsi" w:eastAsiaTheme="majorEastAsia" w:hAnsiTheme="majorHAnsi" w:cstheme="majorBidi"/>
          <w:bCs/>
          <w:sz w:val="22"/>
          <w:szCs w:val="22"/>
        </w:rPr>
      </w:pPr>
    </w:p>
    <w:p w14:paraId="63F3AB0F" w14:textId="77777777" w:rsidR="00296CAB" w:rsidRPr="003C6E6A" w:rsidRDefault="00296CAB" w:rsidP="000510DC">
      <w:pPr>
        <w:tabs>
          <w:tab w:val="left" w:pos="2805"/>
        </w:tabs>
        <w:rPr>
          <w:rFonts w:asciiTheme="majorHAnsi" w:eastAsiaTheme="majorEastAsia" w:hAnsiTheme="majorHAnsi" w:cstheme="majorBidi"/>
          <w:bCs/>
          <w:sz w:val="22"/>
          <w:szCs w:val="22"/>
        </w:rPr>
      </w:pPr>
    </w:p>
    <w:p w14:paraId="47A65665" w14:textId="6CA6F790" w:rsidR="0052560A" w:rsidRPr="003C6E6A" w:rsidRDefault="00E85124" w:rsidP="00342445">
      <w:pPr>
        <w:pStyle w:val="Ttulo1"/>
        <w:jc w:val="left"/>
        <w:rPr>
          <w:rStyle w:val="Ttulo4Car"/>
          <w:b w:val="0"/>
          <w:sz w:val="22"/>
          <w:szCs w:val="22"/>
        </w:rPr>
      </w:pPr>
      <w:bookmarkStart w:id="175" w:name="_Toc79959377"/>
      <w:r w:rsidRPr="003C6E6A">
        <w:rPr>
          <w:rStyle w:val="Ttulo4Car"/>
          <w:b w:val="0"/>
          <w:sz w:val="22"/>
          <w:szCs w:val="22"/>
        </w:rPr>
        <w:lastRenderedPageBreak/>
        <w:t>Apéndice 1</w:t>
      </w:r>
      <w:r w:rsidR="00024420" w:rsidRPr="003C6E6A">
        <w:rPr>
          <w:rStyle w:val="Ttulo4Car"/>
          <w:b w:val="0"/>
          <w:sz w:val="22"/>
          <w:szCs w:val="22"/>
        </w:rPr>
        <w:t>2</w:t>
      </w:r>
      <w:bookmarkEnd w:id="175"/>
    </w:p>
    <w:p w14:paraId="2632AE82" w14:textId="55054EA1" w:rsidR="0084149D" w:rsidRPr="003C6E6A" w:rsidRDefault="001B0DF9" w:rsidP="00E85124">
      <w:pPr>
        <w:tabs>
          <w:tab w:val="left" w:pos="2805"/>
        </w:tabs>
        <w:spacing w:line="240" w:lineRule="auto"/>
        <w:jc w:val="both"/>
        <w:rPr>
          <w:rFonts w:asciiTheme="minorHAnsi" w:eastAsiaTheme="majorEastAsia" w:hAnsiTheme="minorHAnsi" w:cstheme="minorHAnsi"/>
          <w:bCs/>
          <w:sz w:val="22"/>
          <w:szCs w:val="22"/>
        </w:rPr>
      </w:pPr>
      <w:r w:rsidRPr="003C6E6A">
        <w:rPr>
          <w:rFonts w:asciiTheme="minorHAnsi" w:eastAsiaTheme="majorEastAsia" w:hAnsiTheme="minorHAnsi" w:cstheme="minorHAnsi"/>
          <w:bCs/>
          <w:sz w:val="22"/>
          <w:szCs w:val="22"/>
        </w:rPr>
        <w:t>Procesos biológicos enriquecidos según el set de las 7.040 secuencias sobreexpresadas en tratamiento</w:t>
      </w:r>
    </w:p>
    <w:p w14:paraId="05BA9496" w14:textId="77777777" w:rsidR="00CA4DEB" w:rsidRPr="003C6E6A" w:rsidRDefault="00CA4DEB" w:rsidP="00E85124">
      <w:pPr>
        <w:tabs>
          <w:tab w:val="left" w:pos="2805"/>
        </w:tabs>
        <w:spacing w:line="240" w:lineRule="auto"/>
        <w:jc w:val="both"/>
        <w:rPr>
          <w:rFonts w:asciiTheme="minorHAnsi" w:eastAsiaTheme="majorEastAsia" w:hAnsiTheme="minorHAnsi" w:cstheme="minorHAnsi"/>
          <w:bCs/>
          <w:sz w:val="22"/>
          <w:szCs w:val="22"/>
        </w:rPr>
      </w:pPr>
    </w:p>
    <w:tbl>
      <w:tblPr>
        <w:tblW w:w="9180" w:type="dxa"/>
        <w:tblLayout w:type="fixed"/>
        <w:tblLook w:val="04A0" w:firstRow="1" w:lastRow="0" w:firstColumn="1" w:lastColumn="0" w:noHBand="0" w:noVBand="1"/>
      </w:tblPr>
      <w:tblGrid>
        <w:gridCol w:w="1196"/>
        <w:gridCol w:w="1930"/>
        <w:gridCol w:w="951"/>
        <w:gridCol w:w="993"/>
        <w:gridCol w:w="992"/>
        <w:gridCol w:w="567"/>
        <w:gridCol w:w="709"/>
        <w:gridCol w:w="708"/>
        <w:gridCol w:w="1134"/>
      </w:tblGrid>
      <w:tr w:rsidR="009A6EE2" w:rsidRPr="003C6E6A" w14:paraId="7E66B1E7" w14:textId="77777777" w:rsidTr="00CA4DEB">
        <w:trPr>
          <w:trHeight w:val="510"/>
        </w:trPr>
        <w:tc>
          <w:tcPr>
            <w:tcW w:w="1196" w:type="dxa"/>
            <w:tcBorders>
              <w:top w:val="single" w:sz="4" w:space="0" w:color="auto"/>
              <w:left w:val="nil"/>
              <w:bottom w:val="single" w:sz="4" w:space="0" w:color="auto"/>
              <w:right w:val="nil"/>
            </w:tcBorders>
            <w:shd w:val="clear" w:color="auto" w:fill="auto"/>
            <w:vAlign w:val="center"/>
            <w:hideMark/>
          </w:tcPr>
          <w:p w14:paraId="015D74AB" w14:textId="77777777" w:rsidR="0084149D" w:rsidRPr="003C6E6A" w:rsidRDefault="0084149D" w:rsidP="009A6EE2">
            <w:pPr>
              <w:widowControl/>
              <w:spacing w:after="0" w:line="240" w:lineRule="auto"/>
              <w:rPr>
                <w:rFonts w:ascii="Calibri" w:hAnsi="Calibri" w:cs="Calibri"/>
                <w:color w:val="000000"/>
                <w:sz w:val="19"/>
                <w:szCs w:val="19"/>
                <w:lang w:eastAsia="en-US"/>
              </w:rPr>
            </w:pPr>
            <w:r w:rsidRPr="003C6E6A">
              <w:rPr>
                <w:rFonts w:ascii="Calibri" w:hAnsi="Calibri" w:cs="Calibri"/>
                <w:color w:val="000000"/>
                <w:sz w:val="19"/>
                <w:szCs w:val="19"/>
                <w:lang w:eastAsia="en-US"/>
              </w:rPr>
              <w:t>GO ID</w:t>
            </w:r>
          </w:p>
        </w:tc>
        <w:tc>
          <w:tcPr>
            <w:tcW w:w="1930" w:type="dxa"/>
            <w:tcBorders>
              <w:top w:val="single" w:sz="4" w:space="0" w:color="auto"/>
              <w:left w:val="nil"/>
              <w:bottom w:val="single" w:sz="4" w:space="0" w:color="auto"/>
              <w:right w:val="nil"/>
            </w:tcBorders>
            <w:shd w:val="clear" w:color="auto" w:fill="auto"/>
            <w:vAlign w:val="center"/>
            <w:hideMark/>
          </w:tcPr>
          <w:p w14:paraId="79516383" w14:textId="77777777" w:rsidR="0084149D" w:rsidRPr="003C6E6A" w:rsidRDefault="0084149D" w:rsidP="009A6EE2">
            <w:pPr>
              <w:widowControl/>
              <w:spacing w:after="0" w:line="240" w:lineRule="auto"/>
              <w:rPr>
                <w:rFonts w:ascii="Calibri" w:hAnsi="Calibri" w:cs="Calibri"/>
                <w:color w:val="000000"/>
                <w:sz w:val="19"/>
                <w:szCs w:val="19"/>
                <w:lang w:eastAsia="en-US"/>
              </w:rPr>
            </w:pPr>
            <w:r w:rsidRPr="003C6E6A">
              <w:rPr>
                <w:rFonts w:ascii="Calibri" w:hAnsi="Calibri" w:cs="Calibri"/>
                <w:color w:val="000000"/>
                <w:sz w:val="19"/>
                <w:szCs w:val="19"/>
                <w:lang w:eastAsia="en-US"/>
              </w:rPr>
              <w:t>GO Name</w:t>
            </w:r>
          </w:p>
        </w:tc>
        <w:tc>
          <w:tcPr>
            <w:tcW w:w="951" w:type="dxa"/>
            <w:tcBorders>
              <w:top w:val="single" w:sz="4" w:space="0" w:color="auto"/>
              <w:left w:val="nil"/>
              <w:bottom w:val="single" w:sz="4" w:space="0" w:color="auto"/>
              <w:right w:val="nil"/>
            </w:tcBorders>
            <w:shd w:val="clear" w:color="auto" w:fill="auto"/>
            <w:vAlign w:val="center"/>
            <w:hideMark/>
          </w:tcPr>
          <w:p w14:paraId="42639CEA" w14:textId="77777777" w:rsidR="0084149D" w:rsidRPr="003C6E6A" w:rsidRDefault="0084149D" w:rsidP="009A6EE2">
            <w:pPr>
              <w:widowControl/>
              <w:spacing w:after="0" w:line="240" w:lineRule="auto"/>
              <w:rPr>
                <w:rFonts w:ascii="Calibri" w:hAnsi="Calibri" w:cs="Calibri"/>
                <w:color w:val="000000"/>
                <w:sz w:val="19"/>
                <w:szCs w:val="19"/>
                <w:lang w:eastAsia="en-US"/>
              </w:rPr>
            </w:pPr>
            <w:r w:rsidRPr="003C6E6A">
              <w:rPr>
                <w:rFonts w:ascii="Calibri" w:hAnsi="Calibri" w:cs="Calibri"/>
                <w:color w:val="000000"/>
                <w:sz w:val="19"/>
                <w:szCs w:val="19"/>
                <w:lang w:eastAsia="en-US"/>
              </w:rPr>
              <w:t>GO Category</w:t>
            </w:r>
          </w:p>
        </w:tc>
        <w:tc>
          <w:tcPr>
            <w:tcW w:w="993" w:type="dxa"/>
            <w:tcBorders>
              <w:top w:val="single" w:sz="4" w:space="0" w:color="auto"/>
              <w:left w:val="nil"/>
              <w:bottom w:val="single" w:sz="4" w:space="0" w:color="auto"/>
              <w:right w:val="nil"/>
            </w:tcBorders>
            <w:shd w:val="clear" w:color="auto" w:fill="auto"/>
            <w:vAlign w:val="center"/>
            <w:hideMark/>
          </w:tcPr>
          <w:p w14:paraId="028799D9" w14:textId="77777777" w:rsidR="0084149D" w:rsidRPr="003C6E6A" w:rsidRDefault="0084149D" w:rsidP="009A6EE2">
            <w:pPr>
              <w:widowControl/>
              <w:spacing w:after="0" w:line="240" w:lineRule="auto"/>
              <w:rPr>
                <w:rFonts w:ascii="Calibri" w:hAnsi="Calibri" w:cs="Calibri"/>
                <w:color w:val="000000"/>
                <w:sz w:val="19"/>
                <w:szCs w:val="19"/>
                <w:lang w:eastAsia="en-US"/>
              </w:rPr>
            </w:pPr>
            <w:r w:rsidRPr="003C6E6A">
              <w:rPr>
                <w:rFonts w:ascii="Calibri" w:hAnsi="Calibri" w:cs="Calibri"/>
                <w:color w:val="000000"/>
                <w:sz w:val="19"/>
                <w:szCs w:val="19"/>
                <w:lang w:eastAsia="en-US"/>
              </w:rPr>
              <w:t>FDR</w:t>
            </w:r>
          </w:p>
        </w:tc>
        <w:tc>
          <w:tcPr>
            <w:tcW w:w="992" w:type="dxa"/>
            <w:tcBorders>
              <w:top w:val="single" w:sz="4" w:space="0" w:color="auto"/>
              <w:left w:val="nil"/>
              <w:bottom w:val="single" w:sz="4" w:space="0" w:color="auto"/>
              <w:right w:val="nil"/>
            </w:tcBorders>
            <w:shd w:val="clear" w:color="auto" w:fill="auto"/>
            <w:vAlign w:val="center"/>
            <w:hideMark/>
          </w:tcPr>
          <w:p w14:paraId="2725CF55" w14:textId="77777777" w:rsidR="0084149D" w:rsidRPr="003C6E6A" w:rsidRDefault="0084149D" w:rsidP="009A6EE2">
            <w:pPr>
              <w:widowControl/>
              <w:spacing w:after="0" w:line="240" w:lineRule="auto"/>
              <w:rPr>
                <w:rFonts w:ascii="Calibri" w:hAnsi="Calibri" w:cs="Calibri"/>
                <w:color w:val="000000"/>
                <w:sz w:val="19"/>
                <w:szCs w:val="19"/>
                <w:lang w:eastAsia="en-US"/>
              </w:rPr>
            </w:pPr>
            <w:r w:rsidRPr="003C6E6A">
              <w:rPr>
                <w:rFonts w:ascii="Calibri" w:hAnsi="Calibri" w:cs="Calibri"/>
                <w:color w:val="000000"/>
                <w:sz w:val="19"/>
                <w:szCs w:val="19"/>
                <w:lang w:eastAsia="en-US"/>
              </w:rPr>
              <w:t>P-Value</w:t>
            </w:r>
          </w:p>
        </w:tc>
        <w:tc>
          <w:tcPr>
            <w:tcW w:w="567" w:type="dxa"/>
            <w:tcBorders>
              <w:top w:val="single" w:sz="4" w:space="0" w:color="auto"/>
              <w:left w:val="nil"/>
              <w:bottom w:val="single" w:sz="4" w:space="0" w:color="auto"/>
              <w:right w:val="nil"/>
            </w:tcBorders>
            <w:shd w:val="clear" w:color="auto" w:fill="auto"/>
            <w:vAlign w:val="center"/>
            <w:hideMark/>
          </w:tcPr>
          <w:p w14:paraId="708FBDE1" w14:textId="77777777" w:rsidR="0084149D" w:rsidRPr="003C6E6A" w:rsidRDefault="0084149D" w:rsidP="009A6EE2">
            <w:pPr>
              <w:widowControl/>
              <w:spacing w:after="0" w:line="240" w:lineRule="auto"/>
              <w:rPr>
                <w:rFonts w:ascii="Calibri" w:hAnsi="Calibri" w:cs="Calibri"/>
                <w:color w:val="000000"/>
                <w:sz w:val="19"/>
                <w:szCs w:val="19"/>
                <w:lang w:eastAsia="en-US"/>
              </w:rPr>
            </w:pPr>
            <w:r w:rsidRPr="003C6E6A">
              <w:rPr>
                <w:rFonts w:ascii="Calibri" w:hAnsi="Calibri" w:cs="Calibri"/>
                <w:color w:val="000000"/>
                <w:sz w:val="19"/>
                <w:szCs w:val="19"/>
                <w:lang w:eastAsia="en-US"/>
              </w:rPr>
              <w:t>Nr Test</w:t>
            </w:r>
          </w:p>
        </w:tc>
        <w:tc>
          <w:tcPr>
            <w:tcW w:w="709" w:type="dxa"/>
            <w:tcBorders>
              <w:top w:val="single" w:sz="4" w:space="0" w:color="auto"/>
              <w:left w:val="nil"/>
              <w:bottom w:val="single" w:sz="4" w:space="0" w:color="auto"/>
              <w:right w:val="nil"/>
            </w:tcBorders>
            <w:shd w:val="clear" w:color="auto" w:fill="auto"/>
            <w:vAlign w:val="center"/>
            <w:hideMark/>
          </w:tcPr>
          <w:p w14:paraId="557454F3" w14:textId="77777777" w:rsidR="0084149D" w:rsidRPr="003C6E6A" w:rsidRDefault="0084149D" w:rsidP="009A6EE2">
            <w:pPr>
              <w:widowControl/>
              <w:spacing w:after="0" w:line="240" w:lineRule="auto"/>
              <w:rPr>
                <w:rFonts w:ascii="Calibri" w:hAnsi="Calibri" w:cs="Calibri"/>
                <w:color w:val="000000"/>
                <w:sz w:val="19"/>
                <w:szCs w:val="19"/>
                <w:lang w:eastAsia="en-US"/>
              </w:rPr>
            </w:pPr>
            <w:r w:rsidRPr="003C6E6A">
              <w:rPr>
                <w:rFonts w:ascii="Calibri" w:hAnsi="Calibri" w:cs="Calibri"/>
                <w:color w:val="000000"/>
                <w:sz w:val="19"/>
                <w:szCs w:val="19"/>
                <w:lang w:eastAsia="en-US"/>
              </w:rPr>
              <w:t>Nr Reference</w:t>
            </w:r>
          </w:p>
        </w:tc>
        <w:tc>
          <w:tcPr>
            <w:tcW w:w="708" w:type="dxa"/>
            <w:tcBorders>
              <w:top w:val="single" w:sz="4" w:space="0" w:color="auto"/>
              <w:left w:val="nil"/>
              <w:bottom w:val="single" w:sz="4" w:space="0" w:color="auto"/>
              <w:right w:val="nil"/>
            </w:tcBorders>
            <w:shd w:val="clear" w:color="auto" w:fill="auto"/>
            <w:vAlign w:val="center"/>
            <w:hideMark/>
          </w:tcPr>
          <w:p w14:paraId="6AEBE3FD" w14:textId="77777777" w:rsidR="0084149D" w:rsidRPr="003C6E6A" w:rsidRDefault="0084149D" w:rsidP="009A6EE2">
            <w:pPr>
              <w:widowControl/>
              <w:spacing w:after="0" w:line="240" w:lineRule="auto"/>
              <w:rPr>
                <w:rFonts w:ascii="Calibri" w:hAnsi="Calibri" w:cs="Calibri"/>
                <w:color w:val="000000"/>
                <w:sz w:val="19"/>
                <w:szCs w:val="19"/>
                <w:lang w:eastAsia="en-US"/>
              </w:rPr>
            </w:pPr>
            <w:r w:rsidRPr="003C6E6A">
              <w:rPr>
                <w:rFonts w:ascii="Calibri" w:hAnsi="Calibri" w:cs="Calibri"/>
                <w:color w:val="000000"/>
                <w:sz w:val="19"/>
                <w:szCs w:val="19"/>
                <w:lang w:eastAsia="en-US"/>
              </w:rPr>
              <w:t>Non Annot Test</w:t>
            </w:r>
          </w:p>
        </w:tc>
        <w:tc>
          <w:tcPr>
            <w:tcW w:w="1134" w:type="dxa"/>
            <w:tcBorders>
              <w:top w:val="single" w:sz="4" w:space="0" w:color="auto"/>
              <w:left w:val="nil"/>
              <w:bottom w:val="single" w:sz="4" w:space="0" w:color="auto"/>
              <w:right w:val="nil"/>
            </w:tcBorders>
            <w:shd w:val="clear" w:color="auto" w:fill="auto"/>
            <w:vAlign w:val="center"/>
            <w:hideMark/>
          </w:tcPr>
          <w:p w14:paraId="76964875" w14:textId="77777777" w:rsidR="0084149D" w:rsidRPr="003C6E6A" w:rsidRDefault="0084149D" w:rsidP="009A6EE2">
            <w:pPr>
              <w:widowControl/>
              <w:spacing w:after="0" w:line="240" w:lineRule="auto"/>
              <w:rPr>
                <w:rFonts w:ascii="Calibri" w:hAnsi="Calibri" w:cs="Calibri"/>
                <w:color w:val="000000"/>
                <w:sz w:val="19"/>
                <w:szCs w:val="19"/>
                <w:lang w:eastAsia="en-US"/>
              </w:rPr>
            </w:pPr>
            <w:r w:rsidRPr="003C6E6A">
              <w:rPr>
                <w:rFonts w:ascii="Calibri" w:hAnsi="Calibri" w:cs="Calibri"/>
                <w:color w:val="000000"/>
                <w:sz w:val="19"/>
                <w:szCs w:val="19"/>
                <w:lang w:eastAsia="en-US"/>
              </w:rPr>
              <w:t>Non Annot Reference</w:t>
            </w:r>
          </w:p>
        </w:tc>
      </w:tr>
      <w:tr w:rsidR="009A6EE2" w:rsidRPr="003C6E6A" w14:paraId="1DF6908B" w14:textId="77777777" w:rsidTr="00CA4DEB">
        <w:trPr>
          <w:trHeight w:val="753"/>
        </w:trPr>
        <w:tc>
          <w:tcPr>
            <w:tcW w:w="1196" w:type="dxa"/>
            <w:tcBorders>
              <w:top w:val="single" w:sz="4" w:space="0" w:color="auto"/>
              <w:left w:val="nil"/>
              <w:bottom w:val="nil"/>
              <w:right w:val="nil"/>
            </w:tcBorders>
            <w:shd w:val="clear" w:color="auto" w:fill="auto"/>
            <w:vAlign w:val="center"/>
            <w:hideMark/>
          </w:tcPr>
          <w:p w14:paraId="44C3DF6E" w14:textId="77777777" w:rsidR="0084149D" w:rsidRPr="003C6E6A" w:rsidRDefault="0084149D" w:rsidP="009A6EE2">
            <w:pPr>
              <w:widowControl/>
              <w:spacing w:after="0" w:line="240" w:lineRule="auto"/>
              <w:rPr>
                <w:rFonts w:ascii="Calibri" w:hAnsi="Calibri" w:cs="Calibri"/>
                <w:color w:val="000000"/>
                <w:sz w:val="19"/>
                <w:szCs w:val="19"/>
                <w:lang w:eastAsia="en-US"/>
              </w:rPr>
            </w:pPr>
            <w:r w:rsidRPr="003C6E6A">
              <w:rPr>
                <w:rFonts w:ascii="Calibri" w:hAnsi="Calibri" w:cs="Calibri"/>
                <w:color w:val="000000"/>
                <w:sz w:val="19"/>
                <w:szCs w:val="19"/>
                <w:lang w:eastAsia="en-US"/>
              </w:rPr>
              <w:t>GO:0044042</w:t>
            </w:r>
          </w:p>
        </w:tc>
        <w:tc>
          <w:tcPr>
            <w:tcW w:w="1930" w:type="dxa"/>
            <w:tcBorders>
              <w:top w:val="single" w:sz="4" w:space="0" w:color="auto"/>
              <w:left w:val="nil"/>
              <w:bottom w:val="nil"/>
              <w:right w:val="nil"/>
            </w:tcBorders>
            <w:shd w:val="clear" w:color="auto" w:fill="auto"/>
            <w:vAlign w:val="center"/>
            <w:hideMark/>
          </w:tcPr>
          <w:p w14:paraId="295F6A2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eastAsia="en-US"/>
              </w:rPr>
              <w:t>glucan metabolic p</w:t>
            </w:r>
            <w:r w:rsidRPr="003C6E6A">
              <w:rPr>
                <w:rFonts w:ascii="Calibri" w:hAnsi="Calibri" w:cs="Calibri"/>
                <w:color w:val="000000"/>
                <w:sz w:val="19"/>
                <w:szCs w:val="19"/>
                <w:lang w:val="en-US" w:eastAsia="en-US"/>
              </w:rPr>
              <w:t>rocess</w:t>
            </w:r>
          </w:p>
        </w:tc>
        <w:tc>
          <w:tcPr>
            <w:tcW w:w="951" w:type="dxa"/>
            <w:tcBorders>
              <w:top w:val="single" w:sz="4" w:space="0" w:color="auto"/>
              <w:left w:val="nil"/>
              <w:bottom w:val="nil"/>
              <w:right w:val="nil"/>
            </w:tcBorders>
            <w:shd w:val="clear" w:color="auto" w:fill="auto"/>
            <w:vAlign w:val="center"/>
            <w:hideMark/>
          </w:tcPr>
          <w:p w14:paraId="4C79642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single" w:sz="4" w:space="0" w:color="auto"/>
              <w:left w:val="nil"/>
              <w:bottom w:val="nil"/>
              <w:right w:val="nil"/>
            </w:tcBorders>
            <w:shd w:val="clear" w:color="auto" w:fill="auto"/>
            <w:vAlign w:val="center"/>
            <w:hideMark/>
          </w:tcPr>
          <w:p w14:paraId="6803957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7.51E-08</w:t>
            </w:r>
          </w:p>
        </w:tc>
        <w:tc>
          <w:tcPr>
            <w:tcW w:w="992" w:type="dxa"/>
            <w:tcBorders>
              <w:top w:val="single" w:sz="4" w:space="0" w:color="auto"/>
              <w:left w:val="nil"/>
              <w:bottom w:val="nil"/>
              <w:right w:val="nil"/>
            </w:tcBorders>
            <w:shd w:val="clear" w:color="auto" w:fill="auto"/>
            <w:vAlign w:val="center"/>
            <w:hideMark/>
          </w:tcPr>
          <w:p w14:paraId="6C89CEA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1.48E-11</w:t>
            </w:r>
          </w:p>
        </w:tc>
        <w:tc>
          <w:tcPr>
            <w:tcW w:w="567" w:type="dxa"/>
            <w:tcBorders>
              <w:top w:val="single" w:sz="4" w:space="0" w:color="auto"/>
              <w:left w:val="nil"/>
              <w:bottom w:val="nil"/>
              <w:right w:val="nil"/>
            </w:tcBorders>
            <w:shd w:val="clear" w:color="auto" w:fill="auto"/>
            <w:vAlign w:val="center"/>
            <w:hideMark/>
          </w:tcPr>
          <w:p w14:paraId="7DC976A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84</w:t>
            </w:r>
          </w:p>
        </w:tc>
        <w:tc>
          <w:tcPr>
            <w:tcW w:w="709" w:type="dxa"/>
            <w:tcBorders>
              <w:top w:val="single" w:sz="4" w:space="0" w:color="auto"/>
              <w:left w:val="nil"/>
              <w:bottom w:val="nil"/>
              <w:right w:val="nil"/>
            </w:tcBorders>
            <w:shd w:val="clear" w:color="auto" w:fill="auto"/>
            <w:vAlign w:val="center"/>
            <w:hideMark/>
          </w:tcPr>
          <w:p w14:paraId="34DA5929"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271</w:t>
            </w:r>
          </w:p>
        </w:tc>
        <w:tc>
          <w:tcPr>
            <w:tcW w:w="708" w:type="dxa"/>
            <w:tcBorders>
              <w:top w:val="single" w:sz="4" w:space="0" w:color="auto"/>
              <w:left w:val="nil"/>
              <w:bottom w:val="nil"/>
              <w:right w:val="nil"/>
            </w:tcBorders>
            <w:shd w:val="clear" w:color="auto" w:fill="auto"/>
            <w:vAlign w:val="center"/>
            <w:hideMark/>
          </w:tcPr>
          <w:p w14:paraId="379B480C"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6956</w:t>
            </w:r>
          </w:p>
        </w:tc>
        <w:tc>
          <w:tcPr>
            <w:tcW w:w="1134" w:type="dxa"/>
            <w:tcBorders>
              <w:top w:val="single" w:sz="4" w:space="0" w:color="auto"/>
              <w:left w:val="nil"/>
              <w:bottom w:val="nil"/>
              <w:right w:val="nil"/>
            </w:tcBorders>
            <w:shd w:val="clear" w:color="auto" w:fill="auto"/>
            <w:vAlign w:val="center"/>
            <w:hideMark/>
          </w:tcPr>
          <w:p w14:paraId="5B27B92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56085</w:t>
            </w:r>
          </w:p>
        </w:tc>
      </w:tr>
      <w:tr w:rsidR="009A6EE2" w:rsidRPr="003C6E6A" w14:paraId="24777AC9" w14:textId="77777777" w:rsidTr="00F709C2">
        <w:trPr>
          <w:trHeight w:val="706"/>
        </w:trPr>
        <w:tc>
          <w:tcPr>
            <w:tcW w:w="1196" w:type="dxa"/>
            <w:tcBorders>
              <w:top w:val="nil"/>
              <w:left w:val="nil"/>
              <w:bottom w:val="nil"/>
              <w:right w:val="nil"/>
            </w:tcBorders>
            <w:shd w:val="clear" w:color="auto" w:fill="auto"/>
            <w:vAlign w:val="center"/>
            <w:hideMark/>
          </w:tcPr>
          <w:p w14:paraId="1713DEA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GO:0006073</w:t>
            </w:r>
          </w:p>
        </w:tc>
        <w:tc>
          <w:tcPr>
            <w:tcW w:w="1930" w:type="dxa"/>
            <w:tcBorders>
              <w:top w:val="nil"/>
              <w:left w:val="nil"/>
              <w:bottom w:val="nil"/>
              <w:right w:val="nil"/>
            </w:tcBorders>
            <w:shd w:val="clear" w:color="auto" w:fill="auto"/>
            <w:vAlign w:val="center"/>
            <w:hideMark/>
          </w:tcPr>
          <w:p w14:paraId="7051119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cellular glucan metabolic process</w:t>
            </w:r>
          </w:p>
        </w:tc>
        <w:tc>
          <w:tcPr>
            <w:tcW w:w="951" w:type="dxa"/>
            <w:tcBorders>
              <w:top w:val="nil"/>
              <w:left w:val="nil"/>
              <w:bottom w:val="nil"/>
              <w:right w:val="nil"/>
            </w:tcBorders>
            <w:shd w:val="clear" w:color="auto" w:fill="auto"/>
            <w:vAlign w:val="center"/>
            <w:hideMark/>
          </w:tcPr>
          <w:p w14:paraId="711DC4A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1E0DDDA9"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1.30E-07</w:t>
            </w:r>
          </w:p>
        </w:tc>
        <w:tc>
          <w:tcPr>
            <w:tcW w:w="992" w:type="dxa"/>
            <w:tcBorders>
              <w:top w:val="nil"/>
              <w:left w:val="nil"/>
              <w:bottom w:val="nil"/>
              <w:right w:val="nil"/>
            </w:tcBorders>
            <w:shd w:val="clear" w:color="auto" w:fill="auto"/>
            <w:vAlign w:val="center"/>
            <w:hideMark/>
          </w:tcPr>
          <w:p w14:paraId="14FD6FA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5.13E-11</w:t>
            </w:r>
          </w:p>
        </w:tc>
        <w:tc>
          <w:tcPr>
            <w:tcW w:w="567" w:type="dxa"/>
            <w:tcBorders>
              <w:top w:val="nil"/>
              <w:left w:val="nil"/>
              <w:bottom w:val="nil"/>
              <w:right w:val="nil"/>
            </w:tcBorders>
            <w:shd w:val="clear" w:color="auto" w:fill="auto"/>
            <w:vAlign w:val="center"/>
            <w:hideMark/>
          </w:tcPr>
          <w:p w14:paraId="59B0B8D9"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80</w:t>
            </w:r>
          </w:p>
        </w:tc>
        <w:tc>
          <w:tcPr>
            <w:tcW w:w="709" w:type="dxa"/>
            <w:tcBorders>
              <w:top w:val="nil"/>
              <w:left w:val="nil"/>
              <w:bottom w:val="nil"/>
              <w:right w:val="nil"/>
            </w:tcBorders>
            <w:shd w:val="clear" w:color="auto" w:fill="auto"/>
            <w:vAlign w:val="center"/>
            <w:hideMark/>
          </w:tcPr>
          <w:p w14:paraId="6BB0479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259</w:t>
            </w:r>
          </w:p>
        </w:tc>
        <w:tc>
          <w:tcPr>
            <w:tcW w:w="708" w:type="dxa"/>
            <w:tcBorders>
              <w:top w:val="nil"/>
              <w:left w:val="nil"/>
              <w:bottom w:val="nil"/>
              <w:right w:val="nil"/>
            </w:tcBorders>
            <w:shd w:val="clear" w:color="auto" w:fill="auto"/>
            <w:vAlign w:val="center"/>
            <w:hideMark/>
          </w:tcPr>
          <w:p w14:paraId="64B7D8E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6960</w:t>
            </w:r>
          </w:p>
        </w:tc>
        <w:tc>
          <w:tcPr>
            <w:tcW w:w="1134" w:type="dxa"/>
            <w:tcBorders>
              <w:top w:val="nil"/>
              <w:left w:val="nil"/>
              <w:bottom w:val="nil"/>
              <w:right w:val="nil"/>
            </w:tcBorders>
            <w:shd w:val="clear" w:color="auto" w:fill="auto"/>
            <w:vAlign w:val="center"/>
            <w:hideMark/>
          </w:tcPr>
          <w:p w14:paraId="7C09F13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56097</w:t>
            </w:r>
          </w:p>
        </w:tc>
      </w:tr>
      <w:tr w:rsidR="009A6EE2" w:rsidRPr="003C6E6A" w14:paraId="3E0AC77A" w14:textId="77777777" w:rsidTr="00F709C2">
        <w:trPr>
          <w:trHeight w:val="510"/>
        </w:trPr>
        <w:tc>
          <w:tcPr>
            <w:tcW w:w="1196" w:type="dxa"/>
            <w:tcBorders>
              <w:top w:val="nil"/>
              <w:left w:val="nil"/>
              <w:bottom w:val="nil"/>
              <w:right w:val="nil"/>
            </w:tcBorders>
            <w:shd w:val="clear" w:color="auto" w:fill="auto"/>
            <w:vAlign w:val="center"/>
            <w:hideMark/>
          </w:tcPr>
          <w:p w14:paraId="16AE46A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GO:0042546</w:t>
            </w:r>
          </w:p>
        </w:tc>
        <w:tc>
          <w:tcPr>
            <w:tcW w:w="1930" w:type="dxa"/>
            <w:tcBorders>
              <w:top w:val="nil"/>
              <w:left w:val="nil"/>
              <w:bottom w:val="nil"/>
              <w:right w:val="nil"/>
            </w:tcBorders>
            <w:shd w:val="clear" w:color="auto" w:fill="auto"/>
            <w:vAlign w:val="center"/>
            <w:hideMark/>
          </w:tcPr>
          <w:p w14:paraId="36D9B2D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cell wall biogenesis</w:t>
            </w:r>
          </w:p>
        </w:tc>
        <w:tc>
          <w:tcPr>
            <w:tcW w:w="951" w:type="dxa"/>
            <w:tcBorders>
              <w:top w:val="nil"/>
              <w:left w:val="nil"/>
              <w:bottom w:val="nil"/>
              <w:right w:val="nil"/>
            </w:tcBorders>
            <w:shd w:val="clear" w:color="auto" w:fill="auto"/>
            <w:vAlign w:val="center"/>
            <w:hideMark/>
          </w:tcPr>
          <w:p w14:paraId="58AE95B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3CB3068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3.24E-07</w:t>
            </w:r>
          </w:p>
        </w:tc>
        <w:tc>
          <w:tcPr>
            <w:tcW w:w="992" w:type="dxa"/>
            <w:tcBorders>
              <w:top w:val="nil"/>
              <w:left w:val="nil"/>
              <w:bottom w:val="nil"/>
              <w:right w:val="nil"/>
            </w:tcBorders>
            <w:shd w:val="clear" w:color="auto" w:fill="auto"/>
            <w:vAlign w:val="center"/>
            <w:hideMark/>
          </w:tcPr>
          <w:p w14:paraId="3B0ED3A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1.92E-10</w:t>
            </w:r>
          </w:p>
        </w:tc>
        <w:tc>
          <w:tcPr>
            <w:tcW w:w="567" w:type="dxa"/>
            <w:tcBorders>
              <w:top w:val="nil"/>
              <w:left w:val="nil"/>
              <w:bottom w:val="nil"/>
              <w:right w:val="nil"/>
            </w:tcBorders>
            <w:shd w:val="clear" w:color="auto" w:fill="auto"/>
            <w:vAlign w:val="center"/>
            <w:hideMark/>
          </w:tcPr>
          <w:p w14:paraId="42DA2FE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68</w:t>
            </w:r>
          </w:p>
        </w:tc>
        <w:tc>
          <w:tcPr>
            <w:tcW w:w="709" w:type="dxa"/>
            <w:tcBorders>
              <w:top w:val="nil"/>
              <w:left w:val="nil"/>
              <w:bottom w:val="nil"/>
              <w:right w:val="nil"/>
            </w:tcBorders>
            <w:shd w:val="clear" w:color="auto" w:fill="auto"/>
            <w:vAlign w:val="center"/>
            <w:hideMark/>
          </w:tcPr>
          <w:p w14:paraId="476D0F1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208</w:t>
            </w:r>
          </w:p>
        </w:tc>
        <w:tc>
          <w:tcPr>
            <w:tcW w:w="708" w:type="dxa"/>
            <w:tcBorders>
              <w:top w:val="nil"/>
              <w:left w:val="nil"/>
              <w:bottom w:val="nil"/>
              <w:right w:val="nil"/>
            </w:tcBorders>
            <w:shd w:val="clear" w:color="auto" w:fill="auto"/>
            <w:vAlign w:val="center"/>
            <w:hideMark/>
          </w:tcPr>
          <w:p w14:paraId="3DE861C2"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6972</w:t>
            </w:r>
          </w:p>
        </w:tc>
        <w:tc>
          <w:tcPr>
            <w:tcW w:w="1134" w:type="dxa"/>
            <w:tcBorders>
              <w:top w:val="nil"/>
              <w:left w:val="nil"/>
              <w:bottom w:val="nil"/>
              <w:right w:val="nil"/>
            </w:tcBorders>
            <w:shd w:val="clear" w:color="auto" w:fill="auto"/>
            <w:vAlign w:val="center"/>
            <w:hideMark/>
          </w:tcPr>
          <w:p w14:paraId="16FB341C"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56148</w:t>
            </w:r>
          </w:p>
        </w:tc>
      </w:tr>
      <w:tr w:rsidR="009A6EE2" w:rsidRPr="003C6E6A" w14:paraId="06D85444" w14:textId="77777777" w:rsidTr="00F709C2">
        <w:trPr>
          <w:trHeight w:val="496"/>
        </w:trPr>
        <w:tc>
          <w:tcPr>
            <w:tcW w:w="1196" w:type="dxa"/>
            <w:tcBorders>
              <w:top w:val="nil"/>
              <w:left w:val="nil"/>
              <w:bottom w:val="nil"/>
              <w:right w:val="nil"/>
            </w:tcBorders>
            <w:shd w:val="clear" w:color="auto" w:fill="auto"/>
            <w:vAlign w:val="center"/>
            <w:hideMark/>
          </w:tcPr>
          <w:p w14:paraId="3E935AB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GO:0055085</w:t>
            </w:r>
          </w:p>
        </w:tc>
        <w:tc>
          <w:tcPr>
            <w:tcW w:w="1930" w:type="dxa"/>
            <w:tcBorders>
              <w:top w:val="nil"/>
              <w:left w:val="nil"/>
              <w:bottom w:val="nil"/>
              <w:right w:val="nil"/>
            </w:tcBorders>
            <w:shd w:val="clear" w:color="auto" w:fill="auto"/>
            <w:vAlign w:val="center"/>
            <w:hideMark/>
          </w:tcPr>
          <w:p w14:paraId="360C6F62"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transmembrane transport</w:t>
            </w:r>
          </w:p>
        </w:tc>
        <w:tc>
          <w:tcPr>
            <w:tcW w:w="951" w:type="dxa"/>
            <w:tcBorders>
              <w:top w:val="nil"/>
              <w:left w:val="nil"/>
              <w:bottom w:val="nil"/>
              <w:right w:val="nil"/>
            </w:tcBorders>
            <w:shd w:val="clear" w:color="auto" w:fill="auto"/>
            <w:vAlign w:val="center"/>
            <w:hideMark/>
          </w:tcPr>
          <w:p w14:paraId="1619C5F7"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75CC538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9.49E-07</w:t>
            </w:r>
          </w:p>
        </w:tc>
        <w:tc>
          <w:tcPr>
            <w:tcW w:w="992" w:type="dxa"/>
            <w:tcBorders>
              <w:top w:val="nil"/>
              <w:left w:val="nil"/>
              <w:bottom w:val="nil"/>
              <w:right w:val="nil"/>
            </w:tcBorders>
            <w:shd w:val="clear" w:color="auto" w:fill="auto"/>
            <w:vAlign w:val="center"/>
            <w:hideMark/>
          </w:tcPr>
          <w:p w14:paraId="3AACF76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7.50E-10</w:t>
            </w:r>
          </w:p>
        </w:tc>
        <w:tc>
          <w:tcPr>
            <w:tcW w:w="567" w:type="dxa"/>
            <w:tcBorders>
              <w:top w:val="nil"/>
              <w:left w:val="nil"/>
              <w:bottom w:val="nil"/>
              <w:right w:val="nil"/>
            </w:tcBorders>
            <w:shd w:val="clear" w:color="auto" w:fill="auto"/>
            <w:vAlign w:val="center"/>
            <w:hideMark/>
          </w:tcPr>
          <w:p w14:paraId="189BD50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313</w:t>
            </w:r>
          </w:p>
        </w:tc>
        <w:tc>
          <w:tcPr>
            <w:tcW w:w="709" w:type="dxa"/>
            <w:tcBorders>
              <w:top w:val="nil"/>
              <w:left w:val="nil"/>
              <w:bottom w:val="nil"/>
              <w:right w:val="nil"/>
            </w:tcBorders>
            <w:shd w:val="clear" w:color="auto" w:fill="auto"/>
            <w:vAlign w:val="center"/>
            <w:hideMark/>
          </w:tcPr>
          <w:p w14:paraId="2D493B20"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1708</w:t>
            </w:r>
          </w:p>
        </w:tc>
        <w:tc>
          <w:tcPr>
            <w:tcW w:w="708" w:type="dxa"/>
            <w:tcBorders>
              <w:top w:val="nil"/>
              <w:left w:val="nil"/>
              <w:bottom w:val="nil"/>
              <w:right w:val="nil"/>
            </w:tcBorders>
            <w:shd w:val="clear" w:color="auto" w:fill="auto"/>
            <w:vAlign w:val="center"/>
            <w:hideMark/>
          </w:tcPr>
          <w:p w14:paraId="6D6E0793"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6727</w:t>
            </w:r>
          </w:p>
        </w:tc>
        <w:tc>
          <w:tcPr>
            <w:tcW w:w="1134" w:type="dxa"/>
            <w:tcBorders>
              <w:top w:val="nil"/>
              <w:left w:val="nil"/>
              <w:bottom w:val="nil"/>
              <w:right w:val="nil"/>
            </w:tcBorders>
            <w:shd w:val="clear" w:color="auto" w:fill="auto"/>
            <w:vAlign w:val="center"/>
            <w:hideMark/>
          </w:tcPr>
          <w:p w14:paraId="3125812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54648</w:t>
            </w:r>
          </w:p>
        </w:tc>
      </w:tr>
      <w:tr w:rsidR="009A6EE2" w:rsidRPr="003C6E6A" w14:paraId="052443D8" w14:textId="77777777" w:rsidTr="00F709C2">
        <w:trPr>
          <w:trHeight w:val="702"/>
        </w:trPr>
        <w:tc>
          <w:tcPr>
            <w:tcW w:w="1196" w:type="dxa"/>
            <w:tcBorders>
              <w:top w:val="nil"/>
              <w:left w:val="nil"/>
              <w:bottom w:val="nil"/>
              <w:right w:val="nil"/>
            </w:tcBorders>
            <w:shd w:val="clear" w:color="auto" w:fill="auto"/>
            <w:vAlign w:val="center"/>
            <w:hideMark/>
          </w:tcPr>
          <w:p w14:paraId="342576C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GO:0051273</w:t>
            </w:r>
          </w:p>
        </w:tc>
        <w:tc>
          <w:tcPr>
            <w:tcW w:w="1930" w:type="dxa"/>
            <w:tcBorders>
              <w:top w:val="nil"/>
              <w:left w:val="nil"/>
              <w:bottom w:val="nil"/>
              <w:right w:val="nil"/>
            </w:tcBorders>
            <w:shd w:val="clear" w:color="auto" w:fill="auto"/>
            <w:vAlign w:val="center"/>
            <w:hideMark/>
          </w:tcPr>
          <w:p w14:paraId="1C4B052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beta-glucan metabolic process</w:t>
            </w:r>
          </w:p>
        </w:tc>
        <w:tc>
          <w:tcPr>
            <w:tcW w:w="951" w:type="dxa"/>
            <w:tcBorders>
              <w:top w:val="nil"/>
              <w:left w:val="nil"/>
              <w:bottom w:val="nil"/>
              <w:right w:val="nil"/>
            </w:tcBorders>
            <w:shd w:val="clear" w:color="auto" w:fill="auto"/>
            <w:vAlign w:val="center"/>
            <w:hideMark/>
          </w:tcPr>
          <w:p w14:paraId="0511F7A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1D574C0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5.72E-06</w:t>
            </w:r>
          </w:p>
        </w:tc>
        <w:tc>
          <w:tcPr>
            <w:tcW w:w="992" w:type="dxa"/>
            <w:tcBorders>
              <w:top w:val="nil"/>
              <w:left w:val="nil"/>
              <w:bottom w:val="nil"/>
              <w:right w:val="nil"/>
            </w:tcBorders>
            <w:shd w:val="clear" w:color="auto" w:fill="auto"/>
            <w:vAlign w:val="center"/>
            <w:hideMark/>
          </w:tcPr>
          <w:p w14:paraId="390CEB3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5.65E-09</w:t>
            </w:r>
          </w:p>
        </w:tc>
        <w:tc>
          <w:tcPr>
            <w:tcW w:w="567" w:type="dxa"/>
            <w:tcBorders>
              <w:top w:val="nil"/>
              <w:left w:val="nil"/>
              <w:bottom w:val="nil"/>
              <w:right w:val="nil"/>
            </w:tcBorders>
            <w:shd w:val="clear" w:color="auto" w:fill="auto"/>
            <w:vAlign w:val="center"/>
            <w:hideMark/>
          </w:tcPr>
          <w:p w14:paraId="3FA82659"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51</w:t>
            </w:r>
          </w:p>
        </w:tc>
        <w:tc>
          <w:tcPr>
            <w:tcW w:w="709" w:type="dxa"/>
            <w:tcBorders>
              <w:top w:val="nil"/>
              <w:left w:val="nil"/>
              <w:bottom w:val="nil"/>
              <w:right w:val="nil"/>
            </w:tcBorders>
            <w:shd w:val="clear" w:color="auto" w:fill="auto"/>
            <w:vAlign w:val="center"/>
            <w:hideMark/>
          </w:tcPr>
          <w:p w14:paraId="30D3F2DC"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146</w:t>
            </w:r>
          </w:p>
        </w:tc>
        <w:tc>
          <w:tcPr>
            <w:tcW w:w="708" w:type="dxa"/>
            <w:tcBorders>
              <w:top w:val="nil"/>
              <w:left w:val="nil"/>
              <w:bottom w:val="nil"/>
              <w:right w:val="nil"/>
            </w:tcBorders>
            <w:shd w:val="clear" w:color="auto" w:fill="auto"/>
            <w:vAlign w:val="center"/>
            <w:hideMark/>
          </w:tcPr>
          <w:p w14:paraId="4E18A32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6989</w:t>
            </w:r>
          </w:p>
        </w:tc>
        <w:tc>
          <w:tcPr>
            <w:tcW w:w="1134" w:type="dxa"/>
            <w:tcBorders>
              <w:top w:val="nil"/>
              <w:left w:val="nil"/>
              <w:bottom w:val="nil"/>
              <w:right w:val="nil"/>
            </w:tcBorders>
            <w:shd w:val="clear" w:color="auto" w:fill="auto"/>
            <w:vAlign w:val="center"/>
            <w:hideMark/>
          </w:tcPr>
          <w:p w14:paraId="223923E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56210</w:t>
            </w:r>
          </w:p>
        </w:tc>
      </w:tr>
      <w:tr w:rsidR="009A6EE2" w:rsidRPr="003C6E6A" w14:paraId="0888D76E" w14:textId="77777777" w:rsidTr="00F709C2">
        <w:trPr>
          <w:trHeight w:val="429"/>
        </w:trPr>
        <w:tc>
          <w:tcPr>
            <w:tcW w:w="1196" w:type="dxa"/>
            <w:tcBorders>
              <w:top w:val="nil"/>
              <w:left w:val="nil"/>
              <w:bottom w:val="nil"/>
              <w:right w:val="nil"/>
            </w:tcBorders>
            <w:shd w:val="clear" w:color="auto" w:fill="auto"/>
            <w:vAlign w:val="center"/>
            <w:hideMark/>
          </w:tcPr>
          <w:p w14:paraId="5B4B7BE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GO:0010411</w:t>
            </w:r>
          </w:p>
        </w:tc>
        <w:tc>
          <w:tcPr>
            <w:tcW w:w="1930" w:type="dxa"/>
            <w:tcBorders>
              <w:top w:val="nil"/>
              <w:left w:val="nil"/>
              <w:bottom w:val="nil"/>
              <w:right w:val="nil"/>
            </w:tcBorders>
            <w:shd w:val="clear" w:color="auto" w:fill="auto"/>
            <w:vAlign w:val="center"/>
            <w:hideMark/>
          </w:tcPr>
          <w:p w14:paraId="79DD1CD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xyloglucan metabolic process</w:t>
            </w:r>
          </w:p>
        </w:tc>
        <w:tc>
          <w:tcPr>
            <w:tcW w:w="951" w:type="dxa"/>
            <w:tcBorders>
              <w:top w:val="nil"/>
              <w:left w:val="nil"/>
              <w:bottom w:val="nil"/>
              <w:right w:val="nil"/>
            </w:tcBorders>
            <w:shd w:val="clear" w:color="auto" w:fill="auto"/>
            <w:vAlign w:val="center"/>
            <w:hideMark/>
          </w:tcPr>
          <w:p w14:paraId="32A9433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22849BC7"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7.20E-06</w:t>
            </w:r>
          </w:p>
        </w:tc>
        <w:tc>
          <w:tcPr>
            <w:tcW w:w="992" w:type="dxa"/>
            <w:tcBorders>
              <w:top w:val="nil"/>
              <w:left w:val="nil"/>
              <w:bottom w:val="nil"/>
              <w:right w:val="nil"/>
            </w:tcBorders>
            <w:shd w:val="clear" w:color="auto" w:fill="auto"/>
            <w:vAlign w:val="center"/>
            <w:hideMark/>
          </w:tcPr>
          <w:p w14:paraId="5458F25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8.54E-09</w:t>
            </w:r>
          </w:p>
        </w:tc>
        <w:tc>
          <w:tcPr>
            <w:tcW w:w="567" w:type="dxa"/>
            <w:tcBorders>
              <w:top w:val="nil"/>
              <w:left w:val="nil"/>
              <w:bottom w:val="nil"/>
              <w:right w:val="nil"/>
            </w:tcBorders>
            <w:shd w:val="clear" w:color="auto" w:fill="auto"/>
            <w:vAlign w:val="center"/>
            <w:hideMark/>
          </w:tcPr>
          <w:p w14:paraId="7356C827"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23</w:t>
            </w:r>
          </w:p>
        </w:tc>
        <w:tc>
          <w:tcPr>
            <w:tcW w:w="709" w:type="dxa"/>
            <w:tcBorders>
              <w:top w:val="nil"/>
              <w:left w:val="nil"/>
              <w:bottom w:val="nil"/>
              <w:right w:val="nil"/>
            </w:tcBorders>
            <w:shd w:val="clear" w:color="auto" w:fill="auto"/>
            <w:vAlign w:val="center"/>
            <w:hideMark/>
          </w:tcPr>
          <w:p w14:paraId="63496F5C"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33</w:t>
            </w:r>
          </w:p>
        </w:tc>
        <w:tc>
          <w:tcPr>
            <w:tcW w:w="708" w:type="dxa"/>
            <w:tcBorders>
              <w:top w:val="nil"/>
              <w:left w:val="nil"/>
              <w:bottom w:val="nil"/>
              <w:right w:val="nil"/>
            </w:tcBorders>
            <w:shd w:val="clear" w:color="auto" w:fill="auto"/>
            <w:vAlign w:val="center"/>
            <w:hideMark/>
          </w:tcPr>
          <w:p w14:paraId="13420B8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7017</w:t>
            </w:r>
          </w:p>
        </w:tc>
        <w:tc>
          <w:tcPr>
            <w:tcW w:w="1134" w:type="dxa"/>
            <w:tcBorders>
              <w:top w:val="nil"/>
              <w:left w:val="nil"/>
              <w:bottom w:val="nil"/>
              <w:right w:val="nil"/>
            </w:tcBorders>
            <w:shd w:val="clear" w:color="auto" w:fill="auto"/>
            <w:vAlign w:val="center"/>
            <w:hideMark/>
          </w:tcPr>
          <w:p w14:paraId="67C1954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56323</w:t>
            </w:r>
          </w:p>
        </w:tc>
      </w:tr>
      <w:tr w:rsidR="009A6EE2" w:rsidRPr="003C6E6A" w14:paraId="14EF7C74" w14:textId="77777777" w:rsidTr="00F709C2">
        <w:trPr>
          <w:trHeight w:val="960"/>
        </w:trPr>
        <w:tc>
          <w:tcPr>
            <w:tcW w:w="1196" w:type="dxa"/>
            <w:tcBorders>
              <w:top w:val="nil"/>
              <w:left w:val="nil"/>
              <w:bottom w:val="nil"/>
              <w:right w:val="nil"/>
            </w:tcBorders>
            <w:shd w:val="clear" w:color="auto" w:fill="auto"/>
            <w:vAlign w:val="center"/>
            <w:hideMark/>
          </w:tcPr>
          <w:p w14:paraId="04BD5C80"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GO:0044264</w:t>
            </w:r>
          </w:p>
        </w:tc>
        <w:tc>
          <w:tcPr>
            <w:tcW w:w="1930" w:type="dxa"/>
            <w:tcBorders>
              <w:top w:val="nil"/>
              <w:left w:val="nil"/>
              <w:bottom w:val="nil"/>
              <w:right w:val="nil"/>
            </w:tcBorders>
            <w:shd w:val="clear" w:color="auto" w:fill="auto"/>
            <w:vAlign w:val="center"/>
            <w:hideMark/>
          </w:tcPr>
          <w:p w14:paraId="6F923D30"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cellular polysaccharide metabolic process</w:t>
            </w:r>
          </w:p>
        </w:tc>
        <w:tc>
          <w:tcPr>
            <w:tcW w:w="951" w:type="dxa"/>
            <w:tcBorders>
              <w:top w:val="nil"/>
              <w:left w:val="nil"/>
              <w:bottom w:val="nil"/>
              <w:right w:val="nil"/>
            </w:tcBorders>
            <w:shd w:val="clear" w:color="auto" w:fill="auto"/>
            <w:vAlign w:val="center"/>
            <w:hideMark/>
          </w:tcPr>
          <w:p w14:paraId="58425E7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052EB0C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8.67E-06</w:t>
            </w:r>
          </w:p>
        </w:tc>
        <w:tc>
          <w:tcPr>
            <w:tcW w:w="992" w:type="dxa"/>
            <w:tcBorders>
              <w:top w:val="nil"/>
              <w:left w:val="nil"/>
              <w:bottom w:val="nil"/>
              <w:right w:val="nil"/>
            </w:tcBorders>
            <w:shd w:val="clear" w:color="auto" w:fill="auto"/>
            <w:vAlign w:val="center"/>
            <w:hideMark/>
          </w:tcPr>
          <w:p w14:paraId="6B41A3C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1.20E-08</w:t>
            </w:r>
          </w:p>
        </w:tc>
        <w:tc>
          <w:tcPr>
            <w:tcW w:w="567" w:type="dxa"/>
            <w:tcBorders>
              <w:top w:val="nil"/>
              <w:left w:val="nil"/>
              <w:bottom w:val="nil"/>
              <w:right w:val="nil"/>
            </w:tcBorders>
            <w:shd w:val="clear" w:color="auto" w:fill="auto"/>
            <w:vAlign w:val="center"/>
            <w:hideMark/>
          </w:tcPr>
          <w:p w14:paraId="5035EEE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91</w:t>
            </w:r>
          </w:p>
        </w:tc>
        <w:tc>
          <w:tcPr>
            <w:tcW w:w="709" w:type="dxa"/>
            <w:tcBorders>
              <w:top w:val="nil"/>
              <w:left w:val="nil"/>
              <w:bottom w:val="nil"/>
              <w:right w:val="nil"/>
            </w:tcBorders>
            <w:shd w:val="clear" w:color="auto" w:fill="auto"/>
            <w:vAlign w:val="center"/>
            <w:hideMark/>
          </w:tcPr>
          <w:p w14:paraId="401BD2E3"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359</w:t>
            </w:r>
          </w:p>
        </w:tc>
        <w:tc>
          <w:tcPr>
            <w:tcW w:w="708" w:type="dxa"/>
            <w:tcBorders>
              <w:top w:val="nil"/>
              <w:left w:val="nil"/>
              <w:bottom w:val="nil"/>
              <w:right w:val="nil"/>
            </w:tcBorders>
            <w:shd w:val="clear" w:color="auto" w:fill="auto"/>
            <w:vAlign w:val="center"/>
            <w:hideMark/>
          </w:tcPr>
          <w:p w14:paraId="067631AC"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6949</w:t>
            </w:r>
          </w:p>
        </w:tc>
        <w:tc>
          <w:tcPr>
            <w:tcW w:w="1134" w:type="dxa"/>
            <w:tcBorders>
              <w:top w:val="nil"/>
              <w:left w:val="nil"/>
              <w:bottom w:val="nil"/>
              <w:right w:val="nil"/>
            </w:tcBorders>
            <w:shd w:val="clear" w:color="auto" w:fill="auto"/>
            <w:vAlign w:val="center"/>
            <w:hideMark/>
          </w:tcPr>
          <w:p w14:paraId="7F5C59D7"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55997</w:t>
            </w:r>
          </w:p>
        </w:tc>
      </w:tr>
      <w:tr w:rsidR="009A6EE2" w:rsidRPr="003C6E6A" w14:paraId="09849BD0" w14:textId="77777777" w:rsidTr="00F709C2">
        <w:trPr>
          <w:trHeight w:val="563"/>
        </w:trPr>
        <w:tc>
          <w:tcPr>
            <w:tcW w:w="1196" w:type="dxa"/>
            <w:tcBorders>
              <w:top w:val="nil"/>
              <w:left w:val="nil"/>
              <w:bottom w:val="nil"/>
              <w:right w:val="nil"/>
            </w:tcBorders>
            <w:shd w:val="clear" w:color="auto" w:fill="auto"/>
            <w:vAlign w:val="center"/>
            <w:hideMark/>
          </w:tcPr>
          <w:p w14:paraId="42861E9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GO:0051274</w:t>
            </w:r>
          </w:p>
        </w:tc>
        <w:tc>
          <w:tcPr>
            <w:tcW w:w="1930" w:type="dxa"/>
            <w:tcBorders>
              <w:top w:val="nil"/>
              <w:left w:val="nil"/>
              <w:bottom w:val="nil"/>
              <w:right w:val="nil"/>
            </w:tcBorders>
            <w:shd w:val="clear" w:color="auto" w:fill="auto"/>
            <w:vAlign w:val="center"/>
            <w:hideMark/>
          </w:tcPr>
          <w:p w14:paraId="2E51813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beta-glucan biosynthetic process</w:t>
            </w:r>
          </w:p>
        </w:tc>
        <w:tc>
          <w:tcPr>
            <w:tcW w:w="951" w:type="dxa"/>
            <w:tcBorders>
              <w:top w:val="nil"/>
              <w:left w:val="nil"/>
              <w:bottom w:val="nil"/>
              <w:right w:val="nil"/>
            </w:tcBorders>
            <w:shd w:val="clear" w:color="auto" w:fill="auto"/>
            <w:vAlign w:val="center"/>
            <w:hideMark/>
          </w:tcPr>
          <w:p w14:paraId="07D80C4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065CCB9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1.93E-05</w:t>
            </w:r>
          </w:p>
        </w:tc>
        <w:tc>
          <w:tcPr>
            <w:tcW w:w="992" w:type="dxa"/>
            <w:tcBorders>
              <w:top w:val="nil"/>
              <w:left w:val="nil"/>
              <w:bottom w:val="nil"/>
              <w:right w:val="nil"/>
            </w:tcBorders>
            <w:shd w:val="clear" w:color="auto" w:fill="auto"/>
            <w:vAlign w:val="center"/>
            <w:hideMark/>
          </w:tcPr>
          <w:p w14:paraId="30FAABE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3.06E-08</w:t>
            </w:r>
          </w:p>
        </w:tc>
        <w:tc>
          <w:tcPr>
            <w:tcW w:w="567" w:type="dxa"/>
            <w:tcBorders>
              <w:top w:val="nil"/>
              <w:left w:val="nil"/>
              <w:bottom w:val="nil"/>
              <w:right w:val="nil"/>
            </w:tcBorders>
            <w:shd w:val="clear" w:color="auto" w:fill="auto"/>
            <w:vAlign w:val="center"/>
            <w:hideMark/>
          </w:tcPr>
          <w:p w14:paraId="1BA2A80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45</w:t>
            </w:r>
          </w:p>
        </w:tc>
        <w:tc>
          <w:tcPr>
            <w:tcW w:w="709" w:type="dxa"/>
            <w:tcBorders>
              <w:top w:val="nil"/>
              <w:left w:val="nil"/>
              <w:bottom w:val="nil"/>
              <w:right w:val="nil"/>
            </w:tcBorders>
            <w:shd w:val="clear" w:color="auto" w:fill="auto"/>
            <w:vAlign w:val="center"/>
            <w:hideMark/>
          </w:tcPr>
          <w:p w14:paraId="4A14AA7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127</w:t>
            </w:r>
          </w:p>
        </w:tc>
        <w:tc>
          <w:tcPr>
            <w:tcW w:w="708" w:type="dxa"/>
            <w:tcBorders>
              <w:top w:val="nil"/>
              <w:left w:val="nil"/>
              <w:bottom w:val="nil"/>
              <w:right w:val="nil"/>
            </w:tcBorders>
            <w:shd w:val="clear" w:color="auto" w:fill="auto"/>
            <w:vAlign w:val="center"/>
            <w:hideMark/>
          </w:tcPr>
          <w:p w14:paraId="15DDAC72"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6995</w:t>
            </w:r>
          </w:p>
        </w:tc>
        <w:tc>
          <w:tcPr>
            <w:tcW w:w="1134" w:type="dxa"/>
            <w:tcBorders>
              <w:top w:val="nil"/>
              <w:left w:val="nil"/>
              <w:bottom w:val="nil"/>
              <w:right w:val="nil"/>
            </w:tcBorders>
            <w:shd w:val="clear" w:color="auto" w:fill="auto"/>
            <w:vAlign w:val="center"/>
            <w:hideMark/>
          </w:tcPr>
          <w:p w14:paraId="742D50E0"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56229</w:t>
            </w:r>
          </w:p>
        </w:tc>
      </w:tr>
      <w:tr w:rsidR="009A6EE2" w:rsidRPr="003C6E6A" w14:paraId="0A39D60F" w14:textId="77777777" w:rsidTr="00F709C2">
        <w:trPr>
          <w:trHeight w:val="713"/>
        </w:trPr>
        <w:tc>
          <w:tcPr>
            <w:tcW w:w="1196" w:type="dxa"/>
            <w:tcBorders>
              <w:top w:val="nil"/>
              <w:left w:val="nil"/>
              <w:bottom w:val="nil"/>
              <w:right w:val="nil"/>
            </w:tcBorders>
            <w:shd w:val="clear" w:color="auto" w:fill="auto"/>
            <w:vAlign w:val="center"/>
            <w:hideMark/>
          </w:tcPr>
          <w:p w14:paraId="3F5A268C"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GO:0005976</w:t>
            </w:r>
          </w:p>
        </w:tc>
        <w:tc>
          <w:tcPr>
            <w:tcW w:w="1930" w:type="dxa"/>
            <w:tcBorders>
              <w:top w:val="nil"/>
              <w:left w:val="nil"/>
              <w:bottom w:val="nil"/>
              <w:right w:val="nil"/>
            </w:tcBorders>
            <w:shd w:val="clear" w:color="auto" w:fill="auto"/>
            <w:vAlign w:val="center"/>
            <w:hideMark/>
          </w:tcPr>
          <w:p w14:paraId="0085943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polysaccharide metabolic process</w:t>
            </w:r>
          </w:p>
        </w:tc>
        <w:tc>
          <w:tcPr>
            <w:tcW w:w="951" w:type="dxa"/>
            <w:tcBorders>
              <w:top w:val="nil"/>
              <w:left w:val="nil"/>
              <w:bottom w:val="nil"/>
              <w:right w:val="nil"/>
            </w:tcBorders>
            <w:shd w:val="clear" w:color="auto" w:fill="auto"/>
            <w:vAlign w:val="center"/>
            <w:hideMark/>
          </w:tcPr>
          <w:p w14:paraId="1F94B7A9"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27569D8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2.90E-05</w:t>
            </w:r>
          </w:p>
        </w:tc>
        <w:tc>
          <w:tcPr>
            <w:tcW w:w="992" w:type="dxa"/>
            <w:tcBorders>
              <w:top w:val="nil"/>
              <w:left w:val="nil"/>
              <w:bottom w:val="nil"/>
              <w:right w:val="nil"/>
            </w:tcBorders>
            <w:shd w:val="clear" w:color="auto" w:fill="auto"/>
            <w:vAlign w:val="center"/>
            <w:hideMark/>
          </w:tcPr>
          <w:p w14:paraId="40E5D577"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5.15E-08</w:t>
            </w:r>
          </w:p>
        </w:tc>
        <w:tc>
          <w:tcPr>
            <w:tcW w:w="567" w:type="dxa"/>
            <w:tcBorders>
              <w:top w:val="nil"/>
              <w:left w:val="nil"/>
              <w:bottom w:val="nil"/>
              <w:right w:val="nil"/>
            </w:tcBorders>
            <w:shd w:val="clear" w:color="auto" w:fill="auto"/>
            <w:vAlign w:val="center"/>
            <w:hideMark/>
          </w:tcPr>
          <w:p w14:paraId="4C3B05C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107</w:t>
            </w:r>
          </w:p>
        </w:tc>
        <w:tc>
          <w:tcPr>
            <w:tcW w:w="709" w:type="dxa"/>
            <w:tcBorders>
              <w:top w:val="nil"/>
              <w:left w:val="nil"/>
              <w:bottom w:val="nil"/>
              <w:right w:val="nil"/>
            </w:tcBorders>
            <w:shd w:val="clear" w:color="auto" w:fill="auto"/>
            <w:vAlign w:val="center"/>
            <w:hideMark/>
          </w:tcPr>
          <w:p w14:paraId="0F5915F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465</w:t>
            </w:r>
          </w:p>
        </w:tc>
        <w:tc>
          <w:tcPr>
            <w:tcW w:w="708" w:type="dxa"/>
            <w:tcBorders>
              <w:top w:val="nil"/>
              <w:left w:val="nil"/>
              <w:bottom w:val="nil"/>
              <w:right w:val="nil"/>
            </w:tcBorders>
            <w:shd w:val="clear" w:color="auto" w:fill="auto"/>
            <w:vAlign w:val="center"/>
            <w:hideMark/>
          </w:tcPr>
          <w:p w14:paraId="67AC251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6933</w:t>
            </w:r>
          </w:p>
        </w:tc>
        <w:tc>
          <w:tcPr>
            <w:tcW w:w="1134" w:type="dxa"/>
            <w:tcBorders>
              <w:top w:val="nil"/>
              <w:left w:val="nil"/>
              <w:bottom w:val="nil"/>
              <w:right w:val="nil"/>
            </w:tcBorders>
            <w:shd w:val="clear" w:color="auto" w:fill="auto"/>
            <w:vAlign w:val="center"/>
            <w:hideMark/>
          </w:tcPr>
          <w:p w14:paraId="52185320"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55891</w:t>
            </w:r>
          </w:p>
        </w:tc>
      </w:tr>
      <w:tr w:rsidR="009A6EE2" w:rsidRPr="003C6E6A" w14:paraId="4BC8B7B5" w14:textId="77777777" w:rsidTr="00F709C2">
        <w:trPr>
          <w:trHeight w:val="567"/>
        </w:trPr>
        <w:tc>
          <w:tcPr>
            <w:tcW w:w="1196" w:type="dxa"/>
            <w:tcBorders>
              <w:top w:val="nil"/>
              <w:left w:val="nil"/>
              <w:bottom w:val="nil"/>
              <w:right w:val="nil"/>
            </w:tcBorders>
            <w:shd w:val="clear" w:color="auto" w:fill="auto"/>
            <w:vAlign w:val="center"/>
            <w:hideMark/>
          </w:tcPr>
          <w:p w14:paraId="67D5B259"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GO:0034637</w:t>
            </w:r>
          </w:p>
        </w:tc>
        <w:tc>
          <w:tcPr>
            <w:tcW w:w="1930" w:type="dxa"/>
            <w:tcBorders>
              <w:top w:val="nil"/>
              <w:left w:val="nil"/>
              <w:bottom w:val="nil"/>
              <w:right w:val="nil"/>
            </w:tcBorders>
            <w:shd w:val="clear" w:color="auto" w:fill="auto"/>
            <w:vAlign w:val="center"/>
            <w:hideMark/>
          </w:tcPr>
          <w:p w14:paraId="0C27E351"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cellular carbohydrate biosynthetic process</w:t>
            </w:r>
          </w:p>
        </w:tc>
        <w:tc>
          <w:tcPr>
            <w:tcW w:w="951" w:type="dxa"/>
            <w:tcBorders>
              <w:top w:val="nil"/>
              <w:left w:val="nil"/>
              <w:bottom w:val="nil"/>
              <w:right w:val="nil"/>
            </w:tcBorders>
            <w:shd w:val="clear" w:color="auto" w:fill="auto"/>
            <w:vAlign w:val="center"/>
            <w:hideMark/>
          </w:tcPr>
          <w:p w14:paraId="71484BE0"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7D93CC1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3.00E-05</w:t>
            </w:r>
          </w:p>
        </w:tc>
        <w:tc>
          <w:tcPr>
            <w:tcW w:w="992" w:type="dxa"/>
            <w:tcBorders>
              <w:top w:val="nil"/>
              <w:left w:val="nil"/>
              <w:bottom w:val="nil"/>
              <w:right w:val="nil"/>
            </w:tcBorders>
            <w:shd w:val="clear" w:color="auto" w:fill="auto"/>
            <w:vAlign w:val="center"/>
            <w:hideMark/>
          </w:tcPr>
          <w:p w14:paraId="2A09174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5.93E-08</w:t>
            </w:r>
          </w:p>
        </w:tc>
        <w:tc>
          <w:tcPr>
            <w:tcW w:w="567" w:type="dxa"/>
            <w:tcBorders>
              <w:top w:val="nil"/>
              <w:left w:val="nil"/>
              <w:bottom w:val="nil"/>
              <w:right w:val="nil"/>
            </w:tcBorders>
            <w:shd w:val="clear" w:color="auto" w:fill="auto"/>
            <w:vAlign w:val="center"/>
            <w:hideMark/>
          </w:tcPr>
          <w:p w14:paraId="39CEA39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85</w:t>
            </w:r>
          </w:p>
        </w:tc>
        <w:tc>
          <w:tcPr>
            <w:tcW w:w="709" w:type="dxa"/>
            <w:tcBorders>
              <w:top w:val="nil"/>
              <w:left w:val="nil"/>
              <w:bottom w:val="nil"/>
              <w:right w:val="nil"/>
            </w:tcBorders>
            <w:shd w:val="clear" w:color="auto" w:fill="auto"/>
            <w:vAlign w:val="center"/>
            <w:hideMark/>
          </w:tcPr>
          <w:p w14:paraId="47666C1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340</w:t>
            </w:r>
          </w:p>
        </w:tc>
        <w:tc>
          <w:tcPr>
            <w:tcW w:w="708" w:type="dxa"/>
            <w:tcBorders>
              <w:top w:val="nil"/>
              <w:left w:val="nil"/>
              <w:bottom w:val="nil"/>
              <w:right w:val="nil"/>
            </w:tcBorders>
            <w:shd w:val="clear" w:color="auto" w:fill="auto"/>
            <w:vAlign w:val="center"/>
            <w:hideMark/>
          </w:tcPr>
          <w:p w14:paraId="3F4D637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6955</w:t>
            </w:r>
          </w:p>
        </w:tc>
        <w:tc>
          <w:tcPr>
            <w:tcW w:w="1134" w:type="dxa"/>
            <w:tcBorders>
              <w:top w:val="nil"/>
              <w:left w:val="nil"/>
              <w:bottom w:val="nil"/>
              <w:right w:val="nil"/>
            </w:tcBorders>
            <w:shd w:val="clear" w:color="auto" w:fill="auto"/>
            <w:vAlign w:val="center"/>
            <w:hideMark/>
          </w:tcPr>
          <w:p w14:paraId="16EE373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56016</w:t>
            </w:r>
          </w:p>
        </w:tc>
      </w:tr>
      <w:tr w:rsidR="009A6EE2" w:rsidRPr="003C6E6A" w14:paraId="1F18A851" w14:textId="77777777" w:rsidTr="00F709C2">
        <w:trPr>
          <w:trHeight w:val="561"/>
        </w:trPr>
        <w:tc>
          <w:tcPr>
            <w:tcW w:w="1196" w:type="dxa"/>
            <w:tcBorders>
              <w:top w:val="nil"/>
              <w:left w:val="nil"/>
              <w:bottom w:val="nil"/>
              <w:right w:val="nil"/>
            </w:tcBorders>
            <w:shd w:val="clear" w:color="auto" w:fill="auto"/>
            <w:vAlign w:val="center"/>
            <w:hideMark/>
          </w:tcPr>
          <w:p w14:paraId="6E3C713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GO:0009250</w:t>
            </w:r>
          </w:p>
        </w:tc>
        <w:tc>
          <w:tcPr>
            <w:tcW w:w="1930" w:type="dxa"/>
            <w:tcBorders>
              <w:top w:val="nil"/>
              <w:left w:val="nil"/>
              <w:bottom w:val="nil"/>
              <w:right w:val="nil"/>
            </w:tcBorders>
            <w:shd w:val="clear" w:color="auto" w:fill="auto"/>
            <w:vAlign w:val="center"/>
            <w:hideMark/>
          </w:tcPr>
          <w:p w14:paraId="1FD062B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glucan biosynthetic process</w:t>
            </w:r>
          </w:p>
        </w:tc>
        <w:tc>
          <w:tcPr>
            <w:tcW w:w="951" w:type="dxa"/>
            <w:tcBorders>
              <w:top w:val="nil"/>
              <w:left w:val="nil"/>
              <w:bottom w:val="nil"/>
              <w:right w:val="nil"/>
            </w:tcBorders>
            <w:shd w:val="clear" w:color="auto" w:fill="auto"/>
            <w:vAlign w:val="center"/>
            <w:hideMark/>
          </w:tcPr>
          <w:p w14:paraId="1867B337"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5D530950"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5.42E-05</w:t>
            </w:r>
          </w:p>
        </w:tc>
        <w:tc>
          <w:tcPr>
            <w:tcW w:w="992" w:type="dxa"/>
            <w:tcBorders>
              <w:top w:val="nil"/>
              <w:left w:val="nil"/>
              <w:bottom w:val="nil"/>
              <w:right w:val="nil"/>
            </w:tcBorders>
            <w:shd w:val="clear" w:color="auto" w:fill="auto"/>
            <w:vAlign w:val="center"/>
            <w:hideMark/>
          </w:tcPr>
          <w:p w14:paraId="5599351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1.18E-07</w:t>
            </w:r>
          </w:p>
        </w:tc>
        <w:tc>
          <w:tcPr>
            <w:tcW w:w="567" w:type="dxa"/>
            <w:tcBorders>
              <w:top w:val="nil"/>
              <w:left w:val="nil"/>
              <w:bottom w:val="nil"/>
              <w:right w:val="nil"/>
            </w:tcBorders>
            <w:shd w:val="clear" w:color="auto" w:fill="auto"/>
            <w:vAlign w:val="center"/>
            <w:hideMark/>
          </w:tcPr>
          <w:p w14:paraId="71961322"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55</w:t>
            </w:r>
          </w:p>
        </w:tc>
        <w:tc>
          <w:tcPr>
            <w:tcW w:w="709" w:type="dxa"/>
            <w:tcBorders>
              <w:top w:val="nil"/>
              <w:left w:val="nil"/>
              <w:bottom w:val="nil"/>
              <w:right w:val="nil"/>
            </w:tcBorders>
            <w:shd w:val="clear" w:color="auto" w:fill="auto"/>
            <w:vAlign w:val="center"/>
            <w:hideMark/>
          </w:tcPr>
          <w:p w14:paraId="2568FB82"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184</w:t>
            </w:r>
          </w:p>
        </w:tc>
        <w:tc>
          <w:tcPr>
            <w:tcW w:w="708" w:type="dxa"/>
            <w:tcBorders>
              <w:top w:val="nil"/>
              <w:left w:val="nil"/>
              <w:bottom w:val="nil"/>
              <w:right w:val="nil"/>
            </w:tcBorders>
            <w:shd w:val="clear" w:color="auto" w:fill="auto"/>
            <w:vAlign w:val="center"/>
            <w:hideMark/>
          </w:tcPr>
          <w:p w14:paraId="47858351"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6985</w:t>
            </w:r>
          </w:p>
        </w:tc>
        <w:tc>
          <w:tcPr>
            <w:tcW w:w="1134" w:type="dxa"/>
            <w:tcBorders>
              <w:top w:val="nil"/>
              <w:left w:val="nil"/>
              <w:bottom w:val="nil"/>
              <w:right w:val="nil"/>
            </w:tcBorders>
            <w:shd w:val="clear" w:color="auto" w:fill="auto"/>
            <w:vAlign w:val="center"/>
            <w:hideMark/>
          </w:tcPr>
          <w:p w14:paraId="680B932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56172</w:t>
            </w:r>
          </w:p>
        </w:tc>
      </w:tr>
      <w:tr w:rsidR="009A6EE2" w:rsidRPr="003C6E6A" w14:paraId="77751807" w14:textId="77777777" w:rsidTr="00F709C2">
        <w:trPr>
          <w:trHeight w:val="724"/>
        </w:trPr>
        <w:tc>
          <w:tcPr>
            <w:tcW w:w="1196" w:type="dxa"/>
            <w:tcBorders>
              <w:top w:val="nil"/>
              <w:left w:val="nil"/>
              <w:bottom w:val="nil"/>
              <w:right w:val="nil"/>
            </w:tcBorders>
            <w:shd w:val="clear" w:color="auto" w:fill="auto"/>
            <w:vAlign w:val="center"/>
            <w:hideMark/>
          </w:tcPr>
          <w:p w14:paraId="0FFDF5E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GO:0044262</w:t>
            </w:r>
          </w:p>
        </w:tc>
        <w:tc>
          <w:tcPr>
            <w:tcW w:w="1930" w:type="dxa"/>
            <w:tcBorders>
              <w:top w:val="nil"/>
              <w:left w:val="nil"/>
              <w:bottom w:val="nil"/>
              <w:right w:val="nil"/>
            </w:tcBorders>
            <w:shd w:val="clear" w:color="auto" w:fill="auto"/>
            <w:vAlign w:val="center"/>
            <w:hideMark/>
          </w:tcPr>
          <w:p w14:paraId="1CCF8DE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cellular carbohydrate metabolic process</w:t>
            </w:r>
          </w:p>
        </w:tc>
        <w:tc>
          <w:tcPr>
            <w:tcW w:w="951" w:type="dxa"/>
            <w:tcBorders>
              <w:top w:val="nil"/>
              <w:left w:val="nil"/>
              <w:bottom w:val="nil"/>
              <w:right w:val="nil"/>
            </w:tcBorders>
            <w:shd w:val="clear" w:color="auto" w:fill="auto"/>
            <w:vAlign w:val="center"/>
            <w:hideMark/>
          </w:tcPr>
          <w:p w14:paraId="618317A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7D303C5C"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7.48E-05</w:t>
            </w:r>
          </w:p>
        </w:tc>
        <w:tc>
          <w:tcPr>
            <w:tcW w:w="992" w:type="dxa"/>
            <w:tcBorders>
              <w:top w:val="nil"/>
              <w:left w:val="nil"/>
              <w:bottom w:val="nil"/>
              <w:right w:val="nil"/>
            </w:tcBorders>
            <w:shd w:val="clear" w:color="auto" w:fill="auto"/>
            <w:vAlign w:val="center"/>
            <w:hideMark/>
          </w:tcPr>
          <w:p w14:paraId="3E888092"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1.77E-07</w:t>
            </w:r>
          </w:p>
        </w:tc>
        <w:tc>
          <w:tcPr>
            <w:tcW w:w="567" w:type="dxa"/>
            <w:tcBorders>
              <w:top w:val="nil"/>
              <w:left w:val="nil"/>
              <w:bottom w:val="nil"/>
              <w:right w:val="nil"/>
            </w:tcBorders>
            <w:shd w:val="clear" w:color="auto" w:fill="auto"/>
            <w:vAlign w:val="center"/>
            <w:hideMark/>
          </w:tcPr>
          <w:p w14:paraId="15B9314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129</w:t>
            </w:r>
          </w:p>
        </w:tc>
        <w:tc>
          <w:tcPr>
            <w:tcW w:w="709" w:type="dxa"/>
            <w:tcBorders>
              <w:top w:val="nil"/>
              <w:left w:val="nil"/>
              <w:bottom w:val="nil"/>
              <w:right w:val="nil"/>
            </w:tcBorders>
            <w:shd w:val="clear" w:color="auto" w:fill="auto"/>
            <w:vAlign w:val="center"/>
            <w:hideMark/>
          </w:tcPr>
          <w:p w14:paraId="7CA4ABF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612</w:t>
            </w:r>
          </w:p>
        </w:tc>
        <w:tc>
          <w:tcPr>
            <w:tcW w:w="708" w:type="dxa"/>
            <w:tcBorders>
              <w:top w:val="nil"/>
              <w:left w:val="nil"/>
              <w:bottom w:val="nil"/>
              <w:right w:val="nil"/>
            </w:tcBorders>
            <w:shd w:val="clear" w:color="auto" w:fill="auto"/>
            <w:vAlign w:val="center"/>
            <w:hideMark/>
          </w:tcPr>
          <w:p w14:paraId="5465F287"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6911</w:t>
            </w:r>
          </w:p>
        </w:tc>
        <w:tc>
          <w:tcPr>
            <w:tcW w:w="1134" w:type="dxa"/>
            <w:tcBorders>
              <w:top w:val="nil"/>
              <w:left w:val="nil"/>
              <w:bottom w:val="nil"/>
              <w:right w:val="nil"/>
            </w:tcBorders>
            <w:shd w:val="clear" w:color="auto" w:fill="auto"/>
            <w:vAlign w:val="center"/>
            <w:hideMark/>
          </w:tcPr>
          <w:p w14:paraId="6616101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55744</w:t>
            </w:r>
          </w:p>
        </w:tc>
      </w:tr>
      <w:tr w:rsidR="009A6EE2" w:rsidRPr="003C6E6A" w14:paraId="4F36C4C9" w14:textId="77777777" w:rsidTr="00F709C2">
        <w:trPr>
          <w:trHeight w:val="692"/>
        </w:trPr>
        <w:tc>
          <w:tcPr>
            <w:tcW w:w="1196" w:type="dxa"/>
            <w:tcBorders>
              <w:top w:val="nil"/>
              <w:left w:val="nil"/>
              <w:bottom w:val="nil"/>
              <w:right w:val="nil"/>
            </w:tcBorders>
            <w:shd w:val="clear" w:color="auto" w:fill="auto"/>
            <w:vAlign w:val="center"/>
            <w:hideMark/>
          </w:tcPr>
          <w:p w14:paraId="6227A92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GO:0000271</w:t>
            </w:r>
          </w:p>
        </w:tc>
        <w:tc>
          <w:tcPr>
            <w:tcW w:w="1930" w:type="dxa"/>
            <w:tcBorders>
              <w:top w:val="nil"/>
              <w:left w:val="nil"/>
              <w:bottom w:val="nil"/>
              <w:right w:val="nil"/>
            </w:tcBorders>
            <w:shd w:val="clear" w:color="auto" w:fill="auto"/>
            <w:vAlign w:val="center"/>
            <w:hideMark/>
          </w:tcPr>
          <w:p w14:paraId="2691D4B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polysaccharide biosynthetic process</w:t>
            </w:r>
          </w:p>
        </w:tc>
        <w:tc>
          <w:tcPr>
            <w:tcW w:w="951" w:type="dxa"/>
            <w:tcBorders>
              <w:top w:val="nil"/>
              <w:left w:val="nil"/>
              <w:bottom w:val="nil"/>
              <w:right w:val="nil"/>
            </w:tcBorders>
            <w:shd w:val="clear" w:color="auto" w:fill="auto"/>
            <w:vAlign w:val="center"/>
            <w:hideMark/>
          </w:tcPr>
          <w:p w14:paraId="439AB1F2"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20A96A9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9.30E-05</w:t>
            </w:r>
          </w:p>
        </w:tc>
        <w:tc>
          <w:tcPr>
            <w:tcW w:w="992" w:type="dxa"/>
            <w:tcBorders>
              <w:top w:val="nil"/>
              <w:left w:val="nil"/>
              <w:bottom w:val="nil"/>
              <w:right w:val="nil"/>
            </w:tcBorders>
            <w:shd w:val="clear" w:color="auto" w:fill="auto"/>
            <w:vAlign w:val="center"/>
            <w:hideMark/>
          </w:tcPr>
          <w:p w14:paraId="1E6B800C"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2.57E-07</w:t>
            </w:r>
          </w:p>
        </w:tc>
        <w:tc>
          <w:tcPr>
            <w:tcW w:w="567" w:type="dxa"/>
            <w:tcBorders>
              <w:top w:val="nil"/>
              <w:left w:val="nil"/>
              <w:bottom w:val="nil"/>
              <w:right w:val="nil"/>
            </w:tcBorders>
            <w:shd w:val="clear" w:color="auto" w:fill="auto"/>
            <w:vAlign w:val="center"/>
            <w:hideMark/>
          </w:tcPr>
          <w:p w14:paraId="1D1C07A1"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76</w:t>
            </w:r>
          </w:p>
        </w:tc>
        <w:tc>
          <w:tcPr>
            <w:tcW w:w="709" w:type="dxa"/>
            <w:tcBorders>
              <w:top w:val="nil"/>
              <w:left w:val="nil"/>
              <w:bottom w:val="nil"/>
              <w:right w:val="nil"/>
            </w:tcBorders>
            <w:shd w:val="clear" w:color="auto" w:fill="auto"/>
            <w:vAlign w:val="center"/>
            <w:hideMark/>
          </w:tcPr>
          <w:p w14:paraId="575D78F7"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303</w:t>
            </w:r>
          </w:p>
        </w:tc>
        <w:tc>
          <w:tcPr>
            <w:tcW w:w="708" w:type="dxa"/>
            <w:tcBorders>
              <w:top w:val="nil"/>
              <w:left w:val="nil"/>
              <w:bottom w:val="nil"/>
              <w:right w:val="nil"/>
            </w:tcBorders>
            <w:shd w:val="clear" w:color="auto" w:fill="auto"/>
            <w:vAlign w:val="center"/>
            <w:hideMark/>
          </w:tcPr>
          <w:p w14:paraId="37F66E87"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6964</w:t>
            </w:r>
          </w:p>
        </w:tc>
        <w:tc>
          <w:tcPr>
            <w:tcW w:w="1134" w:type="dxa"/>
            <w:tcBorders>
              <w:top w:val="nil"/>
              <w:left w:val="nil"/>
              <w:bottom w:val="nil"/>
              <w:right w:val="nil"/>
            </w:tcBorders>
            <w:shd w:val="clear" w:color="auto" w:fill="auto"/>
            <w:vAlign w:val="center"/>
            <w:hideMark/>
          </w:tcPr>
          <w:p w14:paraId="03FAFFD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56053</w:t>
            </w:r>
          </w:p>
        </w:tc>
      </w:tr>
      <w:tr w:rsidR="009A6EE2" w:rsidRPr="003C6E6A" w14:paraId="55F673D6" w14:textId="77777777" w:rsidTr="00F709C2">
        <w:trPr>
          <w:trHeight w:val="716"/>
        </w:trPr>
        <w:tc>
          <w:tcPr>
            <w:tcW w:w="1196" w:type="dxa"/>
            <w:tcBorders>
              <w:top w:val="nil"/>
              <w:left w:val="nil"/>
              <w:bottom w:val="nil"/>
              <w:right w:val="nil"/>
            </w:tcBorders>
            <w:shd w:val="clear" w:color="auto" w:fill="auto"/>
            <w:vAlign w:val="center"/>
            <w:hideMark/>
          </w:tcPr>
          <w:p w14:paraId="0328246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GO:0034220</w:t>
            </w:r>
          </w:p>
        </w:tc>
        <w:tc>
          <w:tcPr>
            <w:tcW w:w="1930" w:type="dxa"/>
            <w:tcBorders>
              <w:top w:val="nil"/>
              <w:left w:val="nil"/>
              <w:bottom w:val="nil"/>
              <w:right w:val="nil"/>
            </w:tcBorders>
            <w:shd w:val="clear" w:color="auto" w:fill="auto"/>
            <w:vAlign w:val="center"/>
            <w:hideMark/>
          </w:tcPr>
          <w:p w14:paraId="3608F43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ion transmembrane transport</w:t>
            </w:r>
          </w:p>
        </w:tc>
        <w:tc>
          <w:tcPr>
            <w:tcW w:w="951" w:type="dxa"/>
            <w:tcBorders>
              <w:top w:val="nil"/>
              <w:left w:val="nil"/>
              <w:bottom w:val="nil"/>
              <w:right w:val="nil"/>
            </w:tcBorders>
            <w:shd w:val="clear" w:color="auto" w:fill="auto"/>
            <w:vAlign w:val="center"/>
            <w:hideMark/>
          </w:tcPr>
          <w:p w14:paraId="108D73F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1DA6ABF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9.30E-05</w:t>
            </w:r>
          </w:p>
        </w:tc>
        <w:tc>
          <w:tcPr>
            <w:tcW w:w="992" w:type="dxa"/>
            <w:tcBorders>
              <w:top w:val="nil"/>
              <w:left w:val="nil"/>
              <w:bottom w:val="nil"/>
              <w:right w:val="nil"/>
            </w:tcBorders>
            <w:shd w:val="clear" w:color="auto" w:fill="auto"/>
            <w:vAlign w:val="center"/>
            <w:hideMark/>
          </w:tcPr>
          <w:p w14:paraId="1E20D9E9"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2.47E-07</w:t>
            </w:r>
          </w:p>
        </w:tc>
        <w:tc>
          <w:tcPr>
            <w:tcW w:w="567" w:type="dxa"/>
            <w:tcBorders>
              <w:top w:val="nil"/>
              <w:left w:val="nil"/>
              <w:bottom w:val="nil"/>
              <w:right w:val="nil"/>
            </w:tcBorders>
            <w:shd w:val="clear" w:color="auto" w:fill="auto"/>
            <w:vAlign w:val="center"/>
            <w:hideMark/>
          </w:tcPr>
          <w:p w14:paraId="6D5480A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196</w:t>
            </w:r>
          </w:p>
        </w:tc>
        <w:tc>
          <w:tcPr>
            <w:tcW w:w="709" w:type="dxa"/>
            <w:tcBorders>
              <w:top w:val="nil"/>
              <w:left w:val="nil"/>
              <w:bottom w:val="nil"/>
              <w:right w:val="nil"/>
            </w:tcBorders>
            <w:shd w:val="clear" w:color="auto" w:fill="auto"/>
            <w:vAlign w:val="center"/>
            <w:hideMark/>
          </w:tcPr>
          <w:p w14:paraId="5DD9868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1043</w:t>
            </w:r>
          </w:p>
        </w:tc>
        <w:tc>
          <w:tcPr>
            <w:tcW w:w="708" w:type="dxa"/>
            <w:tcBorders>
              <w:top w:val="nil"/>
              <w:left w:val="nil"/>
              <w:bottom w:val="nil"/>
              <w:right w:val="nil"/>
            </w:tcBorders>
            <w:shd w:val="clear" w:color="auto" w:fill="auto"/>
            <w:vAlign w:val="center"/>
            <w:hideMark/>
          </w:tcPr>
          <w:p w14:paraId="7D0AB17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6844</w:t>
            </w:r>
          </w:p>
        </w:tc>
        <w:tc>
          <w:tcPr>
            <w:tcW w:w="1134" w:type="dxa"/>
            <w:tcBorders>
              <w:top w:val="nil"/>
              <w:left w:val="nil"/>
              <w:bottom w:val="nil"/>
              <w:right w:val="nil"/>
            </w:tcBorders>
            <w:shd w:val="clear" w:color="auto" w:fill="auto"/>
            <w:vAlign w:val="center"/>
            <w:hideMark/>
          </w:tcPr>
          <w:p w14:paraId="1E4847C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55313</w:t>
            </w:r>
          </w:p>
        </w:tc>
      </w:tr>
      <w:tr w:rsidR="009A6EE2" w:rsidRPr="003C6E6A" w14:paraId="30DCA5CF" w14:textId="77777777" w:rsidTr="00F709C2">
        <w:trPr>
          <w:trHeight w:val="557"/>
        </w:trPr>
        <w:tc>
          <w:tcPr>
            <w:tcW w:w="1196" w:type="dxa"/>
            <w:tcBorders>
              <w:top w:val="nil"/>
              <w:left w:val="nil"/>
              <w:bottom w:val="nil"/>
              <w:right w:val="nil"/>
            </w:tcBorders>
            <w:shd w:val="clear" w:color="auto" w:fill="auto"/>
            <w:vAlign w:val="center"/>
            <w:hideMark/>
          </w:tcPr>
          <w:p w14:paraId="6AC6AAB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GO:0098660</w:t>
            </w:r>
          </w:p>
        </w:tc>
        <w:tc>
          <w:tcPr>
            <w:tcW w:w="1930" w:type="dxa"/>
            <w:tcBorders>
              <w:top w:val="nil"/>
              <w:left w:val="nil"/>
              <w:bottom w:val="nil"/>
              <w:right w:val="nil"/>
            </w:tcBorders>
            <w:shd w:val="clear" w:color="auto" w:fill="auto"/>
            <w:vAlign w:val="center"/>
            <w:hideMark/>
          </w:tcPr>
          <w:p w14:paraId="628FFD61"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inorganic ion transmembrane transport</w:t>
            </w:r>
          </w:p>
        </w:tc>
        <w:tc>
          <w:tcPr>
            <w:tcW w:w="951" w:type="dxa"/>
            <w:tcBorders>
              <w:top w:val="nil"/>
              <w:left w:val="nil"/>
              <w:bottom w:val="nil"/>
              <w:right w:val="nil"/>
            </w:tcBorders>
            <w:shd w:val="clear" w:color="auto" w:fill="auto"/>
            <w:vAlign w:val="center"/>
            <w:hideMark/>
          </w:tcPr>
          <w:p w14:paraId="48F8566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7A181B1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1.42E-04</w:t>
            </w:r>
          </w:p>
        </w:tc>
        <w:tc>
          <w:tcPr>
            <w:tcW w:w="992" w:type="dxa"/>
            <w:tcBorders>
              <w:top w:val="nil"/>
              <w:left w:val="nil"/>
              <w:bottom w:val="nil"/>
              <w:right w:val="nil"/>
            </w:tcBorders>
            <w:shd w:val="clear" w:color="auto" w:fill="auto"/>
            <w:vAlign w:val="center"/>
            <w:hideMark/>
          </w:tcPr>
          <w:p w14:paraId="09D4217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4.21E-07</w:t>
            </w:r>
          </w:p>
        </w:tc>
        <w:tc>
          <w:tcPr>
            <w:tcW w:w="567" w:type="dxa"/>
            <w:tcBorders>
              <w:top w:val="nil"/>
              <w:left w:val="nil"/>
              <w:bottom w:val="nil"/>
              <w:right w:val="nil"/>
            </w:tcBorders>
            <w:shd w:val="clear" w:color="auto" w:fill="auto"/>
            <w:vAlign w:val="center"/>
            <w:hideMark/>
          </w:tcPr>
          <w:p w14:paraId="2A15940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120</w:t>
            </w:r>
          </w:p>
        </w:tc>
        <w:tc>
          <w:tcPr>
            <w:tcW w:w="709" w:type="dxa"/>
            <w:tcBorders>
              <w:top w:val="nil"/>
              <w:left w:val="nil"/>
              <w:bottom w:val="nil"/>
              <w:right w:val="nil"/>
            </w:tcBorders>
            <w:shd w:val="clear" w:color="auto" w:fill="auto"/>
            <w:vAlign w:val="center"/>
            <w:hideMark/>
          </w:tcPr>
          <w:p w14:paraId="18DD6FD2"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568</w:t>
            </w:r>
          </w:p>
        </w:tc>
        <w:tc>
          <w:tcPr>
            <w:tcW w:w="708" w:type="dxa"/>
            <w:tcBorders>
              <w:top w:val="nil"/>
              <w:left w:val="nil"/>
              <w:bottom w:val="nil"/>
              <w:right w:val="nil"/>
            </w:tcBorders>
            <w:shd w:val="clear" w:color="auto" w:fill="auto"/>
            <w:vAlign w:val="center"/>
            <w:hideMark/>
          </w:tcPr>
          <w:p w14:paraId="02178E81"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6920</w:t>
            </w:r>
          </w:p>
        </w:tc>
        <w:tc>
          <w:tcPr>
            <w:tcW w:w="1134" w:type="dxa"/>
            <w:tcBorders>
              <w:top w:val="nil"/>
              <w:left w:val="nil"/>
              <w:bottom w:val="nil"/>
              <w:right w:val="nil"/>
            </w:tcBorders>
            <w:shd w:val="clear" w:color="auto" w:fill="auto"/>
            <w:vAlign w:val="center"/>
            <w:hideMark/>
          </w:tcPr>
          <w:p w14:paraId="5CC29BB7"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55788</w:t>
            </w:r>
          </w:p>
        </w:tc>
      </w:tr>
      <w:tr w:rsidR="009A6EE2" w:rsidRPr="003C6E6A" w14:paraId="46E0EA24" w14:textId="77777777" w:rsidTr="00F709C2">
        <w:trPr>
          <w:trHeight w:val="439"/>
        </w:trPr>
        <w:tc>
          <w:tcPr>
            <w:tcW w:w="1196" w:type="dxa"/>
            <w:tcBorders>
              <w:top w:val="nil"/>
              <w:left w:val="nil"/>
              <w:bottom w:val="nil"/>
              <w:right w:val="nil"/>
            </w:tcBorders>
            <w:shd w:val="clear" w:color="auto" w:fill="auto"/>
            <w:vAlign w:val="center"/>
            <w:hideMark/>
          </w:tcPr>
          <w:p w14:paraId="1BD1B70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GO:0016051</w:t>
            </w:r>
          </w:p>
        </w:tc>
        <w:tc>
          <w:tcPr>
            <w:tcW w:w="1930" w:type="dxa"/>
            <w:tcBorders>
              <w:top w:val="nil"/>
              <w:left w:val="nil"/>
              <w:bottom w:val="nil"/>
              <w:right w:val="nil"/>
            </w:tcBorders>
            <w:shd w:val="clear" w:color="auto" w:fill="auto"/>
            <w:vAlign w:val="center"/>
            <w:hideMark/>
          </w:tcPr>
          <w:p w14:paraId="5766CC80"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carbohydrate biosynthetic process</w:t>
            </w:r>
          </w:p>
        </w:tc>
        <w:tc>
          <w:tcPr>
            <w:tcW w:w="951" w:type="dxa"/>
            <w:tcBorders>
              <w:top w:val="nil"/>
              <w:left w:val="nil"/>
              <w:bottom w:val="nil"/>
              <w:right w:val="nil"/>
            </w:tcBorders>
            <w:shd w:val="clear" w:color="auto" w:fill="auto"/>
            <w:vAlign w:val="center"/>
            <w:hideMark/>
          </w:tcPr>
          <w:p w14:paraId="1DC01F3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6E7B7812"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1.72E-04</w:t>
            </w:r>
          </w:p>
        </w:tc>
        <w:tc>
          <w:tcPr>
            <w:tcW w:w="992" w:type="dxa"/>
            <w:tcBorders>
              <w:top w:val="nil"/>
              <w:left w:val="nil"/>
              <w:bottom w:val="nil"/>
              <w:right w:val="nil"/>
            </w:tcBorders>
            <w:shd w:val="clear" w:color="auto" w:fill="auto"/>
            <w:vAlign w:val="center"/>
            <w:hideMark/>
          </w:tcPr>
          <w:p w14:paraId="11BA2F9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5.44E-07</w:t>
            </w:r>
          </w:p>
        </w:tc>
        <w:tc>
          <w:tcPr>
            <w:tcW w:w="567" w:type="dxa"/>
            <w:tcBorders>
              <w:top w:val="nil"/>
              <w:left w:val="nil"/>
              <w:bottom w:val="nil"/>
              <w:right w:val="nil"/>
            </w:tcBorders>
            <w:shd w:val="clear" w:color="auto" w:fill="auto"/>
            <w:vAlign w:val="center"/>
            <w:hideMark/>
          </w:tcPr>
          <w:p w14:paraId="2EC19B9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99</w:t>
            </w:r>
          </w:p>
        </w:tc>
        <w:tc>
          <w:tcPr>
            <w:tcW w:w="709" w:type="dxa"/>
            <w:tcBorders>
              <w:top w:val="nil"/>
              <w:left w:val="nil"/>
              <w:bottom w:val="nil"/>
              <w:right w:val="nil"/>
            </w:tcBorders>
            <w:shd w:val="clear" w:color="auto" w:fill="auto"/>
            <w:vAlign w:val="center"/>
            <w:hideMark/>
          </w:tcPr>
          <w:p w14:paraId="547AA581"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444</w:t>
            </w:r>
          </w:p>
        </w:tc>
        <w:tc>
          <w:tcPr>
            <w:tcW w:w="708" w:type="dxa"/>
            <w:tcBorders>
              <w:top w:val="nil"/>
              <w:left w:val="nil"/>
              <w:bottom w:val="nil"/>
              <w:right w:val="nil"/>
            </w:tcBorders>
            <w:shd w:val="clear" w:color="auto" w:fill="auto"/>
            <w:vAlign w:val="center"/>
            <w:hideMark/>
          </w:tcPr>
          <w:p w14:paraId="002C21C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6941</w:t>
            </w:r>
          </w:p>
        </w:tc>
        <w:tc>
          <w:tcPr>
            <w:tcW w:w="1134" w:type="dxa"/>
            <w:tcBorders>
              <w:top w:val="nil"/>
              <w:left w:val="nil"/>
              <w:bottom w:val="nil"/>
              <w:right w:val="nil"/>
            </w:tcBorders>
            <w:shd w:val="clear" w:color="auto" w:fill="auto"/>
            <w:vAlign w:val="center"/>
            <w:hideMark/>
          </w:tcPr>
          <w:p w14:paraId="38198A71"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55912</w:t>
            </w:r>
          </w:p>
        </w:tc>
      </w:tr>
      <w:tr w:rsidR="009A6EE2" w:rsidRPr="003C6E6A" w14:paraId="343E4FD3" w14:textId="77777777" w:rsidTr="00F709C2">
        <w:trPr>
          <w:trHeight w:val="561"/>
        </w:trPr>
        <w:tc>
          <w:tcPr>
            <w:tcW w:w="1196" w:type="dxa"/>
            <w:tcBorders>
              <w:top w:val="nil"/>
              <w:left w:val="nil"/>
              <w:bottom w:val="nil"/>
              <w:right w:val="nil"/>
            </w:tcBorders>
            <w:shd w:val="clear" w:color="auto" w:fill="auto"/>
            <w:vAlign w:val="center"/>
            <w:hideMark/>
          </w:tcPr>
          <w:p w14:paraId="3D834E2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lastRenderedPageBreak/>
              <w:t>GO:0033692</w:t>
            </w:r>
          </w:p>
        </w:tc>
        <w:tc>
          <w:tcPr>
            <w:tcW w:w="1930" w:type="dxa"/>
            <w:tcBorders>
              <w:top w:val="nil"/>
              <w:left w:val="nil"/>
              <w:bottom w:val="nil"/>
              <w:right w:val="nil"/>
            </w:tcBorders>
            <w:shd w:val="clear" w:color="auto" w:fill="auto"/>
            <w:vAlign w:val="center"/>
            <w:hideMark/>
          </w:tcPr>
          <w:p w14:paraId="715B122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cellular polysaccharide biosynthetic process</w:t>
            </w:r>
          </w:p>
        </w:tc>
        <w:tc>
          <w:tcPr>
            <w:tcW w:w="951" w:type="dxa"/>
            <w:tcBorders>
              <w:top w:val="nil"/>
              <w:left w:val="nil"/>
              <w:bottom w:val="nil"/>
              <w:right w:val="nil"/>
            </w:tcBorders>
            <w:shd w:val="clear" w:color="auto" w:fill="auto"/>
            <w:vAlign w:val="center"/>
            <w:hideMark/>
          </w:tcPr>
          <w:p w14:paraId="4DD43B0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61E98C3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2.79E-04</w:t>
            </w:r>
          </w:p>
        </w:tc>
        <w:tc>
          <w:tcPr>
            <w:tcW w:w="992" w:type="dxa"/>
            <w:tcBorders>
              <w:top w:val="nil"/>
              <w:left w:val="nil"/>
              <w:bottom w:val="nil"/>
              <w:right w:val="nil"/>
            </w:tcBorders>
            <w:shd w:val="clear" w:color="auto" w:fill="auto"/>
            <w:vAlign w:val="center"/>
            <w:hideMark/>
          </w:tcPr>
          <w:p w14:paraId="57B5839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9.38E-07</w:t>
            </w:r>
          </w:p>
        </w:tc>
        <w:tc>
          <w:tcPr>
            <w:tcW w:w="567" w:type="dxa"/>
            <w:tcBorders>
              <w:top w:val="nil"/>
              <w:left w:val="nil"/>
              <w:bottom w:val="nil"/>
              <w:right w:val="nil"/>
            </w:tcBorders>
            <w:shd w:val="clear" w:color="auto" w:fill="auto"/>
            <w:vAlign w:val="center"/>
            <w:hideMark/>
          </w:tcPr>
          <w:p w14:paraId="6986B8C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68</w:t>
            </w:r>
          </w:p>
        </w:tc>
        <w:tc>
          <w:tcPr>
            <w:tcW w:w="709" w:type="dxa"/>
            <w:tcBorders>
              <w:top w:val="nil"/>
              <w:left w:val="nil"/>
              <w:bottom w:val="nil"/>
              <w:right w:val="nil"/>
            </w:tcBorders>
            <w:shd w:val="clear" w:color="auto" w:fill="auto"/>
            <w:vAlign w:val="center"/>
            <w:hideMark/>
          </w:tcPr>
          <w:p w14:paraId="706BCAF0"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270</w:t>
            </w:r>
          </w:p>
        </w:tc>
        <w:tc>
          <w:tcPr>
            <w:tcW w:w="708" w:type="dxa"/>
            <w:tcBorders>
              <w:top w:val="nil"/>
              <w:left w:val="nil"/>
              <w:bottom w:val="nil"/>
              <w:right w:val="nil"/>
            </w:tcBorders>
            <w:shd w:val="clear" w:color="auto" w:fill="auto"/>
            <w:vAlign w:val="center"/>
            <w:hideMark/>
          </w:tcPr>
          <w:p w14:paraId="725543C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6972</w:t>
            </w:r>
          </w:p>
        </w:tc>
        <w:tc>
          <w:tcPr>
            <w:tcW w:w="1134" w:type="dxa"/>
            <w:tcBorders>
              <w:top w:val="nil"/>
              <w:left w:val="nil"/>
              <w:bottom w:val="nil"/>
              <w:right w:val="nil"/>
            </w:tcBorders>
            <w:shd w:val="clear" w:color="auto" w:fill="auto"/>
            <w:vAlign w:val="center"/>
            <w:hideMark/>
          </w:tcPr>
          <w:p w14:paraId="4C174852"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56086</w:t>
            </w:r>
          </w:p>
        </w:tc>
      </w:tr>
      <w:tr w:rsidR="009A6EE2" w:rsidRPr="003C6E6A" w14:paraId="7DCD9B5D" w14:textId="77777777" w:rsidTr="00F709C2">
        <w:trPr>
          <w:trHeight w:val="1020"/>
        </w:trPr>
        <w:tc>
          <w:tcPr>
            <w:tcW w:w="1196" w:type="dxa"/>
            <w:tcBorders>
              <w:top w:val="nil"/>
              <w:left w:val="nil"/>
              <w:bottom w:val="nil"/>
              <w:right w:val="nil"/>
            </w:tcBorders>
            <w:shd w:val="clear" w:color="auto" w:fill="auto"/>
            <w:vAlign w:val="center"/>
            <w:hideMark/>
          </w:tcPr>
          <w:p w14:paraId="558929E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GO:0071554</w:t>
            </w:r>
          </w:p>
        </w:tc>
        <w:tc>
          <w:tcPr>
            <w:tcW w:w="1930" w:type="dxa"/>
            <w:tcBorders>
              <w:top w:val="nil"/>
              <w:left w:val="nil"/>
              <w:bottom w:val="nil"/>
              <w:right w:val="nil"/>
            </w:tcBorders>
            <w:shd w:val="clear" w:color="auto" w:fill="auto"/>
            <w:vAlign w:val="center"/>
            <w:hideMark/>
          </w:tcPr>
          <w:p w14:paraId="0A19F52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cell wall organization or biogenesis</w:t>
            </w:r>
          </w:p>
        </w:tc>
        <w:tc>
          <w:tcPr>
            <w:tcW w:w="951" w:type="dxa"/>
            <w:tcBorders>
              <w:top w:val="nil"/>
              <w:left w:val="nil"/>
              <w:bottom w:val="nil"/>
              <w:right w:val="nil"/>
            </w:tcBorders>
            <w:shd w:val="clear" w:color="auto" w:fill="auto"/>
            <w:vAlign w:val="center"/>
            <w:hideMark/>
          </w:tcPr>
          <w:p w14:paraId="20DF091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276CF0C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4.16E-04</w:t>
            </w:r>
          </w:p>
        </w:tc>
        <w:tc>
          <w:tcPr>
            <w:tcW w:w="992" w:type="dxa"/>
            <w:tcBorders>
              <w:top w:val="nil"/>
              <w:left w:val="nil"/>
              <w:bottom w:val="nil"/>
              <w:right w:val="nil"/>
            </w:tcBorders>
            <w:shd w:val="clear" w:color="auto" w:fill="auto"/>
            <w:vAlign w:val="center"/>
            <w:hideMark/>
          </w:tcPr>
          <w:p w14:paraId="195ED7D2"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1.48E-06</w:t>
            </w:r>
          </w:p>
        </w:tc>
        <w:tc>
          <w:tcPr>
            <w:tcW w:w="567" w:type="dxa"/>
            <w:tcBorders>
              <w:top w:val="nil"/>
              <w:left w:val="nil"/>
              <w:bottom w:val="nil"/>
              <w:right w:val="nil"/>
            </w:tcBorders>
            <w:shd w:val="clear" w:color="auto" w:fill="auto"/>
            <w:vAlign w:val="center"/>
            <w:hideMark/>
          </w:tcPr>
          <w:p w14:paraId="668A439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88</w:t>
            </w:r>
          </w:p>
        </w:tc>
        <w:tc>
          <w:tcPr>
            <w:tcW w:w="709" w:type="dxa"/>
            <w:tcBorders>
              <w:top w:val="nil"/>
              <w:left w:val="nil"/>
              <w:bottom w:val="nil"/>
              <w:right w:val="nil"/>
            </w:tcBorders>
            <w:shd w:val="clear" w:color="auto" w:fill="auto"/>
            <w:vAlign w:val="center"/>
            <w:hideMark/>
          </w:tcPr>
          <w:p w14:paraId="6150E44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390</w:t>
            </w:r>
          </w:p>
        </w:tc>
        <w:tc>
          <w:tcPr>
            <w:tcW w:w="708" w:type="dxa"/>
            <w:tcBorders>
              <w:top w:val="nil"/>
              <w:left w:val="nil"/>
              <w:bottom w:val="nil"/>
              <w:right w:val="nil"/>
            </w:tcBorders>
            <w:shd w:val="clear" w:color="auto" w:fill="auto"/>
            <w:vAlign w:val="center"/>
            <w:hideMark/>
          </w:tcPr>
          <w:p w14:paraId="7753715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6952</w:t>
            </w:r>
          </w:p>
        </w:tc>
        <w:tc>
          <w:tcPr>
            <w:tcW w:w="1134" w:type="dxa"/>
            <w:tcBorders>
              <w:top w:val="nil"/>
              <w:left w:val="nil"/>
              <w:bottom w:val="nil"/>
              <w:right w:val="nil"/>
            </w:tcBorders>
            <w:shd w:val="clear" w:color="auto" w:fill="auto"/>
            <w:vAlign w:val="center"/>
            <w:hideMark/>
          </w:tcPr>
          <w:p w14:paraId="573094E9"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55966</w:t>
            </w:r>
          </w:p>
        </w:tc>
      </w:tr>
      <w:tr w:rsidR="009A6EE2" w:rsidRPr="003C6E6A" w14:paraId="4BC9A5BF" w14:textId="77777777" w:rsidTr="00F709C2">
        <w:trPr>
          <w:trHeight w:val="765"/>
        </w:trPr>
        <w:tc>
          <w:tcPr>
            <w:tcW w:w="1196" w:type="dxa"/>
            <w:tcBorders>
              <w:top w:val="nil"/>
              <w:left w:val="nil"/>
              <w:bottom w:val="nil"/>
              <w:right w:val="nil"/>
            </w:tcBorders>
            <w:shd w:val="clear" w:color="auto" w:fill="auto"/>
            <w:vAlign w:val="center"/>
            <w:hideMark/>
          </w:tcPr>
          <w:p w14:paraId="53CE2E21"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GO:0016125</w:t>
            </w:r>
          </w:p>
        </w:tc>
        <w:tc>
          <w:tcPr>
            <w:tcW w:w="1930" w:type="dxa"/>
            <w:tcBorders>
              <w:top w:val="nil"/>
              <w:left w:val="nil"/>
              <w:bottom w:val="nil"/>
              <w:right w:val="nil"/>
            </w:tcBorders>
            <w:shd w:val="clear" w:color="auto" w:fill="auto"/>
            <w:vAlign w:val="center"/>
            <w:hideMark/>
          </w:tcPr>
          <w:p w14:paraId="27CC7ED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sterol metabolic process</w:t>
            </w:r>
          </w:p>
        </w:tc>
        <w:tc>
          <w:tcPr>
            <w:tcW w:w="951" w:type="dxa"/>
            <w:tcBorders>
              <w:top w:val="nil"/>
              <w:left w:val="nil"/>
              <w:bottom w:val="nil"/>
              <w:right w:val="nil"/>
            </w:tcBorders>
            <w:shd w:val="clear" w:color="auto" w:fill="auto"/>
            <w:vAlign w:val="center"/>
            <w:hideMark/>
          </w:tcPr>
          <w:p w14:paraId="6B2A78DC"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576B74B3"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9.35E-04</w:t>
            </w:r>
          </w:p>
        </w:tc>
        <w:tc>
          <w:tcPr>
            <w:tcW w:w="992" w:type="dxa"/>
            <w:tcBorders>
              <w:top w:val="nil"/>
              <w:left w:val="nil"/>
              <w:bottom w:val="nil"/>
              <w:right w:val="nil"/>
            </w:tcBorders>
            <w:shd w:val="clear" w:color="auto" w:fill="auto"/>
            <w:vAlign w:val="center"/>
            <w:hideMark/>
          </w:tcPr>
          <w:p w14:paraId="5068DCB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3.51E-06</w:t>
            </w:r>
          </w:p>
        </w:tc>
        <w:tc>
          <w:tcPr>
            <w:tcW w:w="567" w:type="dxa"/>
            <w:tcBorders>
              <w:top w:val="nil"/>
              <w:left w:val="nil"/>
              <w:bottom w:val="nil"/>
              <w:right w:val="nil"/>
            </w:tcBorders>
            <w:shd w:val="clear" w:color="auto" w:fill="auto"/>
            <w:vAlign w:val="center"/>
            <w:hideMark/>
          </w:tcPr>
          <w:p w14:paraId="61E7D1E3"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25</w:t>
            </w:r>
          </w:p>
        </w:tc>
        <w:tc>
          <w:tcPr>
            <w:tcW w:w="709" w:type="dxa"/>
            <w:tcBorders>
              <w:top w:val="nil"/>
              <w:left w:val="nil"/>
              <w:bottom w:val="nil"/>
              <w:right w:val="nil"/>
            </w:tcBorders>
            <w:shd w:val="clear" w:color="auto" w:fill="auto"/>
            <w:vAlign w:val="center"/>
            <w:hideMark/>
          </w:tcPr>
          <w:p w14:paraId="156BCBE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60</w:t>
            </w:r>
          </w:p>
        </w:tc>
        <w:tc>
          <w:tcPr>
            <w:tcW w:w="708" w:type="dxa"/>
            <w:tcBorders>
              <w:top w:val="nil"/>
              <w:left w:val="nil"/>
              <w:bottom w:val="nil"/>
              <w:right w:val="nil"/>
            </w:tcBorders>
            <w:shd w:val="clear" w:color="auto" w:fill="auto"/>
            <w:vAlign w:val="center"/>
            <w:hideMark/>
          </w:tcPr>
          <w:p w14:paraId="637A3FF9"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7015</w:t>
            </w:r>
          </w:p>
        </w:tc>
        <w:tc>
          <w:tcPr>
            <w:tcW w:w="1134" w:type="dxa"/>
            <w:tcBorders>
              <w:top w:val="nil"/>
              <w:left w:val="nil"/>
              <w:bottom w:val="nil"/>
              <w:right w:val="nil"/>
            </w:tcBorders>
            <w:shd w:val="clear" w:color="auto" w:fill="auto"/>
            <w:vAlign w:val="center"/>
            <w:hideMark/>
          </w:tcPr>
          <w:p w14:paraId="63F5123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56296</w:t>
            </w:r>
          </w:p>
        </w:tc>
      </w:tr>
      <w:tr w:rsidR="009A6EE2" w:rsidRPr="003C6E6A" w14:paraId="63CDD64E" w14:textId="77777777" w:rsidTr="00F709C2">
        <w:trPr>
          <w:trHeight w:val="864"/>
        </w:trPr>
        <w:tc>
          <w:tcPr>
            <w:tcW w:w="1196" w:type="dxa"/>
            <w:tcBorders>
              <w:top w:val="nil"/>
              <w:left w:val="nil"/>
              <w:bottom w:val="nil"/>
              <w:right w:val="nil"/>
            </w:tcBorders>
            <w:shd w:val="clear" w:color="auto" w:fill="auto"/>
            <w:vAlign w:val="center"/>
            <w:hideMark/>
          </w:tcPr>
          <w:p w14:paraId="11E8665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GO:0098655</w:t>
            </w:r>
          </w:p>
        </w:tc>
        <w:tc>
          <w:tcPr>
            <w:tcW w:w="1930" w:type="dxa"/>
            <w:tcBorders>
              <w:top w:val="nil"/>
              <w:left w:val="nil"/>
              <w:bottom w:val="nil"/>
              <w:right w:val="nil"/>
            </w:tcBorders>
            <w:shd w:val="clear" w:color="auto" w:fill="auto"/>
            <w:vAlign w:val="center"/>
            <w:hideMark/>
          </w:tcPr>
          <w:p w14:paraId="1BAA8B7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cation transmembrane transport</w:t>
            </w:r>
          </w:p>
        </w:tc>
        <w:tc>
          <w:tcPr>
            <w:tcW w:w="951" w:type="dxa"/>
            <w:tcBorders>
              <w:top w:val="nil"/>
              <w:left w:val="nil"/>
              <w:bottom w:val="nil"/>
              <w:right w:val="nil"/>
            </w:tcBorders>
            <w:shd w:val="clear" w:color="auto" w:fill="auto"/>
            <w:vAlign w:val="center"/>
            <w:hideMark/>
          </w:tcPr>
          <w:p w14:paraId="78B5441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nil"/>
              <w:right w:val="nil"/>
            </w:tcBorders>
            <w:shd w:val="clear" w:color="auto" w:fill="auto"/>
            <w:vAlign w:val="center"/>
            <w:hideMark/>
          </w:tcPr>
          <w:p w14:paraId="5D025430"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9.51E-04</w:t>
            </w:r>
          </w:p>
        </w:tc>
        <w:tc>
          <w:tcPr>
            <w:tcW w:w="992" w:type="dxa"/>
            <w:tcBorders>
              <w:top w:val="nil"/>
              <w:left w:val="nil"/>
              <w:bottom w:val="nil"/>
              <w:right w:val="nil"/>
            </w:tcBorders>
            <w:shd w:val="clear" w:color="auto" w:fill="auto"/>
            <w:vAlign w:val="center"/>
            <w:hideMark/>
          </w:tcPr>
          <w:p w14:paraId="3D649ED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4.14E-06</w:t>
            </w:r>
          </w:p>
        </w:tc>
        <w:tc>
          <w:tcPr>
            <w:tcW w:w="567" w:type="dxa"/>
            <w:tcBorders>
              <w:top w:val="nil"/>
              <w:left w:val="nil"/>
              <w:bottom w:val="nil"/>
              <w:right w:val="nil"/>
            </w:tcBorders>
            <w:shd w:val="clear" w:color="auto" w:fill="auto"/>
            <w:vAlign w:val="center"/>
            <w:hideMark/>
          </w:tcPr>
          <w:p w14:paraId="582F4D90"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118</w:t>
            </w:r>
          </w:p>
        </w:tc>
        <w:tc>
          <w:tcPr>
            <w:tcW w:w="709" w:type="dxa"/>
            <w:tcBorders>
              <w:top w:val="nil"/>
              <w:left w:val="nil"/>
              <w:bottom w:val="nil"/>
              <w:right w:val="nil"/>
            </w:tcBorders>
            <w:shd w:val="clear" w:color="auto" w:fill="auto"/>
            <w:vAlign w:val="center"/>
            <w:hideMark/>
          </w:tcPr>
          <w:p w14:paraId="3299AA2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587</w:t>
            </w:r>
          </w:p>
        </w:tc>
        <w:tc>
          <w:tcPr>
            <w:tcW w:w="708" w:type="dxa"/>
            <w:tcBorders>
              <w:top w:val="nil"/>
              <w:left w:val="nil"/>
              <w:bottom w:val="nil"/>
              <w:right w:val="nil"/>
            </w:tcBorders>
            <w:shd w:val="clear" w:color="auto" w:fill="auto"/>
            <w:vAlign w:val="center"/>
            <w:hideMark/>
          </w:tcPr>
          <w:p w14:paraId="4C21D56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6922</w:t>
            </w:r>
          </w:p>
        </w:tc>
        <w:tc>
          <w:tcPr>
            <w:tcW w:w="1134" w:type="dxa"/>
            <w:tcBorders>
              <w:top w:val="nil"/>
              <w:left w:val="nil"/>
              <w:bottom w:val="nil"/>
              <w:right w:val="nil"/>
            </w:tcBorders>
            <w:shd w:val="clear" w:color="auto" w:fill="auto"/>
            <w:vAlign w:val="center"/>
            <w:hideMark/>
          </w:tcPr>
          <w:p w14:paraId="49051A46"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55769</w:t>
            </w:r>
          </w:p>
        </w:tc>
      </w:tr>
      <w:tr w:rsidR="009A6EE2" w:rsidRPr="003C6E6A" w14:paraId="635C191C" w14:textId="77777777" w:rsidTr="00CA4DEB">
        <w:trPr>
          <w:trHeight w:val="694"/>
        </w:trPr>
        <w:tc>
          <w:tcPr>
            <w:tcW w:w="1196" w:type="dxa"/>
            <w:tcBorders>
              <w:top w:val="nil"/>
              <w:left w:val="nil"/>
              <w:right w:val="nil"/>
            </w:tcBorders>
            <w:shd w:val="clear" w:color="auto" w:fill="auto"/>
            <w:vAlign w:val="center"/>
            <w:hideMark/>
          </w:tcPr>
          <w:p w14:paraId="6AA3573C"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GO:0008202</w:t>
            </w:r>
          </w:p>
        </w:tc>
        <w:tc>
          <w:tcPr>
            <w:tcW w:w="1930" w:type="dxa"/>
            <w:tcBorders>
              <w:top w:val="nil"/>
              <w:left w:val="nil"/>
              <w:right w:val="nil"/>
            </w:tcBorders>
            <w:shd w:val="clear" w:color="auto" w:fill="auto"/>
            <w:vAlign w:val="center"/>
            <w:hideMark/>
          </w:tcPr>
          <w:p w14:paraId="17567E07"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steroid metabolic process</w:t>
            </w:r>
          </w:p>
        </w:tc>
        <w:tc>
          <w:tcPr>
            <w:tcW w:w="951" w:type="dxa"/>
            <w:tcBorders>
              <w:top w:val="nil"/>
              <w:left w:val="nil"/>
              <w:right w:val="nil"/>
            </w:tcBorders>
            <w:shd w:val="clear" w:color="auto" w:fill="auto"/>
            <w:vAlign w:val="center"/>
            <w:hideMark/>
          </w:tcPr>
          <w:p w14:paraId="6C2D953A"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right w:val="nil"/>
            </w:tcBorders>
            <w:shd w:val="clear" w:color="auto" w:fill="auto"/>
            <w:vAlign w:val="center"/>
            <w:hideMark/>
          </w:tcPr>
          <w:p w14:paraId="2BC2C53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9.51E-04</w:t>
            </w:r>
          </w:p>
        </w:tc>
        <w:tc>
          <w:tcPr>
            <w:tcW w:w="992" w:type="dxa"/>
            <w:tcBorders>
              <w:top w:val="nil"/>
              <w:left w:val="nil"/>
              <w:right w:val="nil"/>
            </w:tcBorders>
            <w:shd w:val="clear" w:color="auto" w:fill="auto"/>
            <w:vAlign w:val="center"/>
            <w:hideMark/>
          </w:tcPr>
          <w:p w14:paraId="6A156FA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4.10E-06</w:t>
            </w:r>
          </w:p>
        </w:tc>
        <w:tc>
          <w:tcPr>
            <w:tcW w:w="567" w:type="dxa"/>
            <w:tcBorders>
              <w:top w:val="nil"/>
              <w:left w:val="nil"/>
              <w:right w:val="nil"/>
            </w:tcBorders>
            <w:shd w:val="clear" w:color="auto" w:fill="auto"/>
            <w:vAlign w:val="center"/>
            <w:hideMark/>
          </w:tcPr>
          <w:p w14:paraId="536A3AB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30</w:t>
            </w:r>
          </w:p>
        </w:tc>
        <w:tc>
          <w:tcPr>
            <w:tcW w:w="709" w:type="dxa"/>
            <w:tcBorders>
              <w:top w:val="nil"/>
              <w:left w:val="nil"/>
              <w:right w:val="nil"/>
            </w:tcBorders>
            <w:shd w:val="clear" w:color="auto" w:fill="auto"/>
            <w:vAlign w:val="center"/>
            <w:hideMark/>
          </w:tcPr>
          <w:p w14:paraId="2D5BED9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83</w:t>
            </w:r>
          </w:p>
        </w:tc>
        <w:tc>
          <w:tcPr>
            <w:tcW w:w="708" w:type="dxa"/>
            <w:tcBorders>
              <w:top w:val="nil"/>
              <w:left w:val="nil"/>
              <w:right w:val="nil"/>
            </w:tcBorders>
            <w:shd w:val="clear" w:color="auto" w:fill="auto"/>
            <w:vAlign w:val="center"/>
            <w:hideMark/>
          </w:tcPr>
          <w:p w14:paraId="3AB611D8"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7010</w:t>
            </w:r>
          </w:p>
        </w:tc>
        <w:tc>
          <w:tcPr>
            <w:tcW w:w="1134" w:type="dxa"/>
            <w:tcBorders>
              <w:top w:val="nil"/>
              <w:left w:val="nil"/>
              <w:right w:val="nil"/>
            </w:tcBorders>
            <w:shd w:val="clear" w:color="auto" w:fill="auto"/>
            <w:vAlign w:val="center"/>
            <w:hideMark/>
          </w:tcPr>
          <w:p w14:paraId="75D7657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56273</w:t>
            </w:r>
          </w:p>
        </w:tc>
      </w:tr>
      <w:tr w:rsidR="009A6EE2" w:rsidRPr="003C6E6A" w14:paraId="32758768" w14:textId="77777777" w:rsidTr="00CA4DEB">
        <w:trPr>
          <w:trHeight w:val="351"/>
        </w:trPr>
        <w:tc>
          <w:tcPr>
            <w:tcW w:w="1196" w:type="dxa"/>
            <w:tcBorders>
              <w:top w:val="nil"/>
              <w:left w:val="nil"/>
              <w:bottom w:val="single" w:sz="4" w:space="0" w:color="auto"/>
              <w:right w:val="nil"/>
            </w:tcBorders>
            <w:shd w:val="clear" w:color="auto" w:fill="auto"/>
            <w:vAlign w:val="center"/>
            <w:hideMark/>
          </w:tcPr>
          <w:p w14:paraId="5F3C3EAE"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GO:0071555</w:t>
            </w:r>
          </w:p>
        </w:tc>
        <w:tc>
          <w:tcPr>
            <w:tcW w:w="1930" w:type="dxa"/>
            <w:tcBorders>
              <w:top w:val="nil"/>
              <w:left w:val="nil"/>
              <w:bottom w:val="single" w:sz="4" w:space="0" w:color="auto"/>
              <w:right w:val="nil"/>
            </w:tcBorders>
            <w:shd w:val="clear" w:color="auto" w:fill="auto"/>
            <w:vAlign w:val="center"/>
            <w:hideMark/>
          </w:tcPr>
          <w:p w14:paraId="253D8E8D"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cell wall organization</w:t>
            </w:r>
          </w:p>
        </w:tc>
        <w:tc>
          <w:tcPr>
            <w:tcW w:w="951" w:type="dxa"/>
            <w:tcBorders>
              <w:top w:val="nil"/>
              <w:left w:val="nil"/>
              <w:bottom w:val="single" w:sz="4" w:space="0" w:color="auto"/>
              <w:right w:val="nil"/>
            </w:tcBorders>
            <w:shd w:val="clear" w:color="auto" w:fill="auto"/>
            <w:vAlign w:val="center"/>
            <w:hideMark/>
          </w:tcPr>
          <w:p w14:paraId="45927BEF"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BP</w:t>
            </w:r>
          </w:p>
        </w:tc>
        <w:tc>
          <w:tcPr>
            <w:tcW w:w="993" w:type="dxa"/>
            <w:tcBorders>
              <w:top w:val="nil"/>
              <w:left w:val="nil"/>
              <w:bottom w:val="single" w:sz="4" w:space="0" w:color="auto"/>
              <w:right w:val="nil"/>
            </w:tcBorders>
            <w:shd w:val="clear" w:color="auto" w:fill="auto"/>
            <w:vAlign w:val="center"/>
            <w:hideMark/>
          </w:tcPr>
          <w:p w14:paraId="1FA948F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9.51E-04</w:t>
            </w:r>
          </w:p>
        </w:tc>
        <w:tc>
          <w:tcPr>
            <w:tcW w:w="992" w:type="dxa"/>
            <w:tcBorders>
              <w:top w:val="nil"/>
              <w:left w:val="nil"/>
              <w:bottom w:val="single" w:sz="4" w:space="0" w:color="auto"/>
              <w:right w:val="nil"/>
            </w:tcBorders>
            <w:shd w:val="clear" w:color="auto" w:fill="auto"/>
            <w:vAlign w:val="center"/>
            <w:hideMark/>
          </w:tcPr>
          <w:p w14:paraId="3C609D45"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4.04E-06</w:t>
            </w:r>
          </w:p>
        </w:tc>
        <w:tc>
          <w:tcPr>
            <w:tcW w:w="567" w:type="dxa"/>
            <w:tcBorders>
              <w:top w:val="nil"/>
              <w:left w:val="nil"/>
              <w:bottom w:val="single" w:sz="4" w:space="0" w:color="auto"/>
              <w:right w:val="nil"/>
            </w:tcBorders>
            <w:shd w:val="clear" w:color="auto" w:fill="auto"/>
            <w:vAlign w:val="center"/>
            <w:hideMark/>
          </w:tcPr>
          <w:p w14:paraId="617E37BB"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64</w:t>
            </w:r>
          </w:p>
        </w:tc>
        <w:tc>
          <w:tcPr>
            <w:tcW w:w="709" w:type="dxa"/>
            <w:tcBorders>
              <w:top w:val="nil"/>
              <w:left w:val="nil"/>
              <w:bottom w:val="single" w:sz="4" w:space="0" w:color="auto"/>
              <w:right w:val="nil"/>
            </w:tcBorders>
            <w:shd w:val="clear" w:color="auto" w:fill="auto"/>
            <w:vAlign w:val="center"/>
            <w:hideMark/>
          </w:tcPr>
          <w:p w14:paraId="422CEEB4"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261</w:t>
            </w:r>
          </w:p>
        </w:tc>
        <w:tc>
          <w:tcPr>
            <w:tcW w:w="708" w:type="dxa"/>
            <w:tcBorders>
              <w:top w:val="nil"/>
              <w:left w:val="nil"/>
              <w:bottom w:val="single" w:sz="4" w:space="0" w:color="auto"/>
              <w:right w:val="nil"/>
            </w:tcBorders>
            <w:shd w:val="clear" w:color="auto" w:fill="auto"/>
            <w:vAlign w:val="center"/>
            <w:hideMark/>
          </w:tcPr>
          <w:p w14:paraId="50CE4D33"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6976</w:t>
            </w:r>
          </w:p>
        </w:tc>
        <w:tc>
          <w:tcPr>
            <w:tcW w:w="1134" w:type="dxa"/>
            <w:tcBorders>
              <w:top w:val="nil"/>
              <w:left w:val="nil"/>
              <w:bottom w:val="single" w:sz="4" w:space="0" w:color="auto"/>
              <w:right w:val="nil"/>
            </w:tcBorders>
            <w:shd w:val="clear" w:color="auto" w:fill="auto"/>
            <w:vAlign w:val="center"/>
            <w:hideMark/>
          </w:tcPr>
          <w:p w14:paraId="15748741" w14:textId="77777777" w:rsidR="0084149D" w:rsidRPr="003C6E6A" w:rsidRDefault="0084149D" w:rsidP="009A6EE2">
            <w:pPr>
              <w:widowControl/>
              <w:spacing w:after="0" w:line="240" w:lineRule="auto"/>
              <w:rPr>
                <w:rFonts w:ascii="Calibri" w:hAnsi="Calibri" w:cs="Calibri"/>
                <w:color w:val="000000"/>
                <w:sz w:val="19"/>
                <w:szCs w:val="19"/>
                <w:lang w:val="en-US" w:eastAsia="en-US"/>
              </w:rPr>
            </w:pPr>
            <w:r w:rsidRPr="003C6E6A">
              <w:rPr>
                <w:rFonts w:ascii="Calibri" w:hAnsi="Calibri" w:cs="Calibri"/>
                <w:color w:val="000000"/>
                <w:sz w:val="19"/>
                <w:szCs w:val="19"/>
                <w:lang w:val="en-US" w:eastAsia="en-US"/>
              </w:rPr>
              <w:t>56095</w:t>
            </w:r>
          </w:p>
        </w:tc>
      </w:tr>
    </w:tbl>
    <w:p w14:paraId="61D85C7F" w14:textId="77777777" w:rsidR="0084149D" w:rsidRPr="003C6E6A" w:rsidRDefault="0084149D" w:rsidP="000510DC">
      <w:pPr>
        <w:tabs>
          <w:tab w:val="left" w:pos="2805"/>
        </w:tabs>
        <w:rPr>
          <w:rFonts w:asciiTheme="majorHAnsi" w:eastAsiaTheme="majorEastAsia" w:hAnsiTheme="majorHAnsi" w:cstheme="majorBidi"/>
          <w:bCs/>
          <w:sz w:val="22"/>
          <w:szCs w:val="22"/>
        </w:rPr>
      </w:pPr>
    </w:p>
    <w:p w14:paraId="44616B6C" w14:textId="77777777" w:rsidR="0084149D" w:rsidRPr="003C6E6A" w:rsidRDefault="0084149D" w:rsidP="000510DC">
      <w:pPr>
        <w:tabs>
          <w:tab w:val="left" w:pos="2805"/>
        </w:tabs>
        <w:rPr>
          <w:rFonts w:asciiTheme="majorHAnsi" w:eastAsiaTheme="majorEastAsia" w:hAnsiTheme="majorHAnsi" w:cstheme="majorBidi"/>
          <w:bCs/>
          <w:sz w:val="22"/>
          <w:szCs w:val="22"/>
        </w:rPr>
      </w:pPr>
    </w:p>
    <w:p w14:paraId="6862EEAA" w14:textId="77777777" w:rsidR="00F709C2" w:rsidRPr="003C6E6A" w:rsidRDefault="00F709C2" w:rsidP="000510DC">
      <w:pPr>
        <w:tabs>
          <w:tab w:val="left" w:pos="2805"/>
        </w:tabs>
        <w:rPr>
          <w:rFonts w:asciiTheme="majorHAnsi" w:eastAsiaTheme="majorEastAsia" w:hAnsiTheme="majorHAnsi" w:cstheme="majorBidi"/>
          <w:bCs/>
          <w:sz w:val="22"/>
          <w:szCs w:val="22"/>
        </w:rPr>
      </w:pPr>
    </w:p>
    <w:p w14:paraId="366AE732" w14:textId="77777777" w:rsidR="00F709C2" w:rsidRPr="003C6E6A" w:rsidRDefault="00F709C2" w:rsidP="000510DC">
      <w:pPr>
        <w:tabs>
          <w:tab w:val="left" w:pos="2805"/>
        </w:tabs>
        <w:rPr>
          <w:rFonts w:asciiTheme="majorHAnsi" w:eastAsiaTheme="majorEastAsia" w:hAnsiTheme="majorHAnsi" w:cstheme="majorBidi"/>
          <w:bCs/>
          <w:sz w:val="22"/>
          <w:szCs w:val="22"/>
        </w:rPr>
      </w:pPr>
    </w:p>
    <w:p w14:paraId="3E34312C" w14:textId="77777777" w:rsidR="00F709C2" w:rsidRPr="003C6E6A" w:rsidRDefault="00F709C2" w:rsidP="000510DC">
      <w:pPr>
        <w:tabs>
          <w:tab w:val="left" w:pos="2805"/>
        </w:tabs>
        <w:rPr>
          <w:rFonts w:asciiTheme="majorHAnsi" w:eastAsiaTheme="majorEastAsia" w:hAnsiTheme="majorHAnsi" w:cstheme="majorBidi"/>
          <w:bCs/>
          <w:sz w:val="22"/>
          <w:szCs w:val="22"/>
        </w:rPr>
      </w:pPr>
    </w:p>
    <w:p w14:paraId="734F2DD0" w14:textId="77777777" w:rsidR="00F709C2" w:rsidRPr="003C6E6A" w:rsidRDefault="00F709C2" w:rsidP="000510DC">
      <w:pPr>
        <w:tabs>
          <w:tab w:val="left" w:pos="2805"/>
        </w:tabs>
        <w:rPr>
          <w:rFonts w:asciiTheme="majorHAnsi" w:eastAsiaTheme="majorEastAsia" w:hAnsiTheme="majorHAnsi" w:cstheme="majorBidi"/>
          <w:bCs/>
          <w:sz w:val="22"/>
          <w:szCs w:val="22"/>
        </w:rPr>
      </w:pPr>
    </w:p>
    <w:p w14:paraId="3F9D73AE" w14:textId="77777777" w:rsidR="00F709C2" w:rsidRPr="003C6E6A" w:rsidRDefault="00F709C2" w:rsidP="000510DC">
      <w:pPr>
        <w:tabs>
          <w:tab w:val="left" w:pos="2805"/>
        </w:tabs>
        <w:rPr>
          <w:rFonts w:asciiTheme="majorHAnsi" w:eastAsiaTheme="majorEastAsia" w:hAnsiTheme="majorHAnsi" w:cstheme="majorBidi"/>
          <w:bCs/>
          <w:sz w:val="22"/>
          <w:szCs w:val="22"/>
        </w:rPr>
      </w:pPr>
    </w:p>
    <w:p w14:paraId="166BC270" w14:textId="77777777" w:rsidR="0084149D" w:rsidRPr="003C6E6A" w:rsidRDefault="00F709C2" w:rsidP="00F709C2">
      <w:pPr>
        <w:tabs>
          <w:tab w:val="left" w:pos="2445"/>
        </w:tabs>
        <w:rPr>
          <w:rFonts w:asciiTheme="majorHAnsi" w:eastAsiaTheme="majorEastAsia" w:hAnsiTheme="majorHAnsi" w:cstheme="majorBidi"/>
          <w:bCs/>
          <w:sz w:val="22"/>
          <w:szCs w:val="22"/>
        </w:rPr>
      </w:pPr>
      <w:r w:rsidRPr="003C6E6A">
        <w:rPr>
          <w:rFonts w:asciiTheme="majorHAnsi" w:eastAsiaTheme="majorEastAsia" w:hAnsiTheme="majorHAnsi" w:cstheme="majorBidi"/>
          <w:bCs/>
          <w:sz w:val="22"/>
          <w:szCs w:val="22"/>
        </w:rPr>
        <w:tab/>
      </w:r>
    </w:p>
    <w:p w14:paraId="3F0F0F90" w14:textId="77777777" w:rsidR="00F709C2" w:rsidRPr="003C6E6A" w:rsidRDefault="00F709C2" w:rsidP="00F709C2">
      <w:pPr>
        <w:tabs>
          <w:tab w:val="left" w:pos="2445"/>
        </w:tabs>
        <w:rPr>
          <w:rFonts w:asciiTheme="majorHAnsi" w:eastAsiaTheme="majorEastAsia" w:hAnsiTheme="majorHAnsi" w:cstheme="majorBidi"/>
          <w:bCs/>
          <w:sz w:val="22"/>
          <w:szCs w:val="22"/>
        </w:rPr>
      </w:pPr>
    </w:p>
    <w:p w14:paraId="3FD4EF17" w14:textId="77777777" w:rsidR="00F709C2" w:rsidRPr="003C6E6A" w:rsidRDefault="00F709C2" w:rsidP="00F709C2">
      <w:pPr>
        <w:tabs>
          <w:tab w:val="left" w:pos="2445"/>
        </w:tabs>
        <w:rPr>
          <w:rFonts w:asciiTheme="majorHAnsi" w:eastAsiaTheme="majorEastAsia" w:hAnsiTheme="majorHAnsi" w:cstheme="majorBidi"/>
          <w:bCs/>
          <w:sz w:val="22"/>
          <w:szCs w:val="22"/>
        </w:rPr>
      </w:pPr>
    </w:p>
    <w:p w14:paraId="66E50EC8" w14:textId="77777777" w:rsidR="00F709C2" w:rsidRPr="003C6E6A" w:rsidRDefault="00F709C2" w:rsidP="00F709C2">
      <w:pPr>
        <w:tabs>
          <w:tab w:val="left" w:pos="2445"/>
        </w:tabs>
        <w:rPr>
          <w:rFonts w:asciiTheme="majorHAnsi" w:eastAsiaTheme="majorEastAsia" w:hAnsiTheme="majorHAnsi" w:cstheme="majorBidi"/>
          <w:bCs/>
          <w:sz w:val="22"/>
          <w:szCs w:val="22"/>
        </w:rPr>
      </w:pPr>
    </w:p>
    <w:p w14:paraId="7C750F28" w14:textId="77777777" w:rsidR="00F709C2" w:rsidRPr="003C6E6A" w:rsidRDefault="00F709C2" w:rsidP="00F709C2">
      <w:pPr>
        <w:tabs>
          <w:tab w:val="left" w:pos="2445"/>
        </w:tabs>
        <w:rPr>
          <w:rFonts w:asciiTheme="majorHAnsi" w:eastAsiaTheme="majorEastAsia" w:hAnsiTheme="majorHAnsi" w:cstheme="majorBidi"/>
          <w:bCs/>
          <w:sz w:val="22"/>
          <w:szCs w:val="22"/>
        </w:rPr>
      </w:pPr>
    </w:p>
    <w:p w14:paraId="31D35F14" w14:textId="77777777" w:rsidR="00F709C2" w:rsidRPr="003C6E6A" w:rsidRDefault="00F709C2" w:rsidP="00F709C2">
      <w:pPr>
        <w:tabs>
          <w:tab w:val="left" w:pos="2445"/>
        </w:tabs>
        <w:rPr>
          <w:rFonts w:asciiTheme="majorHAnsi" w:eastAsiaTheme="majorEastAsia" w:hAnsiTheme="majorHAnsi" w:cstheme="majorBidi"/>
          <w:bCs/>
          <w:sz w:val="22"/>
          <w:szCs w:val="22"/>
        </w:rPr>
      </w:pPr>
    </w:p>
    <w:p w14:paraId="14F34B53" w14:textId="77777777" w:rsidR="00F709C2" w:rsidRPr="003C6E6A" w:rsidRDefault="00F709C2" w:rsidP="00F709C2">
      <w:pPr>
        <w:tabs>
          <w:tab w:val="left" w:pos="2445"/>
        </w:tabs>
        <w:rPr>
          <w:rFonts w:asciiTheme="majorHAnsi" w:eastAsiaTheme="majorEastAsia" w:hAnsiTheme="majorHAnsi" w:cstheme="majorBidi"/>
          <w:bCs/>
          <w:sz w:val="22"/>
          <w:szCs w:val="22"/>
        </w:rPr>
      </w:pPr>
    </w:p>
    <w:p w14:paraId="549D6673" w14:textId="77777777" w:rsidR="00F709C2" w:rsidRPr="003C6E6A" w:rsidRDefault="00F709C2" w:rsidP="00F709C2">
      <w:pPr>
        <w:tabs>
          <w:tab w:val="left" w:pos="2445"/>
        </w:tabs>
        <w:rPr>
          <w:rFonts w:asciiTheme="majorHAnsi" w:eastAsiaTheme="majorEastAsia" w:hAnsiTheme="majorHAnsi" w:cstheme="majorBidi"/>
          <w:bCs/>
          <w:sz w:val="22"/>
          <w:szCs w:val="22"/>
        </w:rPr>
      </w:pPr>
    </w:p>
    <w:p w14:paraId="35702591" w14:textId="77777777" w:rsidR="00F709C2" w:rsidRPr="003C6E6A" w:rsidRDefault="00F709C2" w:rsidP="00F709C2">
      <w:pPr>
        <w:tabs>
          <w:tab w:val="left" w:pos="2445"/>
        </w:tabs>
        <w:rPr>
          <w:rFonts w:asciiTheme="majorHAnsi" w:eastAsiaTheme="majorEastAsia" w:hAnsiTheme="majorHAnsi" w:cstheme="majorBidi"/>
          <w:bCs/>
          <w:sz w:val="22"/>
          <w:szCs w:val="22"/>
        </w:rPr>
      </w:pPr>
    </w:p>
    <w:p w14:paraId="2A5DF2B6" w14:textId="77777777" w:rsidR="00F709C2" w:rsidRPr="003C6E6A" w:rsidRDefault="00F709C2" w:rsidP="00F709C2">
      <w:pPr>
        <w:tabs>
          <w:tab w:val="left" w:pos="2445"/>
        </w:tabs>
        <w:rPr>
          <w:rFonts w:asciiTheme="majorHAnsi" w:eastAsiaTheme="majorEastAsia" w:hAnsiTheme="majorHAnsi" w:cstheme="majorBidi"/>
          <w:bCs/>
          <w:sz w:val="22"/>
          <w:szCs w:val="22"/>
        </w:rPr>
      </w:pPr>
    </w:p>
    <w:p w14:paraId="57AB23F8" w14:textId="71C7198D" w:rsidR="0052560A" w:rsidRPr="003C6E6A" w:rsidRDefault="00CA4DEB" w:rsidP="00137C73">
      <w:pPr>
        <w:pStyle w:val="Ttulo1"/>
        <w:spacing w:line="240" w:lineRule="auto"/>
        <w:jc w:val="both"/>
        <w:rPr>
          <w:b w:val="0"/>
          <w:sz w:val="22"/>
          <w:szCs w:val="22"/>
        </w:rPr>
      </w:pPr>
      <w:bookmarkStart w:id="176" w:name="_Toc79959378"/>
      <w:r w:rsidRPr="003C6E6A">
        <w:rPr>
          <w:b w:val="0"/>
          <w:sz w:val="22"/>
          <w:szCs w:val="22"/>
        </w:rPr>
        <w:lastRenderedPageBreak/>
        <w:t>A</w:t>
      </w:r>
      <w:r w:rsidR="009A6EE2" w:rsidRPr="003C6E6A">
        <w:rPr>
          <w:b w:val="0"/>
          <w:sz w:val="22"/>
          <w:szCs w:val="22"/>
        </w:rPr>
        <w:t>péndice 1</w:t>
      </w:r>
      <w:r w:rsidR="00A756F4" w:rsidRPr="003C6E6A">
        <w:rPr>
          <w:b w:val="0"/>
          <w:sz w:val="22"/>
          <w:szCs w:val="22"/>
        </w:rPr>
        <w:t>3</w:t>
      </w:r>
      <w:bookmarkEnd w:id="176"/>
    </w:p>
    <w:p w14:paraId="162B82F6" w14:textId="534D4DB6" w:rsidR="009A6EE2" w:rsidRPr="003C6E6A" w:rsidRDefault="00570FB9" w:rsidP="00137C73">
      <w:pPr>
        <w:pStyle w:val="Ttulo1"/>
        <w:spacing w:line="240" w:lineRule="auto"/>
        <w:jc w:val="both"/>
        <w:rPr>
          <w:b w:val="0"/>
          <w:sz w:val="22"/>
          <w:szCs w:val="22"/>
        </w:rPr>
      </w:pPr>
      <w:bookmarkStart w:id="177" w:name="_Toc79938224"/>
      <w:bookmarkStart w:id="178" w:name="_Toc79940898"/>
      <w:bookmarkStart w:id="179" w:name="_Toc79941624"/>
      <w:bookmarkStart w:id="180" w:name="_Toc79959379"/>
      <w:r w:rsidRPr="003C6E6A">
        <w:rPr>
          <w:b w:val="0"/>
          <w:sz w:val="22"/>
          <w:szCs w:val="22"/>
        </w:rPr>
        <w:t>Funciones moleculares enriquecidas según el set de las 7.040 secuencias sobreexpresadas en tratamiento</w:t>
      </w:r>
      <w:r w:rsidR="00CA4DEB" w:rsidRPr="003C6E6A">
        <w:rPr>
          <w:b w:val="0"/>
          <w:sz w:val="22"/>
          <w:szCs w:val="22"/>
        </w:rPr>
        <w:t>.</w:t>
      </w:r>
      <w:bookmarkEnd w:id="177"/>
      <w:bookmarkEnd w:id="178"/>
      <w:bookmarkEnd w:id="179"/>
      <w:bookmarkEnd w:id="180"/>
    </w:p>
    <w:p w14:paraId="371A19DF" w14:textId="77777777" w:rsidR="00CA4DEB" w:rsidRPr="003C6E6A" w:rsidRDefault="00CA4DEB" w:rsidP="00CA4DEB"/>
    <w:tbl>
      <w:tblPr>
        <w:tblW w:w="9182" w:type="dxa"/>
        <w:tblInd w:w="93" w:type="dxa"/>
        <w:tblLayout w:type="fixed"/>
        <w:tblLook w:val="04A0" w:firstRow="1" w:lastRow="0" w:firstColumn="1" w:lastColumn="0" w:noHBand="0" w:noVBand="1"/>
      </w:tblPr>
      <w:tblGrid>
        <w:gridCol w:w="1431"/>
        <w:gridCol w:w="2020"/>
        <w:gridCol w:w="691"/>
        <w:gridCol w:w="776"/>
        <w:gridCol w:w="776"/>
        <w:gridCol w:w="589"/>
        <w:gridCol w:w="1093"/>
        <w:gridCol w:w="713"/>
        <w:gridCol w:w="1093"/>
      </w:tblGrid>
      <w:tr w:rsidR="009A6EE2" w:rsidRPr="003C6E6A" w14:paraId="470546E3" w14:textId="77777777" w:rsidTr="00490E87">
        <w:trPr>
          <w:trHeight w:val="767"/>
        </w:trPr>
        <w:tc>
          <w:tcPr>
            <w:tcW w:w="1431" w:type="dxa"/>
            <w:tcBorders>
              <w:top w:val="single" w:sz="4" w:space="0" w:color="auto"/>
              <w:left w:val="nil"/>
              <w:bottom w:val="single" w:sz="4" w:space="0" w:color="auto"/>
              <w:right w:val="nil"/>
            </w:tcBorders>
            <w:shd w:val="clear" w:color="auto" w:fill="auto"/>
            <w:vAlign w:val="center"/>
            <w:hideMark/>
          </w:tcPr>
          <w:p w14:paraId="1E4BD47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 ID</w:t>
            </w:r>
          </w:p>
        </w:tc>
        <w:tc>
          <w:tcPr>
            <w:tcW w:w="2020" w:type="dxa"/>
            <w:tcBorders>
              <w:top w:val="single" w:sz="4" w:space="0" w:color="auto"/>
              <w:left w:val="nil"/>
              <w:bottom w:val="single" w:sz="4" w:space="0" w:color="auto"/>
              <w:right w:val="nil"/>
            </w:tcBorders>
            <w:shd w:val="clear" w:color="auto" w:fill="auto"/>
            <w:vAlign w:val="center"/>
            <w:hideMark/>
          </w:tcPr>
          <w:p w14:paraId="5E21819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 Name</w:t>
            </w:r>
          </w:p>
        </w:tc>
        <w:tc>
          <w:tcPr>
            <w:tcW w:w="691" w:type="dxa"/>
            <w:tcBorders>
              <w:top w:val="single" w:sz="4" w:space="0" w:color="auto"/>
              <w:left w:val="nil"/>
              <w:bottom w:val="single" w:sz="4" w:space="0" w:color="auto"/>
              <w:right w:val="nil"/>
            </w:tcBorders>
            <w:shd w:val="clear" w:color="auto" w:fill="auto"/>
            <w:vAlign w:val="center"/>
            <w:hideMark/>
          </w:tcPr>
          <w:p w14:paraId="46753A7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 Category</w:t>
            </w:r>
          </w:p>
        </w:tc>
        <w:tc>
          <w:tcPr>
            <w:tcW w:w="776" w:type="dxa"/>
            <w:tcBorders>
              <w:top w:val="single" w:sz="4" w:space="0" w:color="auto"/>
              <w:left w:val="nil"/>
              <w:bottom w:val="single" w:sz="4" w:space="0" w:color="auto"/>
              <w:right w:val="nil"/>
            </w:tcBorders>
            <w:shd w:val="clear" w:color="auto" w:fill="auto"/>
            <w:vAlign w:val="center"/>
            <w:hideMark/>
          </w:tcPr>
          <w:p w14:paraId="1A510BC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FDR</w:t>
            </w:r>
          </w:p>
        </w:tc>
        <w:tc>
          <w:tcPr>
            <w:tcW w:w="776" w:type="dxa"/>
            <w:tcBorders>
              <w:top w:val="single" w:sz="4" w:space="0" w:color="auto"/>
              <w:left w:val="nil"/>
              <w:bottom w:val="single" w:sz="4" w:space="0" w:color="auto"/>
              <w:right w:val="nil"/>
            </w:tcBorders>
            <w:shd w:val="clear" w:color="auto" w:fill="auto"/>
            <w:vAlign w:val="center"/>
            <w:hideMark/>
          </w:tcPr>
          <w:p w14:paraId="323D804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P-Value</w:t>
            </w:r>
          </w:p>
        </w:tc>
        <w:tc>
          <w:tcPr>
            <w:tcW w:w="589" w:type="dxa"/>
            <w:tcBorders>
              <w:top w:val="single" w:sz="4" w:space="0" w:color="auto"/>
              <w:left w:val="nil"/>
              <w:bottom w:val="single" w:sz="4" w:space="0" w:color="auto"/>
              <w:right w:val="nil"/>
            </w:tcBorders>
            <w:shd w:val="clear" w:color="auto" w:fill="auto"/>
            <w:vAlign w:val="center"/>
            <w:hideMark/>
          </w:tcPr>
          <w:p w14:paraId="7C6ED2FF"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Nr Test</w:t>
            </w:r>
          </w:p>
        </w:tc>
        <w:tc>
          <w:tcPr>
            <w:tcW w:w="1093" w:type="dxa"/>
            <w:tcBorders>
              <w:top w:val="single" w:sz="4" w:space="0" w:color="auto"/>
              <w:left w:val="nil"/>
              <w:bottom w:val="single" w:sz="4" w:space="0" w:color="auto"/>
              <w:right w:val="nil"/>
            </w:tcBorders>
            <w:shd w:val="clear" w:color="auto" w:fill="auto"/>
            <w:vAlign w:val="center"/>
            <w:hideMark/>
          </w:tcPr>
          <w:p w14:paraId="42A16B1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Nr Reference</w:t>
            </w:r>
          </w:p>
        </w:tc>
        <w:tc>
          <w:tcPr>
            <w:tcW w:w="713" w:type="dxa"/>
            <w:tcBorders>
              <w:top w:val="single" w:sz="4" w:space="0" w:color="auto"/>
              <w:left w:val="nil"/>
              <w:bottom w:val="single" w:sz="4" w:space="0" w:color="auto"/>
              <w:right w:val="nil"/>
            </w:tcBorders>
            <w:shd w:val="clear" w:color="auto" w:fill="auto"/>
            <w:vAlign w:val="center"/>
            <w:hideMark/>
          </w:tcPr>
          <w:p w14:paraId="4596EF5B"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Non Annot Test</w:t>
            </w:r>
          </w:p>
        </w:tc>
        <w:tc>
          <w:tcPr>
            <w:tcW w:w="1093" w:type="dxa"/>
            <w:tcBorders>
              <w:top w:val="single" w:sz="4" w:space="0" w:color="auto"/>
              <w:left w:val="nil"/>
              <w:bottom w:val="single" w:sz="4" w:space="0" w:color="auto"/>
              <w:right w:val="nil"/>
            </w:tcBorders>
            <w:shd w:val="clear" w:color="auto" w:fill="auto"/>
            <w:vAlign w:val="center"/>
            <w:hideMark/>
          </w:tcPr>
          <w:p w14:paraId="4A695C4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Non Annot Reference</w:t>
            </w:r>
          </w:p>
        </w:tc>
      </w:tr>
      <w:tr w:rsidR="009A6EE2" w:rsidRPr="003C6E6A" w14:paraId="169F69AF" w14:textId="77777777" w:rsidTr="00490E87">
        <w:trPr>
          <w:trHeight w:val="1020"/>
        </w:trPr>
        <w:tc>
          <w:tcPr>
            <w:tcW w:w="1431" w:type="dxa"/>
            <w:tcBorders>
              <w:top w:val="single" w:sz="4" w:space="0" w:color="auto"/>
              <w:left w:val="nil"/>
              <w:bottom w:val="nil"/>
              <w:right w:val="nil"/>
            </w:tcBorders>
            <w:shd w:val="clear" w:color="auto" w:fill="auto"/>
            <w:vAlign w:val="center"/>
            <w:hideMark/>
          </w:tcPr>
          <w:p w14:paraId="307D566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GO:0022857</w:t>
            </w:r>
          </w:p>
        </w:tc>
        <w:tc>
          <w:tcPr>
            <w:tcW w:w="2020" w:type="dxa"/>
            <w:tcBorders>
              <w:top w:val="single" w:sz="4" w:space="0" w:color="auto"/>
              <w:left w:val="nil"/>
              <w:bottom w:val="nil"/>
              <w:right w:val="nil"/>
            </w:tcBorders>
            <w:shd w:val="clear" w:color="auto" w:fill="auto"/>
            <w:vAlign w:val="center"/>
            <w:hideMark/>
          </w:tcPr>
          <w:p w14:paraId="53692C8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transmembrane transporter activity</w:t>
            </w:r>
          </w:p>
        </w:tc>
        <w:tc>
          <w:tcPr>
            <w:tcW w:w="691" w:type="dxa"/>
            <w:tcBorders>
              <w:top w:val="single" w:sz="4" w:space="0" w:color="auto"/>
              <w:left w:val="nil"/>
              <w:bottom w:val="nil"/>
              <w:right w:val="nil"/>
            </w:tcBorders>
            <w:shd w:val="clear" w:color="auto" w:fill="auto"/>
            <w:vAlign w:val="center"/>
            <w:hideMark/>
          </w:tcPr>
          <w:p w14:paraId="04DEE35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single" w:sz="4" w:space="0" w:color="auto"/>
              <w:left w:val="nil"/>
              <w:bottom w:val="nil"/>
              <w:right w:val="nil"/>
            </w:tcBorders>
            <w:shd w:val="clear" w:color="auto" w:fill="auto"/>
            <w:vAlign w:val="center"/>
            <w:hideMark/>
          </w:tcPr>
          <w:p w14:paraId="75C4F47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1.68E-08</w:t>
            </w:r>
          </w:p>
        </w:tc>
        <w:tc>
          <w:tcPr>
            <w:tcW w:w="776" w:type="dxa"/>
            <w:tcBorders>
              <w:top w:val="single" w:sz="4" w:space="0" w:color="auto"/>
              <w:left w:val="nil"/>
              <w:bottom w:val="nil"/>
              <w:right w:val="nil"/>
            </w:tcBorders>
            <w:shd w:val="clear" w:color="auto" w:fill="auto"/>
            <w:vAlign w:val="center"/>
            <w:hideMark/>
          </w:tcPr>
          <w:p w14:paraId="1FE48F3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1.86E-11</w:t>
            </w:r>
          </w:p>
        </w:tc>
        <w:tc>
          <w:tcPr>
            <w:tcW w:w="589" w:type="dxa"/>
            <w:tcBorders>
              <w:top w:val="single" w:sz="4" w:space="0" w:color="auto"/>
              <w:left w:val="nil"/>
              <w:bottom w:val="nil"/>
              <w:right w:val="nil"/>
            </w:tcBorders>
            <w:shd w:val="clear" w:color="auto" w:fill="auto"/>
            <w:vAlign w:val="center"/>
            <w:hideMark/>
          </w:tcPr>
          <w:p w14:paraId="1E5629BD"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306</w:t>
            </w:r>
          </w:p>
        </w:tc>
        <w:tc>
          <w:tcPr>
            <w:tcW w:w="1093" w:type="dxa"/>
            <w:tcBorders>
              <w:top w:val="single" w:sz="4" w:space="0" w:color="auto"/>
              <w:left w:val="nil"/>
              <w:bottom w:val="nil"/>
              <w:right w:val="nil"/>
            </w:tcBorders>
            <w:shd w:val="clear" w:color="auto" w:fill="auto"/>
            <w:vAlign w:val="center"/>
            <w:hideMark/>
          </w:tcPr>
          <w:p w14:paraId="6A8BF07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1597</w:t>
            </w:r>
          </w:p>
        </w:tc>
        <w:tc>
          <w:tcPr>
            <w:tcW w:w="713" w:type="dxa"/>
            <w:tcBorders>
              <w:top w:val="single" w:sz="4" w:space="0" w:color="auto"/>
              <w:left w:val="nil"/>
              <w:bottom w:val="nil"/>
              <w:right w:val="nil"/>
            </w:tcBorders>
            <w:shd w:val="clear" w:color="auto" w:fill="auto"/>
            <w:vAlign w:val="center"/>
            <w:hideMark/>
          </w:tcPr>
          <w:p w14:paraId="1594863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6734</w:t>
            </w:r>
          </w:p>
        </w:tc>
        <w:tc>
          <w:tcPr>
            <w:tcW w:w="1093" w:type="dxa"/>
            <w:tcBorders>
              <w:top w:val="single" w:sz="4" w:space="0" w:color="auto"/>
              <w:left w:val="nil"/>
              <w:bottom w:val="nil"/>
              <w:right w:val="nil"/>
            </w:tcBorders>
            <w:shd w:val="clear" w:color="auto" w:fill="auto"/>
            <w:vAlign w:val="center"/>
            <w:hideMark/>
          </w:tcPr>
          <w:p w14:paraId="7DED609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54759</w:t>
            </w:r>
          </w:p>
        </w:tc>
      </w:tr>
      <w:tr w:rsidR="009A6EE2" w:rsidRPr="003C6E6A" w14:paraId="58DF2365" w14:textId="77777777" w:rsidTr="00490E87">
        <w:trPr>
          <w:trHeight w:val="510"/>
        </w:trPr>
        <w:tc>
          <w:tcPr>
            <w:tcW w:w="1431" w:type="dxa"/>
            <w:tcBorders>
              <w:top w:val="nil"/>
              <w:left w:val="nil"/>
              <w:bottom w:val="nil"/>
              <w:right w:val="nil"/>
            </w:tcBorders>
            <w:shd w:val="clear" w:color="auto" w:fill="auto"/>
            <w:vAlign w:val="center"/>
            <w:hideMark/>
          </w:tcPr>
          <w:p w14:paraId="7CA6168B"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GO:0005215</w:t>
            </w:r>
          </w:p>
        </w:tc>
        <w:tc>
          <w:tcPr>
            <w:tcW w:w="2020" w:type="dxa"/>
            <w:tcBorders>
              <w:top w:val="nil"/>
              <w:left w:val="nil"/>
              <w:bottom w:val="nil"/>
              <w:right w:val="nil"/>
            </w:tcBorders>
            <w:shd w:val="clear" w:color="auto" w:fill="auto"/>
            <w:vAlign w:val="center"/>
            <w:hideMark/>
          </w:tcPr>
          <w:p w14:paraId="0ABBC6A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transporter activity</w:t>
            </w:r>
          </w:p>
        </w:tc>
        <w:tc>
          <w:tcPr>
            <w:tcW w:w="691" w:type="dxa"/>
            <w:tcBorders>
              <w:top w:val="nil"/>
              <w:left w:val="nil"/>
              <w:bottom w:val="nil"/>
              <w:right w:val="nil"/>
            </w:tcBorders>
            <w:shd w:val="clear" w:color="auto" w:fill="auto"/>
            <w:vAlign w:val="center"/>
            <w:hideMark/>
          </w:tcPr>
          <w:p w14:paraId="60C023AB"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462549C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1.68E-08</w:t>
            </w:r>
          </w:p>
        </w:tc>
        <w:tc>
          <w:tcPr>
            <w:tcW w:w="776" w:type="dxa"/>
            <w:tcBorders>
              <w:top w:val="nil"/>
              <w:left w:val="nil"/>
              <w:bottom w:val="nil"/>
              <w:right w:val="nil"/>
            </w:tcBorders>
            <w:shd w:val="clear" w:color="auto" w:fill="auto"/>
            <w:vAlign w:val="center"/>
            <w:hideMark/>
          </w:tcPr>
          <w:p w14:paraId="1F8B943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1.35E-11</w:t>
            </w:r>
          </w:p>
        </w:tc>
        <w:tc>
          <w:tcPr>
            <w:tcW w:w="589" w:type="dxa"/>
            <w:tcBorders>
              <w:top w:val="nil"/>
              <w:left w:val="nil"/>
              <w:bottom w:val="nil"/>
              <w:right w:val="nil"/>
            </w:tcBorders>
            <w:shd w:val="clear" w:color="auto" w:fill="auto"/>
            <w:vAlign w:val="center"/>
            <w:hideMark/>
          </w:tcPr>
          <w:p w14:paraId="48C285D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321</w:t>
            </w:r>
          </w:p>
        </w:tc>
        <w:tc>
          <w:tcPr>
            <w:tcW w:w="1093" w:type="dxa"/>
            <w:tcBorders>
              <w:top w:val="nil"/>
              <w:left w:val="nil"/>
              <w:bottom w:val="nil"/>
              <w:right w:val="nil"/>
            </w:tcBorders>
            <w:shd w:val="clear" w:color="auto" w:fill="auto"/>
            <w:vAlign w:val="center"/>
            <w:hideMark/>
          </w:tcPr>
          <w:p w14:paraId="6995138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1689</w:t>
            </w:r>
          </w:p>
        </w:tc>
        <w:tc>
          <w:tcPr>
            <w:tcW w:w="713" w:type="dxa"/>
            <w:tcBorders>
              <w:top w:val="nil"/>
              <w:left w:val="nil"/>
              <w:bottom w:val="nil"/>
              <w:right w:val="nil"/>
            </w:tcBorders>
            <w:shd w:val="clear" w:color="auto" w:fill="auto"/>
            <w:vAlign w:val="center"/>
            <w:hideMark/>
          </w:tcPr>
          <w:p w14:paraId="171AB8AD"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6719</w:t>
            </w:r>
          </w:p>
        </w:tc>
        <w:tc>
          <w:tcPr>
            <w:tcW w:w="1093" w:type="dxa"/>
            <w:tcBorders>
              <w:top w:val="nil"/>
              <w:left w:val="nil"/>
              <w:bottom w:val="nil"/>
              <w:right w:val="nil"/>
            </w:tcBorders>
            <w:shd w:val="clear" w:color="auto" w:fill="auto"/>
            <w:vAlign w:val="center"/>
            <w:hideMark/>
          </w:tcPr>
          <w:p w14:paraId="772B72C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54667</w:t>
            </w:r>
          </w:p>
        </w:tc>
      </w:tr>
      <w:tr w:rsidR="009A6EE2" w:rsidRPr="003C6E6A" w14:paraId="1ED62EDF" w14:textId="77777777" w:rsidTr="00490E87">
        <w:trPr>
          <w:trHeight w:val="600"/>
        </w:trPr>
        <w:tc>
          <w:tcPr>
            <w:tcW w:w="1431" w:type="dxa"/>
            <w:tcBorders>
              <w:top w:val="nil"/>
              <w:left w:val="nil"/>
              <w:bottom w:val="nil"/>
              <w:right w:val="nil"/>
            </w:tcBorders>
            <w:shd w:val="clear" w:color="auto" w:fill="auto"/>
            <w:vAlign w:val="center"/>
            <w:hideMark/>
          </w:tcPr>
          <w:p w14:paraId="035DB12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GO:0046527</w:t>
            </w:r>
          </w:p>
        </w:tc>
        <w:tc>
          <w:tcPr>
            <w:tcW w:w="2020" w:type="dxa"/>
            <w:tcBorders>
              <w:top w:val="nil"/>
              <w:left w:val="nil"/>
              <w:bottom w:val="nil"/>
              <w:right w:val="nil"/>
            </w:tcBorders>
            <w:shd w:val="clear" w:color="auto" w:fill="auto"/>
            <w:vAlign w:val="center"/>
            <w:hideMark/>
          </w:tcPr>
          <w:p w14:paraId="3C613E3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glucosyltransferase activity</w:t>
            </w:r>
          </w:p>
        </w:tc>
        <w:tc>
          <w:tcPr>
            <w:tcW w:w="691" w:type="dxa"/>
            <w:tcBorders>
              <w:top w:val="nil"/>
              <w:left w:val="nil"/>
              <w:bottom w:val="nil"/>
              <w:right w:val="nil"/>
            </w:tcBorders>
            <w:shd w:val="clear" w:color="auto" w:fill="auto"/>
            <w:vAlign w:val="center"/>
            <w:hideMark/>
          </w:tcPr>
          <w:p w14:paraId="799CAE2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0AD1F6C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1.68E-08</w:t>
            </w:r>
          </w:p>
        </w:tc>
        <w:tc>
          <w:tcPr>
            <w:tcW w:w="776" w:type="dxa"/>
            <w:tcBorders>
              <w:top w:val="nil"/>
              <w:left w:val="nil"/>
              <w:bottom w:val="nil"/>
              <w:right w:val="nil"/>
            </w:tcBorders>
            <w:shd w:val="clear" w:color="auto" w:fill="auto"/>
            <w:vAlign w:val="center"/>
            <w:hideMark/>
          </w:tcPr>
          <w:p w14:paraId="33F4ACE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8.10E-12</w:t>
            </w:r>
          </w:p>
        </w:tc>
        <w:tc>
          <w:tcPr>
            <w:tcW w:w="589" w:type="dxa"/>
            <w:tcBorders>
              <w:top w:val="nil"/>
              <w:left w:val="nil"/>
              <w:bottom w:val="nil"/>
              <w:right w:val="nil"/>
            </w:tcBorders>
            <w:shd w:val="clear" w:color="auto" w:fill="auto"/>
            <w:vAlign w:val="center"/>
            <w:hideMark/>
          </w:tcPr>
          <w:p w14:paraId="4C9AACE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72</w:t>
            </w:r>
          </w:p>
        </w:tc>
        <w:tc>
          <w:tcPr>
            <w:tcW w:w="1093" w:type="dxa"/>
            <w:tcBorders>
              <w:top w:val="nil"/>
              <w:left w:val="nil"/>
              <w:bottom w:val="nil"/>
              <w:right w:val="nil"/>
            </w:tcBorders>
            <w:shd w:val="clear" w:color="auto" w:fill="auto"/>
            <w:vAlign w:val="center"/>
            <w:hideMark/>
          </w:tcPr>
          <w:p w14:paraId="64E80B9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209</w:t>
            </w:r>
          </w:p>
        </w:tc>
        <w:tc>
          <w:tcPr>
            <w:tcW w:w="713" w:type="dxa"/>
            <w:tcBorders>
              <w:top w:val="nil"/>
              <w:left w:val="nil"/>
              <w:bottom w:val="nil"/>
              <w:right w:val="nil"/>
            </w:tcBorders>
            <w:shd w:val="clear" w:color="auto" w:fill="auto"/>
            <w:vAlign w:val="center"/>
            <w:hideMark/>
          </w:tcPr>
          <w:p w14:paraId="3511420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6968</w:t>
            </w:r>
          </w:p>
        </w:tc>
        <w:tc>
          <w:tcPr>
            <w:tcW w:w="1093" w:type="dxa"/>
            <w:tcBorders>
              <w:top w:val="nil"/>
              <w:left w:val="nil"/>
              <w:bottom w:val="nil"/>
              <w:right w:val="nil"/>
            </w:tcBorders>
            <w:shd w:val="clear" w:color="auto" w:fill="auto"/>
            <w:vAlign w:val="center"/>
            <w:hideMark/>
          </w:tcPr>
          <w:p w14:paraId="721EB36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56147</w:t>
            </w:r>
          </w:p>
        </w:tc>
      </w:tr>
      <w:tr w:rsidR="009A6EE2" w:rsidRPr="003C6E6A" w14:paraId="5540247B" w14:textId="77777777" w:rsidTr="00490E87">
        <w:trPr>
          <w:trHeight w:val="980"/>
        </w:trPr>
        <w:tc>
          <w:tcPr>
            <w:tcW w:w="1431" w:type="dxa"/>
            <w:tcBorders>
              <w:top w:val="nil"/>
              <w:left w:val="nil"/>
              <w:bottom w:val="nil"/>
              <w:right w:val="nil"/>
            </w:tcBorders>
            <w:shd w:val="clear" w:color="auto" w:fill="auto"/>
            <w:vAlign w:val="center"/>
            <w:hideMark/>
          </w:tcPr>
          <w:p w14:paraId="19D0E59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GO:0015318</w:t>
            </w:r>
          </w:p>
        </w:tc>
        <w:tc>
          <w:tcPr>
            <w:tcW w:w="2020" w:type="dxa"/>
            <w:tcBorders>
              <w:top w:val="nil"/>
              <w:left w:val="nil"/>
              <w:bottom w:val="nil"/>
              <w:right w:val="nil"/>
            </w:tcBorders>
            <w:shd w:val="clear" w:color="auto" w:fill="auto"/>
            <w:vAlign w:val="center"/>
            <w:hideMark/>
          </w:tcPr>
          <w:p w14:paraId="7E03F39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inorganic molecular entity transmembrane transporter activity</w:t>
            </w:r>
          </w:p>
        </w:tc>
        <w:tc>
          <w:tcPr>
            <w:tcW w:w="691" w:type="dxa"/>
            <w:tcBorders>
              <w:top w:val="nil"/>
              <w:left w:val="nil"/>
              <w:bottom w:val="nil"/>
              <w:right w:val="nil"/>
            </w:tcBorders>
            <w:shd w:val="clear" w:color="auto" w:fill="auto"/>
            <w:vAlign w:val="center"/>
            <w:hideMark/>
          </w:tcPr>
          <w:p w14:paraId="78A4FB1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6C41785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2.05E-08</w:t>
            </w:r>
          </w:p>
        </w:tc>
        <w:tc>
          <w:tcPr>
            <w:tcW w:w="776" w:type="dxa"/>
            <w:tcBorders>
              <w:top w:val="nil"/>
              <w:left w:val="nil"/>
              <w:bottom w:val="nil"/>
              <w:right w:val="nil"/>
            </w:tcBorders>
            <w:shd w:val="clear" w:color="auto" w:fill="auto"/>
            <w:vAlign w:val="center"/>
            <w:hideMark/>
          </w:tcPr>
          <w:p w14:paraId="26B2C3D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3.03E-11</w:t>
            </w:r>
          </w:p>
        </w:tc>
        <w:tc>
          <w:tcPr>
            <w:tcW w:w="589" w:type="dxa"/>
            <w:tcBorders>
              <w:top w:val="nil"/>
              <w:left w:val="nil"/>
              <w:bottom w:val="nil"/>
              <w:right w:val="nil"/>
            </w:tcBorders>
            <w:shd w:val="clear" w:color="auto" w:fill="auto"/>
            <w:vAlign w:val="center"/>
            <w:hideMark/>
          </w:tcPr>
          <w:p w14:paraId="330F593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181</w:t>
            </w:r>
          </w:p>
        </w:tc>
        <w:tc>
          <w:tcPr>
            <w:tcW w:w="1093" w:type="dxa"/>
            <w:tcBorders>
              <w:top w:val="nil"/>
              <w:left w:val="nil"/>
              <w:bottom w:val="nil"/>
              <w:right w:val="nil"/>
            </w:tcBorders>
            <w:shd w:val="clear" w:color="auto" w:fill="auto"/>
            <w:vAlign w:val="center"/>
            <w:hideMark/>
          </w:tcPr>
          <w:p w14:paraId="6EDF15A1"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820</w:t>
            </w:r>
          </w:p>
        </w:tc>
        <w:tc>
          <w:tcPr>
            <w:tcW w:w="713" w:type="dxa"/>
            <w:tcBorders>
              <w:top w:val="nil"/>
              <w:left w:val="nil"/>
              <w:bottom w:val="nil"/>
              <w:right w:val="nil"/>
            </w:tcBorders>
            <w:shd w:val="clear" w:color="auto" w:fill="auto"/>
            <w:vAlign w:val="center"/>
            <w:hideMark/>
          </w:tcPr>
          <w:p w14:paraId="7F4DC29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6859</w:t>
            </w:r>
          </w:p>
        </w:tc>
        <w:tc>
          <w:tcPr>
            <w:tcW w:w="1093" w:type="dxa"/>
            <w:tcBorders>
              <w:top w:val="nil"/>
              <w:left w:val="nil"/>
              <w:bottom w:val="nil"/>
              <w:right w:val="nil"/>
            </w:tcBorders>
            <w:shd w:val="clear" w:color="auto" w:fill="auto"/>
            <w:vAlign w:val="center"/>
            <w:hideMark/>
          </w:tcPr>
          <w:p w14:paraId="652EF37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55536</w:t>
            </w:r>
          </w:p>
        </w:tc>
      </w:tr>
      <w:tr w:rsidR="009A6EE2" w:rsidRPr="003C6E6A" w14:paraId="15408B29" w14:textId="77777777" w:rsidTr="00490E87">
        <w:trPr>
          <w:trHeight w:val="723"/>
        </w:trPr>
        <w:tc>
          <w:tcPr>
            <w:tcW w:w="1431" w:type="dxa"/>
            <w:tcBorders>
              <w:top w:val="nil"/>
              <w:left w:val="nil"/>
              <w:bottom w:val="nil"/>
              <w:right w:val="nil"/>
            </w:tcBorders>
            <w:shd w:val="clear" w:color="auto" w:fill="auto"/>
            <w:vAlign w:val="center"/>
            <w:hideMark/>
          </w:tcPr>
          <w:p w14:paraId="18C45841"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GO:0015075</w:t>
            </w:r>
          </w:p>
        </w:tc>
        <w:tc>
          <w:tcPr>
            <w:tcW w:w="2020" w:type="dxa"/>
            <w:tcBorders>
              <w:top w:val="nil"/>
              <w:left w:val="nil"/>
              <w:bottom w:val="nil"/>
              <w:right w:val="nil"/>
            </w:tcBorders>
            <w:shd w:val="clear" w:color="auto" w:fill="auto"/>
            <w:vAlign w:val="center"/>
            <w:hideMark/>
          </w:tcPr>
          <w:p w14:paraId="3F7A79B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ion transmembrane transporter activity</w:t>
            </w:r>
          </w:p>
        </w:tc>
        <w:tc>
          <w:tcPr>
            <w:tcW w:w="691" w:type="dxa"/>
            <w:tcBorders>
              <w:top w:val="nil"/>
              <w:left w:val="nil"/>
              <w:bottom w:val="nil"/>
              <w:right w:val="nil"/>
            </w:tcBorders>
            <w:shd w:val="clear" w:color="auto" w:fill="auto"/>
            <w:vAlign w:val="center"/>
            <w:hideMark/>
          </w:tcPr>
          <w:p w14:paraId="589C8C51"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08BFDEAA"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1.33E-07</w:t>
            </w:r>
          </w:p>
        </w:tc>
        <w:tc>
          <w:tcPr>
            <w:tcW w:w="776" w:type="dxa"/>
            <w:tcBorders>
              <w:top w:val="nil"/>
              <w:left w:val="nil"/>
              <w:bottom w:val="nil"/>
              <w:right w:val="nil"/>
            </w:tcBorders>
            <w:shd w:val="clear" w:color="auto" w:fill="auto"/>
            <w:vAlign w:val="center"/>
            <w:hideMark/>
          </w:tcPr>
          <w:p w14:paraId="43CDCE1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2.45E-10</w:t>
            </w:r>
          </w:p>
        </w:tc>
        <w:tc>
          <w:tcPr>
            <w:tcW w:w="589" w:type="dxa"/>
            <w:tcBorders>
              <w:top w:val="nil"/>
              <w:left w:val="nil"/>
              <w:bottom w:val="nil"/>
              <w:right w:val="nil"/>
            </w:tcBorders>
            <w:shd w:val="clear" w:color="auto" w:fill="auto"/>
            <w:vAlign w:val="center"/>
            <w:hideMark/>
          </w:tcPr>
          <w:p w14:paraId="49671F6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215</w:t>
            </w:r>
          </w:p>
        </w:tc>
        <w:tc>
          <w:tcPr>
            <w:tcW w:w="1093" w:type="dxa"/>
            <w:tcBorders>
              <w:top w:val="nil"/>
              <w:left w:val="nil"/>
              <w:bottom w:val="nil"/>
              <w:right w:val="nil"/>
            </w:tcBorders>
            <w:shd w:val="clear" w:color="auto" w:fill="auto"/>
            <w:vAlign w:val="center"/>
            <w:hideMark/>
          </w:tcPr>
          <w:p w14:paraId="142C288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1056</w:t>
            </w:r>
          </w:p>
        </w:tc>
        <w:tc>
          <w:tcPr>
            <w:tcW w:w="713" w:type="dxa"/>
            <w:tcBorders>
              <w:top w:val="nil"/>
              <w:left w:val="nil"/>
              <w:bottom w:val="nil"/>
              <w:right w:val="nil"/>
            </w:tcBorders>
            <w:shd w:val="clear" w:color="auto" w:fill="auto"/>
            <w:vAlign w:val="center"/>
            <w:hideMark/>
          </w:tcPr>
          <w:p w14:paraId="7D1B9DC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6825</w:t>
            </w:r>
          </w:p>
        </w:tc>
        <w:tc>
          <w:tcPr>
            <w:tcW w:w="1093" w:type="dxa"/>
            <w:tcBorders>
              <w:top w:val="nil"/>
              <w:left w:val="nil"/>
              <w:bottom w:val="nil"/>
              <w:right w:val="nil"/>
            </w:tcBorders>
            <w:shd w:val="clear" w:color="auto" w:fill="auto"/>
            <w:vAlign w:val="center"/>
            <w:hideMark/>
          </w:tcPr>
          <w:p w14:paraId="2780DA3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55300</w:t>
            </w:r>
          </w:p>
        </w:tc>
      </w:tr>
      <w:tr w:rsidR="009A6EE2" w:rsidRPr="003C6E6A" w14:paraId="13AB1554" w14:textId="77777777" w:rsidTr="00490E87">
        <w:trPr>
          <w:trHeight w:val="510"/>
        </w:trPr>
        <w:tc>
          <w:tcPr>
            <w:tcW w:w="1431" w:type="dxa"/>
            <w:tcBorders>
              <w:top w:val="nil"/>
              <w:left w:val="nil"/>
              <w:bottom w:val="nil"/>
              <w:right w:val="nil"/>
            </w:tcBorders>
            <w:shd w:val="clear" w:color="auto" w:fill="auto"/>
            <w:vAlign w:val="center"/>
            <w:hideMark/>
          </w:tcPr>
          <w:p w14:paraId="68275E3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GO:0020037</w:t>
            </w:r>
          </w:p>
        </w:tc>
        <w:tc>
          <w:tcPr>
            <w:tcW w:w="2020" w:type="dxa"/>
            <w:tcBorders>
              <w:top w:val="nil"/>
              <w:left w:val="nil"/>
              <w:bottom w:val="nil"/>
              <w:right w:val="nil"/>
            </w:tcBorders>
            <w:shd w:val="clear" w:color="auto" w:fill="auto"/>
            <w:vAlign w:val="center"/>
            <w:hideMark/>
          </w:tcPr>
          <w:p w14:paraId="49553D6A"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heme binding</w:t>
            </w:r>
          </w:p>
        </w:tc>
        <w:tc>
          <w:tcPr>
            <w:tcW w:w="691" w:type="dxa"/>
            <w:tcBorders>
              <w:top w:val="nil"/>
              <w:left w:val="nil"/>
              <w:bottom w:val="nil"/>
              <w:right w:val="nil"/>
            </w:tcBorders>
            <w:shd w:val="clear" w:color="auto" w:fill="auto"/>
            <w:vAlign w:val="center"/>
            <w:hideMark/>
          </w:tcPr>
          <w:p w14:paraId="6621ED8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3EA1AAE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6.03E-07</w:t>
            </w:r>
          </w:p>
        </w:tc>
        <w:tc>
          <w:tcPr>
            <w:tcW w:w="776" w:type="dxa"/>
            <w:tcBorders>
              <w:top w:val="nil"/>
              <w:left w:val="nil"/>
              <w:bottom w:val="nil"/>
              <w:right w:val="nil"/>
            </w:tcBorders>
            <w:shd w:val="clear" w:color="auto" w:fill="auto"/>
            <w:vAlign w:val="center"/>
            <w:hideMark/>
          </w:tcPr>
          <w:p w14:paraId="5B266AD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1.34E-09</w:t>
            </w:r>
          </w:p>
        </w:tc>
        <w:tc>
          <w:tcPr>
            <w:tcW w:w="589" w:type="dxa"/>
            <w:tcBorders>
              <w:top w:val="nil"/>
              <w:left w:val="nil"/>
              <w:bottom w:val="nil"/>
              <w:right w:val="nil"/>
            </w:tcBorders>
            <w:shd w:val="clear" w:color="auto" w:fill="auto"/>
            <w:vAlign w:val="center"/>
            <w:hideMark/>
          </w:tcPr>
          <w:p w14:paraId="6BDD647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88</w:t>
            </w:r>
          </w:p>
        </w:tc>
        <w:tc>
          <w:tcPr>
            <w:tcW w:w="1093" w:type="dxa"/>
            <w:tcBorders>
              <w:top w:val="nil"/>
              <w:left w:val="nil"/>
              <w:bottom w:val="nil"/>
              <w:right w:val="nil"/>
            </w:tcBorders>
            <w:shd w:val="clear" w:color="auto" w:fill="auto"/>
            <w:vAlign w:val="center"/>
            <w:hideMark/>
          </w:tcPr>
          <w:p w14:paraId="27630E9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324</w:t>
            </w:r>
          </w:p>
        </w:tc>
        <w:tc>
          <w:tcPr>
            <w:tcW w:w="713" w:type="dxa"/>
            <w:tcBorders>
              <w:top w:val="nil"/>
              <w:left w:val="nil"/>
              <w:bottom w:val="nil"/>
              <w:right w:val="nil"/>
            </w:tcBorders>
            <w:shd w:val="clear" w:color="auto" w:fill="auto"/>
            <w:vAlign w:val="center"/>
            <w:hideMark/>
          </w:tcPr>
          <w:p w14:paraId="1E33213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6952</w:t>
            </w:r>
          </w:p>
        </w:tc>
        <w:tc>
          <w:tcPr>
            <w:tcW w:w="1093" w:type="dxa"/>
            <w:tcBorders>
              <w:top w:val="nil"/>
              <w:left w:val="nil"/>
              <w:bottom w:val="nil"/>
              <w:right w:val="nil"/>
            </w:tcBorders>
            <w:shd w:val="clear" w:color="auto" w:fill="auto"/>
            <w:vAlign w:val="center"/>
            <w:hideMark/>
          </w:tcPr>
          <w:p w14:paraId="2A8D8EC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56032</w:t>
            </w:r>
          </w:p>
        </w:tc>
      </w:tr>
      <w:tr w:rsidR="009A6EE2" w:rsidRPr="003C6E6A" w14:paraId="7DE8A70D" w14:textId="77777777" w:rsidTr="00490E87">
        <w:trPr>
          <w:trHeight w:val="626"/>
        </w:trPr>
        <w:tc>
          <w:tcPr>
            <w:tcW w:w="1431" w:type="dxa"/>
            <w:tcBorders>
              <w:top w:val="nil"/>
              <w:left w:val="nil"/>
              <w:bottom w:val="nil"/>
              <w:right w:val="nil"/>
            </w:tcBorders>
            <w:shd w:val="clear" w:color="auto" w:fill="auto"/>
            <w:vAlign w:val="center"/>
            <w:hideMark/>
          </w:tcPr>
          <w:p w14:paraId="255DF15D"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GO:0022804</w:t>
            </w:r>
          </w:p>
        </w:tc>
        <w:tc>
          <w:tcPr>
            <w:tcW w:w="2020" w:type="dxa"/>
            <w:tcBorders>
              <w:top w:val="nil"/>
              <w:left w:val="nil"/>
              <w:bottom w:val="nil"/>
              <w:right w:val="nil"/>
            </w:tcBorders>
            <w:shd w:val="clear" w:color="auto" w:fill="auto"/>
            <w:vAlign w:val="center"/>
            <w:hideMark/>
          </w:tcPr>
          <w:p w14:paraId="200138F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active transmembrane transporter activity</w:t>
            </w:r>
          </w:p>
        </w:tc>
        <w:tc>
          <w:tcPr>
            <w:tcW w:w="691" w:type="dxa"/>
            <w:tcBorders>
              <w:top w:val="nil"/>
              <w:left w:val="nil"/>
              <w:bottom w:val="nil"/>
              <w:right w:val="nil"/>
            </w:tcBorders>
            <w:shd w:val="clear" w:color="auto" w:fill="auto"/>
            <w:vAlign w:val="center"/>
            <w:hideMark/>
          </w:tcPr>
          <w:p w14:paraId="69F2BD0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2049E3C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1.39E-06</w:t>
            </w:r>
          </w:p>
        </w:tc>
        <w:tc>
          <w:tcPr>
            <w:tcW w:w="776" w:type="dxa"/>
            <w:tcBorders>
              <w:top w:val="nil"/>
              <w:left w:val="nil"/>
              <w:bottom w:val="nil"/>
              <w:right w:val="nil"/>
            </w:tcBorders>
            <w:shd w:val="clear" w:color="auto" w:fill="auto"/>
            <w:vAlign w:val="center"/>
            <w:hideMark/>
          </w:tcPr>
          <w:p w14:paraId="4DB4DC6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3.58E-09</w:t>
            </w:r>
          </w:p>
        </w:tc>
        <w:tc>
          <w:tcPr>
            <w:tcW w:w="589" w:type="dxa"/>
            <w:tcBorders>
              <w:top w:val="nil"/>
              <w:left w:val="nil"/>
              <w:bottom w:val="nil"/>
              <w:right w:val="nil"/>
            </w:tcBorders>
            <w:shd w:val="clear" w:color="auto" w:fill="auto"/>
            <w:vAlign w:val="center"/>
            <w:hideMark/>
          </w:tcPr>
          <w:p w14:paraId="2E79413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131</w:t>
            </w:r>
          </w:p>
        </w:tc>
        <w:tc>
          <w:tcPr>
            <w:tcW w:w="1093" w:type="dxa"/>
            <w:tcBorders>
              <w:top w:val="nil"/>
              <w:left w:val="nil"/>
              <w:bottom w:val="nil"/>
              <w:right w:val="nil"/>
            </w:tcBorders>
            <w:shd w:val="clear" w:color="auto" w:fill="auto"/>
            <w:vAlign w:val="center"/>
            <w:hideMark/>
          </w:tcPr>
          <w:p w14:paraId="7CC7282D"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577</w:t>
            </w:r>
          </w:p>
        </w:tc>
        <w:tc>
          <w:tcPr>
            <w:tcW w:w="713" w:type="dxa"/>
            <w:tcBorders>
              <w:top w:val="nil"/>
              <w:left w:val="nil"/>
              <w:bottom w:val="nil"/>
              <w:right w:val="nil"/>
            </w:tcBorders>
            <w:shd w:val="clear" w:color="auto" w:fill="auto"/>
            <w:vAlign w:val="center"/>
            <w:hideMark/>
          </w:tcPr>
          <w:p w14:paraId="7F5D40B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6909</w:t>
            </w:r>
          </w:p>
        </w:tc>
        <w:tc>
          <w:tcPr>
            <w:tcW w:w="1093" w:type="dxa"/>
            <w:tcBorders>
              <w:top w:val="nil"/>
              <w:left w:val="nil"/>
              <w:bottom w:val="nil"/>
              <w:right w:val="nil"/>
            </w:tcBorders>
            <w:shd w:val="clear" w:color="auto" w:fill="auto"/>
            <w:vAlign w:val="center"/>
            <w:hideMark/>
          </w:tcPr>
          <w:p w14:paraId="37882B0F"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55779</w:t>
            </w:r>
          </w:p>
        </w:tc>
      </w:tr>
      <w:tr w:rsidR="009A6EE2" w:rsidRPr="003C6E6A" w14:paraId="74B56E0E" w14:textId="77777777" w:rsidTr="00490E87">
        <w:trPr>
          <w:trHeight w:val="630"/>
        </w:trPr>
        <w:tc>
          <w:tcPr>
            <w:tcW w:w="1431" w:type="dxa"/>
            <w:tcBorders>
              <w:top w:val="nil"/>
              <w:left w:val="nil"/>
              <w:bottom w:val="nil"/>
              <w:right w:val="nil"/>
            </w:tcBorders>
            <w:shd w:val="clear" w:color="auto" w:fill="auto"/>
            <w:vAlign w:val="center"/>
            <w:hideMark/>
          </w:tcPr>
          <w:p w14:paraId="615D9E4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GO:0008194</w:t>
            </w:r>
          </w:p>
        </w:tc>
        <w:tc>
          <w:tcPr>
            <w:tcW w:w="2020" w:type="dxa"/>
            <w:tcBorders>
              <w:top w:val="nil"/>
              <w:left w:val="nil"/>
              <w:bottom w:val="nil"/>
              <w:right w:val="nil"/>
            </w:tcBorders>
            <w:shd w:val="clear" w:color="auto" w:fill="auto"/>
            <w:vAlign w:val="center"/>
            <w:hideMark/>
          </w:tcPr>
          <w:p w14:paraId="5F8EBE1F"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UDP-glycosyltransferase activity</w:t>
            </w:r>
          </w:p>
        </w:tc>
        <w:tc>
          <w:tcPr>
            <w:tcW w:w="691" w:type="dxa"/>
            <w:tcBorders>
              <w:top w:val="nil"/>
              <w:left w:val="nil"/>
              <w:bottom w:val="nil"/>
              <w:right w:val="nil"/>
            </w:tcBorders>
            <w:shd w:val="clear" w:color="auto" w:fill="auto"/>
            <w:vAlign w:val="center"/>
            <w:hideMark/>
          </w:tcPr>
          <w:p w14:paraId="0220966A"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37370A3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4.51E-06</w:t>
            </w:r>
          </w:p>
        </w:tc>
        <w:tc>
          <w:tcPr>
            <w:tcW w:w="776" w:type="dxa"/>
            <w:tcBorders>
              <w:top w:val="nil"/>
              <w:left w:val="nil"/>
              <w:bottom w:val="nil"/>
              <w:right w:val="nil"/>
            </w:tcBorders>
            <w:shd w:val="clear" w:color="auto" w:fill="auto"/>
            <w:vAlign w:val="center"/>
            <w:hideMark/>
          </w:tcPr>
          <w:p w14:paraId="5590CD0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1.33E-08</w:t>
            </w:r>
          </w:p>
        </w:tc>
        <w:tc>
          <w:tcPr>
            <w:tcW w:w="589" w:type="dxa"/>
            <w:tcBorders>
              <w:top w:val="nil"/>
              <w:left w:val="nil"/>
              <w:bottom w:val="nil"/>
              <w:right w:val="nil"/>
            </w:tcBorders>
            <w:shd w:val="clear" w:color="auto" w:fill="auto"/>
            <w:vAlign w:val="center"/>
            <w:hideMark/>
          </w:tcPr>
          <w:p w14:paraId="2F169AF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96</w:t>
            </w:r>
          </w:p>
        </w:tc>
        <w:tc>
          <w:tcPr>
            <w:tcW w:w="1093" w:type="dxa"/>
            <w:tcBorders>
              <w:top w:val="nil"/>
              <w:left w:val="nil"/>
              <w:bottom w:val="nil"/>
              <w:right w:val="nil"/>
            </w:tcBorders>
            <w:shd w:val="clear" w:color="auto" w:fill="auto"/>
            <w:vAlign w:val="center"/>
            <w:hideMark/>
          </w:tcPr>
          <w:p w14:paraId="11433D7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388</w:t>
            </w:r>
          </w:p>
        </w:tc>
        <w:tc>
          <w:tcPr>
            <w:tcW w:w="713" w:type="dxa"/>
            <w:tcBorders>
              <w:top w:val="nil"/>
              <w:left w:val="nil"/>
              <w:bottom w:val="nil"/>
              <w:right w:val="nil"/>
            </w:tcBorders>
            <w:shd w:val="clear" w:color="auto" w:fill="auto"/>
            <w:vAlign w:val="center"/>
            <w:hideMark/>
          </w:tcPr>
          <w:p w14:paraId="5B99A1E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6944</w:t>
            </w:r>
          </w:p>
        </w:tc>
        <w:tc>
          <w:tcPr>
            <w:tcW w:w="1093" w:type="dxa"/>
            <w:tcBorders>
              <w:top w:val="nil"/>
              <w:left w:val="nil"/>
              <w:bottom w:val="nil"/>
              <w:right w:val="nil"/>
            </w:tcBorders>
            <w:shd w:val="clear" w:color="auto" w:fill="auto"/>
            <w:vAlign w:val="center"/>
            <w:hideMark/>
          </w:tcPr>
          <w:p w14:paraId="2FE4B9B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55968</w:t>
            </w:r>
          </w:p>
        </w:tc>
      </w:tr>
      <w:tr w:rsidR="009A6EE2" w:rsidRPr="003C6E6A" w14:paraId="1EBDBE1B" w14:textId="77777777" w:rsidTr="00490E87">
        <w:trPr>
          <w:trHeight w:val="744"/>
        </w:trPr>
        <w:tc>
          <w:tcPr>
            <w:tcW w:w="1431" w:type="dxa"/>
            <w:tcBorders>
              <w:top w:val="nil"/>
              <w:left w:val="nil"/>
              <w:bottom w:val="nil"/>
              <w:right w:val="nil"/>
            </w:tcBorders>
            <w:shd w:val="clear" w:color="auto" w:fill="auto"/>
            <w:vAlign w:val="center"/>
            <w:hideMark/>
          </w:tcPr>
          <w:p w14:paraId="6F4C015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GO:0016758</w:t>
            </w:r>
          </w:p>
        </w:tc>
        <w:tc>
          <w:tcPr>
            <w:tcW w:w="2020" w:type="dxa"/>
            <w:tcBorders>
              <w:top w:val="nil"/>
              <w:left w:val="nil"/>
              <w:bottom w:val="nil"/>
              <w:right w:val="nil"/>
            </w:tcBorders>
            <w:shd w:val="clear" w:color="auto" w:fill="auto"/>
            <w:vAlign w:val="center"/>
            <w:hideMark/>
          </w:tcPr>
          <w:p w14:paraId="51DCB3AF"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transferase activity, transferring hexosyl groups</w:t>
            </w:r>
          </w:p>
        </w:tc>
        <w:tc>
          <w:tcPr>
            <w:tcW w:w="691" w:type="dxa"/>
            <w:tcBorders>
              <w:top w:val="nil"/>
              <w:left w:val="nil"/>
              <w:bottom w:val="nil"/>
              <w:right w:val="nil"/>
            </w:tcBorders>
            <w:shd w:val="clear" w:color="auto" w:fill="auto"/>
            <w:vAlign w:val="center"/>
            <w:hideMark/>
          </w:tcPr>
          <w:p w14:paraId="1AE6204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09705C1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7.28E-06</w:t>
            </w:r>
          </w:p>
        </w:tc>
        <w:tc>
          <w:tcPr>
            <w:tcW w:w="776" w:type="dxa"/>
            <w:tcBorders>
              <w:top w:val="nil"/>
              <w:left w:val="nil"/>
              <w:bottom w:val="nil"/>
              <w:right w:val="nil"/>
            </w:tcBorders>
            <w:shd w:val="clear" w:color="auto" w:fill="auto"/>
            <w:vAlign w:val="center"/>
            <w:hideMark/>
          </w:tcPr>
          <w:p w14:paraId="3689CF9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2.42E-08</w:t>
            </w:r>
          </w:p>
        </w:tc>
        <w:tc>
          <w:tcPr>
            <w:tcW w:w="589" w:type="dxa"/>
            <w:tcBorders>
              <w:top w:val="nil"/>
              <w:left w:val="nil"/>
              <w:bottom w:val="nil"/>
              <w:right w:val="nil"/>
            </w:tcBorders>
            <w:shd w:val="clear" w:color="auto" w:fill="auto"/>
            <w:vAlign w:val="center"/>
            <w:hideMark/>
          </w:tcPr>
          <w:p w14:paraId="5FECFF7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113</w:t>
            </w:r>
          </w:p>
        </w:tc>
        <w:tc>
          <w:tcPr>
            <w:tcW w:w="1093" w:type="dxa"/>
            <w:tcBorders>
              <w:top w:val="nil"/>
              <w:left w:val="nil"/>
              <w:bottom w:val="nil"/>
              <w:right w:val="nil"/>
            </w:tcBorders>
            <w:shd w:val="clear" w:color="auto" w:fill="auto"/>
            <w:vAlign w:val="center"/>
            <w:hideMark/>
          </w:tcPr>
          <w:p w14:paraId="2212240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492</w:t>
            </w:r>
          </w:p>
        </w:tc>
        <w:tc>
          <w:tcPr>
            <w:tcW w:w="713" w:type="dxa"/>
            <w:tcBorders>
              <w:top w:val="nil"/>
              <w:left w:val="nil"/>
              <w:bottom w:val="nil"/>
              <w:right w:val="nil"/>
            </w:tcBorders>
            <w:shd w:val="clear" w:color="auto" w:fill="auto"/>
            <w:vAlign w:val="center"/>
            <w:hideMark/>
          </w:tcPr>
          <w:p w14:paraId="2CFCA3D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6927</w:t>
            </w:r>
          </w:p>
        </w:tc>
        <w:tc>
          <w:tcPr>
            <w:tcW w:w="1093" w:type="dxa"/>
            <w:tcBorders>
              <w:top w:val="nil"/>
              <w:left w:val="nil"/>
              <w:bottom w:val="nil"/>
              <w:right w:val="nil"/>
            </w:tcBorders>
            <w:shd w:val="clear" w:color="auto" w:fill="auto"/>
            <w:vAlign w:val="center"/>
            <w:hideMark/>
          </w:tcPr>
          <w:p w14:paraId="732648A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55864</w:t>
            </w:r>
          </w:p>
        </w:tc>
      </w:tr>
      <w:tr w:rsidR="009A6EE2" w:rsidRPr="003C6E6A" w14:paraId="1E21B0D4" w14:textId="77777777" w:rsidTr="00490E87">
        <w:trPr>
          <w:trHeight w:val="571"/>
        </w:trPr>
        <w:tc>
          <w:tcPr>
            <w:tcW w:w="1431" w:type="dxa"/>
            <w:tcBorders>
              <w:top w:val="nil"/>
              <w:left w:val="nil"/>
              <w:bottom w:val="nil"/>
              <w:right w:val="nil"/>
            </w:tcBorders>
            <w:shd w:val="clear" w:color="auto" w:fill="auto"/>
            <w:vAlign w:val="center"/>
            <w:hideMark/>
          </w:tcPr>
          <w:p w14:paraId="7032D57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GO:0035251</w:t>
            </w:r>
          </w:p>
        </w:tc>
        <w:tc>
          <w:tcPr>
            <w:tcW w:w="2020" w:type="dxa"/>
            <w:tcBorders>
              <w:top w:val="nil"/>
              <w:left w:val="nil"/>
              <w:bottom w:val="nil"/>
              <w:right w:val="nil"/>
            </w:tcBorders>
            <w:shd w:val="clear" w:color="auto" w:fill="auto"/>
            <w:vAlign w:val="center"/>
            <w:hideMark/>
          </w:tcPr>
          <w:p w14:paraId="69343741"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UDP-glucosyltransferase activity</w:t>
            </w:r>
          </w:p>
        </w:tc>
        <w:tc>
          <w:tcPr>
            <w:tcW w:w="691" w:type="dxa"/>
            <w:tcBorders>
              <w:top w:val="nil"/>
              <w:left w:val="nil"/>
              <w:bottom w:val="nil"/>
              <w:right w:val="nil"/>
            </w:tcBorders>
            <w:shd w:val="clear" w:color="auto" w:fill="auto"/>
            <w:vAlign w:val="center"/>
            <w:hideMark/>
          </w:tcPr>
          <w:p w14:paraId="1338B0BA"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00E0899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8.03E-06</w:t>
            </w:r>
          </w:p>
        </w:tc>
        <w:tc>
          <w:tcPr>
            <w:tcW w:w="776" w:type="dxa"/>
            <w:tcBorders>
              <w:top w:val="nil"/>
              <w:left w:val="nil"/>
              <w:bottom w:val="nil"/>
              <w:right w:val="nil"/>
            </w:tcBorders>
            <w:shd w:val="clear" w:color="auto" w:fill="auto"/>
            <w:vAlign w:val="center"/>
            <w:hideMark/>
          </w:tcPr>
          <w:p w14:paraId="410A49C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2.97E-08</w:t>
            </w:r>
          </w:p>
        </w:tc>
        <w:tc>
          <w:tcPr>
            <w:tcW w:w="589" w:type="dxa"/>
            <w:tcBorders>
              <w:top w:val="nil"/>
              <w:left w:val="nil"/>
              <w:bottom w:val="nil"/>
              <w:right w:val="nil"/>
            </w:tcBorders>
            <w:shd w:val="clear" w:color="auto" w:fill="auto"/>
            <w:vAlign w:val="center"/>
            <w:hideMark/>
          </w:tcPr>
          <w:p w14:paraId="42BD49C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58</w:t>
            </w:r>
          </w:p>
        </w:tc>
        <w:tc>
          <w:tcPr>
            <w:tcW w:w="1093" w:type="dxa"/>
            <w:tcBorders>
              <w:top w:val="nil"/>
              <w:left w:val="nil"/>
              <w:bottom w:val="nil"/>
              <w:right w:val="nil"/>
            </w:tcBorders>
            <w:shd w:val="clear" w:color="auto" w:fill="auto"/>
            <w:vAlign w:val="center"/>
            <w:hideMark/>
          </w:tcPr>
          <w:p w14:paraId="72C477F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190</w:t>
            </w:r>
          </w:p>
        </w:tc>
        <w:tc>
          <w:tcPr>
            <w:tcW w:w="713" w:type="dxa"/>
            <w:tcBorders>
              <w:top w:val="nil"/>
              <w:left w:val="nil"/>
              <w:bottom w:val="nil"/>
              <w:right w:val="nil"/>
            </w:tcBorders>
            <w:shd w:val="clear" w:color="auto" w:fill="auto"/>
            <w:vAlign w:val="center"/>
            <w:hideMark/>
          </w:tcPr>
          <w:p w14:paraId="763A1CCF"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6982</w:t>
            </w:r>
          </w:p>
        </w:tc>
        <w:tc>
          <w:tcPr>
            <w:tcW w:w="1093" w:type="dxa"/>
            <w:tcBorders>
              <w:top w:val="nil"/>
              <w:left w:val="nil"/>
              <w:bottom w:val="nil"/>
              <w:right w:val="nil"/>
            </w:tcBorders>
            <w:shd w:val="clear" w:color="auto" w:fill="auto"/>
            <w:vAlign w:val="center"/>
            <w:hideMark/>
          </w:tcPr>
          <w:p w14:paraId="2E701D5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56166</w:t>
            </w:r>
          </w:p>
        </w:tc>
      </w:tr>
      <w:tr w:rsidR="009A6EE2" w:rsidRPr="003C6E6A" w14:paraId="59236437" w14:textId="77777777" w:rsidTr="00490E87">
        <w:trPr>
          <w:trHeight w:val="510"/>
        </w:trPr>
        <w:tc>
          <w:tcPr>
            <w:tcW w:w="1431" w:type="dxa"/>
            <w:tcBorders>
              <w:top w:val="nil"/>
              <w:left w:val="nil"/>
              <w:bottom w:val="nil"/>
              <w:right w:val="nil"/>
            </w:tcBorders>
            <w:shd w:val="clear" w:color="auto" w:fill="auto"/>
            <w:vAlign w:val="center"/>
            <w:hideMark/>
          </w:tcPr>
          <w:p w14:paraId="0D8966E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GO:0046906</w:t>
            </w:r>
          </w:p>
        </w:tc>
        <w:tc>
          <w:tcPr>
            <w:tcW w:w="2020" w:type="dxa"/>
            <w:tcBorders>
              <w:top w:val="nil"/>
              <w:left w:val="nil"/>
              <w:bottom w:val="nil"/>
              <w:right w:val="nil"/>
            </w:tcBorders>
            <w:shd w:val="clear" w:color="auto" w:fill="auto"/>
            <w:vAlign w:val="center"/>
            <w:hideMark/>
          </w:tcPr>
          <w:p w14:paraId="6B3E1E2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tetrapyrrole binding</w:t>
            </w:r>
          </w:p>
        </w:tc>
        <w:tc>
          <w:tcPr>
            <w:tcW w:w="691" w:type="dxa"/>
            <w:tcBorders>
              <w:top w:val="nil"/>
              <w:left w:val="nil"/>
              <w:bottom w:val="nil"/>
              <w:right w:val="nil"/>
            </w:tcBorders>
            <w:shd w:val="clear" w:color="auto" w:fill="auto"/>
            <w:vAlign w:val="center"/>
            <w:hideMark/>
          </w:tcPr>
          <w:p w14:paraId="4917EE1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361621C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8.15E-06</w:t>
            </w:r>
          </w:p>
        </w:tc>
        <w:tc>
          <w:tcPr>
            <w:tcW w:w="776" w:type="dxa"/>
            <w:tcBorders>
              <w:top w:val="nil"/>
              <w:left w:val="nil"/>
              <w:bottom w:val="nil"/>
              <w:right w:val="nil"/>
            </w:tcBorders>
            <w:shd w:val="clear" w:color="auto" w:fill="auto"/>
            <w:vAlign w:val="center"/>
            <w:hideMark/>
          </w:tcPr>
          <w:p w14:paraId="0A1BA4D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3.31E-08</w:t>
            </w:r>
          </w:p>
        </w:tc>
        <w:tc>
          <w:tcPr>
            <w:tcW w:w="589" w:type="dxa"/>
            <w:tcBorders>
              <w:top w:val="nil"/>
              <w:left w:val="nil"/>
              <w:bottom w:val="nil"/>
              <w:right w:val="nil"/>
            </w:tcBorders>
            <w:shd w:val="clear" w:color="auto" w:fill="auto"/>
            <w:vAlign w:val="center"/>
            <w:hideMark/>
          </w:tcPr>
          <w:p w14:paraId="618EBC9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92</w:t>
            </w:r>
          </w:p>
        </w:tc>
        <w:tc>
          <w:tcPr>
            <w:tcW w:w="1093" w:type="dxa"/>
            <w:tcBorders>
              <w:top w:val="nil"/>
              <w:left w:val="nil"/>
              <w:bottom w:val="nil"/>
              <w:right w:val="nil"/>
            </w:tcBorders>
            <w:shd w:val="clear" w:color="auto" w:fill="auto"/>
            <w:vAlign w:val="center"/>
            <w:hideMark/>
          </w:tcPr>
          <w:p w14:paraId="3BE6D94F"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374</w:t>
            </w:r>
          </w:p>
        </w:tc>
        <w:tc>
          <w:tcPr>
            <w:tcW w:w="713" w:type="dxa"/>
            <w:tcBorders>
              <w:top w:val="nil"/>
              <w:left w:val="nil"/>
              <w:bottom w:val="nil"/>
              <w:right w:val="nil"/>
            </w:tcBorders>
            <w:shd w:val="clear" w:color="auto" w:fill="auto"/>
            <w:vAlign w:val="center"/>
            <w:hideMark/>
          </w:tcPr>
          <w:p w14:paraId="222B725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6948</w:t>
            </w:r>
          </w:p>
        </w:tc>
        <w:tc>
          <w:tcPr>
            <w:tcW w:w="1093" w:type="dxa"/>
            <w:tcBorders>
              <w:top w:val="nil"/>
              <w:left w:val="nil"/>
              <w:bottom w:val="nil"/>
              <w:right w:val="nil"/>
            </w:tcBorders>
            <w:shd w:val="clear" w:color="auto" w:fill="auto"/>
            <w:vAlign w:val="center"/>
            <w:hideMark/>
          </w:tcPr>
          <w:p w14:paraId="77CEF1E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55982</w:t>
            </w:r>
          </w:p>
        </w:tc>
      </w:tr>
      <w:tr w:rsidR="009A6EE2" w:rsidRPr="003C6E6A" w14:paraId="641EE272" w14:textId="77777777" w:rsidTr="00490E87">
        <w:trPr>
          <w:trHeight w:val="531"/>
        </w:trPr>
        <w:tc>
          <w:tcPr>
            <w:tcW w:w="1431" w:type="dxa"/>
            <w:tcBorders>
              <w:top w:val="nil"/>
              <w:left w:val="nil"/>
              <w:bottom w:val="nil"/>
              <w:right w:val="nil"/>
            </w:tcBorders>
            <w:shd w:val="clear" w:color="auto" w:fill="auto"/>
            <w:vAlign w:val="center"/>
            <w:hideMark/>
          </w:tcPr>
          <w:p w14:paraId="3DC8737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GO:0022836</w:t>
            </w:r>
          </w:p>
        </w:tc>
        <w:tc>
          <w:tcPr>
            <w:tcW w:w="2020" w:type="dxa"/>
            <w:tcBorders>
              <w:top w:val="nil"/>
              <w:left w:val="nil"/>
              <w:bottom w:val="nil"/>
              <w:right w:val="nil"/>
            </w:tcBorders>
            <w:shd w:val="clear" w:color="auto" w:fill="auto"/>
            <w:vAlign w:val="center"/>
            <w:hideMark/>
          </w:tcPr>
          <w:p w14:paraId="4E025BC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gated channel activity</w:t>
            </w:r>
          </w:p>
        </w:tc>
        <w:tc>
          <w:tcPr>
            <w:tcW w:w="691" w:type="dxa"/>
            <w:tcBorders>
              <w:top w:val="nil"/>
              <w:left w:val="nil"/>
              <w:bottom w:val="nil"/>
              <w:right w:val="nil"/>
            </w:tcBorders>
            <w:shd w:val="clear" w:color="auto" w:fill="auto"/>
            <w:vAlign w:val="center"/>
            <w:hideMark/>
          </w:tcPr>
          <w:p w14:paraId="4B876F9B"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25D15B6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1.10E-05</w:t>
            </w:r>
          </w:p>
        </w:tc>
        <w:tc>
          <w:tcPr>
            <w:tcW w:w="776" w:type="dxa"/>
            <w:tcBorders>
              <w:top w:val="nil"/>
              <w:left w:val="nil"/>
              <w:bottom w:val="nil"/>
              <w:right w:val="nil"/>
            </w:tcBorders>
            <w:shd w:val="clear" w:color="auto" w:fill="auto"/>
            <w:vAlign w:val="center"/>
            <w:hideMark/>
          </w:tcPr>
          <w:p w14:paraId="6BABA2C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4.89E-08</w:t>
            </w:r>
          </w:p>
        </w:tc>
        <w:tc>
          <w:tcPr>
            <w:tcW w:w="589" w:type="dxa"/>
            <w:tcBorders>
              <w:top w:val="nil"/>
              <w:left w:val="nil"/>
              <w:bottom w:val="nil"/>
              <w:right w:val="nil"/>
            </w:tcBorders>
            <w:shd w:val="clear" w:color="auto" w:fill="auto"/>
            <w:vAlign w:val="center"/>
            <w:hideMark/>
          </w:tcPr>
          <w:p w14:paraId="3290A6E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47</w:t>
            </w:r>
          </w:p>
        </w:tc>
        <w:tc>
          <w:tcPr>
            <w:tcW w:w="1093" w:type="dxa"/>
            <w:tcBorders>
              <w:top w:val="nil"/>
              <w:left w:val="nil"/>
              <w:bottom w:val="nil"/>
              <w:right w:val="nil"/>
            </w:tcBorders>
            <w:shd w:val="clear" w:color="auto" w:fill="auto"/>
            <w:vAlign w:val="center"/>
            <w:hideMark/>
          </w:tcPr>
          <w:p w14:paraId="725EBF81"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139</w:t>
            </w:r>
          </w:p>
        </w:tc>
        <w:tc>
          <w:tcPr>
            <w:tcW w:w="713" w:type="dxa"/>
            <w:tcBorders>
              <w:top w:val="nil"/>
              <w:left w:val="nil"/>
              <w:bottom w:val="nil"/>
              <w:right w:val="nil"/>
            </w:tcBorders>
            <w:shd w:val="clear" w:color="auto" w:fill="auto"/>
            <w:vAlign w:val="center"/>
            <w:hideMark/>
          </w:tcPr>
          <w:p w14:paraId="37E5B9CA"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6993</w:t>
            </w:r>
          </w:p>
        </w:tc>
        <w:tc>
          <w:tcPr>
            <w:tcW w:w="1093" w:type="dxa"/>
            <w:tcBorders>
              <w:top w:val="nil"/>
              <w:left w:val="nil"/>
              <w:bottom w:val="nil"/>
              <w:right w:val="nil"/>
            </w:tcBorders>
            <w:shd w:val="clear" w:color="auto" w:fill="auto"/>
            <w:vAlign w:val="center"/>
            <w:hideMark/>
          </w:tcPr>
          <w:p w14:paraId="0315530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56217</w:t>
            </w:r>
          </w:p>
        </w:tc>
      </w:tr>
      <w:tr w:rsidR="009A6EE2" w:rsidRPr="003C6E6A" w14:paraId="56E6A9C1" w14:textId="77777777" w:rsidTr="00490E87">
        <w:trPr>
          <w:trHeight w:val="836"/>
        </w:trPr>
        <w:tc>
          <w:tcPr>
            <w:tcW w:w="1431" w:type="dxa"/>
            <w:tcBorders>
              <w:top w:val="nil"/>
              <w:left w:val="nil"/>
              <w:bottom w:val="nil"/>
              <w:right w:val="nil"/>
            </w:tcBorders>
            <w:shd w:val="clear" w:color="auto" w:fill="auto"/>
            <w:vAlign w:val="center"/>
            <w:hideMark/>
          </w:tcPr>
          <w:p w14:paraId="0FE2246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GO:0015291</w:t>
            </w:r>
          </w:p>
        </w:tc>
        <w:tc>
          <w:tcPr>
            <w:tcW w:w="2020" w:type="dxa"/>
            <w:tcBorders>
              <w:top w:val="nil"/>
              <w:left w:val="nil"/>
              <w:bottom w:val="nil"/>
              <w:right w:val="nil"/>
            </w:tcBorders>
            <w:shd w:val="clear" w:color="auto" w:fill="auto"/>
            <w:vAlign w:val="center"/>
            <w:hideMark/>
          </w:tcPr>
          <w:p w14:paraId="719A7C7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secondary active transmembrane transporter activity</w:t>
            </w:r>
          </w:p>
        </w:tc>
        <w:tc>
          <w:tcPr>
            <w:tcW w:w="691" w:type="dxa"/>
            <w:tcBorders>
              <w:top w:val="nil"/>
              <w:left w:val="nil"/>
              <w:bottom w:val="nil"/>
              <w:right w:val="nil"/>
            </w:tcBorders>
            <w:shd w:val="clear" w:color="auto" w:fill="auto"/>
            <w:vAlign w:val="center"/>
            <w:hideMark/>
          </w:tcPr>
          <w:p w14:paraId="4EA602A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51BF97DB"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1.62E-05</w:t>
            </w:r>
          </w:p>
        </w:tc>
        <w:tc>
          <w:tcPr>
            <w:tcW w:w="776" w:type="dxa"/>
            <w:tcBorders>
              <w:top w:val="nil"/>
              <w:left w:val="nil"/>
              <w:bottom w:val="nil"/>
              <w:right w:val="nil"/>
            </w:tcBorders>
            <w:shd w:val="clear" w:color="auto" w:fill="auto"/>
            <w:vAlign w:val="center"/>
            <w:hideMark/>
          </w:tcPr>
          <w:p w14:paraId="3E317D5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7.79E-08</w:t>
            </w:r>
          </w:p>
        </w:tc>
        <w:tc>
          <w:tcPr>
            <w:tcW w:w="589" w:type="dxa"/>
            <w:tcBorders>
              <w:top w:val="nil"/>
              <w:left w:val="nil"/>
              <w:bottom w:val="nil"/>
              <w:right w:val="nil"/>
            </w:tcBorders>
            <w:shd w:val="clear" w:color="auto" w:fill="auto"/>
            <w:vAlign w:val="center"/>
            <w:hideMark/>
          </w:tcPr>
          <w:p w14:paraId="0BA1F861"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73</w:t>
            </w:r>
          </w:p>
        </w:tc>
        <w:tc>
          <w:tcPr>
            <w:tcW w:w="1093" w:type="dxa"/>
            <w:tcBorders>
              <w:top w:val="nil"/>
              <w:left w:val="nil"/>
              <w:bottom w:val="nil"/>
              <w:right w:val="nil"/>
            </w:tcBorders>
            <w:shd w:val="clear" w:color="auto" w:fill="auto"/>
            <w:vAlign w:val="center"/>
            <w:hideMark/>
          </w:tcPr>
          <w:p w14:paraId="5FC2543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276</w:t>
            </w:r>
          </w:p>
        </w:tc>
        <w:tc>
          <w:tcPr>
            <w:tcW w:w="713" w:type="dxa"/>
            <w:tcBorders>
              <w:top w:val="nil"/>
              <w:left w:val="nil"/>
              <w:bottom w:val="nil"/>
              <w:right w:val="nil"/>
            </w:tcBorders>
            <w:shd w:val="clear" w:color="auto" w:fill="auto"/>
            <w:vAlign w:val="center"/>
            <w:hideMark/>
          </w:tcPr>
          <w:p w14:paraId="3D24A30F"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6967</w:t>
            </w:r>
          </w:p>
        </w:tc>
        <w:tc>
          <w:tcPr>
            <w:tcW w:w="1093" w:type="dxa"/>
            <w:tcBorders>
              <w:top w:val="nil"/>
              <w:left w:val="nil"/>
              <w:bottom w:val="nil"/>
              <w:right w:val="nil"/>
            </w:tcBorders>
            <w:shd w:val="clear" w:color="auto" w:fill="auto"/>
            <w:vAlign w:val="center"/>
            <w:hideMark/>
          </w:tcPr>
          <w:p w14:paraId="4190465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56080</w:t>
            </w:r>
          </w:p>
        </w:tc>
      </w:tr>
      <w:tr w:rsidR="009A6EE2" w:rsidRPr="003C6E6A" w14:paraId="3A9ECCDA" w14:textId="77777777" w:rsidTr="00490E87">
        <w:trPr>
          <w:trHeight w:val="848"/>
        </w:trPr>
        <w:tc>
          <w:tcPr>
            <w:tcW w:w="1431" w:type="dxa"/>
            <w:tcBorders>
              <w:top w:val="nil"/>
              <w:left w:val="nil"/>
              <w:bottom w:val="nil"/>
              <w:right w:val="nil"/>
            </w:tcBorders>
            <w:shd w:val="clear" w:color="auto" w:fill="auto"/>
            <w:vAlign w:val="center"/>
            <w:hideMark/>
          </w:tcPr>
          <w:p w14:paraId="6A0B358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lastRenderedPageBreak/>
              <w:t>GO:0022890</w:t>
            </w:r>
          </w:p>
        </w:tc>
        <w:tc>
          <w:tcPr>
            <w:tcW w:w="2020" w:type="dxa"/>
            <w:tcBorders>
              <w:top w:val="nil"/>
              <w:left w:val="nil"/>
              <w:bottom w:val="nil"/>
              <w:right w:val="nil"/>
            </w:tcBorders>
            <w:shd w:val="clear" w:color="auto" w:fill="auto"/>
            <w:vAlign w:val="center"/>
            <w:hideMark/>
          </w:tcPr>
          <w:p w14:paraId="4B10F21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inorganic cation transmembrane transporter activity</w:t>
            </w:r>
          </w:p>
        </w:tc>
        <w:tc>
          <w:tcPr>
            <w:tcW w:w="691" w:type="dxa"/>
            <w:tcBorders>
              <w:top w:val="nil"/>
              <w:left w:val="nil"/>
              <w:bottom w:val="nil"/>
              <w:right w:val="nil"/>
            </w:tcBorders>
            <w:shd w:val="clear" w:color="auto" w:fill="auto"/>
            <w:vAlign w:val="center"/>
            <w:hideMark/>
          </w:tcPr>
          <w:p w14:paraId="6423BD0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4A17DEF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4.46E-05</w:t>
            </w:r>
          </w:p>
        </w:tc>
        <w:tc>
          <w:tcPr>
            <w:tcW w:w="776" w:type="dxa"/>
            <w:tcBorders>
              <w:top w:val="nil"/>
              <w:left w:val="nil"/>
              <w:bottom w:val="nil"/>
              <w:right w:val="nil"/>
            </w:tcBorders>
            <w:shd w:val="clear" w:color="auto" w:fill="auto"/>
            <w:vAlign w:val="center"/>
            <w:hideMark/>
          </w:tcPr>
          <w:p w14:paraId="10D12AEF"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2.31E-07</w:t>
            </w:r>
          </w:p>
        </w:tc>
        <w:tc>
          <w:tcPr>
            <w:tcW w:w="589" w:type="dxa"/>
            <w:tcBorders>
              <w:top w:val="nil"/>
              <w:left w:val="nil"/>
              <w:bottom w:val="nil"/>
              <w:right w:val="nil"/>
            </w:tcBorders>
            <w:shd w:val="clear" w:color="auto" w:fill="auto"/>
            <w:vAlign w:val="center"/>
            <w:hideMark/>
          </w:tcPr>
          <w:p w14:paraId="4368C2B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116</w:t>
            </w:r>
          </w:p>
        </w:tc>
        <w:tc>
          <w:tcPr>
            <w:tcW w:w="1093" w:type="dxa"/>
            <w:tcBorders>
              <w:top w:val="nil"/>
              <w:left w:val="nil"/>
              <w:bottom w:val="nil"/>
              <w:right w:val="nil"/>
            </w:tcBorders>
            <w:shd w:val="clear" w:color="auto" w:fill="auto"/>
            <w:vAlign w:val="center"/>
            <w:hideMark/>
          </w:tcPr>
          <w:p w14:paraId="25024FDB"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536</w:t>
            </w:r>
          </w:p>
        </w:tc>
        <w:tc>
          <w:tcPr>
            <w:tcW w:w="713" w:type="dxa"/>
            <w:tcBorders>
              <w:top w:val="nil"/>
              <w:left w:val="nil"/>
              <w:bottom w:val="nil"/>
              <w:right w:val="nil"/>
            </w:tcBorders>
            <w:shd w:val="clear" w:color="auto" w:fill="auto"/>
            <w:vAlign w:val="center"/>
            <w:hideMark/>
          </w:tcPr>
          <w:p w14:paraId="64BE3D9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6924</w:t>
            </w:r>
          </w:p>
        </w:tc>
        <w:tc>
          <w:tcPr>
            <w:tcW w:w="1093" w:type="dxa"/>
            <w:tcBorders>
              <w:top w:val="nil"/>
              <w:left w:val="nil"/>
              <w:bottom w:val="nil"/>
              <w:right w:val="nil"/>
            </w:tcBorders>
            <w:shd w:val="clear" w:color="auto" w:fill="auto"/>
            <w:vAlign w:val="center"/>
            <w:hideMark/>
          </w:tcPr>
          <w:p w14:paraId="714D395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55820</w:t>
            </w:r>
          </w:p>
        </w:tc>
      </w:tr>
      <w:tr w:rsidR="009A6EE2" w:rsidRPr="003C6E6A" w14:paraId="06DA1291" w14:textId="77777777" w:rsidTr="00490E87">
        <w:trPr>
          <w:trHeight w:val="732"/>
        </w:trPr>
        <w:tc>
          <w:tcPr>
            <w:tcW w:w="1431" w:type="dxa"/>
            <w:tcBorders>
              <w:top w:val="nil"/>
              <w:left w:val="nil"/>
              <w:bottom w:val="nil"/>
              <w:right w:val="nil"/>
            </w:tcBorders>
            <w:shd w:val="clear" w:color="auto" w:fill="auto"/>
            <w:vAlign w:val="center"/>
            <w:hideMark/>
          </w:tcPr>
          <w:p w14:paraId="79258ADA"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GO:0016757</w:t>
            </w:r>
          </w:p>
        </w:tc>
        <w:tc>
          <w:tcPr>
            <w:tcW w:w="2020" w:type="dxa"/>
            <w:tcBorders>
              <w:top w:val="nil"/>
              <w:left w:val="nil"/>
              <w:bottom w:val="nil"/>
              <w:right w:val="nil"/>
            </w:tcBorders>
            <w:shd w:val="clear" w:color="auto" w:fill="auto"/>
            <w:vAlign w:val="center"/>
            <w:hideMark/>
          </w:tcPr>
          <w:p w14:paraId="304CCE3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transferase activity, transferring glycosyl groups</w:t>
            </w:r>
          </w:p>
        </w:tc>
        <w:tc>
          <w:tcPr>
            <w:tcW w:w="691" w:type="dxa"/>
            <w:tcBorders>
              <w:top w:val="nil"/>
              <w:left w:val="nil"/>
              <w:bottom w:val="nil"/>
              <w:right w:val="nil"/>
            </w:tcBorders>
            <w:shd w:val="clear" w:color="auto" w:fill="auto"/>
            <w:vAlign w:val="center"/>
            <w:hideMark/>
          </w:tcPr>
          <w:p w14:paraId="0D90327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6FEC6C7F"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6.27E-05</w:t>
            </w:r>
          </w:p>
        </w:tc>
        <w:tc>
          <w:tcPr>
            <w:tcW w:w="776" w:type="dxa"/>
            <w:tcBorders>
              <w:top w:val="nil"/>
              <w:left w:val="nil"/>
              <w:bottom w:val="nil"/>
              <w:right w:val="nil"/>
            </w:tcBorders>
            <w:shd w:val="clear" w:color="auto" w:fill="auto"/>
            <w:vAlign w:val="center"/>
            <w:hideMark/>
          </w:tcPr>
          <w:p w14:paraId="5C0B349A"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3.47E-07</w:t>
            </w:r>
          </w:p>
        </w:tc>
        <w:tc>
          <w:tcPr>
            <w:tcW w:w="589" w:type="dxa"/>
            <w:tcBorders>
              <w:top w:val="nil"/>
              <w:left w:val="nil"/>
              <w:bottom w:val="nil"/>
              <w:right w:val="nil"/>
            </w:tcBorders>
            <w:shd w:val="clear" w:color="auto" w:fill="auto"/>
            <w:vAlign w:val="center"/>
            <w:hideMark/>
          </w:tcPr>
          <w:p w14:paraId="34EDEA8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172</w:t>
            </w:r>
          </w:p>
        </w:tc>
        <w:tc>
          <w:tcPr>
            <w:tcW w:w="1093" w:type="dxa"/>
            <w:tcBorders>
              <w:top w:val="nil"/>
              <w:left w:val="nil"/>
              <w:bottom w:val="nil"/>
              <w:right w:val="nil"/>
            </w:tcBorders>
            <w:shd w:val="clear" w:color="auto" w:fill="auto"/>
            <w:vAlign w:val="center"/>
            <w:hideMark/>
          </w:tcPr>
          <w:p w14:paraId="264A730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893</w:t>
            </w:r>
          </w:p>
        </w:tc>
        <w:tc>
          <w:tcPr>
            <w:tcW w:w="713" w:type="dxa"/>
            <w:tcBorders>
              <w:top w:val="nil"/>
              <w:left w:val="nil"/>
              <w:bottom w:val="nil"/>
              <w:right w:val="nil"/>
            </w:tcBorders>
            <w:shd w:val="clear" w:color="auto" w:fill="auto"/>
            <w:vAlign w:val="center"/>
            <w:hideMark/>
          </w:tcPr>
          <w:p w14:paraId="112B289D"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6868</w:t>
            </w:r>
          </w:p>
        </w:tc>
        <w:tc>
          <w:tcPr>
            <w:tcW w:w="1093" w:type="dxa"/>
            <w:tcBorders>
              <w:top w:val="nil"/>
              <w:left w:val="nil"/>
              <w:bottom w:val="nil"/>
              <w:right w:val="nil"/>
            </w:tcBorders>
            <w:shd w:val="clear" w:color="auto" w:fill="auto"/>
            <w:vAlign w:val="center"/>
            <w:hideMark/>
          </w:tcPr>
          <w:p w14:paraId="3FC1BF7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55463</w:t>
            </w:r>
          </w:p>
        </w:tc>
      </w:tr>
      <w:tr w:rsidR="009A6EE2" w:rsidRPr="003C6E6A" w14:paraId="6FD7C628" w14:textId="77777777" w:rsidTr="00490E87">
        <w:trPr>
          <w:trHeight w:val="362"/>
        </w:trPr>
        <w:tc>
          <w:tcPr>
            <w:tcW w:w="1431" w:type="dxa"/>
            <w:tcBorders>
              <w:top w:val="nil"/>
              <w:left w:val="nil"/>
              <w:bottom w:val="nil"/>
              <w:right w:val="nil"/>
            </w:tcBorders>
            <w:shd w:val="clear" w:color="auto" w:fill="auto"/>
            <w:vAlign w:val="center"/>
            <w:hideMark/>
          </w:tcPr>
          <w:p w14:paraId="7707073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GO:0005216</w:t>
            </w:r>
          </w:p>
        </w:tc>
        <w:tc>
          <w:tcPr>
            <w:tcW w:w="2020" w:type="dxa"/>
            <w:tcBorders>
              <w:top w:val="nil"/>
              <w:left w:val="nil"/>
              <w:bottom w:val="nil"/>
              <w:right w:val="nil"/>
            </w:tcBorders>
            <w:shd w:val="clear" w:color="auto" w:fill="auto"/>
            <w:vAlign w:val="center"/>
            <w:hideMark/>
          </w:tcPr>
          <w:p w14:paraId="63AC87D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ion channel activity</w:t>
            </w:r>
          </w:p>
        </w:tc>
        <w:tc>
          <w:tcPr>
            <w:tcW w:w="691" w:type="dxa"/>
            <w:tcBorders>
              <w:top w:val="nil"/>
              <w:left w:val="nil"/>
              <w:bottom w:val="nil"/>
              <w:right w:val="nil"/>
            </w:tcBorders>
            <w:shd w:val="clear" w:color="auto" w:fill="auto"/>
            <w:vAlign w:val="center"/>
            <w:hideMark/>
          </w:tcPr>
          <w:p w14:paraId="6CE4529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0E4164F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1.81E-04</w:t>
            </w:r>
          </w:p>
        </w:tc>
        <w:tc>
          <w:tcPr>
            <w:tcW w:w="776" w:type="dxa"/>
            <w:tcBorders>
              <w:top w:val="nil"/>
              <w:left w:val="nil"/>
              <w:bottom w:val="nil"/>
              <w:right w:val="nil"/>
            </w:tcBorders>
            <w:shd w:val="clear" w:color="auto" w:fill="auto"/>
            <w:vAlign w:val="center"/>
            <w:hideMark/>
          </w:tcPr>
          <w:p w14:paraId="7DCC1AB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1.07E-06</w:t>
            </w:r>
          </w:p>
        </w:tc>
        <w:tc>
          <w:tcPr>
            <w:tcW w:w="589" w:type="dxa"/>
            <w:tcBorders>
              <w:top w:val="nil"/>
              <w:left w:val="nil"/>
              <w:bottom w:val="nil"/>
              <w:right w:val="nil"/>
            </w:tcBorders>
            <w:shd w:val="clear" w:color="auto" w:fill="auto"/>
            <w:vAlign w:val="center"/>
            <w:hideMark/>
          </w:tcPr>
          <w:p w14:paraId="1A2AED4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55</w:t>
            </w:r>
          </w:p>
        </w:tc>
        <w:tc>
          <w:tcPr>
            <w:tcW w:w="1093" w:type="dxa"/>
            <w:tcBorders>
              <w:top w:val="nil"/>
              <w:left w:val="nil"/>
              <w:bottom w:val="nil"/>
              <w:right w:val="nil"/>
            </w:tcBorders>
            <w:shd w:val="clear" w:color="auto" w:fill="auto"/>
            <w:vAlign w:val="center"/>
            <w:hideMark/>
          </w:tcPr>
          <w:p w14:paraId="7BDC7E6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200</w:t>
            </w:r>
          </w:p>
        </w:tc>
        <w:tc>
          <w:tcPr>
            <w:tcW w:w="713" w:type="dxa"/>
            <w:tcBorders>
              <w:top w:val="nil"/>
              <w:left w:val="nil"/>
              <w:bottom w:val="nil"/>
              <w:right w:val="nil"/>
            </w:tcBorders>
            <w:shd w:val="clear" w:color="auto" w:fill="auto"/>
            <w:vAlign w:val="center"/>
            <w:hideMark/>
          </w:tcPr>
          <w:p w14:paraId="54E9FA3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6985</w:t>
            </w:r>
          </w:p>
        </w:tc>
        <w:tc>
          <w:tcPr>
            <w:tcW w:w="1093" w:type="dxa"/>
            <w:tcBorders>
              <w:top w:val="nil"/>
              <w:left w:val="nil"/>
              <w:bottom w:val="nil"/>
              <w:right w:val="nil"/>
            </w:tcBorders>
            <w:shd w:val="clear" w:color="auto" w:fill="auto"/>
            <w:vAlign w:val="center"/>
            <w:hideMark/>
          </w:tcPr>
          <w:p w14:paraId="2F306D2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56156</w:t>
            </w:r>
          </w:p>
        </w:tc>
      </w:tr>
      <w:tr w:rsidR="009A6EE2" w:rsidRPr="003C6E6A" w14:paraId="1C7A6A91" w14:textId="77777777" w:rsidTr="00490E87">
        <w:trPr>
          <w:trHeight w:val="653"/>
        </w:trPr>
        <w:tc>
          <w:tcPr>
            <w:tcW w:w="1431" w:type="dxa"/>
            <w:tcBorders>
              <w:top w:val="nil"/>
              <w:left w:val="nil"/>
              <w:bottom w:val="nil"/>
              <w:right w:val="nil"/>
            </w:tcBorders>
            <w:shd w:val="clear" w:color="auto" w:fill="auto"/>
            <w:vAlign w:val="center"/>
            <w:hideMark/>
          </w:tcPr>
          <w:p w14:paraId="43D9E2B1"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GO:0052691</w:t>
            </w:r>
          </w:p>
        </w:tc>
        <w:tc>
          <w:tcPr>
            <w:tcW w:w="2020" w:type="dxa"/>
            <w:tcBorders>
              <w:top w:val="nil"/>
              <w:left w:val="nil"/>
              <w:bottom w:val="nil"/>
              <w:right w:val="nil"/>
            </w:tcBorders>
            <w:shd w:val="clear" w:color="auto" w:fill="auto"/>
            <w:vAlign w:val="center"/>
            <w:hideMark/>
          </w:tcPr>
          <w:p w14:paraId="18DA8B6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UDP-arabinopyranose mutase activity</w:t>
            </w:r>
          </w:p>
        </w:tc>
        <w:tc>
          <w:tcPr>
            <w:tcW w:w="691" w:type="dxa"/>
            <w:tcBorders>
              <w:top w:val="nil"/>
              <w:left w:val="nil"/>
              <w:bottom w:val="nil"/>
              <w:right w:val="nil"/>
            </w:tcBorders>
            <w:shd w:val="clear" w:color="auto" w:fill="auto"/>
            <w:vAlign w:val="center"/>
            <w:hideMark/>
          </w:tcPr>
          <w:p w14:paraId="1321AB0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0DAA29FF"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2.39E-04</w:t>
            </w:r>
          </w:p>
        </w:tc>
        <w:tc>
          <w:tcPr>
            <w:tcW w:w="776" w:type="dxa"/>
            <w:tcBorders>
              <w:top w:val="nil"/>
              <w:left w:val="nil"/>
              <w:bottom w:val="nil"/>
              <w:right w:val="nil"/>
            </w:tcBorders>
            <w:shd w:val="clear" w:color="auto" w:fill="auto"/>
            <w:vAlign w:val="center"/>
            <w:hideMark/>
          </w:tcPr>
          <w:p w14:paraId="5419CCF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1.50E-06</w:t>
            </w:r>
          </w:p>
        </w:tc>
        <w:tc>
          <w:tcPr>
            <w:tcW w:w="589" w:type="dxa"/>
            <w:tcBorders>
              <w:top w:val="nil"/>
              <w:left w:val="nil"/>
              <w:bottom w:val="nil"/>
              <w:right w:val="nil"/>
            </w:tcBorders>
            <w:shd w:val="clear" w:color="auto" w:fill="auto"/>
            <w:vAlign w:val="center"/>
            <w:hideMark/>
          </w:tcPr>
          <w:p w14:paraId="7CD800F4"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w:t>
            </w:r>
          </w:p>
        </w:tc>
        <w:tc>
          <w:tcPr>
            <w:tcW w:w="1093" w:type="dxa"/>
            <w:tcBorders>
              <w:top w:val="nil"/>
              <w:left w:val="nil"/>
              <w:bottom w:val="nil"/>
              <w:right w:val="nil"/>
            </w:tcBorders>
            <w:shd w:val="clear" w:color="auto" w:fill="auto"/>
            <w:vAlign w:val="center"/>
            <w:hideMark/>
          </w:tcPr>
          <w:p w14:paraId="05A994D1"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w:t>
            </w:r>
          </w:p>
        </w:tc>
        <w:tc>
          <w:tcPr>
            <w:tcW w:w="713" w:type="dxa"/>
            <w:tcBorders>
              <w:top w:val="nil"/>
              <w:left w:val="nil"/>
              <w:bottom w:val="nil"/>
              <w:right w:val="nil"/>
            </w:tcBorders>
            <w:shd w:val="clear" w:color="auto" w:fill="auto"/>
            <w:vAlign w:val="center"/>
            <w:hideMark/>
          </w:tcPr>
          <w:p w14:paraId="55BED94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7033</w:t>
            </w:r>
          </w:p>
        </w:tc>
        <w:tc>
          <w:tcPr>
            <w:tcW w:w="1093" w:type="dxa"/>
            <w:tcBorders>
              <w:top w:val="nil"/>
              <w:left w:val="nil"/>
              <w:bottom w:val="nil"/>
              <w:right w:val="nil"/>
            </w:tcBorders>
            <w:shd w:val="clear" w:color="auto" w:fill="auto"/>
            <w:vAlign w:val="center"/>
            <w:hideMark/>
          </w:tcPr>
          <w:p w14:paraId="15A2AAAD"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56355</w:t>
            </w:r>
          </w:p>
        </w:tc>
      </w:tr>
      <w:tr w:rsidR="009A6EE2" w:rsidRPr="003C6E6A" w14:paraId="210F7A57" w14:textId="77777777" w:rsidTr="00490E87">
        <w:trPr>
          <w:trHeight w:val="515"/>
        </w:trPr>
        <w:tc>
          <w:tcPr>
            <w:tcW w:w="1431" w:type="dxa"/>
            <w:tcBorders>
              <w:top w:val="nil"/>
              <w:left w:val="nil"/>
              <w:bottom w:val="nil"/>
              <w:right w:val="nil"/>
            </w:tcBorders>
            <w:shd w:val="clear" w:color="auto" w:fill="auto"/>
            <w:vAlign w:val="center"/>
            <w:hideMark/>
          </w:tcPr>
          <w:p w14:paraId="1F570D9A"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GO:0004497</w:t>
            </w:r>
          </w:p>
        </w:tc>
        <w:tc>
          <w:tcPr>
            <w:tcW w:w="2020" w:type="dxa"/>
            <w:tcBorders>
              <w:top w:val="nil"/>
              <w:left w:val="nil"/>
              <w:bottom w:val="nil"/>
              <w:right w:val="nil"/>
            </w:tcBorders>
            <w:shd w:val="clear" w:color="auto" w:fill="auto"/>
            <w:vAlign w:val="center"/>
            <w:hideMark/>
          </w:tcPr>
          <w:p w14:paraId="69B1870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monooxygenase activity</w:t>
            </w:r>
          </w:p>
        </w:tc>
        <w:tc>
          <w:tcPr>
            <w:tcW w:w="691" w:type="dxa"/>
            <w:tcBorders>
              <w:top w:val="nil"/>
              <w:left w:val="nil"/>
              <w:bottom w:val="nil"/>
              <w:right w:val="nil"/>
            </w:tcBorders>
            <w:shd w:val="clear" w:color="auto" w:fill="auto"/>
            <w:vAlign w:val="center"/>
            <w:hideMark/>
          </w:tcPr>
          <w:p w14:paraId="5A95758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32CA840D"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2.81E-04</w:t>
            </w:r>
          </w:p>
        </w:tc>
        <w:tc>
          <w:tcPr>
            <w:tcW w:w="776" w:type="dxa"/>
            <w:tcBorders>
              <w:top w:val="nil"/>
              <w:left w:val="nil"/>
              <w:bottom w:val="nil"/>
              <w:right w:val="nil"/>
            </w:tcBorders>
            <w:shd w:val="clear" w:color="auto" w:fill="auto"/>
            <w:vAlign w:val="center"/>
            <w:hideMark/>
          </w:tcPr>
          <w:p w14:paraId="1E38AF8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1.87E-06</w:t>
            </w:r>
          </w:p>
        </w:tc>
        <w:tc>
          <w:tcPr>
            <w:tcW w:w="589" w:type="dxa"/>
            <w:tcBorders>
              <w:top w:val="nil"/>
              <w:left w:val="nil"/>
              <w:bottom w:val="nil"/>
              <w:right w:val="nil"/>
            </w:tcBorders>
            <w:shd w:val="clear" w:color="auto" w:fill="auto"/>
            <w:vAlign w:val="center"/>
            <w:hideMark/>
          </w:tcPr>
          <w:p w14:paraId="7FB3A35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54</w:t>
            </w:r>
          </w:p>
        </w:tc>
        <w:tc>
          <w:tcPr>
            <w:tcW w:w="1093" w:type="dxa"/>
            <w:tcBorders>
              <w:top w:val="nil"/>
              <w:left w:val="nil"/>
              <w:bottom w:val="nil"/>
              <w:right w:val="nil"/>
            </w:tcBorders>
            <w:shd w:val="clear" w:color="auto" w:fill="auto"/>
            <w:vAlign w:val="center"/>
            <w:hideMark/>
          </w:tcPr>
          <w:p w14:paraId="298E28C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199</w:t>
            </w:r>
          </w:p>
        </w:tc>
        <w:tc>
          <w:tcPr>
            <w:tcW w:w="713" w:type="dxa"/>
            <w:tcBorders>
              <w:top w:val="nil"/>
              <w:left w:val="nil"/>
              <w:bottom w:val="nil"/>
              <w:right w:val="nil"/>
            </w:tcBorders>
            <w:shd w:val="clear" w:color="auto" w:fill="auto"/>
            <w:vAlign w:val="center"/>
            <w:hideMark/>
          </w:tcPr>
          <w:p w14:paraId="4DBE608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6986</w:t>
            </w:r>
          </w:p>
        </w:tc>
        <w:tc>
          <w:tcPr>
            <w:tcW w:w="1093" w:type="dxa"/>
            <w:tcBorders>
              <w:top w:val="nil"/>
              <w:left w:val="nil"/>
              <w:bottom w:val="nil"/>
              <w:right w:val="nil"/>
            </w:tcBorders>
            <w:shd w:val="clear" w:color="auto" w:fill="auto"/>
            <w:vAlign w:val="center"/>
            <w:hideMark/>
          </w:tcPr>
          <w:p w14:paraId="1B8A3B3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56157</w:t>
            </w:r>
          </w:p>
        </w:tc>
      </w:tr>
      <w:tr w:rsidR="009A6EE2" w:rsidRPr="003C6E6A" w14:paraId="0A21E2EF" w14:textId="77777777" w:rsidTr="00490E87">
        <w:trPr>
          <w:trHeight w:val="441"/>
        </w:trPr>
        <w:tc>
          <w:tcPr>
            <w:tcW w:w="1431" w:type="dxa"/>
            <w:tcBorders>
              <w:top w:val="nil"/>
              <w:left w:val="nil"/>
              <w:bottom w:val="nil"/>
              <w:right w:val="nil"/>
            </w:tcBorders>
            <w:shd w:val="clear" w:color="auto" w:fill="auto"/>
            <w:vAlign w:val="center"/>
            <w:hideMark/>
          </w:tcPr>
          <w:p w14:paraId="69D513A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GO:0015297</w:t>
            </w:r>
          </w:p>
        </w:tc>
        <w:tc>
          <w:tcPr>
            <w:tcW w:w="2020" w:type="dxa"/>
            <w:tcBorders>
              <w:top w:val="nil"/>
              <w:left w:val="nil"/>
              <w:bottom w:val="nil"/>
              <w:right w:val="nil"/>
            </w:tcBorders>
            <w:shd w:val="clear" w:color="auto" w:fill="auto"/>
            <w:vAlign w:val="center"/>
            <w:hideMark/>
          </w:tcPr>
          <w:p w14:paraId="2E5FC26A"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antiporter activity</w:t>
            </w:r>
          </w:p>
        </w:tc>
        <w:tc>
          <w:tcPr>
            <w:tcW w:w="691" w:type="dxa"/>
            <w:tcBorders>
              <w:top w:val="nil"/>
              <w:left w:val="nil"/>
              <w:bottom w:val="nil"/>
              <w:right w:val="nil"/>
            </w:tcBorders>
            <w:shd w:val="clear" w:color="auto" w:fill="auto"/>
            <w:vAlign w:val="center"/>
            <w:hideMark/>
          </w:tcPr>
          <w:p w14:paraId="2AB220B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0E9D0B6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4.37E-04</w:t>
            </w:r>
          </w:p>
        </w:tc>
        <w:tc>
          <w:tcPr>
            <w:tcW w:w="776" w:type="dxa"/>
            <w:tcBorders>
              <w:top w:val="nil"/>
              <w:left w:val="nil"/>
              <w:bottom w:val="nil"/>
              <w:right w:val="nil"/>
            </w:tcBorders>
            <w:shd w:val="clear" w:color="auto" w:fill="auto"/>
            <w:vAlign w:val="center"/>
            <w:hideMark/>
          </w:tcPr>
          <w:p w14:paraId="39CA635A"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3.23E-06</w:t>
            </w:r>
          </w:p>
        </w:tc>
        <w:tc>
          <w:tcPr>
            <w:tcW w:w="589" w:type="dxa"/>
            <w:tcBorders>
              <w:top w:val="nil"/>
              <w:left w:val="nil"/>
              <w:bottom w:val="nil"/>
              <w:right w:val="nil"/>
            </w:tcBorders>
            <w:shd w:val="clear" w:color="auto" w:fill="auto"/>
            <w:vAlign w:val="center"/>
            <w:hideMark/>
          </w:tcPr>
          <w:p w14:paraId="245248BE"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53</w:t>
            </w:r>
          </w:p>
        </w:tc>
        <w:tc>
          <w:tcPr>
            <w:tcW w:w="1093" w:type="dxa"/>
            <w:tcBorders>
              <w:top w:val="nil"/>
              <w:left w:val="nil"/>
              <w:bottom w:val="nil"/>
              <w:right w:val="nil"/>
            </w:tcBorders>
            <w:shd w:val="clear" w:color="auto" w:fill="auto"/>
            <w:vAlign w:val="center"/>
            <w:hideMark/>
          </w:tcPr>
          <w:p w14:paraId="03BD5AB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198</w:t>
            </w:r>
          </w:p>
        </w:tc>
        <w:tc>
          <w:tcPr>
            <w:tcW w:w="713" w:type="dxa"/>
            <w:tcBorders>
              <w:top w:val="nil"/>
              <w:left w:val="nil"/>
              <w:bottom w:val="nil"/>
              <w:right w:val="nil"/>
            </w:tcBorders>
            <w:shd w:val="clear" w:color="auto" w:fill="auto"/>
            <w:vAlign w:val="center"/>
            <w:hideMark/>
          </w:tcPr>
          <w:p w14:paraId="124E1971"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6987</w:t>
            </w:r>
          </w:p>
        </w:tc>
        <w:tc>
          <w:tcPr>
            <w:tcW w:w="1093" w:type="dxa"/>
            <w:tcBorders>
              <w:top w:val="nil"/>
              <w:left w:val="nil"/>
              <w:bottom w:val="nil"/>
              <w:right w:val="nil"/>
            </w:tcBorders>
            <w:shd w:val="clear" w:color="auto" w:fill="auto"/>
            <w:vAlign w:val="center"/>
            <w:hideMark/>
          </w:tcPr>
          <w:p w14:paraId="5932BA4C"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56158</w:t>
            </w:r>
          </w:p>
        </w:tc>
      </w:tr>
      <w:tr w:rsidR="009A6EE2" w:rsidRPr="003C6E6A" w14:paraId="4DDCCF79" w14:textId="77777777" w:rsidTr="00490E87">
        <w:trPr>
          <w:trHeight w:val="802"/>
        </w:trPr>
        <w:tc>
          <w:tcPr>
            <w:tcW w:w="1431" w:type="dxa"/>
            <w:tcBorders>
              <w:top w:val="nil"/>
              <w:left w:val="nil"/>
              <w:bottom w:val="nil"/>
              <w:right w:val="nil"/>
            </w:tcBorders>
            <w:shd w:val="clear" w:color="auto" w:fill="auto"/>
            <w:vAlign w:val="center"/>
            <w:hideMark/>
          </w:tcPr>
          <w:p w14:paraId="510B9ED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GO:0022853</w:t>
            </w:r>
          </w:p>
        </w:tc>
        <w:tc>
          <w:tcPr>
            <w:tcW w:w="2020" w:type="dxa"/>
            <w:tcBorders>
              <w:top w:val="nil"/>
              <w:left w:val="nil"/>
              <w:bottom w:val="nil"/>
              <w:right w:val="nil"/>
            </w:tcBorders>
            <w:shd w:val="clear" w:color="auto" w:fill="auto"/>
            <w:vAlign w:val="center"/>
            <w:hideMark/>
          </w:tcPr>
          <w:p w14:paraId="45D8E0BD"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active ion transmembrane transporter activity</w:t>
            </w:r>
          </w:p>
        </w:tc>
        <w:tc>
          <w:tcPr>
            <w:tcW w:w="691" w:type="dxa"/>
            <w:tcBorders>
              <w:top w:val="nil"/>
              <w:left w:val="nil"/>
              <w:bottom w:val="nil"/>
              <w:right w:val="nil"/>
            </w:tcBorders>
            <w:shd w:val="clear" w:color="auto" w:fill="auto"/>
            <w:vAlign w:val="center"/>
            <w:hideMark/>
          </w:tcPr>
          <w:p w14:paraId="2C329591"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2BA0AC8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4.37E-04</w:t>
            </w:r>
          </w:p>
        </w:tc>
        <w:tc>
          <w:tcPr>
            <w:tcW w:w="776" w:type="dxa"/>
            <w:tcBorders>
              <w:top w:val="nil"/>
              <w:left w:val="nil"/>
              <w:bottom w:val="nil"/>
              <w:right w:val="nil"/>
            </w:tcBorders>
            <w:shd w:val="clear" w:color="auto" w:fill="auto"/>
            <w:vAlign w:val="center"/>
            <w:hideMark/>
          </w:tcPr>
          <w:p w14:paraId="4E076A2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3.16E-06</w:t>
            </w:r>
          </w:p>
        </w:tc>
        <w:tc>
          <w:tcPr>
            <w:tcW w:w="589" w:type="dxa"/>
            <w:tcBorders>
              <w:top w:val="nil"/>
              <w:left w:val="nil"/>
              <w:bottom w:val="nil"/>
              <w:right w:val="nil"/>
            </w:tcBorders>
            <w:shd w:val="clear" w:color="auto" w:fill="auto"/>
            <w:vAlign w:val="center"/>
            <w:hideMark/>
          </w:tcPr>
          <w:p w14:paraId="0D7FE2A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74</w:t>
            </w:r>
          </w:p>
        </w:tc>
        <w:tc>
          <w:tcPr>
            <w:tcW w:w="1093" w:type="dxa"/>
            <w:tcBorders>
              <w:top w:val="nil"/>
              <w:left w:val="nil"/>
              <w:bottom w:val="nil"/>
              <w:right w:val="nil"/>
            </w:tcBorders>
            <w:shd w:val="clear" w:color="auto" w:fill="auto"/>
            <w:vAlign w:val="center"/>
            <w:hideMark/>
          </w:tcPr>
          <w:p w14:paraId="7E264ED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316</w:t>
            </w:r>
          </w:p>
        </w:tc>
        <w:tc>
          <w:tcPr>
            <w:tcW w:w="713" w:type="dxa"/>
            <w:tcBorders>
              <w:top w:val="nil"/>
              <w:left w:val="nil"/>
              <w:bottom w:val="nil"/>
              <w:right w:val="nil"/>
            </w:tcBorders>
            <w:shd w:val="clear" w:color="auto" w:fill="auto"/>
            <w:vAlign w:val="center"/>
            <w:hideMark/>
          </w:tcPr>
          <w:p w14:paraId="1EABA73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6966</w:t>
            </w:r>
          </w:p>
        </w:tc>
        <w:tc>
          <w:tcPr>
            <w:tcW w:w="1093" w:type="dxa"/>
            <w:tcBorders>
              <w:top w:val="nil"/>
              <w:left w:val="nil"/>
              <w:bottom w:val="nil"/>
              <w:right w:val="nil"/>
            </w:tcBorders>
            <w:shd w:val="clear" w:color="auto" w:fill="auto"/>
            <w:vAlign w:val="center"/>
            <w:hideMark/>
          </w:tcPr>
          <w:p w14:paraId="3A39938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56040</w:t>
            </w:r>
          </w:p>
        </w:tc>
      </w:tr>
      <w:tr w:rsidR="009A6EE2" w:rsidRPr="003C6E6A" w14:paraId="6420C39E" w14:textId="77777777" w:rsidTr="00490E87">
        <w:trPr>
          <w:trHeight w:val="522"/>
        </w:trPr>
        <w:tc>
          <w:tcPr>
            <w:tcW w:w="1431" w:type="dxa"/>
            <w:tcBorders>
              <w:top w:val="nil"/>
              <w:left w:val="nil"/>
              <w:bottom w:val="nil"/>
              <w:right w:val="nil"/>
            </w:tcBorders>
            <w:shd w:val="clear" w:color="auto" w:fill="auto"/>
            <w:vAlign w:val="center"/>
            <w:hideMark/>
          </w:tcPr>
          <w:p w14:paraId="2B10285B"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GO:0016491</w:t>
            </w:r>
          </w:p>
        </w:tc>
        <w:tc>
          <w:tcPr>
            <w:tcW w:w="2020" w:type="dxa"/>
            <w:tcBorders>
              <w:top w:val="nil"/>
              <w:left w:val="nil"/>
              <w:bottom w:val="nil"/>
              <w:right w:val="nil"/>
            </w:tcBorders>
            <w:shd w:val="clear" w:color="auto" w:fill="auto"/>
            <w:vAlign w:val="center"/>
            <w:hideMark/>
          </w:tcPr>
          <w:p w14:paraId="25E8E4E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oxidoreductase activity</w:t>
            </w:r>
          </w:p>
        </w:tc>
        <w:tc>
          <w:tcPr>
            <w:tcW w:w="691" w:type="dxa"/>
            <w:tcBorders>
              <w:top w:val="nil"/>
              <w:left w:val="nil"/>
              <w:bottom w:val="nil"/>
              <w:right w:val="nil"/>
            </w:tcBorders>
            <w:shd w:val="clear" w:color="auto" w:fill="auto"/>
            <w:vAlign w:val="center"/>
            <w:hideMark/>
          </w:tcPr>
          <w:p w14:paraId="72A2547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nil"/>
              <w:right w:val="nil"/>
            </w:tcBorders>
            <w:shd w:val="clear" w:color="auto" w:fill="auto"/>
            <w:vAlign w:val="center"/>
            <w:hideMark/>
          </w:tcPr>
          <w:p w14:paraId="588E9425"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5.37E-04</w:t>
            </w:r>
          </w:p>
        </w:tc>
        <w:tc>
          <w:tcPr>
            <w:tcW w:w="776" w:type="dxa"/>
            <w:tcBorders>
              <w:top w:val="nil"/>
              <w:left w:val="nil"/>
              <w:bottom w:val="nil"/>
              <w:right w:val="nil"/>
            </w:tcBorders>
            <w:shd w:val="clear" w:color="auto" w:fill="auto"/>
            <w:vAlign w:val="center"/>
            <w:hideMark/>
          </w:tcPr>
          <w:p w14:paraId="70D63DA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4.16E-06</w:t>
            </w:r>
          </w:p>
        </w:tc>
        <w:tc>
          <w:tcPr>
            <w:tcW w:w="589" w:type="dxa"/>
            <w:tcBorders>
              <w:top w:val="nil"/>
              <w:left w:val="nil"/>
              <w:bottom w:val="nil"/>
              <w:right w:val="nil"/>
            </w:tcBorders>
            <w:shd w:val="clear" w:color="auto" w:fill="auto"/>
            <w:vAlign w:val="center"/>
            <w:hideMark/>
          </w:tcPr>
          <w:p w14:paraId="66085DA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328</w:t>
            </w:r>
          </w:p>
        </w:tc>
        <w:tc>
          <w:tcPr>
            <w:tcW w:w="1093" w:type="dxa"/>
            <w:tcBorders>
              <w:top w:val="nil"/>
              <w:left w:val="nil"/>
              <w:bottom w:val="nil"/>
              <w:right w:val="nil"/>
            </w:tcBorders>
            <w:shd w:val="clear" w:color="auto" w:fill="auto"/>
            <w:vAlign w:val="center"/>
            <w:hideMark/>
          </w:tcPr>
          <w:p w14:paraId="69FDA0D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2004</w:t>
            </w:r>
          </w:p>
        </w:tc>
        <w:tc>
          <w:tcPr>
            <w:tcW w:w="713" w:type="dxa"/>
            <w:tcBorders>
              <w:top w:val="nil"/>
              <w:left w:val="nil"/>
              <w:bottom w:val="nil"/>
              <w:right w:val="nil"/>
            </w:tcBorders>
            <w:shd w:val="clear" w:color="auto" w:fill="auto"/>
            <w:vAlign w:val="center"/>
            <w:hideMark/>
          </w:tcPr>
          <w:p w14:paraId="420F40E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6712</w:t>
            </w:r>
          </w:p>
        </w:tc>
        <w:tc>
          <w:tcPr>
            <w:tcW w:w="1093" w:type="dxa"/>
            <w:tcBorders>
              <w:top w:val="nil"/>
              <w:left w:val="nil"/>
              <w:bottom w:val="nil"/>
              <w:right w:val="nil"/>
            </w:tcBorders>
            <w:shd w:val="clear" w:color="auto" w:fill="auto"/>
            <w:vAlign w:val="center"/>
            <w:hideMark/>
          </w:tcPr>
          <w:p w14:paraId="5E39A2A0"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54352</w:t>
            </w:r>
          </w:p>
        </w:tc>
      </w:tr>
      <w:tr w:rsidR="009A6EE2" w:rsidRPr="003C6E6A" w14:paraId="02B0BB14" w14:textId="77777777" w:rsidTr="00490E87">
        <w:trPr>
          <w:trHeight w:val="591"/>
        </w:trPr>
        <w:tc>
          <w:tcPr>
            <w:tcW w:w="1431" w:type="dxa"/>
            <w:tcBorders>
              <w:top w:val="nil"/>
              <w:left w:val="nil"/>
              <w:right w:val="nil"/>
            </w:tcBorders>
            <w:shd w:val="clear" w:color="auto" w:fill="auto"/>
            <w:vAlign w:val="center"/>
            <w:hideMark/>
          </w:tcPr>
          <w:p w14:paraId="57FD690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GO:0008324</w:t>
            </w:r>
          </w:p>
        </w:tc>
        <w:tc>
          <w:tcPr>
            <w:tcW w:w="2020" w:type="dxa"/>
            <w:tcBorders>
              <w:top w:val="nil"/>
              <w:left w:val="nil"/>
              <w:right w:val="nil"/>
            </w:tcBorders>
            <w:shd w:val="clear" w:color="auto" w:fill="auto"/>
            <w:vAlign w:val="center"/>
            <w:hideMark/>
          </w:tcPr>
          <w:p w14:paraId="2FB3093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cation transmembrane transporter activity</w:t>
            </w:r>
          </w:p>
        </w:tc>
        <w:tc>
          <w:tcPr>
            <w:tcW w:w="691" w:type="dxa"/>
            <w:tcBorders>
              <w:top w:val="nil"/>
              <w:left w:val="nil"/>
              <w:right w:val="nil"/>
            </w:tcBorders>
            <w:shd w:val="clear" w:color="auto" w:fill="auto"/>
            <w:vAlign w:val="center"/>
            <w:hideMark/>
          </w:tcPr>
          <w:p w14:paraId="02752407"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right w:val="nil"/>
            </w:tcBorders>
            <w:shd w:val="clear" w:color="auto" w:fill="auto"/>
            <w:vAlign w:val="center"/>
            <w:hideMark/>
          </w:tcPr>
          <w:p w14:paraId="62F3D7FD"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6.54E-04</w:t>
            </w:r>
          </w:p>
        </w:tc>
        <w:tc>
          <w:tcPr>
            <w:tcW w:w="776" w:type="dxa"/>
            <w:tcBorders>
              <w:top w:val="nil"/>
              <w:left w:val="nil"/>
              <w:right w:val="nil"/>
            </w:tcBorders>
            <w:shd w:val="clear" w:color="auto" w:fill="auto"/>
            <w:vAlign w:val="center"/>
            <w:hideMark/>
          </w:tcPr>
          <w:p w14:paraId="3FB1EEA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5.31E-06</w:t>
            </w:r>
          </w:p>
        </w:tc>
        <w:tc>
          <w:tcPr>
            <w:tcW w:w="589" w:type="dxa"/>
            <w:tcBorders>
              <w:top w:val="nil"/>
              <w:left w:val="nil"/>
              <w:right w:val="nil"/>
            </w:tcBorders>
            <w:shd w:val="clear" w:color="auto" w:fill="auto"/>
            <w:vAlign w:val="center"/>
            <w:hideMark/>
          </w:tcPr>
          <w:p w14:paraId="281CB90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119</w:t>
            </w:r>
          </w:p>
        </w:tc>
        <w:tc>
          <w:tcPr>
            <w:tcW w:w="1093" w:type="dxa"/>
            <w:tcBorders>
              <w:top w:val="nil"/>
              <w:left w:val="nil"/>
              <w:right w:val="nil"/>
            </w:tcBorders>
            <w:shd w:val="clear" w:color="auto" w:fill="auto"/>
            <w:vAlign w:val="center"/>
            <w:hideMark/>
          </w:tcPr>
          <w:p w14:paraId="70F25ABD"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597</w:t>
            </w:r>
          </w:p>
        </w:tc>
        <w:tc>
          <w:tcPr>
            <w:tcW w:w="713" w:type="dxa"/>
            <w:tcBorders>
              <w:top w:val="nil"/>
              <w:left w:val="nil"/>
              <w:right w:val="nil"/>
            </w:tcBorders>
            <w:shd w:val="clear" w:color="auto" w:fill="auto"/>
            <w:vAlign w:val="center"/>
            <w:hideMark/>
          </w:tcPr>
          <w:p w14:paraId="1C8FFCC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6921</w:t>
            </w:r>
          </w:p>
        </w:tc>
        <w:tc>
          <w:tcPr>
            <w:tcW w:w="1093" w:type="dxa"/>
            <w:tcBorders>
              <w:top w:val="nil"/>
              <w:left w:val="nil"/>
              <w:right w:val="nil"/>
            </w:tcBorders>
            <w:shd w:val="clear" w:color="auto" w:fill="auto"/>
            <w:vAlign w:val="center"/>
            <w:hideMark/>
          </w:tcPr>
          <w:p w14:paraId="5AE0F1FF"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55759</w:t>
            </w:r>
          </w:p>
        </w:tc>
      </w:tr>
      <w:tr w:rsidR="009A6EE2" w:rsidRPr="003C6E6A" w14:paraId="220C7EF9" w14:textId="77777777" w:rsidTr="00490E87">
        <w:trPr>
          <w:trHeight w:val="736"/>
        </w:trPr>
        <w:tc>
          <w:tcPr>
            <w:tcW w:w="1431" w:type="dxa"/>
            <w:tcBorders>
              <w:top w:val="nil"/>
              <w:left w:val="nil"/>
              <w:bottom w:val="single" w:sz="4" w:space="0" w:color="auto"/>
              <w:right w:val="nil"/>
            </w:tcBorders>
            <w:shd w:val="clear" w:color="auto" w:fill="auto"/>
            <w:vAlign w:val="center"/>
            <w:hideMark/>
          </w:tcPr>
          <w:p w14:paraId="51058FE8"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GO:0015103</w:t>
            </w:r>
          </w:p>
        </w:tc>
        <w:tc>
          <w:tcPr>
            <w:tcW w:w="2020" w:type="dxa"/>
            <w:tcBorders>
              <w:top w:val="nil"/>
              <w:left w:val="nil"/>
              <w:bottom w:val="single" w:sz="4" w:space="0" w:color="auto"/>
              <w:right w:val="nil"/>
            </w:tcBorders>
            <w:shd w:val="clear" w:color="auto" w:fill="auto"/>
            <w:vAlign w:val="center"/>
            <w:hideMark/>
          </w:tcPr>
          <w:p w14:paraId="5D6EA67A"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inorganic anion transmembrane transporter activity</w:t>
            </w:r>
          </w:p>
        </w:tc>
        <w:tc>
          <w:tcPr>
            <w:tcW w:w="691" w:type="dxa"/>
            <w:tcBorders>
              <w:top w:val="nil"/>
              <w:left w:val="nil"/>
              <w:bottom w:val="single" w:sz="4" w:space="0" w:color="auto"/>
              <w:right w:val="nil"/>
            </w:tcBorders>
            <w:shd w:val="clear" w:color="auto" w:fill="auto"/>
            <w:vAlign w:val="center"/>
            <w:hideMark/>
          </w:tcPr>
          <w:p w14:paraId="78F57613"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MF</w:t>
            </w:r>
          </w:p>
        </w:tc>
        <w:tc>
          <w:tcPr>
            <w:tcW w:w="776" w:type="dxa"/>
            <w:tcBorders>
              <w:top w:val="nil"/>
              <w:left w:val="nil"/>
              <w:bottom w:val="single" w:sz="4" w:space="0" w:color="auto"/>
              <w:right w:val="nil"/>
            </w:tcBorders>
            <w:shd w:val="clear" w:color="auto" w:fill="auto"/>
            <w:vAlign w:val="center"/>
            <w:hideMark/>
          </w:tcPr>
          <w:p w14:paraId="7BBFBC59"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9.38E-04</w:t>
            </w:r>
          </w:p>
        </w:tc>
        <w:tc>
          <w:tcPr>
            <w:tcW w:w="776" w:type="dxa"/>
            <w:tcBorders>
              <w:top w:val="nil"/>
              <w:left w:val="nil"/>
              <w:bottom w:val="single" w:sz="4" w:space="0" w:color="auto"/>
              <w:right w:val="nil"/>
            </w:tcBorders>
            <w:shd w:val="clear" w:color="auto" w:fill="auto"/>
            <w:vAlign w:val="center"/>
            <w:hideMark/>
          </w:tcPr>
          <w:p w14:paraId="05A98F82"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7.97E-06</w:t>
            </w:r>
          </w:p>
        </w:tc>
        <w:tc>
          <w:tcPr>
            <w:tcW w:w="589" w:type="dxa"/>
            <w:tcBorders>
              <w:top w:val="nil"/>
              <w:left w:val="nil"/>
              <w:bottom w:val="single" w:sz="4" w:space="0" w:color="auto"/>
              <w:right w:val="nil"/>
            </w:tcBorders>
            <w:shd w:val="clear" w:color="auto" w:fill="auto"/>
            <w:vAlign w:val="center"/>
            <w:hideMark/>
          </w:tcPr>
          <w:p w14:paraId="54F3145D"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40</w:t>
            </w:r>
          </w:p>
        </w:tc>
        <w:tc>
          <w:tcPr>
            <w:tcW w:w="1093" w:type="dxa"/>
            <w:tcBorders>
              <w:top w:val="nil"/>
              <w:left w:val="nil"/>
              <w:bottom w:val="single" w:sz="4" w:space="0" w:color="auto"/>
              <w:right w:val="nil"/>
            </w:tcBorders>
            <w:shd w:val="clear" w:color="auto" w:fill="auto"/>
            <w:vAlign w:val="center"/>
            <w:hideMark/>
          </w:tcPr>
          <w:p w14:paraId="0C611F1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136</w:t>
            </w:r>
          </w:p>
        </w:tc>
        <w:tc>
          <w:tcPr>
            <w:tcW w:w="713" w:type="dxa"/>
            <w:tcBorders>
              <w:top w:val="nil"/>
              <w:left w:val="nil"/>
              <w:bottom w:val="single" w:sz="4" w:space="0" w:color="auto"/>
              <w:right w:val="nil"/>
            </w:tcBorders>
            <w:shd w:val="clear" w:color="auto" w:fill="auto"/>
            <w:vAlign w:val="center"/>
            <w:hideMark/>
          </w:tcPr>
          <w:p w14:paraId="04F246AB"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7000</w:t>
            </w:r>
          </w:p>
        </w:tc>
        <w:tc>
          <w:tcPr>
            <w:tcW w:w="1093" w:type="dxa"/>
            <w:tcBorders>
              <w:top w:val="nil"/>
              <w:left w:val="nil"/>
              <w:bottom w:val="single" w:sz="4" w:space="0" w:color="auto"/>
              <w:right w:val="nil"/>
            </w:tcBorders>
            <w:shd w:val="clear" w:color="auto" w:fill="auto"/>
            <w:vAlign w:val="center"/>
            <w:hideMark/>
          </w:tcPr>
          <w:p w14:paraId="5D8DC006" w14:textId="77777777" w:rsidR="009A6EE2" w:rsidRPr="003C6E6A" w:rsidRDefault="009A6EE2" w:rsidP="009A6EE2">
            <w:pPr>
              <w:widowControl/>
              <w:spacing w:after="0" w:line="240" w:lineRule="auto"/>
              <w:jc w:val="center"/>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56220</w:t>
            </w:r>
          </w:p>
        </w:tc>
      </w:tr>
    </w:tbl>
    <w:p w14:paraId="546FD34C" w14:textId="77777777" w:rsidR="009A6EE2" w:rsidRPr="003C6E6A" w:rsidRDefault="009A6EE2" w:rsidP="000510DC">
      <w:pPr>
        <w:tabs>
          <w:tab w:val="left" w:pos="2805"/>
        </w:tabs>
        <w:rPr>
          <w:rFonts w:asciiTheme="majorHAnsi" w:eastAsiaTheme="majorEastAsia" w:hAnsiTheme="majorHAnsi" w:cstheme="majorBidi"/>
          <w:bCs/>
          <w:sz w:val="22"/>
          <w:szCs w:val="22"/>
        </w:rPr>
      </w:pPr>
    </w:p>
    <w:p w14:paraId="6109F754" w14:textId="77777777" w:rsidR="00137C73" w:rsidRPr="003C6E6A" w:rsidRDefault="00137C73" w:rsidP="000510DC">
      <w:pPr>
        <w:tabs>
          <w:tab w:val="left" w:pos="2805"/>
        </w:tabs>
        <w:rPr>
          <w:rFonts w:asciiTheme="majorHAnsi" w:eastAsiaTheme="majorEastAsia" w:hAnsiTheme="majorHAnsi" w:cstheme="majorBidi"/>
          <w:bCs/>
          <w:sz w:val="22"/>
          <w:szCs w:val="22"/>
        </w:rPr>
      </w:pPr>
    </w:p>
    <w:p w14:paraId="566240DC" w14:textId="77777777" w:rsidR="00137C73" w:rsidRPr="003C6E6A" w:rsidRDefault="00137C73" w:rsidP="000510DC">
      <w:pPr>
        <w:tabs>
          <w:tab w:val="left" w:pos="2805"/>
        </w:tabs>
        <w:rPr>
          <w:rFonts w:asciiTheme="majorHAnsi" w:eastAsiaTheme="majorEastAsia" w:hAnsiTheme="majorHAnsi" w:cstheme="majorBidi"/>
          <w:bCs/>
          <w:sz w:val="22"/>
          <w:szCs w:val="22"/>
        </w:rPr>
      </w:pPr>
    </w:p>
    <w:p w14:paraId="125F0E9E" w14:textId="77777777" w:rsidR="00137C73" w:rsidRPr="003C6E6A" w:rsidRDefault="00137C73" w:rsidP="000510DC">
      <w:pPr>
        <w:tabs>
          <w:tab w:val="left" w:pos="2805"/>
        </w:tabs>
        <w:rPr>
          <w:rFonts w:asciiTheme="majorHAnsi" w:eastAsiaTheme="majorEastAsia" w:hAnsiTheme="majorHAnsi" w:cstheme="majorBidi"/>
          <w:bCs/>
          <w:sz w:val="22"/>
          <w:szCs w:val="22"/>
        </w:rPr>
      </w:pPr>
    </w:p>
    <w:p w14:paraId="63C07CF1" w14:textId="77777777" w:rsidR="00137C73" w:rsidRPr="003C6E6A" w:rsidRDefault="00137C73" w:rsidP="000510DC">
      <w:pPr>
        <w:tabs>
          <w:tab w:val="left" w:pos="2805"/>
        </w:tabs>
        <w:rPr>
          <w:rFonts w:asciiTheme="majorHAnsi" w:eastAsiaTheme="majorEastAsia" w:hAnsiTheme="majorHAnsi" w:cstheme="majorBidi"/>
          <w:bCs/>
          <w:sz w:val="22"/>
          <w:szCs w:val="22"/>
        </w:rPr>
      </w:pPr>
    </w:p>
    <w:p w14:paraId="6A861692" w14:textId="77777777" w:rsidR="00137C73" w:rsidRPr="003C6E6A" w:rsidRDefault="00137C73" w:rsidP="000510DC">
      <w:pPr>
        <w:tabs>
          <w:tab w:val="left" w:pos="2805"/>
        </w:tabs>
        <w:rPr>
          <w:rFonts w:asciiTheme="majorHAnsi" w:eastAsiaTheme="majorEastAsia" w:hAnsiTheme="majorHAnsi" w:cstheme="majorBidi"/>
          <w:bCs/>
          <w:sz w:val="22"/>
          <w:szCs w:val="22"/>
        </w:rPr>
      </w:pPr>
    </w:p>
    <w:p w14:paraId="351CC3E5" w14:textId="77777777" w:rsidR="00137C73" w:rsidRPr="003C6E6A" w:rsidRDefault="00137C73" w:rsidP="000510DC">
      <w:pPr>
        <w:tabs>
          <w:tab w:val="left" w:pos="2805"/>
        </w:tabs>
        <w:rPr>
          <w:rFonts w:asciiTheme="majorHAnsi" w:eastAsiaTheme="majorEastAsia" w:hAnsiTheme="majorHAnsi" w:cstheme="majorBidi"/>
          <w:bCs/>
          <w:sz w:val="22"/>
          <w:szCs w:val="22"/>
        </w:rPr>
      </w:pPr>
    </w:p>
    <w:p w14:paraId="2B93EE67" w14:textId="77777777" w:rsidR="00137C73" w:rsidRPr="003C6E6A" w:rsidRDefault="00137C73" w:rsidP="000510DC">
      <w:pPr>
        <w:tabs>
          <w:tab w:val="left" w:pos="2805"/>
        </w:tabs>
        <w:rPr>
          <w:rFonts w:asciiTheme="majorHAnsi" w:eastAsiaTheme="majorEastAsia" w:hAnsiTheme="majorHAnsi" w:cstheme="majorBidi"/>
          <w:bCs/>
          <w:sz w:val="22"/>
          <w:szCs w:val="22"/>
        </w:rPr>
      </w:pPr>
    </w:p>
    <w:p w14:paraId="652DA076" w14:textId="77777777" w:rsidR="00137C73" w:rsidRPr="003C6E6A" w:rsidRDefault="00137C73" w:rsidP="000510DC">
      <w:pPr>
        <w:tabs>
          <w:tab w:val="left" w:pos="2805"/>
        </w:tabs>
        <w:rPr>
          <w:rFonts w:asciiTheme="majorHAnsi" w:eastAsiaTheme="majorEastAsia" w:hAnsiTheme="majorHAnsi" w:cstheme="majorBidi"/>
          <w:bCs/>
          <w:sz w:val="22"/>
          <w:szCs w:val="22"/>
        </w:rPr>
      </w:pPr>
    </w:p>
    <w:p w14:paraId="2271ADCE" w14:textId="77777777" w:rsidR="00137C73" w:rsidRPr="003C6E6A" w:rsidRDefault="00137C73" w:rsidP="000510DC">
      <w:pPr>
        <w:tabs>
          <w:tab w:val="left" w:pos="2805"/>
        </w:tabs>
        <w:rPr>
          <w:rFonts w:asciiTheme="majorHAnsi" w:eastAsiaTheme="majorEastAsia" w:hAnsiTheme="majorHAnsi" w:cstheme="majorBidi"/>
          <w:bCs/>
          <w:sz w:val="22"/>
          <w:szCs w:val="22"/>
        </w:rPr>
      </w:pPr>
    </w:p>
    <w:p w14:paraId="7E2570A1" w14:textId="77777777" w:rsidR="00137C73" w:rsidRPr="003C6E6A" w:rsidRDefault="00137C73" w:rsidP="000510DC">
      <w:pPr>
        <w:tabs>
          <w:tab w:val="left" w:pos="2805"/>
        </w:tabs>
        <w:rPr>
          <w:rFonts w:asciiTheme="majorHAnsi" w:eastAsiaTheme="majorEastAsia" w:hAnsiTheme="majorHAnsi" w:cstheme="majorBidi"/>
          <w:bCs/>
          <w:sz w:val="22"/>
          <w:szCs w:val="22"/>
        </w:rPr>
      </w:pPr>
    </w:p>
    <w:p w14:paraId="0EBD458E" w14:textId="54F4EFC2" w:rsidR="00152D60" w:rsidRPr="003C6E6A" w:rsidRDefault="00152D60" w:rsidP="00152D60">
      <w:pPr>
        <w:pStyle w:val="Ttulo1"/>
        <w:spacing w:before="240" w:line="240" w:lineRule="auto"/>
        <w:jc w:val="left"/>
        <w:rPr>
          <w:b w:val="0"/>
          <w:sz w:val="22"/>
          <w:szCs w:val="22"/>
        </w:rPr>
      </w:pPr>
      <w:bookmarkStart w:id="181" w:name="_Toc79959380"/>
      <w:r w:rsidRPr="003C6E6A">
        <w:rPr>
          <w:b w:val="0"/>
          <w:sz w:val="22"/>
          <w:szCs w:val="22"/>
        </w:rPr>
        <w:lastRenderedPageBreak/>
        <w:t>Apéndice 14</w:t>
      </w:r>
      <w:bookmarkEnd w:id="181"/>
    </w:p>
    <w:p w14:paraId="0E22131C" w14:textId="77777777" w:rsidR="00152D60" w:rsidRPr="003C6E6A" w:rsidRDefault="00152D60" w:rsidP="00152D60">
      <w:pPr>
        <w:pStyle w:val="Ttulo1"/>
        <w:spacing w:before="240" w:line="240" w:lineRule="auto"/>
        <w:jc w:val="left"/>
        <w:rPr>
          <w:b w:val="0"/>
          <w:sz w:val="22"/>
          <w:szCs w:val="22"/>
        </w:rPr>
      </w:pPr>
      <w:bookmarkStart w:id="182" w:name="_Toc79940900"/>
      <w:bookmarkStart w:id="183" w:name="_Toc79941626"/>
      <w:bookmarkStart w:id="184" w:name="_Toc79959381"/>
      <w:r w:rsidRPr="003C6E6A">
        <w:rPr>
          <w:b w:val="0"/>
          <w:bCs w:val="0"/>
          <w:sz w:val="22"/>
          <w:szCs w:val="22"/>
        </w:rPr>
        <w:t>Metabolismo del Nitrógeno</w:t>
      </w:r>
      <w:bookmarkEnd w:id="182"/>
      <w:bookmarkEnd w:id="183"/>
      <w:bookmarkEnd w:id="184"/>
    </w:p>
    <w:p w14:paraId="4C43C754" w14:textId="77777777" w:rsidR="00152D60" w:rsidRPr="003C6E6A" w:rsidRDefault="00152D60" w:rsidP="00152D60">
      <w:r w:rsidRPr="003C6E6A">
        <w:rPr>
          <w:rFonts w:asciiTheme="minorHAnsi" w:hAnsiTheme="minorHAnsi" w:cstheme="minorHAnsi"/>
          <w:noProof/>
          <w:sz w:val="22"/>
          <w:szCs w:val="22"/>
          <w:lang w:val="es-ES"/>
        </w:rPr>
        <w:drawing>
          <wp:inline distT="0" distB="0" distL="0" distR="0" wp14:anchorId="6CE1C453" wp14:editId="2C35997E">
            <wp:extent cx="5791835" cy="5178658"/>
            <wp:effectExtent l="1905" t="0" r="1270" b="1270"/>
            <wp:docPr id="12" name="Imagen 12" descr="C:\Users\usuario\Desktop\respaldos antiguos\DACUI\Documents\SARCOCORNIA_MONICA\blast2go_kegg_map00910_20190825_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respaldos antiguos\DACUI\Documents\SARCOCORNIA_MONICA\blast2go_kegg_map00910_20190825_232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5791835" cy="5178658"/>
                    </a:xfrm>
                    <a:prstGeom prst="rect">
                      <a:avLst/>
                    </a:prstGeom>
                    <a:noFill/>
                    <a:ln>
                      <a:noFill/>
                    </a:ln>
                  </pic:spPr>
                </pic:pic>
              </a:graphicData>
            </a:graphic>
          </wp:inline>
        </w:drawing>
      </w:r>
    </w:p>
    <w:p w14:paraId="5F42B728" w14:textId="77777777" w:rsidR="00152D60" w:rsidRPr="003C6E6A" w:rsidRDefault="00152D60" w:rsidP="00152D60"/>
    <w:p w14:paraId="1D796AFA" w14:textId="77777777" w:rsidR="00152D60" w:rsidRPr="003C6E6A" w:rsidRDefault="00152D60" w:rsidP="00152D60">
      <w:pPr>
        <w:tabs>
          <w:tab w:val="left" w:pos="2805"/>
        </w:tabs>
        <w:spacing w:line="240" w:lineRule="auto"/>
        <w:jc w:val="both"/>
        <w:rPr>
          <w:rStyle w:val="Ttulo4Car"/>
          <w:b/>
          <w:sz w:val="22"/>
          <w:szCs w:val="22"/>
        </w:rPr>
      </w:pPr>
    </w:p>
    <w:p w14:paraId="5609AC72" w14:textId="77777777" w:rsidR="00152D60" w:rsidRPr="003C6E6A" w:rsidRDefault="00152D60" w:rsidP="00152D60">
      <w:pPr>
        <w:tabs>
          <w:tab w:val="left" w:pos="2805"/>
        </w:tabs>
        <w:spacing w:line="240" w:lineRule="auto"/>
        <w:jc w:val="both"/>
        <w:rPr>
          <w:rStyle w:val="Ttulo4Car"/>
          <w:b/>
          <w:sz w:val="22"/>
          <w:szCs w:val="22"/>
        </w:rPr>
      </w:pPr>
    </w:p>
    <w:p w14:paraId="4C297106" w14:textId="77777777" w:rsidR="00152D60" w:rsidRPr="003C6E6A" w:rsidRDefault="00152D60" w:rsidP="00152D60">
      <w:pPr>
        <w:tabs>
          <w:tab w:val="left" w:pos="2805"/>
        </w:tabs>
        <w:spacing w:line="240" w:lineRule="auto"/>
        <w:jc w:val="both"/>
        <w:rPr>
          <w:rStyle w:val="Ttulo4Car"/>
          <w:b/>
          <w:sz w:val="22"/>
          <w:szCs w:val="22"/>
        </w:rPr>
      </w:pPr>
    </w:p>
    <w:p w14:paraId="11E9F59A" w14:textId="4258E862" w:rsidR="00137C73" w:rsidRPr="003C6E6A" w:rsidRDefault="00152D60" w:rsidP="00342445">
      <w:pPr>
        <w:pStyle w:val="Ttulo1"/>
        <w:jc w:val="left"/>
        <w:rPr>
          <w:rStyle w:val="Ttulo4Car"/>
          <w:b w:val="0"/>
          <w:iCs w:val="0"/>
          <w:sz w:val="22"/>
          <w:szCs w:val="22"/>
        </w:rPr>
      </w:pPr>
      <w:bookmarkStart w:id="185" w:name="_Toc79959382"/>
      <w:r w:rsidRPr="003C6E6A">
        <w:rPr>
          <w:rStyle w:val="Ttulo4Car"/>
          <w:b w:val="0"/>
          <w:iCs w:val="0"/>
          <w:sz w:val="22"/>
          <w:szCs w:val="22"/>
        </w:rPr>
        <w:lastRenderedPageBreak/>
        <w:t>A</w:t>
      </w:r>
      <w:r w:rsidR="00137C73" w:rsidRPr="003C6E6A">
        <w:rPr>
          <w:rStyle w:val="Ttulo4Car"/>
          <w:b w:val="0"/>
          <w:iCs w:val="0"/>
          <w:sz w:val="22"/>
          <w:szCs w:val="22"/>
        </w:rPr>
        <w:t>péndice 1</w:t>
      </w:r>
      <w:r w:rsidRPr="003C6E6A">
        <w:rPr>
          <w:rStyle w:val="Ttulo4Car"/>
          <w:b w:val="0"/>
          <w:iCs w:val="0"/>
          <w:sz w:val="22"/>
          <w:szCs w:val="22"/>
        </w:rPr>
        <w:t>5</w:t>
      </w:r>
      <w:bookmarkEnd w:id="185"/>
    </w:p>
    <w:p w14:paraId="67D7CA18" w14:textId="30F43C6F" w:rsidR="00152D60" w:rsidRPr="003C6E6A" w:rsidRDefault="00152D60" w:rsidP="00152D60">
      <w:r w:rsidRPr="003C6E6A">
        <w:rPr>
          <w:rFonts w:asciiTheme="minorHAnsi" w:hAnsiTheme="minorHAnsi" w:cstheme="minorHAnsi"/>
          <w:sz w:val="22"/>
        </w:rPr>
        <w:t>Genes regulados positivamente relacionados con el mantenimiento, remodelación y biosíntesis de la pared celular.</w:t>
      </w:r>
    </w:p>
    <w:tbl>
      <w:tblPr>
        <w:tblW w:w="9097" w:type="dxa"/>
        <w:tblInd w:w="93" w:type="dxa"/>
        <w:tblLook w:val="04A0" w:firstRow="1" w:lastRow="0" w:firstColumn="1" w:lastColumn="0" w:noHBand="0" w:noVBand="1"/>
      </w:tblPr>
      <w:tblGrid>
        <w:gridCol w:w="1829"/>
        <w:gridCol w:w="5118"/>
        <w:gridCol w:w="1072"/>
        <w:gridCol w:w="1078"/>
      </w:tblGrid>
      <w:tr w:rsidR="003C5919" w:rsidRPr="003C6E6A" w14:paraId="19538BFF" w14:textId="77777777" w:rsidTr="00CA4DEB">
        <w:trPr>
          <w:trHeight w:val="300"/>
        </w:trPr>
        <w:tc>
          <w:tcPr>
            <w:tcW w:w="1829" w:type="dxa"/>
            <w:tcBorders>
              <w:top w:val="single" w:sz="4" w:space="0" w:color="auto"/>
              <w:left w:val="nil"/>
              <w:bottom w:val="single" w:sz="4" w:space="0" w:color="auto"/>
              <w:right w:val="nil"/>
            </w:tcBorders>
            <w:shd w:val="clear" w:color="auto" w:fill="auto"/>
            <w:noWrap/>
            <w:vAlign w:val="bottom"/>
            <w:hideMark/>
          </w:tcPr>
          <w:p w14:paraId="577FD1C9" w14:textId="77777777" w:rsidR="003C5919" w:rsidRPr="003C6E6A" w:rsidRDefault="003C5919"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ID_NCBI</w:t>
            </w:r>
          </w:p>
        </w:tc>
        <w:tc>
          <w:tcPr>
            <w:tcW w:w="5118" w:type="dxa"/>
            <w:tcBorders>
              <w:top w:val="single" w:sz="4" w:space="0" w:color="auto"/>
              <w:left w:val="nil"/>
              <w:bottom w:val="single" w:sz="4" w:space="0" w:color="auto"/>
              <w:right w:val="nil"/>
            </w:tcBorders>
            <w:shd w:val="clear" w:color="auto" w:fill="auto"/>
            <w:noWrap/>
            <w:vAlign w:val="bottom"/>
            <w:hideMark/>
          </w:tcPr>
          <w:p w14:paraId="5D9FF8BD" w14:textId="77777777" w:rsidR="003C5919" w:rsidRPr="003C6E6A" w:rsidRDefault="003C5919"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Description</w:t>
            </w:r>
          </w:p>
        </w:tc>
        <w:tc>
          <w:tcPr>
            <w:tcW w:w="1072" w:type="dxa"/>
            <w:tcBorders>
              <w:top w:val="single" w:sz="4" w:space="0" w:color="auto"/>
              <w:left w:val="nil"/>
              <w:bottom w:val="single" w:sz="4" w:space="0" w:color="auto"/>
              <w:right w:val="nil"/>
            </w:tcBorders>
            <w:shd w:val="clear" w:color="auto" w:fill="auto"/>
            <w:noWrap/>
            <w:vAlign w:val="bottom"/>
            <w:hideMark/>
          </w:tcPr>
          <w:p w14:paraId="5D165A01" w14:textId="1829112B" w:rsidR="003C5919" w:rsidRPr="003C6E6A" w:rsidRDefault="003C5919"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Fold change</w:t>
            </w:r>
          </w:p>
        </w:tc>
        <w:tc>
          <w:tcPr>
            <w:tcW w:w="1078" w:type="dxa"/>
            <w:tcBorders>
              <w:top w:val="single" w:sz="4" w:space="0" w:color="auto"/>
              <w:left w:val="nil"/>
              <w:bottom w:val="single" w:sz="4" w:space="0" w:color="auto"/>
              <w:right w:val="nil"/>
            </w:tcBorders>
            <w:shd w:val="clear" w:color="auto" w:fill="auto"/>
            <w:noWrap/>
            <w:vAlign w:val="bottom"/>
            <w:hideMark/>
          </w:tcPr>
          <w:p w14:paraId="3D87AF0E" w14:textId="42904C45" w:rsidR="003C5919" w:rsidRPr="003C6E6A" w:rsidRDefault="003C5919"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FDR -p value</w:t>
            </w:r>
          </w:p>
        </w:tc>
      </w:tr>
      <w:tr w:rsidR="00976F9A" w:rsidRPr="003C6E6A" w14:paraId="427A28D6" w14:textId="77777777" w:rsidTr="00CA4DEB">
        <w:trPr>
          <w:trHeight w:val="300"/>
        </w:trPr>
        <w:tc>
          <w:tcPr>
            <w:tcW w:w="1829" w:type="dxa"/>
            <w:tcBorders>
              <w:top w:val="single" w:sz="4" w:space="0" w:color="auto"/>
              <w:left w:val="nil"/>
              <w:bottom w:val="nil"/>
              <w:right w:val="nil"/>
            </w:tcBorders>
            <w:shd w:val="clear" w:color="auto" w:fill="auto"/>
            <w:noWrap/>
            <w:vAlign w:val="bottom"/>
            <w:hideMark/>
          </w:tcPr>
          <w:p w14:paraId="352E7C4C"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GHTP01027148.1</w:t>
            </w:r>
          </w:p>
        </w:tc>
        <w:tc>
          <w:tcPr>
            <w:tcW w:w="5118" w:type="dxa"/>
            <w:tcBorders>
              <w:top w:val="single" w:sz="4" w:space="0" w:color="auto"/>
              <w:left w:val="nil"/>
              <w:bottom w:val="nil"/>
              <w:right w:val="nil"/>
            </w:tcBorders>
            <w:shd w:val="clear" w:color="auto" w:fill="auto"/>
            <w:noWrap/>
            <w:vAlign w:val="bottom"/>
            <w:hideMark/>
          </w:tcPr>
          <w:p w14:paraId="53632E1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 A catalytic subunit 1 [UDP-forming]</w:t>
            </w:r>
          </w:p>
        </w:tc>
        <w:tc>
          <w:tcPr>
            <w:tcW w:w="1072" w:type="dxa"/>
            <w:tcBorders>
              <w:top w:val="single" w:sz="4" w:space="0" w:color="auto"/>
              <w:left w:val="nil"/>
              <w:bottom w:val="nil"/>
              <w:right w:val="nil"/>
            </w:tcBorders>
            <w:shd w:val="clear" w:color="auto" w:fill="auto"/>
            <w:noWrap/>
            <w:vAlign w:val="bottom"/>
            <w:hideMark/>
          </w:tcPr>
          <w:p w14:paraId="1EEC61A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2,88</w:t>
            </w:r>
          </w:p>
        </w:tc>
        <w:tc>
          <w:tcPr>
            <w:tcW w:w="1078" w:type="dxa"/>
            <w:tcBorders>
              <w:top w:val="single" w:sz="4" w:space="0" w:color="auto"/>
              <w:left w:val="nil"/>
              <w:bottom w:val="nil"/>
              <w:right w:val="nil"/>
            </w:tcBorders>
            <w:shd w:val="clear" w:color="auto" w:fill="auto"/>
            <w:noWrap/>
            <w:vAlign w:val="bottom"/>
            <w:hideMark/>
          </w:tcPr>
          <w:p w14:paraId="6D6B251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659D30E8" w14:textId="77777777" w:rsidTr="00137C73">
        <w:trPr>
          <w:trHeight w:val="300"/>
        </w:trPr>
        <w:tc>
          <w:tcPr>
            <w:tcW w:w="1829" w:type="dxa"/>
            <w:tcBorders>
              <w:top w:val="nil"/>
              <w:left w:val="nil"/>
              <w:bottom w:val="nil"/>
              <w:right w:val="nil"/>
            </w:tcBorders>
            <w:shd w:val="clear" w:color="auto" w:fill="auto"/>
            <w:noWrap/>
            <w:vAlign w:val="bottom"/>
            <w:hideMark/>
          </w:tcPr>
          <w:p w14:paraId="637D78F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GHTP01021128.1</w:t>
            </w:r>
          </w:p>
        </w:tc>
        <w:tc>
          <w:tcPr>
            <w:tcW w:w="5118" w:type="dxa"/>
            <w:tcBorders>
              <w:top w:val="nil"/>
              <w:left w:val="nil"/>
              <w:bottom w:val="nil"/>
              <w:right w:val="nil"/>
            </w:tcBorders>
            <w:shd w:val="clear" w:color="auto" w:fill="auto"/>
            <w:noWrap/>
            <w:vAlign w:val="bottom"/>
            <w:hideMark/>
          </w:tcPr>
          <w:p w14:paraId="5F96E37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57-like</w:t>
            </w:r>
          </w:p>
        </w:tc>
        <w:tc>
          <w:tcPr>
            <w:tcW w:w="1072" w:type="dxa"/>
            <w:tcBorders>
              <w:top w:val="nil"/>
              <w:left w:val="nil"/>
              <w:bottom w:val="nil"/>
              <w:right w:val="nil"/>
            </w:tcBorders>
            <w:shd w:val="clear" w:color="auto" w:fill="auto"/>
            <w:noWrap/>
            <w:vAlign w:val="bottom"/>
            <w:hideMark/>
          </w:tcPr>
          <w:p w14:paraId="3AA215F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3,21</w:t>
            </w:r>
          </w:p>
        </w:tc>
        <w:tc>
          <w:tcPr>
            <w:tcW w:w="1078" w:type="dxa"/>
            <w:tcBorders>
              <w:top w:val="nil"/>
              <w:left w:val="nil"/>
              <w:bottom w:val="nil"/>
              <w:right w:val="nil"/>
            </w:tcBorders>
            <w:shd w:val="clear" w:color="auto" w:fill="auto"/>
            <w:noWrap/>
            <w:vAlign w:val="bottom"/>
            <w:hideMark/>
          </w:tcPr>
          <w:p w14:paraId="7732741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2F999608" w14:textId="77777777" w:rsidTr="00137C73">
        <w:trPr>
          <w:trHeight w:val="300"/>
        </w:trPr>
        <w:tc>
          <w:tcPr>
            <w:tcW w:w="1829" w:type="dxa"/>
            <w:tcBorders>
              <w:top w:val="nil"/>
              <w:left w:val="nil"/>
              <w:bottom w:val="nil"/>
              <w:right w:val="nil"/>
            </w:tcBorders>
            <w:shd w:val="clear" w:color="auto" w:fill="auto"/>
            <w:noWrap/>
            <w:vAlign w:val="bottom"/>
            <w:hideMark/>
          </w:tcPr>
          <w:p w14:paraId="5A6A334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GHTP01030034.1</w:t>
            </w:r>
          </w:p>
        </w:tc>
        <w:tc>
          <w:tcPr>
            <w:tcW w:w="5118" w:type="dxa"/>
            <w:tcBorders>
              <w:top w:val="nil"/>
              <w:left w:val="nil"/>
              <w:bottom w:val="nil"/>
              <w:right w:val="nil"/>
            </w:tcBorders>
            <w:shd w:val="clear" w:color="auto" w:fill="auto"/>
            <w:noWrap/>
            <w:vAlign w:val="bottom"/>
            <w:hideMark/>
          </w:tcPr>
          <w:p w14:paraId="373E4CC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beta-1,4-xylosyltransferase IRX10L</w:t>
            </w:r>
          </w:p>
        </w:tc>
        <w:tc>
          <w:tcPr>
            <w:tcW w:w="1072" w:type="dxa"/>
            <w:tcBorders>
              <w:top w:val="nil"/>
              <w:left w:val="nil"/>
              <w:bottom w:val="nil"/>
              <w:right w:val="nil"/>
            </w:tcBorders>
            <w:shd w:val="clear" w:color="auto" w:fill="auto"/>
            <w:noWrap/>
            <w:vAlign w:val="bottom"/>
            <w:hideMark/>
          </w:tcPr>
          <w:p w14:paraId="6C14AFF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-2,61</w:t>
            </w:r>
          </w:p>
        </w:tc>
        <w:tc>
          <w:tcPr>
            <w:tcW w:w="1078" w:type="dxa"/>
            <w:tcBorders>
              <w:top w:val="nil"/>
              <w:left w:val="nil"/>
              <w:bottom w:val="nil"/>
              <w:right w:val="nil"/>
            </w:tcBorders>
            <w:shd w:val="clear" w:color="auto" w:fill="auto"/>
            <w:noWrap/>
            <w:vAlign w:val="bottom"/>
            <w:hideMark/>
          </w:tcPr>
          <w:p w14:paraId="70B01EC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665BA4FC" w14:textId="77777777" w:rsidTr="00137C73">
        <w:trPr>
          <w:trHeight w:val="300"/>
        </w:trPr>
        <w:tc>
          <w:tcPr>
            <w:tcW w:w="1829" w:type="dxa"/>
            <w:tcBorders>
              <w:top w:val="nil"/>
              <w:left w:val="nil"/>
              <w:bottom w:val="nil"/>
              <w:right w:val="nil"/>
            </w:tcBorders>
            <w:shd w:val="clear" w:color="auto" w:fill="auto"/>
            <w:noWrap/>
            <w:vAlign w:val="bottom"/>
            <w:hideMark/>
          </w:tcPr>
          <w:p w14:paraId="321D6D6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GHTP01016517.1</w:t>
            </w:r>
          </w:p>
        </w:tc>
        <w:tc>
          <w:tcPr>
            <w:tcW w:w="5118" w:type="dxa"/>
            <w:tcBorders>
              <w:top w:val="nil"/>
              <w:left w:val="nil"/>
              <w:bottom w:val="nil"/>
              <w:right w:val="nil"/>
            </w:tcBorders>
            <w:shd w:val="clear" w:color="auto" w:fill="auto"/>
            <w:noWrap/>
            <w:vAlign w:val="bottom"/>
            <w:hideMark/>
          </w:tcPr>
          <w:p w14:paraId="2DF9C5C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COBRA-like</w:t>
            </w:r>
          </w:p>
        </w:tc>
        <w:tc>
          <w:tcPr>
            <w:tcW w:w="1072" w:type="dxa"/>
            <w:tcBorders>
              <w:top w:val="nil"/>
              <w:left w:val="nil"/>
              <w:bottom w:val="nil"/>
              <w:right w:val="nil"/>
            </w:tcBorders>
            <w:shd w:val="clear" w:color="auto" w:fill="auto"/>
            <w:noWrap/>
            <w:vAlign w:val="bottom"/>
            <w:hideMark/>
          </w:tcPr>
          <w:p w14:paraId="62245AB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3,28</w:t>
            </w:r>
          </w:p>
        </w:tc>
        <w:tc>
          <w:tcPr>
            <w:tcW w:w="1078" w:type="dxa"/>
            <w:tcBorders>
              <w:top w:val="nil"/>
              <w:left w:val="nil"/>
              <w:bottom w:val="nil"/>
              <w:right w:val="nil"/>
            </w:tcBorders>
            <w:shd w:val="clear" w:color="auto" w:fill="auto"/>
            <w:noWrap/>
            <w:vAlign w:val="bottom"/>
            <w:hideMark/>
          </w:tcPr>
          <w:p w14:paraId="27B859D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3,68E-09</w:t>
            </w:r>
          </w:p>
        </w:tc>
      </w:tr>
      <w:tr w:rsidR="00976F9A" w:rsidRPr="003C6E6A" w14:paraId="54D06193" w14:textId="77777777" w:rsidTr="00137C73">
        <w:trPr>
          <w:trHeight w:val="300"/>
        </w:trPr>
        <w:tc>
          <w:tcPr>
            <w:tcW w:w="1829" w:type="dxa"/>
            <w:tcBorders>
              <w:top w:val="nil"/>
              <w:left w:val="nil"/>
              <w:bottom w:val="nil"/>
              <w:right w:val="nil"/>
            </w:tcBorders>
            <w:shd w:val="clear" w:color="auto" w:fill="auto"/>
            <w:noWrap/>
            <w:vAlign w:val="bottom"/>
            <w:hideMark/>
          </w:tcPr>
          <w:p w14:paraId="64D5388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GHTP01030593.1</w:t>
            </w:r>
          </w:p>
        </w:tc>
        <w:tc>
          <w:tcPr>
            <w:tcW w:w="5118" w:type="dxa"/>
            <w:tcBorders>
              <w:top w:val="nil"/>
              <w:left w:val="nil"/>
              <w:bottom w:val="nil"/>
              <w:right w:val="nil"/>
            </w:tcBorders>
            <w:shd w:val="clear" w:color="auto" w:fill="auto"/>
            <w:noWrap/>
            <w:vAlign w:val="bottom"/>
            <w:hideMark/>
          </w:tcPr>
          <w:p w14:paraId="62E5885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polygalacturonase At1g48100-like</w:t>
            </w:r>
          </w:p>
        </w:tc>
        <w:tc>
          <w:tcPr>
            <w:tcW w:w="1072" w:type="dxa"/>
            <w:tcBorders>
              <w:top w:val="nil"/>
              <w:left w:val="nil"/>
              <w:bottom w:val="nil"/>
              <w:right w:val="nil"/>
            </w:tcBorders>
            <w:shd w:val="clear" w:color="auto" w:fill="auto"/>
            <w:noWrap/>
            <w:vAlign w:val="bottom"/>
            <w:hideMark/>
          </w:tcPr>
          <w:p w14:paraId="1AACB63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-2,37</w:t>
            </w:r>
          </w:p>
        </w:tc>
        <w:tc>
          <w:tcPr>
            <w:tcW w:w="1078" w:type="dxa"/>
            <w:tcBorders>
              <w:top w:val="nil"/>
              <w:left w:val="nil"/>
              <w:bottom w:val="nil"/>
              <w:right w:val="nil"/>
            </w:tcBorders>
            <w:shd w:val="clear" w:color="auto" w:fill="auto"/>
            <w:noWrap/>
            <w:vAlign w:val="bottom"/>
            <w:hideMark/>
          </w:tcPr>
          <w:p w14:paraId="6ED74DC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6,29E-07</w:t>
            </w:r>
          </w:p>
        </w:tc>
      </w:tr>
      <w:tr w:rsidR="00976F9A" w:rsidRPr="003C6E6A" w14:paraId="0FE0A9CB" w14:textId="77777777" w:rsidTr="00137C73">
        <w:trPr>
          <w:trHeight w:val="300"/>
        </w:trPr>
        <w:tc>
          <w:tcPr>
            <w:tcW w:w="1829" w:type="dxa"/>
            <w:tcBorders>
              <w:top w:val="nil"/>
              <w:left w:val="nil"/>
              <w:bottom w:val="nil"/>
              <w:right w:val="nil"/>
            </w:tcBorders>
            <w:shd w:val="clear" w:color="auto" w:fill="auto"/>
            <w:noWrap/>
            <w:vAlign w:val="bottom"/>
            <w:hideMark/>
          </w:tcPr>
          <w:p w14:paraId="593C35E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GHTP01030665.1</w:t>
            </w:r>
          </w:p>
        </w:tc>
        <w:tc>
          <w:tcPr>
            <w:tcW w:w="5118" w:type="dxa"/>
            <w:tcBorders>
              <w:top w:val="nil"/>
              <w:left w:val="nil"/>
              <w:bottom w:val="nil"/>
              <w:right w:val="nil"/>
            </w:tcBorders>
            <w:shd w:val="clear" w:color="auto" w:fill="auto"/>
            <w:noWrap/>
            <w:vAlign w:val="bottom"/>
            <w:hideMark/>
          </w:tcPr>
          <w:p w14:paraId="75ED595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RHOMBOID-like protein 3</w:t>
            </w:r>
          </w:p>
        </w:tc>
        <w:tc>
          <w:tcPr>
            <w:tcW w:w="1072" w:type="dxa"/>
            <w:tcBorders>
              <w:top w:val="nil"/>
              <w:left w:val="nil"/>
              <w:bottom w:val="nil"/>
              <w:right w:val="nil"/>
            </w:tcBorders>
            <w:shd w:val="clear" w:color="auto" w:fill="auto"/>
            <w:noWrap/>
            <w:vAlign w:val="bottom"/>
            <w:hideMark/>
          </w:tcPr>
          <w:p w14:paraId="2D88C70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11,09</w:t>
            </w:r>
          </w:p>
        </w:tc>
        <w:tc>
          <w:tcPr>
            <w:tcW w:w="1078" w:type="dxa"/>
            <w:tcBorders>
              <w:top w:val="nil"/>
              <w:left w:val="nil"/>
              <w:bottom w:val="nil"/>
              <w:right w:val="nil"/>
            </w:tcBorders>
            <w:shd w:val="clear" w:color="auto" w:fill="auto"/>
            <w:noWrap/>
            <w:vAlign w:val="bottom"/>
            <w:hideMark/>
          </w:tcPr>
          <w:p w14:paraId="734742F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79FD0F55" w14:textId="77777777" w:rsidTr="00137C73">
        <w:trPr>
          <w:trHeight w:val="300"/>
        </w:trPr>
        <w:tc>
          <w:tcPr>
            <w:tcW w:w="1829" w:type="dxa"/>
            <w:tcBorders>
              <w:top w:val="nil"/>
              <w:left w:val="nil"/>
              <w:bottom w:val="nil"/>
              <w:right w:val="nil"/>
            </w:tcBorders>
            <w:shd w:val="clear" w:color="auto" w:fill="auto"/>
            <w:noWrap/>
            <w:vAlign w:val="bottom"/>
            <w:hideMark/>
          </w:tcPr>
          <w:p w14:paraId="38DE7CB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GHTP01000593.1</w:t>
            </w:r>
          </w:p>
        </w:tc>
        <w:tc>
          <w:tcPr>
            <w:tcW w:w="5118" w:type="dxa"/>
            <w:tcBorders>
              <w:top w:val="nil"/>
              <w:left w:val="nil"/>
              <w:bottom w:val="nil"/>
              <w:right w:val="nil"/>
            </w:tcBorders>
            <w:shd w:val="clear" w:color="auto" w:fill="auto"/>
            <w:noWrap/>
            <w:vAlign w:val="bottom"/>
            <w:hideMark/>
          </w:tcPr>
          <w:p w14:paraId="4A63DD5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pectinesterase-like</w:t>
            </w:r>
          </w:p>
        </w:tc>
        <w:tc>
          <w:tcPr>
            <w:tcW w:w="1072" w:type="dxa"/>
            <w:tcBorders>
              <w:top w:val="nil"/>
              <w:left w:val="nil"/>
              <w:bottom w:val="nil"/>
              <w:right w:val="nil"/>
            </w:tcBorders>
            <w:shd w:val="clear" w:color="auto" w:fill="auto"/>
            <w:noWrap/>
            <w:vAlign w:val="bottom"/>
            <w:hideMark/>
          </w:tcPr>
          <w:p w14:paraId="742E158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-2,64</w:t>
            </w:r>
          </w:p>
        </w:tc>
        <w:tc>
          <w:tcPr>
            <w:tcW w:w="1078" w:type="dxa"/>
            <w:tcBorders>
              <w:top w:val="nil"/>
              <w:left w:val="nil"/>
              <w:bottom w:val="nil"/>
              <w:right w:val="nil"/>
            </w:tcBorders>
            <w:shd w:val="clear" w:color="auto" w:fill="auto"/>
            <w:noWrap/>
            <w:vAlign w:val="bottom"/>
            <w:hideMark/>
          </w:tcPr>
          <w:p w14:paraId="26FE047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0E7CE744" w14:textId="77777777" w:rsidTr="00137C73">
        <w:trPr>
          <w:trHeight w:val="300"/>
        </w:trPr>
        <w:tc>
          <w:tcPr>
            <w:tcW w:w="1829" w:type="dxa"/>
            <w:tcBorders>
              <w:top w:val="nil"/>
              <w:left w:val="nil"/>
              <w:bottom w:val="nil"/>
              <w:right w:val="nil"/>
            </w:tcBorders>
            <w:shd w:val="clear" w:color="auto" w:fill="auto"/>
            <w:noWrap/>
            <w:vAlign w:val="bottom"/>
            <w:hideMark/>
          </w:tcPr>
          <w:p w14:paraId="7C42172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GHTP01000612.1</w:t>
            </w:r>
          </w:p>
        </w:tc>
        <w:tc>
          <w:tcPr>
            <w:tcW w:w="5118" w:type="dxa"/>
            <w:tcBorders>
              <w:top w:val="nil"/>
              <w:left w:val="nil"/>
              <w:bottom w:val="nil"/>
              <w:right w:val="nil"/>
            </w:tcBorders>
            <w:shd w:val="clear" w:color="auto" w:fill="auto"/>
            <w:noWrap/>
            <w:vAlign w:val="bottom"/>
            <w:hideMark/>
          </w:tcPr>
          <w:p w14:paraId="0E7E328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UDP-arabinopyranose mutase 2</w:t>
            </w:r>
          </w:p>
        </w:tc>
        <w:tc>
          <w:tcPr>
            <w:tcW w:w="1072" w:type="dxa"/>
            <w:tcBorders>
              <w:top w:val="nil"/>
              <w:left w:val="nil"/>
              <w:bottom w:val="nil"/>
              <w:right w:val="nil"/>
            </w:tcBorders>
            <w:shd w:val="clear" w:color="auto" w:fill="auto"/>
            <w:noWrap/>
            <w:vAlign w:val="bottom"/>
            <w:hideMark/>
          </w:tcPr>
          <w:p w14:paraId="1A64D09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5,33</w:t>
            </w:r>
          </w:p>
        </w:tc>
        <w:tc>
          <w:tcPr>
            <w:tcW w:w="1078" w:type="dxa"/>
            <w:tcBorders>
              <w:top w:val="nil"/>
              <w:left w:val="nil"/>
              <w:bottom w:val="nil"/>
              <w:right w:val="nil"/>
            </w:tcBorders>
            <w:shd w:val="clear" w:color="auto" w:fill="auto"/>
            <w:noWrap/>
            <w:vAlign w:val="bottom"/>
            <w:hideMark/>
          </w:tcPr>
          <w:p w14:paraId="28A2F42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B83C536" w14:textId="77777777" w:rsidTr="00137C73">
        <w:trPr>
          <w:trHeight w:val="300"/>
        </w:trPr>
        <w:tc>
          <w:tcPr>
            <w:tcW w:w="1829" w:type="dxa"/>
            <w:tcBorders>
              <w:top w:val="nil"/>
              <w:left w:val="nil"/>
              <w:bottom w:val="nil"/>
              <w:right w:val="nil"/>
            </w:tcBorders>
            <w:shd w:val="clear" w:color="auto" w:fill="auto"/>
            <w:noWrap/>
            <w:vAlign w:val="bottom"/>
            <w:hideMark/>
          </w:tcPr>
          <w:p w14:paraId="68C0DB8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GHTP01017730.1</w:t>
            </w:r>
          </w:p>
        </w:tc>
        <w:tc>
          <w:tcPr>
            <w:tcW w:w="5118" w:type="dxa"/>
            <w:tcBorders>
              <w:top w:val="nil"/>
              <w:left w:val="nil"/>
              <w:bottom w:val="nil"/>
              <w:right w:val="nil"/>
            </w:tcBorders>
            <w:shd w:val="clear" w:color="auto" w:fill="auto"/>
            <w:noWrap/>
            <w:vAlign w:val="bottom"/>
            <w:hideMark/>
          </w:tcPr>
          <w:p w14:paraId="49B3340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UDP-arabinopyranose mutase 1</w:t>
            </w:r>
          </w:p>
        </w:tc>
        <w:tc>
          <w:tcPr>
            <w:tcW w:w="1072" w:type="dxa"/>
            <w:tcBorders>
              <w:top w:val="nil"/>
              <w:left w:val="nil"/>
              <w:bottom w:val="nil"/>
              <w:right w:val="nil"/>
            </w:tcBorders>
            <w:shd w:val="clear" w:color="auto" w:fill="auto"/>
            <w:noWrap/>
            <w:vAlign w:val="bottom"/>
            <w:hideMark/>
          </w:tcPr>
          <w:p w14:paraId="7AE06DF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6,59</w:t>
            </w:r>
          </w:p>
        </w:tc>
        <w:tc>
          <w:tcPr>
            <w:tcW w:w="1078" w:type="dxa"/>
            <w:tcBorders>
              <w:top w:val="nil"/>
              <w:left w:val="nil"/>
              <w:bottom w:val="nil"/>
              <w:right w:val="nil"/>
            </w:tcBorders>
            <w:shd w:val="clear" w:color="auto" w:fill="auto"/>
            <w:noWrap/>
            <w:vAlign w:val="bottom"/>
            <w:hideMark/>
          </w:tcPr>
          <w:p w14:paraId="0EE6E8F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BD1DB7D" w14:textId="77777777" w:rsidTr="00137C73">
        <w:trPr>
          <w:trHeight w:val="300"/>
        </w:trPr>
        <w:tc>
          <w:tcPr>
            <w:tcW w:w="1829" w:type="dxa"/>
            <w:tcBorders>
              <w:top w:val="nil"/>
              <w:left w:val="nil"/>
              <w:bottom w:val="nil"/>
              <w:right w:val="nil"/>
            </w:tcBorders>
            <w:shd w:val="clear" w:color="auto" w:fill="auto"/>
            <w:noWrap/>
            <w:vAlign w:val="bottom"/>
            <w:hideMark/>
          </w:tcPr>
          <w:p w14:paraId="19318A0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GHTP01008237.1</w:t>
            </w:r>
          </w:p>
        </w:tc>
        <w:tc>
          <w:tcPr>
            <w:tcW w:w="5118" w:type="dxa"/>
            <w:tcBorders>
              <w:top w:val="nil"/>
              <w:left w:val="nil"/>
              <w:bottom w:val="nil"/>
              <w:right w:val="nil"/>
            </w:tcBorders>
            <w:shd w:val="clear" w:color="auto" w:fill="auto"/>
            <w:noWrap/>
            <w:vAlign w:val="bottom"/>
            <w:hideMark/>
          </w:tcPr>
          <w:p w14:paraId="1C88E71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leucine-rich repeat extensin-like protein 4</w:t>
            </w:r>
          </w:p>
        </w:tc>
        <w:tc>
          <w:tcPr>
            <w:tcW w:w="1072" w:type="dxa"/>
            <w:tcBorders>
              <w:top w:val="nil"/>
              <w:left w:val="nil"/>
              <w:bottom w:val="nil"/>
              <w:right w:val="nil"/>
            </w:tcBorders>
            <w:shd w:val="clear" w:color="auto" w:fill="auto"/>
            <w:noWrap/>
            <w:vAlign w:val="bottom"/>
            <w:hideMark/>
          </w:tcPr>
          <w:p w14:paraId="4B1722B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3,84</w:t>
            </w:r>
          </w:p>
        </w:tc>
        <w:tc>
          <w:tcPr>
            <w:tcW w:w="1078" w:type="dxa"/>
            <w:tcBorders>
              <w:top w:val="nil"/>
              <w:left w:val="nil"/>
              <w:bottom w:val="nil"/>
              <w:right w:val="nil"/>
            </w:tcBorders>
            <w:shd w:val="clear" w:color="auto" w:fill="auto"/>
            <w:noWrap/>
            <w:vAlign w:val="bottom"/>
            <w:hideMark/>
          </w:tcPr>
          <w:p w14:paraId="519AD45D"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62CEDF79" w14:textId="77777777" w:rsidTr="00137C73">
        <w:trPr>
          <w:trHeight w:val="300"/>
        </w:trPr>
        <w:tc>
          <w:tcPr>
            <w:tcW w:w="1829" w:type="dxa"/>
            <w:tcBorders>
              <w:top w:val="nil"/>
              <w:left w:val="nil"/>
              <w:bottom w:val="nil"/>
              <w:right w:val="nil"/>
            </w:tcBorders>
            <w:shd w:val="clear" w:color="auto" w:fill="auto"/>
            <w:noWrap/>
            <w:vAlign w:val="bottom"/>
            <w:hideMark/>
          </w:tcPr>
          <w:p w14:paraId="7CDE0CD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GHTP01016894.1</w:t>
            </w:r>
          </w:p>
        </w:tc>
        <w:tc>
          <w:tcPr>
            <w:tcW w:w="5118" w:type="dxa"/>
            <w:tcBorders>
              <w:top w:val="nil"/>
              <w:left w:val="nil"/>
              <w:bottom w:val="nil"/>
              <w:right w:val="nil"/>
            </w:tcBorders>
            <w:shd w:val="clear" w:color="auto" w:fill="auto"/>
            <w:noWrap/>
            <w:vAlign w:val="bottom"/>
            <w:hideMark/>
          </w:tcPr>
          <w:p w14:paraId="6DA0A54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pectinesterase/pectinesterase inhibitor 51</w:t>
            </w:r>
          </w:p>
        </w:tc>
        <w:tc>
          <w:tcPr>
            <w:tcW w:w="1072" w:type="dxa"/>
            <w:tcBorders>
              <w:top w:val="nil"/>
              <w:left w:val="nil"/>
              <w:bottom w:val="nil"/>
              <w:right w:val="nil"/>
            </w:tcBorders>
            <w:shd w:val="clear" w:color="auto" w:fill="auto"/>
            <w:noWrap/>
            <w:vAlign w:val="bottom"/>
            <w:hideMark/>
          </w:tcPr>
          <w:p w14:paraId="46F1356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2,52</w:t>
            </w:r>
          </w:p>
        </w:tc>
        <w:tc>
          <w:tcPr>
            <w:tcW w:w="1078" w:type="dxa"/>
            <w:tcBorders>
              <w:top w:val="nil"/>
              <w:left w:val="nil"/>
              <w:bottom w:val="nil"/>
              <w:right w:val="nil"/>
            </w:tcBorders>
            <w:shd w:val="clear" w:color="auto" w:fill="auto"/>
            <w:noWrap/>
            <w:vAlign w:val="bottom"/>
            <w:hideMark/>
          </w:tcPr>
          <w:p w14:paraId="2E99F16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4,40E-09</w:t>
            </w:r>
          </w:p>
        </w:tc>
      </w:tr>
      <w:tr w:rsidR="00976F9A" w:rsidRPr="003C6E6A" w14:paraId="682EED99" w14:textId="77777777" w:rsidTr="00137C73">
        <w:trPr>
          <w:trHeight w:val="300"/>
        </w:trPr>
        <w:tc>
          <w:tcPr>
            <w:tcW w:w="1829" w:type="dxa"/>
            <w:tcBorders>
              <w:top w:val="nil"/>
              <w:left w:val="nil"/>
              <w:bottom w:val="nil"/>
              <w:right w:val="nil"/>
            </w:tcBorders>
            <w:shd w:val="clear" w:color="auto" w:fill="auto"/>
            <w:noWrap/>
            <w:vAlign w:val="bottom"/>
            <w:hideMark/>
          </w:tcPr>
          <w:p w14:paraId="356003B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GHTP01026780.1</w:t>
            </w:r>
          </w:p>
        </w:tc>
        <w:tc>
          <w:tcPr>
            <w:tcW w:w="5118" w:type="dxa"/>
            <w:tcBorders>
              <w:top w:val="nil"/>
              <w:left w:val="nil"/>
              <w:bottom w:val="nil"/>
              <w:right w:val="nil"/>
            </w:tcBorders>
            <w:shd w:val="clear" w:color="auto" w:fill="auto"/>
            <w:noWrap/>
            <w:vAlign w:val="bottom"/>
            <w:hideMark/>
          </w:tcPr>
          <w:p w14:paraId="3F7C613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synthase-like protein D3</w:t>
            </w:r>
          </w:p>
        </w:tc>
        <w:tc>
          <w:tcPr>
            <w:tcW w:w="1072" w:type="dxa"/>
            <w:tcBorders>
              <w:top w:val="nil"/>
              <w:left w:val="nil"/>
              <w:bottom w:val="nil"/>
              <w:right w:val="nil"/>
            </w:tcBorders>
            <w:shd w:val="clear" w:color="auto" w:fill="auto"/>
            <w:noWrap/>
            <w:vAlign w:val="bottom"/>
            <w:hideMark/>
          </w:tcPr>
          <w:p w14:paraId="21AB83D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2,41</w:t>
            </w:r>
          </w:p>
        </w:tc>
        <w:tc>
          <w:tcPr>
            <w:tcW w:w="1078" w:type="dxa"/>
            <w:tcBorders>
              <w:top w:val="nil"/>
              <w:left w:val="nil"/>
              <w:bottom w:val="nil"/>
              <w:right w:val="nil"/>
            </w:tcBorders>
            <w:shd w:val="clear" w:color="auto" w:fill="auto"/>
            <w:noWrap/>
            <w:vAlign w:val="bottom"/>
            <w:hideMark/>
          </w:tcPr>
          <w:p w14:paraId="4BED42F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61FBFF8D" w14:textId="77777777" w:rsidTr="00137C73">
        <w:trPr>
          <w:trHeight w:val="300"/>
        </w:trPr>
        <w:tc>
          <w:tcPr>
            <w:tcW w:w="1829" w:type="dxa"/>
            <w:tcBorders>
              <w:top w:val="nil"/>
              <w:left w:val="nil"/>
              <w:bottom w:val="nil"/>
              <w:right w:val="nil"/>
            </w:tcBorders>
            <w:shd w:val="clear" w:color="auto" w:fill="auto"/>
            <w:noWrap/>
            <w:vAlign w:val="bottom"/>
            <w:hideMark/>
          </w:tcPr>
          <w:p w14:paraId="6B5DE7B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GHTP01015859.1</w:t>
            </w:r>
          </w:p>
        </w:tc>
        <w:tc>
          <w:tcPr>
            <w:tcW w:w="5118" w:type="dxa"/>
            <w:tcBorders>
              <w:top w:val="nil"/>
              <w:left w:val="nil"/>
              <w:bottom w:val="nil"/>
              <w:right w:val="nil"/>
            </w:tcBorders>
            <w:shd w:val="clear" w:color="auto" w:fill="auto"/>
            <w:noWrap/>
            <w:vAlign w:val="bottom"/>
            <w:hideMark/>
          </w:tcPr>
          <w:p w14:paraId="0C8E345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xyloglucan 6-xylosyltransferase 2-like</w:t>
            </w:r>
          </w:p>
        </w:tc>
        <w:tc>
          <w:tcPr>
            <w:tcW w:w="1072" w:type="dxa"/>
            <w:tcBorders>
              <w:top w:val="nil"/>
              <w:left w:val="nil"/>
              <w:bottom w:val="nil"/>
              <w:right w:val="nil"/>
            </w:tcBorders>
            <w:shd w:val="clear" w:color="auto" w:fill="auto"/>
            <w:noWrap/>
            <w:vAlign w:val="bottom"/>
            <w:hideMark/>
          </w:tcPr>
          <w:p w14:paraId="467B9D2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2,89</w:t>
            </w:r>
          </w:p>
        </w:tc>
        <w:tc>
          <w:tcPr>
            <w:tcW w:w="1078" w:type="dxa"/>
            <w:tcBorders>
              <w:top w:val="nil"/>
              <w:left w:val="nil"/>
              <w:bottom w:val="nil"/>
              <w:right w:val="nil"/>
            </w:tcBorders>
            <w:shd w:val="clear" w:color="auto" w:fill="auto"/>
            <w:noWrap/>
            <w:vAlign w:val="bottom"/>
            <w:hideMark/>
          </w:tcPr>
          <w:p w14:paraId="0F48414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B313073" w14:textId="77777777" w:rsidTr="00137C73">
        <w:trPr>
          <w:trHeight w:val="300"/>
        </w:trPr>
        <w:tc>
          <w:tcPr>
            <w:tcW w:w="1829" w:type="dxa"/>
            <w:tcBorders>
              <w:top w:val="nil"/>
              <w:left w:val="nil"/>
              <w:bottom w:val="nil"/>
              <w:right w:val="nil"/>
            </w:tcBorders>
            <w:shd w:val="clear" w:color="auto" w:fill="auto"/>
            <w:noWrap/>
            <w:vAlign w:val="bottom"/>
            <w:hideMark/>
          </w:tcPr>
          <w:p w14:paraId="1B87B31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GHTP01031986.1</w:t>
            </w:r>
          </w:p>
        </w:tc>
        <w:tc>
          <w:tcPr>
            <w:tcW w:w="5118" w:type="dxa"/>
            <w:tcBorders>
              <w:top w:val="nil"/>
              <w:left w:val="nil"/>
              <w:bottom w:val="nil"/>
              <w:right w:val="nil"/>
            </w:tcBorders>
            <w:shd w:val="clear" w:color="auto" w:fill="auto"/>
            <w:noWrap/>
            <w:vAlign w:val="bottom"/>
            <w:hideMark/>
          </w:tcPr>
          <w:p w14:paraId="3FEF592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27-like</w:t>
            </w:r>
          </w:p>
        </w:tc>
        <w:tc>
          <w:tcPr>
            <w:tcW w:w="1072" w:type="dxa"/>
            <w:tcBorders>
              <w:top w:val="nil"/>
              <w:left w:val="nil"/>
              <w:bottom w:val="nil"/>
              <w:right w:val="nil"/>
            </w:tcBorders>
            <w:shd w:val="clear" w:color="auto" w:fill="auto"/>
            <w:noWrap/>
            <w:vAlign w:val="bottom"/>
            <w:hideMark/>
          </w:tcPr>
          <w:p w14:paraId="5C3BB2B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3,54</w:t>
            </w:r>
          </w:p>
        </w:tc>
        <w:tc>
          <w:tcPr>
            <w:tcW w:w="1078" w:type="dxa"/>
            <w:tcBorders>
              <w:top w:val="nil"/>
              <w:left w:val="nil"/>
              <w:bottom w:val="nil"/>
              <w:right w:val="nil"/>
            </w:tcBorders>
            <w:shd w:val="clear" w:color="auto" w:fill="auto"/>
            <w:noWrap/>
            <w:vAlign w:val="bottom"/>
            <w:hideMark/>
          </w:tcPr>
          <w:p w14:paraId="7943DAE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6,38E-10</w:t>
            </w:r>
          </w:p>
        </w:tc>
      </w:tr>
      <w:tr w:rsidR="00976F9A" w:rsidRPr="003C6E6A" w14:paraId="68237414" w14:textId="77777777" w:rsidTr="00137C73">
        <w:trPr>
          <w:trHeight w:val="300"/>
        </w:trPr>
        <w:tc>
          <w:tcPr>
            <w:tcW w:w="1829" w:type="dxa"/>
            <w:tcBorders>
              <w:top w:val="nil"/>
              <w:left w:val="nil"/>
              <w:bottom w:val="nil"/>
              <w:right w:val="nil"/>
            </w:tcBorders>
            <w:shd w:val="clear" w:color="auto" w:fill="auto"/>
            <w:noWrap/>
            <w:vAlign w:val="bottom"/>
            <w:hideMark/>
          </w:tcPr>
          <w:p w14:paraId="691C7A8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GHTP01017578.1</w:t>
            </w:r>
          </w:p>
        </w:tc>
        <w:tc>
          <w:tcPr>
            <w:tcW w:w="5118" w:type="dxa"/>
            <w:tcBorders>
              <w:top w:val="nil"/>
              <w:left w:val="nil"/>
              <w:bottom w:val="nil"/>
              <w:right w:val="nil"/>
            </w:tcBorders>
            <w:shd w:val="clear" w:color="auto" w:fill="auto"/>
            <w:noWrap/>
            <w:vAlign w:val="bottom"/>
            <w:hideMark/>
          </w:tcPr>
          <w:p w14:paraId="0495633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 A catalytic subunit 1 [UDP-forming]</w:t>
            </w:r>
          </w:p>
        </w:tc>
        <w:tc>
          <w:tcPr>
            <w:tcW w:w="1072" w:type="dxa"/>
            <w:tcBorders>
              <w:top w:val="nil"/>
              <w:left w:val="nil"/>
              <w:bottom w:val="nil"/>
              <w:right w:val="nil"/>
            </w:tcBorders>
            <w:shd w:val="clear" w:color="auto" w:fill="auto"/>
            <w:noWrap/>
            <w:vAlign w:val="bottom"/>
            <w:hideMark/>
          </w:tcPr>
          <w:p w14:paraId="720BE41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3,62</w:t>
            </w:r>
          </w:p>
        </w:tc>
        <w:tc>
          <w:tcPr>
            <w:tcW w:w="1078" w:type="dxa"/>
            <w:tcBorders>
              <w:top w:val="nil"/>
              <w:left w:val="nil"/>
              <w:bottom w:val="nil"/>
              <w:right w:val="nil"/>
            </w:tcBorders>
            <w:shd w:val="clear" w:color="auto" w:fill="auto"/>
            <w:noWrap/>
            <w:vAlign w:val="bottom"/>
            <w:hideMark/>
          </w:tcPr>
          <w:p w14:paraId="4D3AE9AD"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57992C8A" w14:textId="77777777" w:rsidTr="00137C73">
        <w:trPr>
          <w:trHeight w:val="300"/>
        </w:trPr>
        <w:tc>
          <w:tcPr>
            <w:tcW w:w="1829" w:type="dxa"/>
            <w:tcBorders>
              <w:top w:val="nil"/>
              <w:left w:val="nil"/>
              <w:bottom w:val="nil"/>
              <w:right w:val="nil"/>
            </w:tcBorders>
            <w:shd w:val="clear" w:color="auto" w:fill="auto"/>
            <w:noWrap/>
            <w:vAlign w:val="bottom"/>
            <w:hideMark/>
          </w:tcPr>
          <w:p w14:paraId="3329022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GHTP01017126.1</w:t>
            </w:r>
          </w:p>
        </w:tc>
        <w:tc>
          <w:tcPr>
            <w:tcW w:w="5118" w:type="dxa"/>
            <w:tcBorders>
              <w:top w:val="nil"/>
              <w:left w:val="nil"/>
              <w:bottom w:val="nil"/>
              <w:right w:val="nil"/>
            </w:tcBorders>
            <w:shd w:val="clear" w:color="auto" w:fill="auto"/>
            <w:noWrap/>
            <w:vAlign w:val="bottom"/>
            <w:hideMark/>
          </w:tcPr>
          <w:p w14:paraId="47435DD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auxin-binding protein ABP19a-like</w:t>
            </w:r>
          </w:p>
        </w:tc>
        <w:tc>
          <w:tcPr>
            <w:tcW w:w="1072" w:type="dxa"/>
            <w:tcBorders>
              <w:top w:val="nil"/>
              <w:left w:val="nil"/>
              <w:bottom w:val="nil"/>
              <w:right w:val="nil"/>
            </w:tcBorders>
            <w:shd w:val="clear" w:color="auto" w:fill="auto"/>
            <w:noWrap/>
            <w:vAlign w:val="bottom"/>
            <w:hideMark/>
          </w:tcPr>
          <w:p w14:paraId="7E72ECB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2,31</w:t>
            </w:r>
          </w:p>
        </w:tc>
        <w:tc>
          <w:tcPr>
            <w:tcW w:w="1078" w:type="dxa"/>
            <w:tcBorders>
              <w:top w:val="nil"/>
              <w:left w:val="nil"/>
              <w:bottom w:val="nil"/>
              <w:right w:val="nil"/>
            </w:tcBorders>
            <w:shd w:val="clear" w:color="auto" w:fill="auto"/>
            <w:noWrap/>
            <w:vAlign w:val="bottom"/>
            <w:hideMark/>
          </w:tcPr>
          <w:p w14:paraId="19F142B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61BFB99E" w14:textId="77777777" w:rsidTr="00137C73">
        <w:trPr>
          <w:trHeight w:val="300"/>
        </w:trPr>
        <w:tc>
          <w:tcPr>
            <w:tcW w:w="1829" w:type="dxa"/>
            <w:tcBorders>
              <w:top w:val="nil"/>
              <w:left w:val="nil"/>
              <w:bottom w:val="nil"/>
              <w:right w:val="nil"/>
            </w:tcBorders>
            <w:shd w:val="clear" w:color="auto" w:fill="auto"/>
            <w:noWrap/>
            <w:vAlign w:val="bottom"/>
            <w:hideMark/>
          </w:tcPr>
          <w:p w14:paraId="2A4E7D9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GHTP01033018.1</w:t>
            </w:r>
          </w:p>
        </w:tc>
        <w:tc>
          <w:tcPr>
            <w:tcW w:w="5118" w:type="dxa"/>
            <w:tcBorders>
              <w:top w:val="nil"/>
              <w:left w:val="nil"/>
              <w:bottom w:val="nil"/>
              <w:right w:val="nil"/>
            </w:tcBorders>
            <w:shd w:val="clear" w:color="auto" w:fill="auto"/>
            <w:noWrap/>
            <w:vAlign w:val="bottom"/>
            <w:hideMark/>
          </w:tcPr>
          <w:p w14:paraId="2035642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Rho GTPase-activating protein like</w:t>
            </w:r>
          </w:p>
        </w:tc>
        <w:tc>
          <w:tcPr>
            <w:tcW w:w="1072" w:type="dxa"/>
            <w:tcBorders>
              <w:top w:val="nil"/>
              <w:left w:val="nil"/>
              <w:bottom w:val="nil"/>
              <w:right w:val="nil"/>
            </w:tcBorders>
            <w:shd w:val="clear" w:color="auto" w:fill="auto"/>
            <w:noWrap/>
            <w:vAlign w:val="bottom"/>
            <w:hideMark/>
          </w:tcPr>
          <w:p w14:paraId="3B4ED7A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2,17</w:t>
            </w:r>
          </w:p>
        </w:tc>
        <w:tc>
          <w:tcPr>
            <w:tcW w:w="1078" w:type="dxa"/>
            <w:tcBorders>
              <w:top w:val="nil"/>
              <w:left w:val="nil"/>
              <w:bottom w:val="nil"/>
              <w:right w:val="nil"/>
            </w:tcBorders>
            <w:shd w:val="clear" w:color="auto" w:fill="auto"/>
            <w:noWrap/>
            <w:vAlign w:val="bottom"/>
            <w:hideMark/>
          </w:tcPr>
          <w:p w14:paraId="5AB4B63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1,02E-12</w:t>
            </w:r>
          </w:p>
        </w:tc>
      </w:tr>
      <w:tr w:rsidR="00976F9A" w:rsidRPr="003C6E6A" w14:paraId="2448B900" w14:textId="77777777" w:rsidTr="00137C73">
        <w:trPr>
          <w:trHeight w:val="300"/>
        </w:trPr>
        <w:tc>
          <w:tcPr>
            <w:tcW w:w="1829" w:type="dxa"/>
            <w:tcBorders>
              <w:top w:val="nil"/>
              <w:left w:val="nil"/>
              <w:bottom w:val="nil"/>
              <w:right w:val="nil"/>
            </w:tcBorders>
            <w:shd w:val="clear" w:color="auto" w:fill="auto"/>
            <w:noWrap/>
            <w:vAlign w:val="bottom"/>
            <w:hideMark/>
          </w:tcPr>
          <w:p w14:paraId="1340C77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GHTP01006810.1</w:t>
            </w:r>
          </w:p>
        </w:tc>
        <w:tc>
          <w:tcPr>
            <w:tcW w:w="5118" w:type="dxa"/>
            <w:tcBorders>
              <w:top w:val="nil"/>
              <w:left w:val="nil"/>
              <w:bottom w:val="nil"/>
              <w:right w:val="nil"/>
            </w:tcBorders>
            <w:shd w:val="clear" w:color="auto" w:fill="auto"/>
            <w:noWrap/>
            <w:vAlign w:val="bottom"/>
            <w:hideMark/>
          </w:tcPr>
          <w:p w14:paraId="37316E6F"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beta-xylosidase/alpha-L-arabinofuranosidase 2-like</w:t>
            </w:r>
          </w:p>
        </w:tc>
        <w:tc>
          <w:tcPr>
            <w:tcW w:w="1072" w:type="dxa"/>
            <w:tcBorders>
              <w:top w:val="nil"/>
              <w:left w:val="nil"/>
              <w:bottom w:val="nil"/>
              <w:right w:val="nil"/>
            </w:tcBorders>
            <w:shd w:val="clear" w:color="auto" w:fill="auto"/>
            <w:noWrap/>
            <w:vAlign w:val="bottom"/>
            <w:hideMark/>
          </w:tcPr>
          <w:p w14:paraId="7E666D5D"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w:t>
            </w:r>
          </w:p>
        </w:tc>
        <w:tc>
          <w:tcPr>
            <w:tcW w:w="1078" w:type="dxa"/>
            <w:tcBorders>
              <w:top w:val="nil"/>
              <w:left w:val="nil"/>
              <w:bottom w:val="nil"/>
              <w:right w:val="nil"/>
            </w:tcBorders>
            <w:shd w:val="clear" w:color="auto" w:fill="auto"/>
            <w:noWrap/>
            <w:vAlign w:val="bottom"/>
            <w:hideMark/>
          </w:tcPr>
          <w:p w14:paraId="3A7E8F3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4,50E-06</w:t>
            </w:r>
          </w:p>
        </w:tc>
      </w:tr>
      <w:tr w:rsidR="00976F9A" w:rsidRPr="003C6E6A" w14:paraId="7173CB95" w14:textId="77777777" w:rsidTr="00137C73">
        <w:trPr>
          <w:trHeight w:val="300"/>
        </w:trPr>
        <w:tc>
          <w:tcPr>
            <w:tcW w:w="1829" w:type="dxa"/>
            <w:tcBorders>
              <w:top w:val="nil"/>
              <w:left w:val="nil"/>
              <w:bottom w:val="nil"/>
              <w:right w:val="nil"/>
            </w:tcBorders>
            <w:shd w:val="clear" w:color="auto" w:fill="auto"/>
            <w:noWrap/>
            <w:vAlign w:val="bottom"/>
            <w:hideMark/>
          </w:tcPr>
          <w:p w14:paraId="14EDF93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GHTP01017555.1</w:t>
            </w:r>
          </w:p>
        </w:tc>
        <w:tc>
          <w:tcPr>
            <w:tcW w:w="5118" w:type="dxa"/>
            <w:tcBorders>
              <w:top w:val="nil"/>
              <w:left w:val="nil"/>
              <w:bottom w:val="nil"/>
              <w:right w:val="nil"/>
            </w:tcBorders>
            <w:shd w:val="clear" w:color="auto" w:fill="auto"/>
            <w:noWrap/>
            <w:vAlign w:val="bottom"/>
            <w:hideMark/>
          </w:tcPr>
          <w:p w14:paraId="087D6528"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synthase-like protein E6</w:t>
            </w:r>
          </w:p>
        </w:tc>
        <w:tc>
          <w:tcPr>
            <w:tcW w:w="1072" w:type="dxa"/>
            <w:tcBorders>
              <w:top w:val="nil"/>
              <w:left w:val="nil"/>
              <w:bottom w:val="nil"/>
              <w:right w:val="nil"/>
            </w:tcBorders>
            <w:shd w:val="clear" w:color="auto" w:fill="auto"/>
            <w:noWrap/>
            <w:vAlign w:val="bottom"/>
            <w:hideMark/>
          </w:tcPr>
          <w:p w14:paraId="4D9E644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6,2</w:t>
            </w:r>
          </w:p>
        </w:tc>
        <w:tc>
          <w:tcPr>
            <w:tcW w:w="1078" w:type="dxa"/>
            <w:tcBorders>
              <w:top w:val="nil"/>
              <w:left w:val="nil"/>
              <w:bottom w:val="nil"/>
              <w:right w:val="nil"/>
            </w:tcBorders>
            <w:shd w:val="clear" w:color="auto" w:fill="auto"/>
            <w:noWrap/>
            <w:vAlign w:val="bottom"/>
            <w:hideMark/>
          </w:tcPr>
          <w:p w14:paraId="5079F33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6E452EC3" w14:textId="77777777" w:rsidTr="00137C73">
        <w:trPr>
          <w:trHeight w:val="300"/>
        </w:trPr>
        <w:tc>
          <w:tcPr>
            <w:tcW w:w="1829" w:type="dxa"/>
            <w:tcBorders>
              <w:top w:val="nil"/>
              <w:left w:val="nil"/>
              <w:bottom w:val="nil"/>
              <w:right w:val="nil"/>
            </w:tcBorders>
            <w:shd w:val="clear" w:color="auto" w:fill="auto"/>
            <w:noWrap/>
            <w:vAlign w:val="bottom"/>
            <w:hideMark/>
          </w:tcPr>
          <w:p w14:paraId="02560E1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GHTP01027453.1</w:t>
            </w:r>
          </w:p>
        </w:tc>
        <w:tc>
          <w:tcPr>
            <w:tcW w:w="5118" w:type="dxa"/>
            <w:tcBorders>
              <w:top w:val="nil"/>
              <w:left w:val="nil"/>
              <w:bottom w:val="nil"/>
              <w:right w:val="nil"/>
            </w:tcBorders>
            <w:shd w:val="clear" w:color="auto" w:fill="auto"/>
            <w:noWrap/>
            <w:vAlign w:val="bottom"/>
            <w:hideMark/>
          </w:tcPr>
          <w:p w14:paraId="3A673EA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 A catalytic subunit 1 [UDP-forming]</w:t>
            </w:r>
          </w:p>
        </w:tc>
        <w:tc>
          <w:tcPr>
            <w:tcW w:w="1072" w:type="dxa"/>
            <w:tcBorders>
              <w:top w:val="nil"/>
              <w:left w:val="nil"/>
              <w:bottom w:val="nil"/>
              <w:right w:val="nil"/>
            </w:tcBorders>
            <w:shd w:val="clear" w:color="auto" w:fill="auto"/>
            <w:noWrap/>
            <w:vAlign w:val="bottom"/>
            <w:hideMark/>
          </w:tcPr>
          <w:p w14:paraId="25DC672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2,79</w:t>
            </w:r>
          </w:p>
        </w:tc>
        <w:tc>
          <w:tcPr>
            <w:tcW w:w="1078" w:type="dxa"/>
            <w:tcBorders>
              <w:top w:val="nil"/>
              <w:left w:val="nil"/>
              <w:bottom w:val="nil"/>
              <w:right w:val="nil"/>
            </w:tcBorders>
            <w:shd w:val="clear" w:color="auto" w:fill="auto"/>
            <w:noWrap/>
            <w:vAlign w:val="bottom"/>
            <w:hideMark/>
          </w:tcPr>
          <w:p w14:paraId="136D96F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01731303" w14:textId="77777777" w:rsidTr="00137C73">
        <w:trPr>
          <w:trHeight w:val="300"/>
        </w:trPr>
        <w:tc>
          <w:tcPr>
            <w:tcW w:w="1829" w:type="dxa"/>
            <w:tcBorders>
              <w:top w:val="nil"/>
              <w:left w:val="nil"/>
              <w:bottom w:val="nil"/>
              <w:right w:val="nil"/>
            </w:tcBorders>
            <w:shd w:val="clear" w:color="auto" w:fill="auto"/>
            <w:noWrap/>
            <w:vAlign w:val="bottom"/>
            <w:hideMark/>
          </w:tcPr>
          <w:p w14:paraId="6F1FCF0C"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GHTP01001240.1</w:t>
            </w:r>
          </w:p>
        </w:tc>
        <w:tc>
          <w:tcPr>
            <w:tcW w:w="5118" w:type="dxa"/>
            <w:tcBorders>
              <w:top w:val="nil"/>
              <w:left w:val="nil"/>
              <w:bottom w:val="nil"/>
              <w:right w:val="nil"/>
            </w:tcBorders>
            <w:shd w:val="clear" w:color="auto" w:fill="auto"/>
            <w:noWrap/>
            <w:vAlign w:val="bottom"/>
            <w:hideMark/>
          </w:tcPr>
          <w:p w14:paraId="3256E1E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cullin-associated NEDD8-dissociated protein 1</w:t>
            </w:r>
          </w:p>
        </w:tc>
        <w:tc>
          <w:tcPr>
            <w:tcW w:w="1072" w:type="dxa"/>
            <w:tcBorders>
              <w:top w:val="nil"/>
              <w:left w:val="nil"/>
              <w:bottom w:val="nil"/>
              <w:right w:val="nil"/>
            </w:tcBorders>
            <w:shd w:val="clear" w:color="auto" w:fill="auto"/>
            <w:noWrap/>
            <w:vAlign w:val="bottom"/>
            <w:hideMark/>
          </w:tcPr>
          <w:p w14:paraId="4A24BC4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-2,08</w:t>
            </w:r>
          </w:p>
        </w:tc>
        <w:tc>
          <w:tcPr>
            <w:tcW w:w="1078" w:type="dxa"/>
            <w:tcBorders>
              <w:top w:val="nil"/>
              <w:left w:val="nil"/>
              <w:bottom w:val="nil"/>
              <w:right w:val="nil"/>
            </w:tcBorders>
            <w:shd w:val="clear" w:color="auto" w:fill="auto"/>
            <w:noWrap/>
            <w:vAlign w:val="bottom"/>
            <w:hideMark/>
          </w:tcPr>
          <w:p w14:paraId="7E57981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5185539C" w14:textId="77777777" w:rsidTr="00137C73">
        <w:trPr>
          <w:trHeight w:val="300"/>
        </w:trPr>
        <w:tc>
          <w:tcPr>
            <w:tcW w:w="1829" w:type="dxa"/>
            <w:tcBorders>
              <w:top w:val="nil"/>
              <w:left w:val="nil"/>
              <w:bottom w:val="nil"/>
              <w:right w:val="nil"/>
            </w:tcBorders>
            <w:shd w:val="clear" w:color="auto" w:fill="auto"/>
            <w:noWrap/>
            <w:vAlign w:val="bottom"/>
            <w:hideMark/>
          </w:tcPr>
          <w:p w14:paraId="36AD0D6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GHTP01028827.1</w:t>
            </w:r>
          </w:p>
        </w:tc>
        <w:tc>
          <w:tcPr>
            <w:tcW w:w="5118" w:type="dxa"/>
            <w:tcBorders>
              <w:top w:val="nil"/>
              <w:left w:val="nil"/>
              <w:bottom w:val="nil"/>
              <w:right w:val="nil"/>
            </w:tcBorders>
            <w:shd w:val="clear" w:color="auto" w:fill="auto"/>
            <w:noWrap/>
            <w:vAlign w:val="bottom"/>
            <w:hideMark/>
          </w:tcPr>
          <w:p w14:paraId="27E8859C"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probable xyloglucan endotransglucosylase/hydrolase protein 23</w:t>
            </w:r>
          </w:p>
        </w:tc>
        <w:tc>
          <w:tcPr>
            <w:tcW w:w="1072" w:type="dxa"/>
            <w:tcBorders>
              <w:top w:val="nil"/>
              <w:left w:val="nil"/>
              <w:bottom w:val="nil"/>
              <w:right w:val="nil"/>
            </w:tcBorders>
            <w:shd w:val="clear" w:color="auto" w:fill="auto"/>
            <w:noWrap/>
            <w:vAlign w:val="bottom"/>
            <w:hideMark/>
          </w:tcPr>
          <w:p w14:paraId="1E5A786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2,91</w:t>
            </w:r>
          </w:p>
        </w:tc>
        <w:tc>
          <w:tcPr>
            <w:tcW w:w="1078" w:type="dxa"/>
            <w:tcBorders>
              <w:top w:val="nil"/>
              <w:left w:val="nil"/>
              <w:bottom w:val="nil"/>
              <w:right w:val="nil"/>
            </w:tcBorders>
            <w:shd w:val="clear" w:color="auto" w:fill="auto"/>
            <w:noWrap/>
            <w:vAlign w:val="bottom"/>
            <w:hideMark/>
          </w:tcPr>
          <w:p w14:paraId="0FC9F33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7,73E-06</w:t>
            </w:r>
          </w:p>
        </w:tc>
      </w:tr>
      <w:tr w:rsidR="00976F9A" w:rsidRPr="003C6E6A" w14:paraId="43C04522" w14:textId="77777777" w:rsidTr="00137C73">
        <w:trPr>
          <w:trHeight w:val="300"/>
        </w:trPr>
        <w:tc>
          <w:tcPr>
            <w:tcW w:w="1829" w:type="dxa"/>
            <w:tcBorders>
              <w:top w:val="nil"/>
              <w:left w:val="nil"/>
              <w:bottom w:val="nil"/>
              <w:right w:val="nil"/>
            </w:tcBorders>
            <w:shd w:val="clear" w:color="auto" w:fill="auto"/>
            <w:noWrap/>
            <w:vAlign w:val="bottom"/>
            <w:hideMark/>
          </w:tcPr>
          <w:p w14:paraId="02E5697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GHTP01016893.1</w:t>
            </w:r>
          </w:p>
        </w:tc>
        <w:tc>
          <w:tcPr>
            <w:tcW w:w="5118" w:type="dxa"/>
            <w:tcBorders>
              <w:top w:val="nil"/>
              <w:left w:val="nil"/>
              <w:bottom w:val="nil"/>
              <w:right w:val="nil"/>
            </w:tcBorders>
            <w:shd w:val="clear" w:color="auto" w:fill="auto"/>
            <w:noWrap/>
            <w:vAlign w:val="bottom"/>
            <w:hideMark/>
          </w:tcPr>
          <w:p w14:paraId="360B628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putative invertase inhibitor</w:t>
            </w:r>
          </w:p>
        </w:tc>
        <w:tc>
          <w:tcPr>
            <w:tcW w:w="1072" w:type="dxa"/>
            <w:tcBorders>
              <w:top w:val="nil"/>
              <w:left w:val="nil"/>
              <w:bottom w:val="nil"/>
              <w:right w:val="nil"/>
            </w:tcBorders>
            <w:shd w:val="clear" w:color="auto" w:fill="auto"/>
            <w:noWrap/>
            <w:vAlign w:val="bottom"/>
            <w:hideMark/>
          </w:tcPr>
          <w:p w14:paraId="6DD0AC2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-3,07</w:t>
            </w:r>
          </w:p>
        </w:tc>
        <w:tc>
          <w:tcPr>
            <w:tcW w:w="1078" w:type="dxa"/>
            <w:tcBorders>
              <w:top w:val="nil"/>
              <w:left w:val="nil"/>
              <w:bottom w:val="nil"/>
              <w:right w:val="nil"/>
            </w:tcBorders>
            <w:shd w:val="clear" w:color="auto" w:fill="auto"/>
            <w:noWrap/>
            <w:vAlign w:val="bottom"/>
            <w:hideMark/>
          </w:tcPr>
          <w:p w14:paraId="7968C7A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2,23E-05</w:t>
            </w:r>
          </w:p>
        </w:tc>
      </w:tr>
      <w:tr w:rsidR="00976F9A" w:rsidRPr="003C6E6A" w14:paraId="09D1EDBB" w14:textId="77777777" w:rsidTr="00137C73">
        <w:trPr>
          <w:trHeight w:val="300"/>
        </w:trPr>
        <w:tc>
          <w:tcPr>
            <w:tcW w:w="1829" w:type="dxa"/>
            <w:tcBorders>
              <w:top w:val="nil"/>
              <w:left w:val="nil"/>
              <w:bottom w:val="nil"/>
              <w:right w:val="nil"/>
            </w:tcBorders>
            <w:shd w:val="clear" w:color="auto" w:fill="auto"/>
            <w:noWrap/>
            <w:vAlign w:val="bottom"/>
            <w:hideMark/>
          </w:tcPr>
          <w:p w14:paraId="4228FFB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GHTP01018114.1</w:t>
            </w:r>
          </w:p>
        </w:tc>
        <w:tc>
          <w:tcPr>
            <w:tcW w:w="5118" w:type="dxa"/>
            <w:tcBorders>
              <w:top w:val="nil"/>
              <w:left w:val="nil"/>
              <w:bottom w:val="nil"/>
              <w:right w:val="nil"/>
            </w:tcBorders>
            <w:shd w:val="clear" w:color="auto" w:fill="auto"/>
            <w:noWrap/>
            <w:vAlign w:val="bottom"/>
            <w:hideMark/>
          </w:tcPr>
          <w:p w14:paraId="39E8066C"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xyloglucan galactosyltransferase MUR3</w:t>
            </w:r>
          </w:p>
        </w:tc>
        <w:tc>
          <w:tcPr>
            <w:tcW w:w="1072" w:type="dxa"/>
            <w:tcBorders>
              <w:top w:val="nil"/>
              <w:left w:val="nil"/>
              <w:bottom w:val="nil"/>
              <w:right w:val="nil"/>
            </w:tcBorders>
            <w:shd w:val="clear" w:color="auto" w:fill="auto"/>
            <w:noWrap/>
            <w:vAlign w:val="bottom"/>
            <w:hideMark/>
          </w:tcPr>
          <w:p w14:paraId="154B346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2,37</w:t>
            </w:r>
          </w:p>
        </w:tc>
        <w:tc>
          <w:tcPr>
            <w:tcW w:w="1078" w:type="dxa"/>
            <w:tcBorders>
              <w:top w:val="nil"/>
              <w:left w:val="nil"/>
              <w:bottom w:val="nil"/>
              <w:right w:val="nil"/>
            </w:tcBorders>
            <w:shd w:val="clear" w:color="auto" w:fill="auto"/>
            <w:noWrap/>
            <w:vAlign w:val="bottom"/>
            <w:hideMark/>
          </w:tcPr>
          <w:p w14:paraId="01252A3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4,61E-09</w:t>
            </w:r>
          </w:p>
        </w:tc>
      </w:tr>
      <w:tr w:rsidR="00976F9A" w:rsidRPr="003C6E6A" w14:paraId="46CB89CD" w14:textId="77777777" w:rsidTr="00137C73">
        <w:trPr>
          <w:trHeight w:val="300"/>
        </w:trPr>
        <w:tc>
          <w:tcPr>
            <w:tcW w:w="1829" w:type="dxa"/>
            <w:tcBorders>
              <w:top w:val="nil"/>
              <w:left w:val="nil"/>
              <w:bottom w:val="nil"/>
              <w:right w:val="nil"/>
            </w:tcBorders>
            <w:shd w:val="clear" w:color="auto" w:fill="auto"/>
            <w:noWrap/>
            <w:vAlign w:val="bottom"/>
            <w:hideMark/>
          </w:tcPr>
          <w:p w14:paraId="5599DFAC"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GHTP01006636.1</w:t>
            </w:r>
          </w:p>
        </w:tc>
        <w:tc>
          <w:tcPr>
            <w:tcW w:w="5118" w:type="dxa"/>
            <w:tcBorders>
              <w:top w:val="nil"/>
              <w:left w:val="nil"/>
              <w:bottom w:val="nil"/>
              <w:right w:val="nil"/>
            </w:tcBorders>
            <w:shd w:val="clear" w:color="auto" w:fill="auto"/>
            <w:noWrap/>
            <w:vAlign w:val="bottom"/>
            <w:hideMark/>
          </w:tcPr>
          <w:p w14:paraId="0B26AC6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rhamnogalacturonan I rhamnosyltransferase 1-like</w:t>
            </w:r>
          </w:p>
        </w:tc>
        <w:tc>
          <w:tcPr>
            <w:tcW w:w="1072" w:type="dxa"/>
            <w:tcBorders>
              <w:top w:val="nil"/>
              <w:left w:val="nil"/>
              <w:bottom w:val="nil"/>
              <w:right w:val="nil"/>
            </w:tcBorders>
            <w:shd w:val="clear" w:color="auto" w:fill="auto"/>
            <w:noWrap/>
            <w:vAlign w:val="bottom"/>
            <w:hideMark/>
          </w:tcPr>
          <w:p w14:paraId="65B1B92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2,77</w:t>
            </w:r>
          </w:p>
        </w:tc>
        <w:tc>
          <w:tcPr>
            <w:tcW w:w="1078" w:type="dxa"/>
            <w:tcBorders>
              <w:top w:val="nil"/>
              <w:left w:val="nil"/>
              <w:bottom w:val="nil"/>
              <w:right w:val="nil"/>
            </w:tcBorders>
            <w:shd w:val="clear" w:color="auto" w:fill="auto"/>
            <w:noWrap/>
            <w:vAlign w:val="bottom"/>
            <w:hideMark/>
          </w:tcPr>
          <w:p w14:paraId="6E18C1B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2,71E-14</w:t>
            </w:r>
          </w:p>
        </w:tc>
      </w:tr>
      <w:tr w:rsidR="00976F9A" w:rsidRPr="003C6E6A" w14:paraId="559F6A85" w14:textId="77777777" w:rsidTr="00137C73">
        <w:trPr>
          <w:trHeight w:val="300"/>
        </w:trPr>
        <w:tc>
          <w:tcPr>
            <w:tcW w:w="1829" w:type="dxa"/>
            <w:tcBorders>
              <w:top w:val="nil"/>
              <w:left w:val="nil"/>
              <w:bottom w:val="nil"/>
              <w:right w:val="nil"/>
            </w:tcBorders>
            <w:shd w:val="clear" w:color="auto" w:fill="auto"/>
            <w:noWrap/>
            <w:vAlign w:val="bottom"/>
            <w:hideMark/>
          </w:tcPr>
          <w:p w14:paraId="097269E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GHTP01017553.1</w:t>
            </w:r>
          </w:p>
        </w:tc>
        <w:tc>
          <w:tcPr>
            <w:tcW w:w="5118" w:type="dxa"/>
            <w:tcBorders>
              <w:top w:val="nil"/>
              <w:left w:val="nil"/>
              <w:bottom w:val="nil"/>
              <w:right w:val="nil"/>
            </w:tcBorders>
            <w:shd w:val="clear" w:color="auto" w:fill="auto"/>
            <w:noWrap/>
            <w:vAlign w:val="bottom"/>
            <w:hideMark/>
          </w:tcPr>
          <w:p w14:paraId="055549A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 A catalytic subunit 6 [UDP-forming]-like</w:t>
            </w:r>
          </w:p>
        </w:tc>
        <w:tc>
          <w:tcPr>
            <w:tcW w:w="1072" w:type="dxa"/>
            <w:tcBorders>
              <w:top w:val="nil"/>
              <w:left w:val="nil"/>
              <w:bottom w:val="nil"/>
              <w:right w:val="nil"/>
            </w:tcBorders>
            <w:shd w:val="clear" w:color="auto" w:fill="auto"/>
            <w:noWrap/>
            <w:vAlign w:val="bottom"/>
            <w:hideMark/>
          </w:tcPr>
          <w:p w14:paraId="33F7BF9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2,28</w:t>
            </w:r>
          </w:p>
        </w:tc>
        <w:tc>
          <w:tcPr>
            <w:tcW w:w="1078" w:type="dxa"/>
            <w:tcBorders>
              <w:top w:val="nil"/>
              <w:left w:val="nil"/>
              <w:bottom w:val="nil"/>
              <w:right w:val="nil"/>
            </w:tcBorders>
            <w:shd w:val="clear" w:color="auto" w:fill="auto"/>
            <w:noWrap/>
            <w:vAlign w:val="bottom"/>
            <w:hideMark/>
          </w:tcPr>
          <w:p w14:paraId="427D227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78288CA3" w14:textId="77777777" w:rsidTr="00137C73">
        <w:trPr>
          <w:trHeight w:val="300"/>
        </w:trPr>
        <w:tc>
          <w:tcPr>
            <w:tcW w:w="1829" w:type="dxa"/>
            <w:tcBorders>
              <w:top w:val="nil"/>
              <w:left w:val="nil"/>
              <w:bottom w:val="nil"/>
              <w:right w:val="nil"/>
            </w:tcBorders>
            <w:shd w:val="clear" w:color="auto" w:fill="auto"/>
            <w:noWrap/>
            <w:vAlign w:val="bottom"/>
            <w:hideMark/>
          </w:tcPr>
          <w:p w14:paraId="5FC65AD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GHTP01021126.1</w:t>
            </w:r>
          </w:p>
        </w:tc>
        <w:tc>
          <w:tcPr>
            <w:tcW w:w="5118" w:type="dxa"/>
            <w:tcBorders>
              <w:top w:val="nil"/>
              <w:left w:val="nil"/>
              <w:bottom w:val="nil"/>
              <w:right w:val="nil"/>
            </w:tcBorders>
            <w:shd w:val="clear" w:color="auto" w:fill="auto"/>
            <w:noWrap/>
            <w:vAlign w:val="bottom"/>
            <w:hideMark/>
          </w:tcPr>
          <w:p w14:paraId="5798B55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57-like</w:t>
            </w:r>
          </w:p>
        </w:tc>
        <w:tc>
          <w:tcPr>
            <w:tcW w:w="1072" w:type="dxa"/>
            <w:tcBorders>
              <w:top w:val="nil"/>
              <w:left w:val="nil"/>
              <w:bottom w:val="nil"/>
              <w:right w:val="nil"/>
            </w:tcBorders>
            <w:shd w:val="clear" w:color="auto" w:fill="auto"/>
            <w:noWrap/>
            <w:vAlign w:val="bottom"/>
            <w:hideMark/>
          </w:tcPr>
          <w:p w14:paraId="18728BE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w:t>
            </w:r>
          </w:p>
        </w:tc>
        <w:tc>
          <w:tcPr>
            <w:tcW w:w="1078" w:type="dxa"/>
            <w:tcBorders>
              <w:top w:val="nil"/>
              <w:left w:val="nil"/>
              <w:bottom w:val="nil"/>
              <w:right w:val="nil"/>
            </w:tcBorders>
            <w:shd w:val="clear" w:color="auto" w:fill="auto"/>
            <w:noWrap/>
            <w:vAlign w:val="bottom"/>
            <w:hideMark/>
          </w:tcPr>
          <w:p w14:paraId="7D6DCB9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0B5672A" w14:textId="77777777" w:rsidTr="00137C73">
        <w:trPr>
          <w:trHeight w:val="300"/>
        </w:trPr>
        <w:tc>
          <w:tcPr>
            <w:tcW w:w="1829" w:type="dxa"/>
            <w:tcBorders>
              <w:top w:val="nil"/>
              <w:left w:val="nil"/>
              <w:bottom w:val="nil"/>
              <w:right w:val="nil"/>
            </w:tcBorders>
            <w:shd w:val="clear" w:color="auto" w:fill="auto"/>
            <w:noWrap/>
            <w:vAlign w:val="bottom"/>
            <w:hideMark/>
          </w:tcPr>
          <w:p w14:paraId="46A8445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GHTP01009985.1</w:t>
            </w:r>
          </w:p>
        </w:tc>
        <w:tc>
          <w:tcPr>
            <w:tcW w:w="5118" w:type="dxa"/>
            <w:tcBorders>
              <w:top w:val="nil"/>
              <w:left w:val="nil"/>
              <w:bottom w:val="nil"/>
              <w:right w:val="nil"/>
            </w:tcBorders>
            <w:shd w:val="clear" w:color="auto" w:fill="auto"/>
            <w:noWrap/>
            <w:vAlign w:val="bottom"/>
            <w:hideMark/>
          </w:tcPr>
          <w:p w14:paraId="4051E86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galacturonosyltransferase 14 isoform X2</w:t>
            </w:r>
          </w:p>
        </w:tc>
        <w:tc>
          <w:tcPr>
            <w:tcW w:w="1072" w:type="dxa"/>
            <w:tcBorders>
              <w:top w:val="nil"/>
              <w:left w:val="nil"/>
              <w:bottom w:val="nil"/>
              <w:right w:val="nil"/>
            </w:tcBorders>
            <w:shd w:val="clear" w:color="auto" w:fill="auto"/>
            <w:noWrap/>
            <w:vAlign w:val="bottom"/>
            <w:hideMark/>
          </w:tcPr>
          <w:p w14:paraId="214DF03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3,53</w:t>
            </w:r>
          </w:p>
        </w:tc>
        <w:tc>
          <w:tcPr>
            <w:tcW w:w="1078" w:type="dxa"/>
            <w:tcBorders>
              <w:top w:val="nil"/>
              <w:left w:val="nil"/>
              <w:bottom w:val="nil"/>
              <w:right w:val="nil"/>
            </w:tcBorders>
            <w:shd w:val="clear" w:color="auto" w:fill="auto"/>
            <w:noWrap/>
            <w:vAlign w:val="bottom"/>
            <w:hideMark/>
          </w:tcPr>
          <w:p w14:paraId="46045EC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6B54B65" w14:textId="77777777" w:rsidTr="00137C73">
        <w:trPr>
          <w:trHeight w:val="300"/>
        </w:trPr>
        <w:tc>
          <w:tcPr>
            <w:tcW w:w="1829" w:type="dxa"/>
            <w:tcBorders>
              <w:top w:val="nil"/>
              <w:left w:val="nil"/>
              <w:bottom w:val="nil"/>
              <w:right w:val="nil"/>
            </w:tcBorders>
            <w:shd w:val="clear" w:color="auto" w:fill="auto"/>
            <w:noWrap/>
            <w:vAlign w:val="bottom"/>
            <w:hideMark/>
          </w:tcPr>
          <w:p w14:paraId="3A4392CC"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GHTP01005421.1</w:t>
            </w:r>
          </w:p>
        </w:tc>
        <w:tc>
          <w:tcPr>
            <w:tcW w:w="5118" w:type="dxa"/>
            <w:tcBorders>
              <w:top w:val="nil"/>
              <w:left w:val="nil"/>
              <w:bottom w:val="nil"/>
              <w:right w:val="nil"/>
            </w:tcBorders>
            <w:shd w:val="clear" w:color="auto" w:fill="auto"/>
            <w:noWrap/>
            <w:vAlign w:val="bottom"/>
            <w:hideMark/>
          </w:tcPr>
          <w:p w14:paraId="4D635C1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subtilisin-like protease SBT1.7</w:t>
            </w:r>
          </w:p>
        </w:tc>
        <w:tc>
          <w:tcPr>
            <w:tcW w:w="1072" w:type="dxa"/>
            <w:tcBorders>
              <w:top w:val="nil"/>
              <w:left w:val="nil"/>
              <w:bottom w:val="nil"/>
              <w:right w:val="nil"/>
            </w:tcBorders>
            <w:shd w:val="clear" w:color="auto" w:fill="auto"/>
            <w:noWrap/>
            <w:vAlign w:val="bottom"/>
            <w:hideMark/>
          </w:tcPr>
          <w:p w14:paraId="77D1099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2,23</w:t>
            </w:r>
          </w:p>
        </w:tc>
        <w:tc>
          <w:tcPr>
            <w:tcW w:w="1078" w:type="dxa"/>
            <w:tcBorders>
              <w:top w:val="nil"/>
              <w:left w:val="nil"/>
              <w:bottom w:val="nil"/>
              <w:right w:val="nil"/>
            </w:tcBorders>
            <w:shd w:val="clear" w:color="auto" w:fill="auto"/>
            <w:noWrap/>
            <w:vAlign w:val="bottom"/>
            <w:hideMark/>
          </w:tcPr>
          <w:p w14:paraId="2968DB6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8,69E-04</w:t>
            </w:r>
          </w:p>
        </w:tc>
      </w:tr>
      <w:tr w:rsidR="00976F9A" w:rsidRPr="003C6E6A" w14:paraId="1E664A00" w14:textId="77777777" w:rsidTr="00137C73">
        <w:trPr>
          <w:trHeight w:val="300"/>
        </w:trPr>
        <w:tc>
          <w:tcPr>
            <w:tcW w:w="1829" w:type="dxa"/>
            <w:tcBorders>
              <w:top w:val="nil"/>
              <w:left w:val="nil"/>
              <w:bottom w:val="nil"/>
              <w:right w:val="nil"/>
            </w:tcBorders>
            <w:shd w:val="clear" w:color="auto" w:fill="auto"/>
            <w:noWrap/>
            <w:vAlign w:val="bottom"/>
            <w:hideMark/>
          </w:tcPr>
          <w:p w14:paraId="641A20C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GHTP01017733.1</w:t>
            </w:r>
          </w:p>
        </w:tc>
        <w:tc>
          <w:tcPr>
            <w:tcW w:w="5118" w:type="dxa"/>
            <w:tcBorders>
              <w:top w:val="nil"/>
              <w:left w:val="nil"/>
              <w:bottom w:val="nil"/>
              <w:right w:val="nil"/>
            </w:tcBorders>
            <w:shd w:val="clear" w:color="auto" w:fill="auto"/>
            <w:noWrap/>
            <w:vAlign w:val="bottom"/>
            <w:hideMark/>
          </w:tcPr>
          <w:p w14:paraId="5968703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UDP-arabinopyranose mutase 2</w:t>
            </w:r>
          </w:p>
        </w:tc>
        <w:tc>
          <w:tcPr>
            <w:tcW w:w="1072" w:type="dxa"/>
            <w:tcBorders>
              <w:top w:val="nil"/>
              <w:left w:val="nil"/>
              <w:bottom w:val="nil"/>
              <w:right w:val="nil"/>
            </w:tcBorders>
            <w:shd w:val="clear" w:color="auto" w:fill="auto"/>
            <w:noWrap/>
            <w:vAlign w:val="bottom"/>
            <w:hideMark/>
          </w:tcPr>
          <w:p w14:paraId="16A707B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4,19</w:t>
            </w:r>
          </w:p>
        </w:tc>
        <w:tc>
          <w:tcPr>
            <w:tcW w:w="1078" w:type="dxa"/>
            <w:tcBorders>
              <w:top w:val="nil"/>
              <w:left w:val="nil"/>
              <w:bottom w:val="nil"/>
              <w:right w:val="nil"/>
            </w:tcBorders>
            <w:shd w:val="clear" w:color="auto" w:fill="auto"/>
            <w:noWrap/>
            <w:vAlign w:val="bottom"/>
            <w:hideMark/>
          </w:tcPr>
          <w:p w14:paraId="20DECCD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1D9CE03C" w14:textId="77777777" w:rsidTr="00137C73">
        <w:trPr>
          <w:trHeight w:val="300"/>
        </w:trPr>
        <w:tc>
          <w:tcPr>
            <w:tcW w:w="1829" w:type="dxa"/>
            <w:tcBorders>
              <w:top w:val="nil"/>
              <w:left w:val="nil"/>
              <w:bottom w:val="nil"/>
              <w:right w:val="nil"/>
            </w:tcBorders>
            <w:shd w:val="clear" w:color="auto" w:fill="auto"/>
            <w:noWrap/>
            <w:vAlign w:val="bottom"/>
            <w:hideMark/>
          </w:tcPr>
          <w:p w14:paraId="5531A45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GHTP01017729.1</w:t>
            </w:r>
          </w:p>
        </w:tc>
        <w:tc>
          <w:tcPr>
            <w:tcW w:w="5118" w:type="dxa"/>
            <w:tcBorders>
              <w:top w:val="nil"/>
              <w:left w:val="nil"/>
              <w:bottom w:val="nil"/>
              <w:right w:val="nil"/>
            </w:tcBorders>
            <w:shd w:val="clear" w:color="auto" w:fill="auto"/>
            <w:noWrap/>
            <w:vAlign w:val="bottom"/>
            <w:hideMark/>
          </w:tcPr>
          <w:p w14:paraId="6C79616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alpha-1,4-glucan-protein synthase [udp-forming] 2</w:t>
            </w:r>
          </w:p>
        </w:tc>
        <w:tc>
          <w:tcPr>
            <w:tcW w:w="1072" w:type="dxa"/>
            <w:tcBorders>
              <w:top w:val="nil"/>
              <w:left w:val="nil"/>
              <w:bottom w:val="nil"/>
              <w:right w:val="nil"/>
            </w:tcBorders>
            <w:shd w:val="clear" w:color="auto" w:fill="auto"/>
            <w:noWrap/>
            <w:vAlign w:val="bottom"/>
            <w:hideMark/>
          </w:tcPr>
          <w:p w14:paraId="0799E20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9,88</w:t>
            </w:r>
          </w:p>
        </w:tc>
        <w:tc>
          <w:tcPr>
            <w:tcW w:w="1078" w:type="dxa"/>
            <w:tcBorders>
              <w:top w:val="nil"/>
              <w:left w:val="nil"/>
              <w:bottom w:val="nil"/>
              <w:right w:val="nil"/>
            </w:tcBorders>
            <w:shd w:val="clear" w:color="auto" w:fill="auto"/>
            <w:noWrap/>
            <w:vAlign w:val="bottom"/>
            <w:hideMark/>
          </w:tcPr>
          <w:p w14:paraId="35807F3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20E7A7AF" w14:textId="77777777" w:rsidTr="00137C73">
        <w:trPr>
          <w:trHeight w:val="300"/>
        </w:trPr>
        <w:tc>
          <w:tcPr>
            <w:tcW w:w="1829" w:type="dxa"/>
            <w:tcBorders>
              <w:top w:val="nil"/>
              <w:left w:val="nil"/>
              <w:bottom w:val="nil"/>
              <w:right w:val="nil"/>
            </w:tcBorders>
            <w:shd w:val="clear" w:color="auto" w:fill="auto"/>
            <w:noWrap/>
            <w:vAlign w:val="bottom"/>
            <w:hideMark/>
          </w:tcPr>
          <w:p w14:paraId="2653185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GHTP01017734.1</w:t>
            </w:r>
          </w:p>
        </w:tc>
        <w:tc>
          <w:tcPr>
            <w:tcW w:w="5118" w:type="dxa"/>
            <w:tcBorders>
              <w:top w:val="nil"/>
              <w:left w:val="nil"/>
              <w:bottom w:val="nil"/>
              <w:right w:val="nil"/>
            </w:tcBorders>
            <w:shd w:val="clear" w:color="auto" w:fill="auto"/>
            <w:noWrap/>
            <w:vAlign w:val="bottom"/>
            <w:hideMark/>
          </w:tcPr>
          <w:p w14:paraId="5CD8AFF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alpha-1,4-glucan-protein synthase [UDP-forming] 2</w:t>
            </w:r>
          </w:p>
        </w:tc>
        <w:tc>
          <w:tcPr>
            <w:tcW w:w="1072" w:type="dxa"/>
            <w:tcBorders>
              <w:top w:val="nil"/>
              <w:left w:val="nil"/>
              <w:bottom w:val="nil"/>
              <w:right w:val="nil"/>
            </w:tcBorders>
            <w:shd w:val="clear" w:color="auto" w:fill="auto"/>
            <w:noWrap/>
            <w:vAlign w:val="bottom"/>
            <w:hideMark/>
          </w:tcPr>
          <w:p w14:paraId="7FE2AC8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8,35</w:t>
            </w:r>
          </w:p>
        </w:tc>
        <w:tc>
          <w:tcPr>
            <w:tcW w:w="1078" w:type="dxa"/>
            <w:tcBorders>
              <w:top w:val="nil"/>
              <w:left w:val="nil"/>
              <w:bottom w:val="nil"/>
              <w:right w:val="nil"/>
            </w:tcBorders>
            <w:shd w:val="clear" w:color="auto" w:fill="auto"/>
            <w:noWrap/>
            <w:vAlign w:val="bottom"/>
            <w:hideMark/>
          </w:tcPr>
          <w:p w14:paraId="3602B50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29395840" w14:textId="77777777" w:rsidTr="00137C73">
        <w:trPr>
          <w:trHeight w:val="300"/>
        </w:trPr>
        <w:tc>
          <w:tcPr>
            <w:tcW w:w="1829" w:type="dxa"/>
            <w:tcBorders>
              <w:top w:val="nil"/>
              <w:left w:val="nil"/>
              <w:bottom w:val="nil"/>
              <w:right w:val="nil"/>
            </w:tcBorders>
            <w:shd w:val="clear" w:color="auto" w:fill="auto"/>
            <w:noWrap/>
            <w:vAlign w:val="bottom"/>
            <w:hideMark/>
          </w:tcPr>
          <w:p w14:paraId="7218ABC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GHTP01017731.1</w:t>
            </w:r>
          </w:p>
        </w:tc>
        <w:tc>
          <w:tcPr>
            <w:tcW w:w="5118" w:type="dxa"/>
            <w:tcBorders>
              <w:top w:val="nil"/>
              <w:left w:val="nil"/>
              <w:bottom w:val="nil"/>
              <w:right w:val="nil"/>
            </w:tcBorders>
            <w:shd w:val="clear" w:color="auto" w:fill="auto"/>
            <w:noWrap/>
            <w:vAlign w:val="bottom"/>
            <w:hideMark/>
          </w:tcPr>
          <w:p w14:paraId="3781FA6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UDP-arabinopyranose mutase 5 isoform X1</w:t>
            </w:r>
          </w:p>
        </w:tc>
        <w:tc>
          <w:tcPr>
            <w:tcW w:w="1072" w:type="dxa"/>
            <w:tcBorders>
              <w:top w:val="nil"/>
              <w:left w:val="nil"/>
              <w:bottom w:val="nil"/>
              <w:right w:val="nil"/>
            </w:tcBorders>
            <w:shd w:val="clear" w:color="auto" w:fill="auto"/>
            <w:noWrap/>
            <w:vAlign w:val="bottom"/>
            <w:hideMark/>
          </w:tcPr>
          <w:p w14:paraId="106F516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2,04</w:t>
            </w:r>
          </w:p>
        </w:tc>
        <w:tc>
          <w:tcPr>
            <w:tcW w:w="1078" w:type="dxa"/>
            <w:tcBorders>
              <w:top w:val="nil"/>
              <w:left w:val="nil"/>
              <w:bottom w:val="nil"/>
              <w:right w:val="nil"/>
            </w:tcBorders>
            <w:shd w:val="clear" w:color="auto" w:fill="auto"/>
            <w:noWrap/>
            <w:vAlign w:val="bottom"/>
            <w:hideMark/>
          </w:tcPr>
          <w:p w14:paraId="1992A10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179608FB" w14:textId="77777777" w:rsidTr="00137C73">
        <w:trPr>
          <w:trHeight w:val="300"/>
        </w:trPr>
        <w:tc>
          <w:tcPr>
            <w:tcW w:w="1829" w:type="dxa"/>
            <w:tcBorders>
              <w:top w:val="nil"/>
              <w:left w:val="nil"/>
              <w:bottom w:val="nil"/>
              <w:right w:val="nil"/>
            </w:tcBorders>
            <w:shd w:val="clear" w:color="auto" w:fill="auto"/>
            <w:noWrap/>
            <w:vAlign w:val="bottom"/>
            <w:hideMark/>
          </w:tcPr>
          <w:p w14:paraId="17FB51A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GHTP01021130.1</w:t>
            </w:r>
          </w:p>
        </w:tc>
        <w:tc>
          <w:tcPr>
            <w:tcW w:w="5118" w:type="dxa"/>
            <w:tcBorders>
              <w:top w:val="nil"/>
              <w:left w:val="nil"/>
              <w:bottom w:val="nil"/>
              <w:right w:val="nil"/>
            </w:tcBorders>
            <w:shd w:val="clear" w:color="auto" w:fill="auto"/>
            <w:noWrap/>
            <w:vAlign w:val="bottom"/>
            <w:hideMark/>
          </w:tcPr>
          <w:p w14:paraId="1F77B18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3-like</w:t>
            </w:r>
          </w:p>
        </w:tc>
        <w:tc>
          <w:tcPr>
            <w:tcW w:w="1072" w:type="dxa"/>
            <w:tcBorders>
              <w:top w:val="nil"/>
              <w:left w:val="nil"/>
              <w:bottom w:val="nil"/>
              <w:right w:val="nil"/>
            </w:tcBorders>
            <w:shd w:val="clear" w:color="auto" w:fill="auto"/>
            <w:noWrap/>
            <w:vAlign w:val="bottom"/>
            <w:hideMark/>
          </w:tcPr>
          <w:p w14:paraId="4DE1932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2,36</w:t>
            </w:r>
          </w:p>
        </w:tc>
        <w:tc>
          <w:tcPr>
            <w:tcW w:w="1078" w:type="dxa"/>
            <w:tcBorders>
              <w:top w:val="nil"/>
              <w:left w:val="nil"/>
              <w:bottom w:val="nil"/>
              <w:right w:val="nil"/>
            </w:tcBorders>
            <w:shd w:val="clear" w:color="auto" w:fill="auto"/>
            <w:noWrap/>
            <w:vAlign w:val="bottom"/>
            <w:hideMark/>
          </w:tcPr>
          <w:p w14:paraId="61D7319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6C64C1A" w14:textId="77777777" w:rsidTr="00137C73">
        <w:trPr>
          <w:trHeight w:val="300"/>
        </w:trPr>
        <w:tc>
          <w:tcPr>
            <w:tcW w:w="1829" w:type="dxa"/>
            <w:tcBorders>
              <w:top w:val="nil"/>
              <w:left w:val="nil"/>
              <w:bottom w:val="nil"/>
              <w:right w:val="nil"/>
            </w:tcBorders>
            <w:shd w:val="clear" w:color="auto" w:fill="auto"/>
            <w:noWrap/>
            <w:vAlign w:val="bottom"/>
            <w:hideMark/>
          </w:tcPr>
          <w:p w14:paraId="71E3559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lastRenderedPageBreak/>
              <w:t>GHTP01001939.1</w:t>
            </w:r>
          </w:p>
        </w:tc>
        <w:tc>
          <w:tcPr>
            <w:tcW w:w="5118" w:type="dxa"/>
            <w:tcBorders>
              <w:top w:val="nil"/>
              <w:left w:val="nil"/>
              <w:bottom w:val="nil"/>
              <w:right w:val="nil"/>
            </w:tcBorders>
            <w:shd w:val="clear" w:color="auto" w:fill="auto"/>
            <w:noWrap/>
            <w:vAlign w:val="bottom"/>
            <w:hideMark/>
          </w:tcPr>
          <w:p w14:paraId="39570B2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annexin D2-like</w:t>
            </w:r>
          </w:p>
        </w:tc>
        <w:tc>
          <w:tcPr>
            <w:tcW w:w="1072" w:type="dxa"/>
            <w:tcBorders>
              <w:top w:val="nil"/>
              <w:left w:val="nil"/>
              <w:bottom w:val="nil"/>
              <w:right w:val="nil"/>
            </w:tcBorders>
            <w:shd w:val="clear" w:color="auto" w:fill="auto"/>
            <w:noWrap/>
            <w:vAlign w:val="bottom"/>
            <w:hideMark/>
          </w:tcPr>
          <w:p w14:paraId="5B53785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-2,16</w:t>
            </w:r>
          </w:p>
        </w:tc>
        <w:tc>
          <w:tcPr>
            <w:tcW w:w="1078" w:type="dxa"/>
            <w:tcBorders>
              <w:top w:val="nil"/>
              <w:left w:val="nil"/>
              <w:bottom w:val="nil"/>
              <w:right w:val="nil"/>
            </w:tcBorders>
            <w:shd w:val="clear" w:color="auto" w:fill="auto"/>
            <w:noWrap/>
            <w:vAlign w:val="bottom"/>
            <w:hideMark/>
          </w:tcPr>
          <w:p w14:paraId="2C3D4D2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5422A6B4" w14:textId="77777777" w:rsidTr="00137C73">
        <w:trPr>
          <w:trHeight w:val="300"/>
        </w:trPr>
        <w:tc>
          <w:tcPr>
            <w:tcW w:w="1829" w:type="dxa"/>
            <w:tcBorders>
              <w:top w:val="nil"/>
              <w:left w:val="nil"/>
              <w:bottom w:val="nil"/>
              <w:right w:val="nil"/>
            </w:tcBorders>
            <w:shd w:val="clear" w:color="auto" w:fill="auto"/>
            <w:noWrap/>
            <w:vAlign w:val="bottom"/>
            <w:hideMark/>
          </w:tcPr>
          <w:p w14:paraId="4062675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GHTP01001954.1</w:t>
            </w:r>
          </w:p>
        </w:tc>
        <w:tc>
          <w:tcPr>
            <w:tcW w:w="5118" w:type="dxa"/>
            <w:tcBorders>
              <w:top w:val="nil"/>
              <w:left w:val="nil"/>
              <w:bottom w:val="nil"/>
              <w:right w:val="nil"/>
            </w:tcBorders>
            <w:shd w:val="clear" w:color="auto" w:fill="auto"/>
            <w:noWrap/>
            <w:vAlign w:val="bottom"/>
            <w:hideMark/>
          </w:tcPr>
          <w:p w14:paraId="1A239C5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UDP-arabinopyranose mutase 1</w:t>
            </w:r>
          </w:p>
        </w:tc>
        <w:tc>
          <w:tcPr>
            <w:tcW w:w="1072" w:type="dxa"/>
            <w:tcBorders>
              <w:top w:val="nil"/>
              <w:left w:val="nil"/>
              <w:bottom w:val="nil"/>
              <w:right w:val="nil"/>
            </w:tcBorders>
            <w:shd w:val="clear" w:color="auto" w:fill="auto"/>
            <w:noWrap/>
            <w:vAlign w:val="bottom"/>
            <w:hideMark/>
          </w:tcPr>
          <w:p w14:paraId="6332B69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3,65</w:t>
            </w:r>
          </w:p>
        </w:tc>
        <w:tc>
          <w:tcPr>
            <w:tcW w:w="1078" w:type="dxa"/>
            <w:tcBorders>
              <w:top w:val="nil"/>
              <w:left w:val="nil"/>
              <w:bottom w:val="nil"/>
              <w:right w:val="nil"/>
            </w:tcBorders>
            <w:shd w:val="clear" w:color="auto" w:fill="auto"/>
            <w:noWrap/>
            <w:vAlign w:val="bottom"/>
            <w:hideMark/>
          </w:tcPr>
          <w:p w14:paraId="2B937CA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576D7DD" w14:textId="77777777" w:rsidTr="00137C73">
        <w:trPr>
          <w:trHeight w:val="300"/>
        </w:trPr>
        <w:tc>
          <w:tcPr>
            <w:tcW w:w="1829" w:type="dxa"/>
            <w:tcBorders>
              <w:top w:val="nil"/>
              <w:left w:val="nil"/>
              <w:bottom w:val="nil"/>
              <w:right w:val="nil"/>
            </w:tcBorders>
            <w:shd w:val="clear" w:color="auto" w:fill="auto"/>
            <w:noWrap/>
            <w:vAlign w:val="bottom"/>
            <w:hideMark/>
          </w:tcPr>
          <w:p w14:paraId="5062278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GHTP01010131.1</w:t>
            </w:r>
          </w:p>
        </w:tc>
        <w:tc>
          <w:tcPr>
            <w:tcW w:w="5118" w:type="dxa"/>
            <w:tcBorders>
              <w:top w:val="nil"/>
              <w:left w:val="nil"/>
              <w:bottom w:val="nil"/>
              <w:right w:val="nil"/>
            </w:tcBorders>
            <w:shd w:val="clear" w:color="auto" w:fill="auto"/>
            <w:noWrap/>
            <w:vAlign w:val="bottom"/>
            <w:hideMark/>
          </w:tcPr>
          <w:p w14:paraId="60931B3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 A catalytic subunit 2 [UDP-forming]-like</w:t>
            </w:r>
          </w:p>
        </w:tc>
        <w:tc>
          <w:tcPr>
            <w:tcW w:w="1072" w:type="dxa"/>
            <w:tcBorders>
              <w:top w:val="nil"/>
              <w:left w:val="nil"/>
              <w:bottom w:val="nil"/>
              <w:right w:val="nil"/>
            </w:tcBorders>
            <w:shd w:val="clear" w:color="auto" w:fill="auto"/>
            <w:noWrap/>
            <w:vAlign w:val="bottom"/>
            <w:hideMark/>
          </w:tcPr>
          <w:p w14:paraId="0688F20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2,34</w:t>
            </w:r>
          </w:p>
        </w:tc>
        <w:tc>
          <w:tcPr>
            <w:tcW w:w="1078" w:type="dxa"/>
            <w:tcBorders>
              <w:top w:val="nil"/>
              <w:left w:val="nil"/>
              <w:bottom w:val="nil"/>
              <w:right w:val="nil"/>
            </w:tcBorders>
            <w:shd w:val="clear" w:color="auto" w:fill="auto"/>
            <w:noWrap/>
            <w:vAlign w:val="bottom"/>
            <w:hideMark/>
          </w:tcPr>
          <w:p w14:paraId="4EB94AC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72ABAE7E" w14:textId="77777777" w:rsidTr="00137C73">
        <w:trPr>
          <w:trHeight w:val="300"/>
        </w:trPr>
        <w:tc>
          <w:tcPr>
            <w:tcW w:w="1829" w:type="dxa"/>
            <w:tcBorders>
              <w:top w:val="nil"/>
              <w:left w:val="nil"/>
              <w:bottom w:val="nil"/>
              <w:right w:val="nil"/>
            </w:tcBorders>
            <w:shd w:val="clear" w:color="auto" w:fill="auto"/>
            <w:noWrap/>
            <w:vAlign w:val="bottom"/>
            <w:hideMark/>
          </w:tcPr>
          <w:p w14:paraId="2B4400C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GHTP01010621.1</w:t>
            </w:r>
          </w:p>
        </w:tc>
        <w:tc>
          <w:tcPr>
            <w:tcW w:w="5118" w:type="dxa"/>
            <w:tcBorders>
              <w:top w:val="nil"/>
              <w:left w:val="nil"/>
              <w:bottom w:val="nil"/>
              <w:right w:val="nil"/>
            </w:tcBorders>
            <w:shd w:val="clear" w:color="auto" w:fill="auto"/>
            <w:noWrap/>
            <w:vAlign w:val="bottom"/>
            <w:hideMark/>
          </w:tcPr>
          <w:p w14:paraId="6ADE43F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ALTERED XYLOGLUCAN 4-like</w:t>
            </w:r>
          </w:p>
        </w:tc>
        <w:tc>
          <w:tcPr>
            <w:tcW w:w="1072" w:type="dxa"/>
            <w:tcBorders>
              <w:top w:val="nil"/>
              <w:left w:val="nil"/>
              <w:bottom w:val="nil"/>
              <w:right w:val="nil"/>
            </w:tcBorders>
            <w:shd w:val="clear" w:color="auto" w:fill="auto"/>
            <w:noWrap/>
            <w:vAlign w:val="bottom"/>
            <w:hideMark/>
          </w:tcPr>
          <w:p w14:paraId="6BE2D9C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2,24</w:t>
            </w:r>
          </w:p>
        </w:tc>
        <w:tc>
          <w:tcPr>
            <w:tcW w:w="1078" w:type="dxa"/>
            <w:tcBorders>
              <w:top w:val="nil"/>
              <w:left w:val="nil"/>
              <w:bottom w:val="nil"/>
              <w:right w:val="nil"/>
            </w:tcBorders>
            <w:shd w:val="clear" w:color="auto" w:fill="auto"/>
            <w:noWrap/>
            <w:vAlign w:val="bottom"/>
            <w:hideMark/>
          </w:tcPr>
          <w:p w14:paraId="78C9D98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1,36E-09</w:t>
            </w:r>
          </w:p>
        </w:tc>
      </w:tr>
      <w:tr w:rsidR="00976F9A" w:rsidRPr="003C6E6A" w14:paraId="050F654F" w14:textId="77777777" w:rsidTr="00137C73">
        <w:trPr>
          <w:trHeight w:val="300"/>
        </w:trPr>
        <w:tc>
          <w:tcPr>
            <w:tcW w:w="1829" w:type="dxa"/>
            <w:tcBorders>
              <w:top w:val="nil"/>
              <w:left w:val="nil"/>
              <w:bottom w:val="nil"/>
              <w:right w:val="nil"/>
            </w:tcBorders>
            <w:shd w:val="clear" w:color="auto" w:fill="auto"/>
            <w:noWrap/>
            <w:vAlign w:val="bottom"/>
            <w:hideMark/>
          </w:tcPr>
          <w:p w14:paraId="3F52017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GHTP01009488.1</w:t>
            </w:r>
          </w:p>
        </w:tc>
        <w:tc>
          <w:tcPr>
            <w:tcW w:w="5118" w:type="dxa"/>
            <w:tcBorders>
              <w:top w:val="nil"/>
              <w:left w:val="nil"/>
              <w:bottom w:val="nil"/>
              <w:right w:val="nil"/>
            </w:tcBorders>
            <w:shd w:val="clear" w:color="auto" w:fill="auto"/>
            <w:noWrap/>
            <w:vAlign w:val="bottom"/>
            <w:hideMark/>
          </w:tcPr>
          <w:p w14:paraId="48104A5D"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putative UDP-glucuronate:xylan alpha-glucuronosyltransferase 3</w:t>
            </w:r>
          </w:p>
        </w:tc>
        <w:tc>
          <w:tcPr>
            <w:tcW w:w="1072" w:type="dxa"/>
            <w:tcBorders>
              <w:top w:val="nil"/>
              <w:left w:val="nil"/>
              <w:bottom w:val="nil"/>
              <w:right w:val="nil"/>
            </w:tcBorders>
            <w:shd w:val="clear" w:color="auto" w:fill="auto"/>
            <w:noWrap/>
            <w:vAlign w:val="bottom"/>
            <w:hideMark/>
          </w:tcPr>
          <w:p w14:paraId="3401BAD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-3,41</w:t>
            </w:r>
          </w:p>
        </w:tc>
        <w:tc>
          <w:tcPr>
            <w:tcW w:w="1078" w:type="dxa"/>
            <w:tcBorders>
              <w:top w:val="nil"/>
              <w:left w:val="nil"/>
              <w:bottom w:val="nil"/>
              <w:right w:val="nil"/>
            </w:tcBorders>
            <w:shd w:val="clear" w:color="auto" w:fill="auto"/>
            <w:noWrap/>
            <w:vAlign w:val="bottom"/>
            <w:hideMark/>
          </w:tcPr>
          <w:p w14:paraId="4169708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4,79E-09</w:t>
            </w:r>
          </w:p>
        </w:tc>
      </w:tr>
      <w:tr w:rsidR="00976F9A" w:rsidRPr="003C6E6A" w14:paraId="1777C0EC" w14:textId="77777777" w:rsidTr="00137C73">
        <w:trPr>
          <w:trHeight w:val="300"/>
        </w:trPr>
        <w:tc>
          <w:tcPr>
            <w:tcW w:w="1829" w:type="dxa"/>
            <w:tcBorders>
              <w:top w:val="nil"/>
              <w:left w:val="nil"/>
              <w:bottom w:val="nil"/>
              <w:right w:val="nil"/>
            </w:tcBorders>
            <w:shd w:val="clear" w:color="auto" w:fill="auto"/>
            <w:noWrap/>
            <w:vAlign w:val="bottom"/>
            <w:hideMark/>
          </w:tcPr>
          <w:p w14:paraId="3AAE2EE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GHTP01021231.1</w:t>
            </w:r>
          </w:p>
        </w:tc>
        <w:tc>
          <w:tcPr>
            <w:tcW w:w="5118" w:type="dxa"/>
            <w:tcBorders>
              <w:top w:val="nil"/>
              <w:left w:val="nil"/>
              <w:bottom w:val="nil"/>
              <w:right w:val="nil"/>
            </w:tcBorders>
            <w:shd w:val="clear" w:color="auto" w:fill="auto"/>
            <w:noWrap/>
            <w:vAlign w:val="bottom"/>
            <w:hideMark/>
          </w:tcPr>
          <w:p w14:paraId="4749943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beta-galactosidase 3-like</w:t>
            </w:r>
          </w:p>
        </w:tc>
        <w:tc>
          <w:tcPr>
            <w:tcW w:w="1072" w:type="dxa"/>
            <w:tcBorders>
              <w:top w:val="nil"/>
              <w:left w:val="nil"/>
              <w:bottom w:val="nil"/>
              <w:right w:val="nil"/>
            </w:tcBorders>
            <w:shd w:val="clear" w:color="auto" w:fill="auto"/>
            <w:noWrap/>
            <w:vAlign w:val="bottom"/>
            <w:hideMark/>
          </w:tcPr>
          <w:p w14:paraId="6CC8662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w:t>
            </w:r>
          </w:p>
        </w:tc>
        <w:tc>
          <w:tcPr>
            <w:tcW w:w="1078" w:type="dxa"/>
            <w:tcBorders>
              <w:top w:val="nil"/>
              <w:left w:val="nil"/>
              <w:bottom w:val="nil"/>
              <w:right w:val="nil"/>
            </w:tcBorders>
            <w:shd w:val="clear" w:color="auto" w:fill="auto"/>
            <w:noWrap/>
            <w:vAlign w:val="bottom"/>
            <w:hideMark/>
          </w:tcPr>
          <w:p w14:paraId="5F032A3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4,12E-06</w:t>
            </w:r>
          </w:p>
        </w:tc>
      </w:tr>
      <w:tr w:rsidR="00976F9A" w:rsidRPr="003C6E6A" w14:paraId="4133F3AE" w14:textId="77777777" w:rsidTr="00137C73">
        <w:trPr>
          <w:trHeight w:val="300"/>
        </w:trPr>
        <w:tc>
          <w:tcPr>
            <w:tcW w:w="1829" w:type="dxa"/>
            <w:tcBorders>
              <w:top w:val="nil"/>
              <w:left w:val="nil"/>
              <w:bottom w:val="nil"/>
              <w:right w:val="nil"/>
            </w:tcBorders>
            <w:shd w:val="clear" w:color="auto" w:fill="auto"/>
            <w:noWrap/>
            <w:vAlign w:val="bottom"/>
            <w:hideMark/>
          </w:tcPr>
          <w:p w14:paraId="6830ED0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GHTP01013166.1</w:t>
            </w:r>
          </w:p>
        </w:tc>
        <w:tc>
          <w:tcPr>
            <w:tcW w:w="5118" w:type="dxa"/>
            <w:tcBorders>
              <w:top w:val="nil"/>
              <w:left w:val="nil"/>
              <w:bottom w:val="nil"/>
              <w:right w:val="nil"/>
            </w:tcBorders>
            <w:shd w:val="clear" w:color="auto" w:fill="auto"/>
            <w:noWrap/>
            <w:vAlign w:val="bottom"/>
            <w:hideMark/>
          </w:tcPr>
          <w:p w14:paraId="3801464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auxin-binding protein ABP19a-like</w:t>
            </w:r>
          </w:p>
        </w:tc>
        <w:tc>
          <w:tcPr>
            <w:tcW w:w="1072" w:type="dxa"/>
            <w:tcBorders>
              <w:top w:val="nil"/>
              <w:left w:val="nil"/>
              <w:bottom w:val="nil"/>
              <w:right w:val="nil"/>
            </w:tcBorders>
            <w:shd w:val="clear" w:color="auto" w:fill="auto"/>
            <w:noWrap/>
            <w:vAlign w:val="bottom"/>
            <w:hideMark/>
          </w:tcPr>
          <w:p w14:paraId="23F323B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2,63</w:t>
            </w:r>
          </w:p>
        </w:tc>
        <w:tc>
          <w:tcPr>
            <w:tcW w:w="1078" w:type="dxa"/>
            <w:tcBorders>
              <w:top w:val="nil"/>
              <w:left w:val="nil"/>
              <w:bottom w:val="nil"/>
              <w:right w:val="nil"/>
            </w:tcBorders>
            <w:shd w:val="clear" w:color="auto" w:fill="auto"/>
            <w:noWrap/>
            <w:vAlign w:val="bottom"/>
            <w:hideMark/>
          </w:tcPr>
          <w:p w14:paraId="41ADBCE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6F411C9B" w14:textId="77777777" w:rsidTr="00137C73">
        <w:trPr>
          <w:trHeight w:val="300"/>
        </w:trPr>
        <w:tc>
          <w:tcPr>
            <w:tcW w:w="1829" w:type="dxa"/>
            <w:tcBorders>
              <w:top w:val="nil"/>
              <w:left w:val="nil"/>
              <w:bottom w:val="nil"/>
              <w:right w:val="nil"/>
            </w:tcBorders>
            <w:shd w:val="clear" w:color="auto" w:fill="auto"/>
            <w:noWrap/>
            <w:vAlign w:val="bottom"/>
            <w:hideMark/>
          </w:tcPr>
          <w:p w14:paraId="0118424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GHTP01023436.1</w:t>
            </w:r>
          </w:p>
        </w:tc>
        <w:tc>
          <w:tcPr>
            <w:tcW w:w="5118" w:type="dxa"/>
            <w:tcBorders>
              <w:top w:val="nil"/>
              <w:left w:val="nil"/>
              <w:bottom w:val="nil"/>
              <w:right w:val="nil"/>
            </w:tcBorders>
            <w:shd w:val="clear" w:color="auto" w:fill="auto"/>
            <w:noWrap/>
            <w:vAlign w:val="bottom"/>
            <w:hideMark/>
          </w:tcPr>
          <w:p w14:paraId="1AB3CFD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non-symbiotic hemoglobin 1</w:t>
            </w:r>
          </w:p>
        </w:tc>
        <w:tc>
          <w:tcPr>
            <w:tcW w:w="1072" w:type="dxa"/>
            <w:tcBorders>
              <w:top w:val="nil"/>
              <w:left w:val="nil"/>
              <w:bottom w:val="nil"/>
              <w:right w:val="nil"/>
            </w:tcBorders>
            <w:shd w:val="clear" w:color="auto" w:fill="auto"/>
            <w:noWrap/>
            <w:vAlign w:val="bottom"/>
            <w:hideMark/>
          </w:tcPr>
          <w:p w14:paraId="7F389B4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2,05</w:t>
            </w:r>
          </w:p>
        </w:tc>
        <w:tc>
          <w:tcPr>
            <w:tcW w:w="1078" w:type="dxa"/>
            <w:tcBorders>
              <w:top w:val="nil"/>
              <w:left w:val="nil"/>
              <w:bottom w:val="nil"/>
              <w:right w:val="nil"/>
            </w:tcBorders>
            <w:shd w:val="clear" w:color="auto" w:fill="auto"/>
            <w:noWrap/>
            <w:vAlign w:val="bottom"/>
            <w:hideMark/>
          </w:tcPr>
          <w:p w14:paraId="39AAF9E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F6C9297" w14:textId="77777777" w:rsidTr="00137C73">
        <w:trPr>
          <w:trHeight w:val="300"/>
        </w:trPr>
        <w:tc>
          <w:tcPr>
            <w:tcW w:w="1829" w:type="dxa"/>
            <w:tcBorders>
              <w:top w:val="nil"/>
              <w:left w:val="nil"/>
              <w:bottom w:val="nil"/>
              <w:right w:val="nil"/>
            </w:tcBorders>
            <w:shd w:val="clear" w:color="auto" w:fill="auto"/>
            <w:noWrap/>
            <w:vAlign w:val="bottom"/>
            <w:hideMark/>
          </w:tcPr>
          <w:p w14:paraId="2FF3476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GHTP01017723.1</w:t>
            </w:r>
          </w:p>
        </w:tc>
        <w:tc>
          <w:tcPr>
            <w:tcW w:w="5118" w:type="dxa"/>
            <w:tcBorders>
              <w:top w:val="nil"/>
              <w:left w:val="nil"/>
              <w:bottom w:val="nil"/>
              <w:right w:val="nil"/>
            </w:tcBorders>
            <w:shd w:val="clear" w:color="auto" w:fill="auto"/>
            <w:noWrap/>
            <w:vAlign w:val="bottom"/>
            <w:hideMark/>
          </w:tcPr>
          <w:p w14:paraId="230796E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galactoside 2-alpha-L-fucosyltransferase-like</w:t>
            </w:r>
          </w:p>
        </w:tc>
        <w:tc>
          <w:tcPr>
            <w:tcW w:w="1072" w:type="dxa"/>
            <w:tcBorders>
              <w:top w:val="nil"/>
              <w:left w:val="nil"/>
              <w:bottom w:val="nil"/>
              <w:right w:val="nil"/>
            </w:tcBorders>
            <w:shd w:val="clear" w:color="auto" w:fill="auto"/>
            <w:noWrap/>
            <w:vAlign w:val="bottom"/>
            <w:hideMark/>
          </w:tcPr>
          <w:p w14:paraId="7536181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2,52</w:t>
            </w:r>
          </w:p>
        </w:tc>
        <w:tc>
          <w:tcPr>
            <w:tcW w:w="1078" w:type="dxa"/>
            <w:tcBorders>
              <w:top w:val="nil"/>
              <w:left w:val="nil"/>
              <w:bottom w:val="nil"/>
              <w:right w:val="nil"/>
            </w:tcBorders>
            <w:shd w:val="clear" w:color="auto" w:fill="auto"/>
            <w:noWrap/>
            <w:vAlign w:val="bottom"/>
            <w:hideMark/>
          </w:tcPr>
          <w:p w14:paraId="3747900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8CBF454" w14:textId="77777777" w:rsidTr="00137C73">
        <w:trPr>
          <w:trHeight w:val="300"/>
        </w:trPr>
        <w:tc>
          <w:tcPr>
            <w:tcW w:w="1829" w:type="dxa"/>
            <w:tcBorders>
              <w:top w:val="nil"/>
              <w:left w:val="nil"/>
              <w:bottom w:val="nil"/>
              <w:right w:val="nil"/>
            </w:tcBorders>
            <w:shd w:val="clear" w:color="auto" w:fill="auto"/>
            <w:noWrap/>
            <w:vAlign w:val="bottom"/>
            <w:hideMark/>
          </w:tcPr>
          <w:p w14:paraId="134079FC"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GHTP01002237.1</w:t>
            </w:r>
          </w:p>
        </w:tc>
        <w:tc>
          <w:tcPr>
            <w:tcW w:w="5118" w:type="dxa"/>
            <w:tcBorders>
              <w:top w:val="nil"/>
              <w:left w:val="nil"/>
              <w:bottom w:val="nil"/>
              <w:right w:val="nil"/>
            </w:tcBorders>
            <w:shd w:val="clear" w:color="auto" w:fill="auto"/>
            <w:noWrap/>
            <w:vAlign w:val="bottom"/>
            <w:hideMark/>
          </w:tcPr>
          <w:p w14:paraId="2B9464D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cullin-associated NEDD8-dissociated protein 1</w:t>
            </w:r>
          </w:p>
        </w:tc>
        <w:tc>
          <w:tcPr>
            <w:tcW w:w="1072" w:type="dxa"/>
            <w:tcBorders>
              <w:top w:val="nil"/>
              <w:left w:val="nil"/>
              <w:bottom w:val="nil"/>
              <w:right w:val="nil"/>
            </w:tcBorders>
            <w:shd w:val="clear" w:color="auto" w:fill="auto"/>
            <w:noWrap/>
            <w:vAlign w:val="bottom"/>
            <w:hideMark/>
          </w:tcPr>
          <w:p w14:paraId="76ED004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-2,17</w:t>
            </w:r>
          </w:p>
        </w:tc>
        <w:tc>
          <w:tcPr>
            <w:tcW w:w="1078" w:type="dxa"/>
            <w:tcBorders>
              <w:top w:val="nil"/>
              <w:left w:val="nil"/>
              <w:bottom w:val="nil"/>
              <w:right w:val="nil"/>
            </w:tcBorders>
            <w:shd w:val="clear" w:color="auto" w:fill="auto"/>
            <w:noWrap/>
            <w:vAlign w:val="bottom"/>
            <w:hideMark/>
          </w:tcPr>
          <w:p w14:paraId="7D30161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05D191C2" w14:textId="77777777" w:rsidTr="00137C73">
        <w:trPr>
          <w:trHeight w:val="300"/>
        </w:trPr>
        <w:tc>
          <w:tcPr>
            <w:tcW w:w="1829" w:type="dxa"/>
            <w:tcBorders>
              <w:top w:val="nil"/>
              <w:left w:val="nil"/>
              <w:bottom w:val="nil"/>
              <w:right w:val="nil"/>
            </w:tcBorders>
            <w:shd w:val="clear" w:color="auto" w:fill="auto"/>
            <w:noWrap/>
            <w:vAlign w:val="bottom"/>
            <w:hideMark/>
          </w:tcPr>
          <w:p w14:paraId="0369061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GHTP01038016.1</w:t>
            </w:r>
          </w:p>
        </w:tc>
        <w:tc>
          <w:tcPr>
            <w:tcW w:w="5118" w:type="dxa"/>
            <w:tcBorders>
              <w:top w:val="nil"/>
              <w:left w:val="nil"/>
              <w:bottom w:val="nil"/>
              <w:right w:val="nil"/>
            </w:tcBorders>
            <w:shd w:val="clear" w:color="auto" w:fill="auto"/>
            <w:noWrap/>
            <w:vAlign w:val="bottom"/>
            <w:hideMark/>
          </w:tcPr>
          <w:p w14:paraId="6F1C914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trichome birefringence-like 14</w:t>
            </w:r>
          </w:p>
        </w:tc>
        <w:tc>
          <w:tcPr>
            <w:tcW w:w="1072" w:type="dxa"/>
            <w:tcBorders>
              <w:top w:val="nil"/>
              <w:left w:val="nil"/>
              <w:bottom w:val="nil"/>
              <w:right w:val="nil"/>
            </w:tcBorders>
            <w:shd w:val="clear" w:color="auto" w:fill="auto"/>
            <w:noWrap/>
            <w:vAlign w:val="bottom"/>
            <w:hideMark/>
          </w:tcPr>
          <w:p w14:paraId="35FF201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6,18</w:t>
            </w:r>
          </w:p>
        </w:tc>
        <w:tc>
          <w:tcPr>
            <w:tcW w:w="1078" w:type="dxa"/>
            <w:tcBorders>
              <w:top w:val="nil"/>
              <w:left w:val="nil"/>
              <w:bottom w:val="nil"/>
              <w:right w:val="nil"/>
            </w:tcBorders>
            <w:shd w:val="clear" w:color="auto" w:fill="auto"/>
            <w:noWrap/>
            <w:vAlign w:val="bottom"/>
            <w:hideMark/>
          </w:tcPr>
          <w:p w14:paraId="177F32E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019F4AF1" w14:textId="77777777" w:rsidTr="00137C73">
        <w:trPr>
          <w:trHeight w:val="300"/>
        </w:trPr>
        <w:tc>
          <w:tcPr>
            <w:tcW w:w="1829" w:type="dxa"/>
            <w:tcBorders>
              <w:top w:val="nil"/>
              <w:left w:val="nil"/>
              <w:bottom w:val="nil"/>
              <w:right w:val="nil"/>
            </w:tcBorders>
            <w:shd w:val="clear" w:color="auto" w:fill="auto"/>
            <w:noWrap/>
            <w:vAlign w:val="bottom"/>
            <w:hideMark/>
          </w:tcPr>
          <w:p w14:paraId="53D162E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GHTP01038017.1</w:t>
            </w:r>
          </w:p>
        </w:tc>
        <w:tc>
          <w:tcPr>
            <w:tcW w:w="5118" w:type="dxa"/>
            <w:tcBorders>
              <w:top w:val="nil"/>
              <w:left w:val="nil"/>
              <w:bottom w:val="nil"/>
              <w:right w:val="nil"/>
            </w:tcBorders>
            <w:shd w:val="clear" w:color="auto" w:fill="auto"/>
            <w:noWrap/>
            <w:vAlign w:val="bottom"/>
            <w:hideMark/>
          </w:tcPr>
          <w:p w14:paraId="22CCA7F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trichome birefringence-like 14</w:t>
            </w:r>
          </w:p>
        </w:tc>
        <w:tc>
          <w:tcPr>
            <w:tcW w:w="1072" w:type="dxa"/>
            <w:tcBorders>
              <w:top w:val="nil"/>
              <w:left w:val="nil"/>
              <w:bottom w:val="nil"/>
              <w:right w:val="nil"/>
            </w:tcBorders>
            <w:shd w:val="clear" w:color="auto" w:fill="auto"/>
            <w:noWrap/>
            <w:vAlign w:val="bottom"/>
            <w:hideMark/>
          </w:tcPr>
          <w:p w14:paraId="20556DD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3,18</w:t>
            </w:r>
          </w:p>
        </w:tc>
        <w:tc>
          <w:tcPr>
            <w:tcW w:w="1078" w:type="dxa"/>
            <w:tcBorders>
              <w:top w:val="nil"/>
              <w:left w:val="nil"/>
              <w:bottom w:val="nil"/>
              <w:right w:val="nil"/>
            </w:tcBorders>
            <w:shd w:val="clear" w:color="auto" w:fill="auto"/>
            <w:noWrap/>
            <w:vAlign w:val="bottom"/>
            <w:hideMark/>
          </w:tcPr>
          <w:p w14:paraId="08640EF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2,09E-07</w:t>
            </w:r>
          </w:p>
        </w:tc>
      </w:tr>
      <w:tr w:rsidR="00976F9A" w:rsidRPr="003C6E6A" w14:paraId="6178B159" w14:textId="77777777" w:rsidTr="00137C73">
        <w:trPr>
          <w:trHeight w:val="300"/>
        </w:trPr>
        <w:tc>
          <w:tcPr>
            <w:tcW w:w="1829" w:type="dxa"/>
            <w:tcBorders>
              <w:top w:val="nil"/>
              <w:left w:val="nil"/>
              <w:bottom w:val="nil"/>
              <w:right w:val="nil"/>
            </w:tcBorders>
            <w:shd w:val="clear" w:color="auto" w:fill="auto"/>
            <w:noWrap/>
            <w:vAlign w:val="bottom"/>
            <w:hideMark/>
          </w:tcPr>
          <w:p w14:paraId="570AA2E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GHTP01011897.1</w:t>
            </w:r>
          </w:p>
        </w:tc>
        <w:tc>
          <w:tcPr>
            <w:tcW w:w="5118" w:type="dxa"/>
            <w:tcBorders>
              <w:top w:val="nil"/>
              <w:left w:val="nil"/>
              <w:bottom w:val="nil"/>
              <w:right w:val="nil"/>
            </w:tcBorders>
            <w:shd w:val="clear" w:color="auto" w:fill="auto"/>
            <w:noWrap/>
            <w:vAlign w:val="bottom"/>
            <w:hideMark/>
          </w:tcPr>
          <w:p w14:paraId="4E18E10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rhamnogalacturonan I rhamnosyltransferase 1-like</w:t>
            </w:r>
          </w:p>
        </w:tc>
        <w:tc>
          <w:tcPr>
            <w:tcW w:w="1072" w:type="dxa"/>
            <w:tcBorders>
              <w:top w:val="nil"/>
              <w:left w:val="nil"/>
              <w:bottom w:val="nil"/>
              <w:right w:val="nil"/>
            </w:tcBorders>
            <w:shd w:val="clear" w:color="auto" w:fill="auto"/>
            <w:noWrap/>
            <w:vAlign w:val="bottom"/>
            <w:hideMark/>
          </w:tcPr>
          <w:p w14:paraId="2B7D655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4,88</w:t>
            </w:r>
          </w:p>
        </w:tc>
        <w:tc>
          <w:tcPr>
            <w:tcW w:w="1078" w:type="dxa"/>
            <w:tcBorders>
              <w:top w:val="nil"/>
              <w:left w:val="nil"/>
              <w:bottom w:val="nil"/>
              <w:right w:val="nil"/>
            </w:tcBorders>
            <w:shd w:val="clear" w:color="auto" w:fill="auto"/>
            <w:noWrap/>
            <w:vAlign w:val="bottom"/>
            <w:hideMark/>
          </w:tcPr>
          <w:p w14:paraId="04A5A35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B3CF002" w14:textId="77777777" w:rsidTr="00137C73">
        <w:trPr>
          <w:trHeight w:val="300"/>
        </w:trPr>
        <w:tc>
          <w:tcPr>
            <w:tcW w:w="1829" w:type="dxa"/>
            <w:tcBorders>
              <w:top w:val="nil"/>
              <w:left w:val="nil"/>
              <w:bottom w:val="nil"/>
              <w:right w:val="nil"/>
            </w:tcBorders>
            <w:shd w:val="clear" w:color="auto" w:fill="auto"/>
            <w:noWrap/>
            <w:vAlign w:val="bottom"/>
            <w:hideMark/>
          </w:tcPr>
          <w:p w14:paraId="6E38949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GHTP01023693.1</w:t>
            </w:r>
          </w:p>
        </w:tc>
        <w:tc>
          <w:tcPr>
            <w:tcW w:w="5118" w:type="dxa"/>
            <w:tcBorders>
              <w:top w:val="nil"/>
              <w:left w:val="nil"/>
              <w:bottom w:val="nil"/>
              <w:right w:val="nil"/>
            </w:tcBorders>
            <w:shd w:val="clear" w:color="auto" w:fill="auto"/>
            <w:noWrap/>
            <w:vAlign w:val="bottom"/>
            <w:hideMark/>
          </w:tcPr>
          <w:p w14:paraId="0BAA8A2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64-like</w:t>
            </w:r>
          </w:p>
        </w:tc>
        <w:tc>
          <w:tcPr>
            <w:tcW w:w="1072" w:type="dxa"/>
            <w:tcBorders>
              <w:top w:val="nil"/>
              <w:left w:val="nil"/>
              <w:bottom w:val="nil"/>
              <w:right w:val="nil"/>
            </w:tcBorders>
            <w:shd w:val="clear" w:color="auto" w:fill="auto"/>
            <w:noWrap/>
            <w:vAlign w:val="bottom"/>
            <w:hideMark/>
          </w:tcPr>
          <w:p w14:paraId="2883C84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w:t>
            </w:r>
          </w:p>
        </w:tc>
        <w:tc>
          <w:tcPr>
            <w:tcW w:w="1078" w:type="dxa"/>
            <w:tcBorders>
              <w:top w:val="nil"/>
              <w:left w:val="nil"/>
              <w:bottom w:val="nil"/>
              <w:right w:val="nil"/>
            </w:tcBorders>
            <w:shd w:val="clear" w:color="auto" w:fill="auto"/>
            <w:noWrap/>
            <w:vAlign w:val="bottom"/>
            <w:hideMark/>
          </w:tcPr>
          <w:p w14:paraId="62A6FCC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ABC00A1" w14:textId="77777777" w:rsidTr="00137C73">
        <w:trPr>
          <w:trHeight w:val="300"/>
        </w:trPr>
        <w:tc>
          <w:tcPr>
            <w:tcW w:w="1829" w:type="dxa"/>
            <w:tcBorders>
              <w:top w:val="nil"/>
              <w:left w:val="nil"/>
              <w:bottom w:val="nil"/>
              <w:right w:val="nil"/>
            </w:tcBorders>
            <w:shd w:val="clear" w:color="auto" w:fill="auto"/>
            <w:noWrap/>
            <w:vAlign w:val="bottom"/>
            <w:hideMark/>
          </w:tcPr>
          <w:p w14:paraId="2BD044A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GHTP01006328.1</w:t>
            </w:r>
          </w:p>
        </w:tc>
        <w:tc>
          <w:tcPr>
            <w:tcW w:w="5118" w:type="dxa"/>
            <w:tcBorders>
              <w:top w:val="nil"/>
              <w:left w:val="nil"/>
              <w:bottom w:val="nil"/>
              <w:right w:val="nil"/>
            </w:tcBorders>
            <w:shd w:val="clear" w:color="auto" w:fill="auto"/>
            <w:noWrap/>
            <w:vAlign w:val="bottom"/>
            <w:hideMark/>
          </w:tcPr>
          <w:p w14:paraId="6FE6C941"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rhamnogalacturonan I rhamnosyltransferase 1 isoform X1</w:t>
            </w:r>
          </w:p>
        </w:tc>
        <w:tc>
          <w:tcPr>
            <w:tcW w:w="1072" w:type="dxa"/>
            <w:tcBorders>
              <w:top w:val="nil"/>
              <w:left w:val="nil"/>
              <w:bottom w:val="nil"/>
              <w:right w:val="nil"/>
            </w:tcBorders>
            <w:shd w:val="clear" w:color="auto" w:fill="auto"/>
            <w:noWrap/>
            <w:vAlign w:val="bottom"/>
            <w:hideMark/>
          </w:tcPr>
          <w:p w14:paraId="03C3B5D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3,54</w:t>
            </w:r>
          </w:p>
        </w:tc>
        <w:tc>
          <w:tcPr>
            <w:tcW w:w="1078" w:type="dxa"/>
            <w:tcBorders>
              <w:top w:val="nil"/>
              <w:left w:val="nil"/>
              <w:bottom w:val="nil"/>
              <w:right w:val="nil"/>
            </w:tcBorders>
            <w:shd w:val="clear" w:color="auto" w:fill="auto"/>
            <w:noWrap/>
            <w:vAlign w:val="bottom"/>
            <w:hideMark/>
          </w:tcPr>
          <w:p w14:paraId="0624542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02F4C2A" w14:textId="77777777" w:rsidTr="00137C73">
        <w:trPr>
          <w:trHeight w:val="300"/>
        </w:trPr>
        <w:tc>
          <w:tcPr>
            <w:tcW w:w="1829" w:type="dxa"/>
            <w:tcBorders>
              <w:top w:val="nil"/>
              <w:left w:val="nil"/>
              <w:bottom w:val="nil"/>
              <w:right w:val="nil"/>
            </w:tcBorders>
            <w:shd w:val="clear" w:color="auto" w:fill="auto"/>
            <w:noWrap/>
            <w:vAlign w:val="bottom"/>
            <w:hideMark/>
          </w:tcPr>
          <w:p w14:paraId="5970F26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GHTP01002380.1</w:t>
            </w:r>
          </w:p>
        </w:tc>
        <w:tc>
          <w:tcPr>
            <w:tcW w:w="5118" w:type="dxa"/>
            <w:tcBorders>
              <w:top w:val="nil"/>
              <w:left w:val="nil"/>
              <w:bottom w:val="nil"/>
              <w:right w:val="nil"/>
            </w:tcBorders>
            <w:shd w:val="clear" w:color="auto" w:fill="auto"/>
            <w:noWrap/>
            <w:vAlign w:val="bottom"/>
            <w:hideMark/>
          </w:tcPr>
          <w:p w14:paraId="5D0F87E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putative germin-like protein 2-1</w:t>
            </w:r>
          </w:p>
        </w:tc>
        <w:tc>
          <w:tcPr>
            <w:tcW w:w="1072" w:type="dxa"/>
            <w:tcBorders>
              <w:top w:val="nil"/>
              <w:left w:val="nil"/>
              <w:bottom w:val="nil"/>
              <w:right w:val="nil"/>
            </w:tcBorders>
            <w:shd w:val="clear" w:color="auto" w:fill="auto"/>
            <w:noWrap/>
            <w:vAlign w:val="bottom"/>
            <w:hideMark/>
          </w:tcPr>
          <w:p w14:paraId="37DD446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3,73</w:t>
            </w:r>
          </w:p>
        </w:tc>
        <w:tc>
          <w:tcPr>
            <w:tcW w:w="1078" w:type="dxa"/>
            <w:tcBorders>
              <w:top w:val="nil"/>
              <w:left w:val="nil"/>
              <w:bottom w:val="nil"/>
              <w:right w:val="nil"/>
            </w:tcBorders>
            <w:shd w:val="clear" w:color="auto" w:fill="auto"/>
            <w:noWrap/>
            <w:vAlign w:val="bottom"/>
            <w:hideMark/>
          </w:tcPr>
          <w:p w14:paraId="3E9689B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A83C54C" w14:textId="77777777" w:rsidTr="00137C73">
        <w:trPr>
          <w:trHeight w:val="300"/>
        </w:trPr>
        <w:tc>
          <w:tcPr>
            <w:tcW w:w="1829" w:type="dxa"/>
            <w:tcBorders>
              <w:top w:val="nil"/>
              <w:left w:val="nil"/>
              <w:bottom w:val="nil"/>
              <w:right w:val="nil"/>
            </w:tcBorders>
            <w:shd w:val="clear" w:color="auto" w:fill="auto"/>
            <w:noWrap/>
            <w:vAlign w:val="bottom"/>
            <w:hideMark/>
          </w:tcPr>
          <w:p w14:paraId="2189B0B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GHTP01038564.1</w:t>
            </w:r>
          </w:p>
        </w:tc>
        <w:tc>
          <w:tcPr>
            <w:tcW w:w="5118" w:type="dxa"/>
            <w:tcBorders>
              <w:top w:val="nil"/>
              <w:left w:val="nil"/>
              <w:bottom w:val="nil"/>
              <w:right w:val="nil"/>
            </w:tcBorders>
            <w:shd w:val="clear" w:color="auto" w:fill="auto"/>
            <w:noWrap/>
            <w:vAlign w:val="bottom"/>
            <w:hideMark/>
          </w:tcPr>
          <w:p w14:paraId="3A4C2A1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uncharacterized protein LOC110777824</w:t>
            </w:r>
          </w:p>
        </w:tc>
        <w:tc>
          <w:tcPr>
            <w:tcW w:w="1072" w:type="dxa"/>
            <w:tcBorders>
              <w:top w:val="nil"/>
              <w:left w:val="nil"/>
              <w:bottom w:val="nil"/>
              <w:right w:val="nil"/>
            </w:tcBorders>
            <w:shd w:val="clear" w:color="auto" w:fill="auto"/>
            <w:noWrap/>
            <w:vAlign w:val="bottom"/>
            <w:hideMark/>
          </w:tcPr>
          <w:p w14:paraId="16F7087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-2,5</w:t>
            </w:r>
          </w:p>
        </w:tc>
        <w:tc>
          <w:tcPr>
            <w:tcW w:w="1078" w:type="dxa"/>
            <w:tcBorders>
              <w:top w:val="nil"/>
              <w:left w:val="nil"/>
              <w:bottom w:val="nil"/>
              <w:right w:val="nil"/>
            </w:tcBorders>
            <w:shd w:val="clear" w:color="auto" w:fill="auto"/>
            <w:noWrap/>
            <w:vAlign w:val="bottom"/>
            <w:hideMark/>
          </w:tcPr>
          <w:p w14:paraId="1E0BECA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1,43E-05</w:t>
            </w:r>
          </w:p>
        </w:tc>
      </w:tr>
      <w:tr w:rsidR="00976F9A" w:rsidRPr="003C6E6A" w14:paraId="5BD389C4" w14:textId="77777777" w:rsidTr="00137C73">
        <w:trPr>
          <w:trHeight w:val="300"/>
        </w:trPr>
        <w:tc>
          <w:tcPr>
            <w:tcW w:w="1829" w:type="dxa"/>
            <w:tcBorders>
              <w:top w:val="nil"/>
              <w:left w:val="nil"/>
              <w:bottom w:val="nil"/>
              <w:right w:val="nil"/>
            </w:tcBorders>
            <w:shd w:val="clear" w:color="auto" w:fill="auto"/>
            <w:noWrap/>
            <w:vAlign w:val="bottom"/>
            <w:hideMark/>
          </w:tcPr>
          <w:p w14:paraId="3C34D8A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GHTP01002422.1</w:t>
            </w:r>
          </w:p>
        </w:tc>
        <w:tc>
          <w:tcPr>
            <w:tcW w:w="5118" w:type="dxa"/>
            <w:tcBorders>
              <w:top w:val="nil"/>
              <w:left w:val="nil"/>
              <w:bottom w:val="nil"/>
              <w:right w:val="nil"/>
            </w:tcBorders>
            <w:shd w:val="clear" w:color="auto" w:fill="auto"/>
            <w:noWrap/>
            <w:vAlign w:val="bottom"/>
            <w:hideMark/>
          </w:tcPr>
          <w:p w14:paraId="5267D1DC"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xyloglucan endotransglucosylase/hydrolase protein 24-like</w:t>
            </w:r>
          </w:p>
        </w:tc>
        <w:tc>
          <w:tcPr>
            <w:tcW w:w="1072" w:type="dxa"/>
            <w:tcBorders>
              <w:top w:val="nil"/>
              <w:left w:val="nil"/>
              <w:bottom w:val="nil"/>
              <w:right w:val="nil"/>
            </w:tcBorders>
            <w:shd w:val="clear" w:color="auto" w:fill="auto"/>
            <w:noWrap/>
            <w:vAlign w:val="bottom"/>
            <w:hideMark/>
          </w:tcPr>
          <w:p w14:paraId="73EACD4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4,32</w:t>
            </w:r>
          </w:p>
        </w:tc>
        <w:tc>
          <w:tcPr>
            <w:tcW w:w="1078" w:type="dxa"/>
            <w:tcBorders>
              <w:top w:val="nil"/>
              <w:left w:val="nil"/>
              <w:bottom w:val="nil"/>
              <w:right w:val="nil"/>
            </w:tcBorders>
            <w:shd w:val="clear" w:color="auto" w:fill="auto"/>
            <w:noWrap/>
            <w:vAlign w:val="bottom"/>
            <w:hideMark/>
          </w:tcPr>
          <w:p w14:paraId="11D2B76D"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B710B7C" w14:textId="77777777" w:rsidTr="00137C73">
        <w:trPr>
          <w:trHeight w:val="300"/>
        </w:trPr>
        <w:tc>
          <w:tcPr>
            <w:tcW w:w="1829" w:type="dxa"/>
            <w:tcBorders>
              <w:top w:val="nil"/>
              <w:left w:val="nil"/>
              <w:bottom w:val="nil"/>
              <w:right w:val="nil"/>
            </w:tcBorders>
            <w:shd w:val="clear" w:color="auto" w:fill="auto"/>
            <w:noWrap/>
            <w:vAlign w:val="bottom"/>
            <w:hideMark/>
          </w:tcPr>
          <w:p w14:paraId="5D5914B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GHTP01005838.1</w:t>
            </w:r>
          </w:p>
        </w:tc>
        <w:tc>
          <w:tcPr>
            <w:tcW w:w="5118" w:type="dxa"/>
            <w:tcBorders>
              <w:top w:val="nil"/>
              <w:left w:val="nil"/>
              <w:bottom w:val="nil"/>
              <w:right w:val="nil"/>
            </w:tcBorders>
            <w:shd w:val="clear" w:color="auto" w:fill="auto"/>
            <w:noWrap/>
            <w:vAlign w:val="bottom"/>
            <w:hideMark/>
          </w:tcPr>
          <w:p w14:paraId="3D7DB67C"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xyloglucan endotransglucosylase/hydrolase protein 24-like</w:t>
            </w:r>
          </w:p>
        </w:tc>
        <w:tc>
          <w:tcPr>
            <w:tcW w:w="1072" w:type="dxa"/>
            <w:tcBorders>
              <w:top w:val="nil"/>
              <w:left w:val="nil"/>
              <w:bottom w:val="nil"/>
              <w:right w:val="nil"/>
            </w:tcBorders>
            <w:shd w:val="clear" w:color="auto" w:fill="auto"/>
            <w:noWrap/>
            <w:vAlign w:val="bottom"/>
            <w:hideMark/>
          </w:tcPr>
          <w:p w14:paraId="1ACE776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4,23</w:t>
            </w:r>
          </w:p>
        </w:tc>
        <w:tc>
          <w:tcPr>
            <w:tcW w:w="1078" w:type="dxa"/>
            <w:tcBorders>
              <w:top w:val="nil"/>
              <w:left w:val="nil"/>
              <w:bottom w:val="nil"/>
              <w:right w:val="nil"/>
            </w:tcBorders>
            <w:shd w:val="clear" w:color="auto" w:fill="auto"/>
            <w:noWrap/>
            <w:vAlign w:val="bottom"/>
            <w:hideMark/>
          </w:tcPr>
          <w:p w14:paraId="7DC6B74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7D8A9AD5" w14:textId="77777777" w:rsidTr="00137C73">
        <w:trPr>
          <w:trHeight w:val="300"/>
        </w:trPr>
        <w:tc>
          <w:tcPr>
            <w:tcW w:w="1829" w:type="dxa"/>
            <w:tcBorders>
              <w:top w:val="nil"/>
              <w:left w:val="nil"/>
              <w:bottom w:val="nil"/>
              <w:right w:val="nil"/>
            </w:tcBorders>
            <w:shd w:val="clear" w:color="auto" w:fill="auto"/>
            <w:noWrap/>
            <w:vAlign w:val="bottom"/>
            <w:hideMark/>
          </w:tcPr>
          <w:p w14:paraId="4AD269F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GHTP01038909.1</w:t>
            </w:r>
          </w:p>
        </w:tc>
        <w:tc>
          <w:tcPr>
            <w:tcW w:w="5118" w:type="dxa"/>
            <w:tcBorders>
              <w:top w:val="nil"/>
              <w:left w:val="nil"/>
              <w:bottom w:val="nil"/>
              <w:right w:val="nil"/>
            </w:tcBorders>
            <w:shd w:val="clear" w:color="auto" w:fill="auto"/>
            <w:noWrap/>
            <w:vAlign w:val="bottom"/>
            <w:hideMark/>
          </w:tcPr>
          <w:p w14:paraId="0538F5D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trichome birefringence-like 14</w:t>
            </w:r>
          </w:p>
        </w:tc>
        <w:tc>
          <w:tcPr>
            <w:tcW w:w="1072" w:type="dxa"/>
            <w:tcBorders>
              <w:top w:val="nil"/>
              <w:left w:val="nil"/>
              <w:bottom w:val="nil"/>
              <w:right w:val="nil"/>
            </w:tcBorders>
            <w:shd w:val="clear" w:color="auto" w:fill="auto"/>
            <w:noWrap/>
            <w:vAlign w:val="bottom"/>
            <w:hideMark/>
          </w:tcPr>
          <w:p w14:paraId="753CE8C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3,61</w:t>
            </w:r>
          </w:p>
        </w:tc>
        <w:tc>
          <w:tcPr>
            <w:tcW w:w="1078" w:type="dxa"/>
            <w:tcBorders>
              <w:top w:val="nil"/>
              <w:left w:val="nil"/>
              <w:bottom w:val="nil"/>
              <w:right w:val="nil"/>
            </w:tcBorders>
            <w:shd w:val="clear" w:color="auto" w:fill="auto"/>
            <w:noWrap/>
            <w:vAlign w:val="bottom"/>
            <w:hideMark/>
          </w:tcPr>
          <w:p w14:paraId="3CBB6E7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4,60E-09</w:t>
            </w:r>
          </w:p>
        </w:tc>
      </w:tr>
      <w:tr w:rsidR="00976F9A" w:rsidRPr="003C6E6A" w14:paraId="14169C05" w14:textId="77777777" w:rsidTr="00137C73">
        <w:trPr>
          <w:trHeight w:val="300"/>
        </w:trPr>
        <w:tc>
          <w:tcPr>
            <w:tcW w:w="1829" w:type="dxa"/>
            <w:tcBorders>
              <w:top w:val="nil"/>
              <w:left w:val="nil"/>
              <w:bottom w:val="nil"/>
              <w:right w:val="nil"/>
            </w:tcBorders>
            <w:shd w:val="clear" w:color="auto" w:fill="auto"/>
            <w:noWrap/>
            <w:vAlign w:val="bottom"/>
            <w:hideMark/>
          </w:tcPr>
          <w:p w14:paraId="4962CD0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GHTP01023699.1</w:t>
            </w:r>
          </w:p>
        </w:tc>
        <w:tc>
          <w:tcPr>
            <w:tcW w:w="5118" w:type="dxa"/>
            <w:tcBorders>
              <w:top w:val="nil"/>
              <w:left w:val="nil"/>
              <w:bottom w:val="nil"/>
              <w:right w:val="nil"/>
            </w:tcBorders>
            <w:shd w:val="clear" w:color="auto" w:fill="auto"/>
            <w:noWrap/>
            <w:vAlign w:val="bottom"/>
            <w:hideMark/>
          </w:tcPr>
          <w:p w14:paraId="6E602B8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42</w:t>
            </w:r>
          </w:p>
        </w:tc>
        <w:tc>
          <w:tcPr>
            <w:tcW w:w="1072" w:type="dxa"/>
            <w:tcBorders>
              <w:top w:val="nil"/>
              <w:left w:val="nil"/>
              <w:bottom w:val="nil"/>
              <w:right w:val="nil"/>
            </w:tcBorders>
            <w:shd w:val="clear" w:color="auto" w:fill="auto"/>
            <w:noWrap/>
            <w:vAlign w:val="bottom"/>
            <w:hideMark/>
          </w:tcPr>
          <w:p w14:paraId="7A72DDC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w:t>
            </w:r>
          </w:p>
        </w:tc>
        <w:tc>
          <w:tcPr>
            <w:tcW w:w="1078" w:type="dxa"/>
            <w:tcBorders>
              <w:top w:val="nil"/>
              <w:left w:val="nil"/>
              <w:bottom w:val="nil"/>
              <w:right w:val="nil"/>
            </w:tcBorders>
            <w:shd w:val="clear" w:color="auto" w:fill="auto"/>
            <w:noWrap/>
            <w:vAlign w:val="bottom"/>
            <w:hideMark/>
          </w:tcPr>
          <w:p w14:paraId="23B28EA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2,02E-12</w:t>
            </w:r>
          </w:p>
        </w:tc>
      </w:tr>
      <w:tr w:rsidR="00976F9A" w:rsidRPr="003C6E6A" w14:paraId="13A6082E" w14:textId="77777777" w:rsidTr="00137C73">
        <w:trPr>
          <w:trHeight w:val="300"/>
        </w:trPr>
        <w:tc>
          <w:tcPr>
            <w:tcW w:w="1829" w:type="dxa"/>
            <w:tcBorders>
              <w:top w:val="nil"/>
              <w:left w:val="nil"/>
              <w:bottom w:val="nil"/>
              <w:right w:val="nil"/>
            </w:tcBorders>
            <w:shd w:val="clear" w:color="auto" w:fill="auto"/>
            <w:noWrap/>
            <w:vAlign w:val="bottom"/>
            <w:hideMark/>
          </w:tcPr>
          <w:p w14:paraId="426C240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GHTP01021136.1</w:t>
            </w:r>
          </w:p>
        </w:tc>
        <w:tc>
          <w:tcPr>
            <w:tcW w:w="5118" w:type="dxa"/>
            <w:tcBorders>
              <w:top w:val="nil"/>
              <w:left w:val="nil"/>
              <w:bottom w:val="nil"/>
              <w:right w:val="nil"/>
            </w:tcBorders>
            <w:shd w:val="clear" w:color="auto" w:fill="auto"/>
            <w:noWrap/>
            <w:vAlign w:val="bottom"/>
            <w:hideMark/>
          </w:tcPr>
          <w:p w14:paraId="49AE69C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27-like</w:t>
            </w:r>
          </w:p>
        </w:tc>
        <w:tc>
          <w:tcPr>
            <w:tcW w:w="1072" w:type="dxa"/>
            <w:tcBorders>
              <w:top w:val="nil"/>
              <w:left w:val="nil"/>
              <w:bottom w:val="nil"/>
              <w:right w:val="nil"/>
            </w:tcBorders>
            <w:shd w:val="clear" w:color="auto" w:fill="auto"/>
            <w:noWrap/>
            <w:vAlign w:val="bottom"/>
            <w:hideMark/>
          </w:tcPr>
          <w:p w14:paraId="431C8CD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2,46</w:t>
            </w:r>
          </w:p>
        </w:tc>
        <w:tc>
          <w:tcPr>
            <w:tcW w:w="1078" w:type="dxa"/>
            <w:tcBorders>
              <w:top w:val="nil"/>
              <w:left w:val="nil"/>
              <w:bottom w:val="nil"/>
              <w:right w:val="nil"/>
            </w:tcBorders>
            <w:shd w:val="clear" w:color="auto" w:fill="auto"/>
            <w:noWrap/>
            <w:vAlign w:val="bottom"/>
            <w:hideMark/>
          </w:tcPr>
          <w:p w14:paraId="39552CD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260E7640" w14:textId="77777777" w:rsidTr="00137C73">
        <w:trPr>
          <w:trHeight w:val="300"/>
        </w:trPr>
        <w:tc>
          <w:tcPr>
            <w:tcW w:w="1829" w:type="dxa"/>
            <w:tcBorders>
              <w:top w:val="nil"/>
              <w:left w:val="nil"/>
              <w:bottom w:val="nil"/>
              <w:right w:val="nil"/>
            </w:tcBorders>
            <w:shd w:val="clear" w:color="auto" w:fill="auto"/>
            <w:noWrap/>
            <w:vAlign w:val="bottom"/>
            <w:hideMark/>
          </w:tcPr>
          <w:p w14:paraId="6394788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GHTP01021127.1</w:t>
            </w:r>
          </w:p>
        </w:tc>
        <w:tc>
          <w:tcPr>
            <w:tcW w:w="5118" w:type="dxa"/>
            <w:tcBorders>
              <w:top w:val="nil"/>
              <w:left w:val="nil"/>
              <w:bottom w:val="nil"/>
              <w:right w:val="nil"/>
            </w:tcBorders>
            <w:shd w:val="clear" w:color="auto" w:fill="auto"/>
            <w:noWrap/>
            <w:vAlign w:val="bottom"/>
            <w:hideMark/>
          </w:tcPr>
          <w:p w14:paraId="51E1504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27-like</w:t>
            </w:r>
          </w:p>
        </w:tc>
        <w:tc>
          <w:tcPr>
            <w:tcW w:w="1072" w:type="dxa"/>
            <w:tcBorders>
              <w:top w:val="nil"/>
              <w:left w:val="nil"/>
              <w:bottom w:val="nil"/>
              <w:right w:val="nil"/>
            </w:tcBorders>
            <w:shd w:val="clear" w:color="auto" w:fill="auto"/>
            <w:noWrap/>
            <w:vAlign w:val="bottom"/>
            <w:hideMark/>
          </w:tcPr>
          <w:p w14:paraId="4BD271B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w:t>
            </w:r>
          </w:p>
        </w:tc>
        <w:tc>
          <w:tcPr>
            <w:tcW w:w="1078" w:type="dxa"/>
            <w:tcBorders>
              <w:top w:val="nil"/>
              <w:left w:val="nil"/>
              <w:bottom w:val="nil"/>
              <w:right w:val="nil"/>
            </w:tcBorders>
            <w:shd w:val="clear" w:color="auto" w:fill="auto"/>
            <w:noWrap/>
            <w:vAlign w:val="bottom"/>
            <w:hideMark/>
          </w:tcPr>
          <w:p w14:paraId="636147D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0639F3A0" w14:textId="77777777" w:rsidTr="00137C73">
        <w:trPr>
          <w:trHeight w:val="300"/>
        </w:trPr>
        <w:tc>
          <w:tcPr>
            <w:tcW w:w="1829" w:type="dxa"/>
            <w:tcBorders>
              <w:top w:val="nil"/>
              <w:left w:val="nil"/>
              <w:bottom w:val="nil"/>
              <w:right w:val="nil"/>
            </w:tcBorders>
            <w:shd w:val="clear" w:color="auto" w:fill="auto"/>
            <w:noWrap/>
            <w:vAlign w:val="bottom"/>
            <w:hideMark/>
          </w:tcPr>
          <w:p w14:paraId="13DB38F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GHTP01002534.1</w:t>
            </w:r>
          </w:p>
        </w:tc>
        <w:tc>
          <w:tcPr>
            <w:tcW w:w="5118" w:type="dxa"/>
            <w:tcBorders>
              <w:top w:val="nil"/>
              <w:left w:val="nil"/>
              <w:bottom w:val="nil"/>
              <w:right w:val="nil"/>
            </w:tcBorders>
            <w:shd w:val="clear" w:color="auto" w:fill="auto"/>
            <w:noWrap/>
            <w:vAlign w:val="bottom"/>
            <w:hideMark/>
          </w:tcPr>
          <w:p w14:paraId="5C25FD2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46-like</w:t>
            </w:r>
          </w:p>
        </w:tc>
        <w:tc>
          <w:tcPr>
            <w:tcW w:w="1072" w:type="dxa"/>
            <w:tcBorders>
              <w:top w:val="nil"/>
              <w:left w:val="nil"/>
              <w:bottom w:val="nil"/>
              <w:right w:val="nil"/>
            </w:tcBorders>
            <w:shd w:val="clear" w:color="auto" w:fill="auto"/>
            <w:noWrap/>
            <w:vAlign w:val="bottom"/>
            <w:hideMark/>
          </w:tcPr>
          <w:p w14:paraId="386E9B3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-4,35</w:t>
            </w:r>
          </w:p>
        </w:tc>
        <w:tc>
          <w:tcPr>
            <w:tcW w:w="1078" w:type="dxa"/>
            <w:tcBorders>
              <w:top w:val="nil"/>
              <w:left w:val="nil"/>
              <w:bottom w:val="nil"/>
              <w:right w:val="nil"/>
            </w:tcBorders>
            <w:shd w:val="clear" w:color="auto" w:fill="auto"/>
            <w:noWrap/>
            <w:vAlign w:val="bottom"/>
            <w:hideMark/>
          </w:tcPr>
          <w:p w14:paraId="0644533D"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1,33E-07</w:t>
            </w:r>
          </w:p>
        </w:tc>
      </w:tr>
      <w:tr w:rsidR="00976F9A" w:rsidRPr="003C6E6A" w14:paraId="77AACE70" w14:textId="77777777" w:rsidTr="00137C73">
        <w:trPr>
          <w:trHeight w:val="300"/>
        </w:trPr>
        <w:tc>
          <w:tcPr>
            <w:tcW w:w="1829" w:type="dxa"/>
            <w:tcBorders>
              <w:top w:val="nil"/>
              <w:left w:val="nil"/>
              <w:bottom w:val="nil"/>
              <w:right w:val="nil"/>
            </w:tcBorders>
            <w:shd w:val="clear" w:color="auto" w:fill="auto"/>
            <w:noWrap/>
            <w:vAlign w:val="bottom"/>
            <w:hideMark/>
          </w:tcPr>
          <w:p w14:paraId="7843F7E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GHTP01009416.1</w:t>
            </w:r>
          </w:p>
        </w:tc>
        <w:tc>
          <w:tcPr>
            <w:tcW w:w="5118" w:type="dxa"/>
            <w:tcBorders>
              <w:top w:val="nil"/>
              <w:left w:val="nil"/>
              <w:bottom w:val="nil"/>
              <w:right w:val="nil"/>
            </w:tcBorders>
            <w:shd w:val="clear" w:color="auto" w:fill="auto"/>
            <w:noWrap/>
            <w:vAlign w:val="bottom"/>
            <w:hideMark/>
          </w:tcPr>
          <w:p w14:paraId="628A03E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expansin-like A2</w:t>
            </w:r>
          </w:p>
        </w:tc>
        <w:tc>
          <w:tcPr>
            <w:tcW w:w="1072" w:type="dxa"/>
            <w:tcBorders>
              <w:top w:val="nil"/>
              <w:left w:val="nil"/>
              <w:bottom w:val="nil"/>
              <w:right w:val="nil"/>
            </w:tcBorders>
            <w:shd w:val="clear" w:color="auto" w:fill="auto"/>
            <w:noWrap/>
            <w:vAlign w:val="bottom"/>
            <w:hideMark/>
          </w:tcPr>
          <w:p w14:paraId="63C57F2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2,81</w:t>
            </w:r>
          </w:p>
        </w:tc>
        <w:tc>
          <w:tcPr>
            <w:tcW w:w="1078" w:type="dxa"/>
            <w:tcBorders>
              <w:top w:val="nil"/>
              <w:left w:val="nil"/>
              <w:bottom w:val="nil"/>
              <w:right w:val="nil"/>
            </w:tcBorders>
            <w:shd w:val="clear" w:color="auto" w:fill="auto"/>
            <w:noWrap/>
            <w:vAlign w:val="bottom"/>
            <w:hideMark/>
          </w:tcPr>
          <w:p w14:paraId="2AAADB4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2ED31C87" w14:textId="77777777" w:rsidTr="00137C73">
        <w:trPr>
          <w:trHeight w:val="300"/>
        </w:trPr>
        <w:tc>
          <w:tcPr>
            <w:tcW w:w="1829" w:type="dxa"/>
            <w:tcBorders>
              <w:top w:val="nil"/>
              <w:left w:val="nil"/>
              <w:bottom w:val="nil"/>
              <w:right w:val="nil"/>
            </w:tcBorders>
            <w:shd w:val="clear" w:color="auto" w:fill="auto"/>
            <w:noWrap/>
            <w:vAlign w:val="bottom"/>
            <w:hideMark/>
          </w:tcPr>
          <w:p w14:paraId="6EBE9FD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GHTP01008778.1</w:t>
            </w:r>
          </w:p>
        </w:tc>
        <w:tc>
          <w:tcPr>
            <w:tcW w:w="5118" w:type="dxa"/>
            <w:tcBorders>
              <w:top w:val="nil"/>
              <w:left w:val="nil"/>
              <w:bottom w:val="nil"/>
              <w:right w:val="nil"/>
            </w:tcBorders>
            <w:shd w:val="clear" w:color="auto" w:fill="auto"/>
            <w:noWrap/>
            <w:vAlign w:val="bottom"/>
            <w:hideMark/>
          </w:tcPr>
          <w:p w14:paraId="2207C0D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xyloglucan glycosyltransferase 5</w:t>
            </w:r>
          </w:p>
        </w:tc>
        <w:tc>
          <w:tcPr>
            <w:tcW w:w="1072" w:type="dxa"/>
            <w:tcBorders>
              <w:top w:val="nil"/>
              <w:left w:val="nil"/>
              <w:bottom w:val="nil"/>
              <w:right w:val="nil"/>
            </w:tcBorders>
            <w:shd w:val="clear" w:color="auto" w:fill="auto"/>
            <w:noWrap/>
            <w:vAlign w:val="bottom"/>
            <w:hideMark/>
          </w:tcPr>
          <w:p w14:paraId="1E7D028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2,04</w:t>
            </w:r>
          </w:p>
        </w:tc>
        <w:tc>
          <w:tcPr>
            <w:tcW w:w="1078" w:type="dxa"/>
            <w:tcBorders>
              <w:top w:val="nil"/>
              <w:left w:val="nil"/>
              <w:bottom w:val="nil"/>
              <w:right w:val="nil"/>
            </w:tcBorders>
            <w:shd w:val="clear" w:color="auto" w:fill="auto"/>
            <w:noWrap/>
            <w:vAlign w:val="bottom"/>
            <w:hideMark/>
          </w:tcPr>
          <w:p w14:paraId="3CD7688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DD4C300" w14:textId="77777777" w:rsidTr="00137C73">
        <w:trPr>
          <w:trHeight w:val="300"/>
        </w:trPr>
        <w:tc>
          <w:tcPr>
            <w:tcW w:w="1829" w:type="dxa"/>
            <w:tcBorders>
              <w:top w:val="nil"/>
              <w:left w:val="nil"/>
              <w:bottom w:val="nil"/>
              <w:right w:val="nil"/>
            </w:tcBorders>
            <w:shd w:val="clear" w:color="auto" w:fill="auto"/>
            <w:noWrap/>
            <w:vAlign w:val="bottom"/>
            <w:hideMark/>
          </w:tcPr>
          <w:p w14:paraId="73FA341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GHTP01008779.1</w:t>
            </w:r>
          </w:p>
        </w:tc>
        <w:tc>
          <w:tcPr>
            <w:tcW w:w="5118" w:type="dxa"/>
            <w:tcBorders>
              <w:top w:val="nil"/>
              <w:left w:val="nil"/>
              <w:bottom w:val="nil"/>
              <w:right w:val="nil"/>
            </w:tcBorders>
            <w:shd w:val="clear" w:color="auto" w:fill="auto"/>
            <w:noWrap/>
            <w:vAlign w:val="bottom"/>
            <w:hideMark/>
          </w:tcPr>
          <w:p w14:paraId="60AC65E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xyloglucan glycosyltransferase 5</w:t>
            </w:r>
          </w:p>
        </w:tc>
        <w:tc>
          <w:tcPr>
            <w:tcW w:w="1072" w:type="dxa"/>
            <w:tcBorders>
              <w:top w:val="nil"/>
              <w:left w:val="nil"/>
              <w:bottom w:val="nil"/>
              <w:right w:val="nil"/>
            </w:tcBorders>
            <w:shd w:val="clear" w:color="auto" w:fill="auto"/>
            <w:noWrap/>
            <w:vAlign w:val="bottom"/>
            <w:hideMark/>
          </w:tcPr>
          <w:p w14:paraId="50CD9D1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2,48</w:t>
            </w:r>
          </w:p>
        </w:tc>
        <w:tc>
          <w:tcPr>
            <w:tcW w:w="1078" w:type="dxa"/>
            <w:tcBorders>
              <w:top w:val="nil"/>
              <w:left w:val="nil"/>
              <w:bottom w:val="nil"/>
              <w:right w:val="nil"/>
            </w:tcBorders>
            <w:shd w:val="clear" w:color="auto" w:fill="auto"/>
            <w:noWrap/>
            <w:vAlign w:val="bottom"/>
            <w:hideMark/>
          </w:tcPr>
          <w:p w14:paraId="7B105D3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4,83E-07</w:t>
            </w:r>
          </w:p>
        </w:tc>
      </w:tr>
      <w:tr w:rsidR="00976F9A" w:rsidRPr="003C6E6A" w14:paraId="08EE01E6" w14:textId="77777777" w:rsidTr="00137C73">
        <w:trPr>
          <w:trHeight w:val="300"/>
        </w:trPr>
        <w:tc>
          <w:tcPr>
            <w:tcW w:w="1829" w:type="dxa"/>
            <w:tcBorders>
              <w:top w:val="nil"/>
              <w:left w:val="nil"/>
              <w:bottom w:val="nil"/>
              <w:right w:val="nil"/>
            </w:tcBorders>
            <w:shd w:val="clear" w:color="auto" w:fill="auto"/>
            <w:noWrap/>
            <w:vAlign w:val="bottom"/>
            <w:hideMark/>
          </w:tcPr>
          <w:p w14:paraId="26499D8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GHTP01028105.1</w:t>
            </w:r>
          </w:p>
        </w:tc>
        <w:tc>
          <w:tcPr>
            <w:tcW w:w="5118" w:type="dxa"/>
            <w:tcBorders>
              <w:top w:val="nil"/>
              <w:left w:val="nil"/>
              <w:bottom w:val="nil"/>
              <w:right w:val="nil"/>
            </w:tcBorders>
            <w:shd w:val="clear" w:color="auto" w:fill="auto"/>
            <w:noWrap/>
            <w:vAlign w:val="bottom"/>
            <w:hideMark/>
          </w:tcPr>
          <w:p w14:paraId="712C5B2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polygalacturonate 4-alpha-galacturonosyltransferase</w:t>
            </w:r>
          </w:p>
        </w:tc>
        <w:tc>
          <w:tcPr>
            <w:tcW w:w="1072" w:type="dxa"/>
            <w:tcBorders>
              <w:top w:val="nil"/>
              <w:left w:val="nil"/>
              <w:bottom w:val="nil"/>
              <w:right w:val="nil"/>
            </w:tcBorders>
            <w:shd w:val="clear" w:color="auto" w:fill="auto"/>
            <w:noWrap/>
            <w:vAlign w:val="bottom"/>
            <w:hideMark/>
          </w:tcPr>
          <w:p w14:paraId="4DB168E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2,95</w:t>
            </w:r>
          </w:p>
        </w:tc>
        <w:tc>
          <w:tcPr>
            <w:tcW w:w="1078" w:type="dxa"/>
            <w:tcBorders>
              <w:top w:val="nil"/>
              <w:left w:val="nil"/>
              <w:bottom w:val="nil"/>
              <w:right w:val="nil"/>
            </w:tcBorders>
            <w:shd w:val="clear" w:color="auto" w:fill="auto"/>
            <w:noWrap/>
            <w:vAlign w:val="bottom"/>
            <w:hideMark/>
          </w:tcPr>
          <w:p w14:paraId="2A11D39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1229E31B" w14:textId="77777777" w:rsidTr="00137C73">
        <w:trPr>
          <w:trHeight w:val="300"/>
        </w:trPr>
        <w:tc>
          <w:tcPr>
            <w:tcW w:w="1829" w:type="dxa"/>
            <w:tcBorders>
              <w:top w:val="nil"/>
              <w:left w:val="nil"/>
              <w:bottom w:val="nil"/>
              <w:right w:val="nil"/>
            </w:tcBorders>
            <w:shd w:val="clear" w:color="auto" w:fill="auto"/>
            <w:noWrap/>
            <w:vAlign w:val="bottom"/>
            <w:hideMark/>
          </w:tcPr>
          <w:p w14:paraId="2DCB8C1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GHTP01009071.1</w:t>
            </w:r>
          </w:p>
        </w:tc>
        <w:tc>
          <w:tcPr>
            <w:tcW w:w="5118" w:type="dxa"/>
            <w:tcBorders>
              <w:top w:val="nil"/>
              <w:left w:val="nil"/>
              <w:bottom w:val="nil"/>
              <w:right w:val="nil"/>
            </w:tcBorders>
            <w:shd w:val="clear" w:color="auto" w:fill="auto"/>
            <w:noWrap/>
            <w:vAlign w:val="bottom"/>
            <w:hideMark/>
          </w:tcPr>
          <w:p w14:paraId="74C9A59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synthase-like protein E6</w:t>
            </w:r>
          </w:p>
        </w:tc>
        <w:tc>
          <w:tcPr>
            <w:tcW w:w="1072" w:type="dxa"/>
            <w:tcBorders>
              <w:top w:val="nil"/>
              <w:left w:val="nil"/>
              <w:bottom w:val="nil"/>
              <w:right w:val="nil"/>
            </w:tcBorders>
            <w:shd w:val="clear" w:color="auto" w:fill="auto"/>
            <w:noWrap/>
            <w:vAlign w:val="bottom"/>
            <w:hideMark/>
          </w:tcPr>
          <w:p w14:paraId="76E2993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2,22</w:t>
            </w:r>
          </w:p>
        </w:tc>
        <w:tc>
          <w:tcPr>
            <w:tcW w:w="1078" w:type="dxa"/>
            <w:tcBorders>
              <w:top w:val="nil"/>
              <w:left w:val="nil"/>
              <w:bottom w:val="nil"/>
              <w:right w:val="nil"/>
            </w:tcBorders>
            <w:shd w:val="clear" w:color="auto" w:fill="auto"/>
            <w:noWrap/>
            <w:vAlign w:val="bottom"/>
            <w:hideMark/>
          </w:tcPr>
          <w:p w14:paraId="6E1E0EC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0A53056" w14:textId="77777777" w:rsidTr="00137C73">
        <w:trPr>
          <w:trHeight w:val="300"/>
        </w:trPr>
        <w:tc>
          <w:tcPr>
            <w:tcW w:w="1829" w:type="dxa"/>
            <w:tcBorders>
              <w:top w:val="nil"/>
              <w:left w:val="nil"/>
              <w:bottom w:val="nil"/>
              <w:right w:val="nil"/>
            </w:tcBorders>
            <w:shd w:val="clear" w:color="auto" w:fill="auto"/>
            <w:noWrap/>
            <w:vAlign w:val="bottom"/>
            <w:hideMark/>
          </w:tcPr>
          <w:p w14:paraId="6BFA2B3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GHTP01014590.1</w:t>
            </w:r>
          </w:p>
        </w:tc>
        <w:tc>
          <w:tcPr>
            <w:tcW w:w="5118" w:type="dxa"/>
            <w:tcBorders>
              <w:top w:val="nil"/>
              <w:left w:val="nil"/>
              <w:bottom w:val="nil"/>
              <w:right w:val="nil"/>
            </w:tcBorders>
            <w:shd w:val="clear" w:color="auto" w:fill="auto"/>
            <w:noWrap/>
            <w:vAlign w:val="bottom"/>
            <w:hideMark/>
          </w:tcPr>
          <w:p w14:paraId="7757F35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polygalacturonase</w:t>
            </w:r>
          </w:p>
        </w:tc>
        <w:tc>
          <w:tcPr>
            <w:tcW w:w="1072" w:type="dxa"/>
            <w:tcBorders>
              <w:top w:val="nil"/>
              <w:left w:val="nil"/>
              <w:bottom w:val="nil"/>
              <w:right w:val="nil"/>
            </w:tcBorders>
            <w:shd w:val="clear" w:color="auto" w:fill="auto"/>
            <w:noWrap/>
            <w:vAlign w:val="bottom"/>
            <w:hideMark/>
          </w:tcPr>
          <w:p w14:paraId="041ED98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2,23</w:t>
            </w:r>
          </w:p>
        </w:tc>
        <w:tc>
          <w:tcPr>
            <w:tcW w:w="1078" w:type="dxa"/>
            <w:tcBorders>
              <w:top w:val="nil"/>
              <w:left w:val="nil"/>
              <w:bottom w:val="nil"/>
              <w:right w:val="nil"/>
            </w:tcBorders>
            <w:shd w:val="clear" w:color="auto" w:fill="auto"/>
            <w:noWrap/>
            <w:vAlign w:val="bottom"/>
            <w:hideMark/>
          </w:tcPr>
          <w:p w14:paraId="2E8BB4D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4,25E-10</w:t>
            </w:r>
          </w:p>
        </w:tc>
      </w:tr>
      <w:tr w:rsidR="00976F9A" w:rsidRPr="003C6E6A" w14:paraId="1A8B121D" w14:textId="77777777" w:rsidTr="00137C73">
        <w:trPr>
          <w:trHeight w:val="300"/>
        </w:trPr>
        <w:tc>
          <w:tcPr>
            <w:tcW w:w="1829" w:type="dxa"/>
            <w:tcBorders>
              <w:top w:val="nil"/>
              <w:left w:val="nil"/>
              <w:bottom w:val="nil"/>
              <w:right w:val="nil"/>
            </w:tcBorders>
            <w:shd w:val="clear" w:color="auto" w:fill="auto"/>
            <w:noWrap/>
            <w:vAlign w:val="bottom"/>
            <w:hideMark/>
          </w:tcPr>
          <w:p w14:paraId="1C3C2EB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GHTP01008887.1</w:t>
            </w:r>
          </w:p>
        </w:tc>
        <w:tc>
          <w:tcPr>
            <w:tcW w:w="5118" w:type="dxa"/>
            <w:tcBorders>
              <w:top w:val="nil"/>
              <w:left w:val="nil"/>
              <w:bottom w:val="nil"/>
              <w:right w:val="nil"/>
            </w:tcBorders>
            <w:shd w:val="clear" w:color="auto" w:fill="auto"/>
            <w:noWrap/>
            <w:vAlign w:val="bottom"/>
            <w:hideMark/>
          </w:tcPr>
          <w:p w14:paraId="4BD98D7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polygalacturonase</w:t>
            </w:r>
          </w:p>
        </w:tc>
        <w:tc>
          <w:tcPr>
            <w:tcW w:w="1072" w:type="dxa"/>
            <w:tcBorders>
              <w:top w:val="nil"/>
              <w:left w:val="nil"/>
              <w:bottom w:val="nil"/>
              <w:right w:val="nil"/>
            </w:tcBorders>
            <w:shd w:val="clear" w:color="auto" w:fill="auto"/>
            <w:noWrap/>
            <w:vAlign w:val="bottom"/>
            <w:hideMark/>
          </w:tcPr>
          <w:p w14:paraId="74148CF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2,64</w:t>
            </w:r>
          </w:p>
        </w:tc>
        <w:tc>
          <w:tcPr>
            <w:tcW w:w="1078" w:type="dxa"/>
            <w:tcBorders>
              <w:top w:val="nil"/>
              <w:left w:val="nil"/>
              <w:bottom w:val="nil"/>
              <w:right w:val="nil"/>
            </w:tcBorders>
            <w:shd w:val="clear" w:color="auto" w:fill="auto"/>
            <w:noWrap/>
            <w:vAlign w:val="bottom"/>
            <w:hideMark/>
          </w:tcPr>
          <w:p w14:paraId="5370697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49BE834" w14:textId="77777777" w:rsidTr="00137C73">
        <w:trPr>
          <w:trHeight w:val="300"/>
        </w:trPr>
        <w:tc>
          <w:tcPr>
            <w:tcW w:w="1829" w:type="dxa"/>
            <w:tcBorders>
              <w:top w:val="nil"/>
              <w:left w:val="nil"/>
              <w:bottom w:val="nil"/>
              <w:right w:val="nil"/>
            </w:tcBorders>
            <w:shd w:val="clear" w:color="auto" w:fill="auto"/>
            <w:noWrap/>
            <w:vAlign w:val="bottom"/>
            <w:hideMark/>
          </w:tcPr>
          <w:p w14:paraId="64429D2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GHTP01041207.1</w:t>
            </w:r>
          </w:p>
        </w:tc>
        <w:tc>
          <w:tcPr>
            <w:tcW w:w="5118" w:type="dxa"/>
            <w:tcBorders>
              <w:top w:val="nil"/>
              <w:left w:val="nil"/>
              <w:bottom w:val="nil"/>
              <w:right w:val="nil"/>
            </w:tcBorders>
            <w:shd w:val="clear" w:color="auto" w:fill="auto"/>
            <w:noWrap/>
            <w:vAlign w:val="bottom"/>
            <w:hideMark/>
          </w:tcPr>
          <w:p w14:paraId="6A92D67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 A catalytic subunit 3 [UDP-forming]</w:t>
            </w:r>
          </w:p>
        </w:tc>
        <w:tc>
          <w:tcPr>
            <w:tcW w:w="1072" w:type="dxa"/>
            <w:tcBorders>
              <w:top w:val="nil"/>
              <w:left w:val="nil"/>
              <w:bottom w:val="nil"/>
              <w:right w:val="nil"/>
            </w:tcBorders>
            <w:shd w:val="clear" w:color="auto" w:fill="auto"/>
            <w:noWrap/>
            <w:vAlign w:val="bottom"/>
            <w:hideMark/>
          </w:tcPr>
          <w:p w14:paraId="1E3AD7D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3,62</w:t>
            </w:r>
          </w:p>
        </w:tc>
        <w:tc>
          <w:tcPr>
            <w:tcW w:w="1078" w:type="dxa"/>
            <w:tcBorders>
              <w:top w:val="nil"/>
              <w:left w:val="nil"/>
              <w:bottom w:val="nil"/>
              <w:right w:val="nil"/>
            </w:tcBorders>
            <w:shd w:val="clear" w:color="auto" w:fill="auto"/>
            <w:noWrap/>
            <w:vAlign w:val="bottom"/>
            <w:hideMark/>
          </w:tcPr>
          <w:p w14:paraId="527744E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19A53D75" w14:textId="77777777" w:rsidTr="00137C73">
        <w:trPr>
          <w:trHeight w:val="300"/>
        </w:trPr>
        <w:tc>
          <w:tcPr>
            <w:tcW w:w="1829" w:type="dxa"/>
            <w:tcBorders>
              <w:top w:val="nil"/>
              <w:left w:val="nil"/>
              <w:bottom w:val="nil"/>
              <w:right w:val="nil"/>
            </w:tcBorders>
            <w:shd w:val="clear" w:color="auto" w:fill="auto"/>
            <w:noWrap/>
            <w:vAlign w:val="bottom"/>
            <w:hideMark/>
          </w:tcPr>
          <w:p w14:paraId="2C27DDE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GHTP01010133.1</w:t>
            </w:r>
          </w:p>
        </w:tc>
        <w:tc>
          <w:tcPr>
            <w:tcW w:w="5118" w:type="dxa"/>
            <w:tcBorders>
              <w:top w:val="nil"/>
              <w:left w:val="nil"/>
              <w:bottom w:val="nil"/>
              <w:right w:val="nil"/>
            </w:tcBorders>
            <w:shd w:val="clear" w:color="auto" w:fill="auto"/>
            <w:noWrap/>
            <w:vAlign w:val="bottom"/>
            <w:hideMark/>
          </w:tcPr>
          <w:p w14:paraId="10786D3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 A catalytic subunit 3 [UDP-forming]</w:t>
            </w:r>
          </w:p>
        </w:tc>
        <w:tc>
          <w:tcPr>
            <w:tcW w:w="1072" w:type="dxa"/>
            <w:tcBorders>
              <w:top w:val="nil"/>
              <w:left w:val="nil"/>
              <w:bottom w:val="nil"/>
              <w:right w:val="nil"/>
            </w:tcBorders>
            <w:shd w:val="clear" w:color="auto" w:fill="auto"/>
            <w:noWrap/>
            <w:vAlign w:val="bottom"/>
            <w:hideMark/>
          </w:tcPr>
          <w:p w14:paraId="7702945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3,18</w:t>
            </w:r>
          </w:p>
        </w:tc>
        <w:tc>
          <w:tcPr>
            <w:tcW w:w="1078" w:type="dxa"/>
            <w:tcBorders>
              <w:top w:val="nil"/>
              <w:left w:val="nil"/>
              <w:bottom w:val="nil"/>
              <w:right w:val="nil"/>
            </w:tcBorders>
            <w:shd w:val="clear" w:color="auto" w:fill="auto"/>
            <w:noWrap/>
            <w:vAlign w:val="bottom"/>
            <w:hideMark/>
          </w:tcPr>
          <w:p w14:paraId="3901EB1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1087BD8F" w14:textId="77777777" w:rsidTr="00137C73">
        <w:trPr>
          <w:trHeight w:val="300"/>
        </w:trPr>
        <w:tc>
          <w:tcPr>
            <w:tcW w:w="1829" w:type="dxa"/>
            <w:tcBorders>
              <w:top w:val="nil"/>
              <w:left w:val="nil"/>
              <w:bottom w:val="nil"/>
              <w:right w:val="nil"/>
            </w:tcBorders>
            <w:shd w:val="clear" w:color="auto" w:fill="auto"/>
            <w:noWrap/>
            <w:vAlign w:val="bottom"/>
            <w:hideMark/>
          </w:tcPr>
          <w:p w14:paraId="7333726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GHTP01027883.1</w:t>
            </w:r>
          </w:p>
        </w:tc>
        <w:tc>
          <w:tcPr>
            <w:tcW w:w="5118" w:type="dxa"/>
            <w:tcBorders>
              <w:top w:val="nil"/>
              <w:left w:val="nil"/>
              <w:bottom w:val="nil"/>
              <w:right w:val="nil"/>
            </w:tcBorders>
            <w:shd w:val="clear" w:color="auto" w:fill="auto"/>
            <w:noWrap/>
            <w:vAlign w:val="bottom"/>
            <w:hideMark/>
          </w:tcPr>
          <w:p w14:paraId="17B84BB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L-ascorbate oxidase homolog</w:t>
            </w:r>
          </w:p>
        </w:tc>
        <w:tc>
          <w:tcPr>
            <w:tcW w:w="1072" w:type="dxa"/>
            <w:tcBorders>
              <w:top w:val="nil"/>
              <w:left w:val="nil"/>
              <w:bottom w:val="nil"/>
              <w:right w:val="nil"/>
            </w:tcBorders>
            <w:shd w:val="clear" w:color="auto" w:fill="auto"/>
            <w:noWrap/>
            <w:vAlign w:val="bottom"/>
            <w:hideMark/>
          </w:tcPr>
          <w:p w14:paraId="143D2F7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4,85</w:t>
            </w:r>
          </w:p>
        </w:tc>
        <w:tc>
          <w:tcPr>
            <w:tcW w:w="1078" w:type="dxa"/>
            <w:tcBorders>
              <w:top w:val="nil"/>
              <w:left w:val="nil"/>
              <w:bottom w:val="nil"/>
              <w:right w:val="nil"/>
            </w:tcBorders>
            <w:shd w:val="clear" w:color="auto" w:fill="auto"/>
            <w:noWrap/>
            <w:vAlign w:val="bottom"/>
            <w:hideMark/>
          </w:tcPr>
          <w:p w14:paraId="0A5240A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5F45142" w14:textId="77777777" w:rsidTr="00137C73">
        <w:trPr>
          <w:trHeight w:val="300"/>
        </w:trPr>
        <w:tc>
          <w:tcPr>
            <w:tcW w:w="1829" w:type="dxa"/>
            <w:tcBorders>
              <w:top w:val="nil"/>
              <w:left w:val="nil"/>
              <w:bottom w:val="nil"/>
              <w:right w:val="nil"/>
            </w:tcBorders>
            <w:shd w:val="clear" w:color="auto" w:fill="auto"/>
            <w:noWrap/>
            <w:vAlign w:val="bottom"/>
            <w:hideMark/>
          </w:tcPr>
          <w:p w14:paraId="427FDDD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GHTP01009987.1</w:t>
            </w:r>
          </w:p>
        </w:tc>
        <w:tc>
          <w:tcPr>
            <w:tcW w:w="5118" w:type="dxa"/>
            <w:tcBorders>
              <w:top w:val="nil"/>
              <w:left w:val="nil"/>
              <w:bottom w:val="nil"/>
              <w:right w:val="nil"/>
            </w:tcBorders>
            <w:shd w:val="clear" w:color="auto" w:fill="auto"/>
            <w:noWrap/>
            <w:vAlign w:val="bottom"/>
            <w:hideMark/>
          </w:tcPr>
          <w:p w14:paraId="3E6E07C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galacturonosyltransferase-like 1</w:t>
            </w:r>
          </w:p>
        </w:tc>
        <w:tc>
          <w:tcPr>
            <w:tcW w:w="1072" w:type="dxa"/>
            <w:tcBorders>
              <w:top w:val="nil"/>
              <w:left w:val="nil"/>
              <w:bottom w:val="nil"/>
              <w:right w:val="nil"/>
            </w:tcBorders>
            <w:shd w:val="clear" w:color="auto" w:fill="auto"/>
            <w:noWrap/>
            <w:vAlign w:val="bottom"/>
            <w:hideMark/>
          </w:tcPr>
          <w:p w14:paraId="1E2D172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2,18</w:t>
            </w:r>
          </w:p>
        </w:tc>
        <w:tc>
          <w:tcPr>
            <w:tcW w:w="1078" w:type="dxa"/>
            <w:tcBorders>
              <w:top w:val="nil"/>
              <w:left w:val="nil"/>
              <w:bottom w:val="nil"/>
              <w:right w:val="nil"/>
            </w:tcBorders>
            <w:shd w:val="clear" w:color="auto" w:fill="auto"/>
            <w:noWrap/>
            <w:vAlign w:val="bottom"/>
            <w:hideMark/>
          </w:tcPr>
          <w:p w14:paraId="42DD7C3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1,02E-09</w:t>
            </w:r>
          </w:p>
        </w:tc>
      </w:tr>
      <w:tr w:rsidR="00976F9A" w:rsidRPr="003C6E6A" w14:paraId="1783C308" w14:textId="77777777" w:rsidTr="00137C73">
        <w:trPr>
          <w:trHeight w:val="300"/>
        </w:trPr>
        <w:tc>
          <w:tcPr>
            <w:tcW w:w="1829" w:type="dxa"/>
            <w:tcBorders>
              <w:top w:val="nil"/>
              <w:left w:val="nil"/>
              <w:bottom w:val="nil"/>
              <w:right w:val="nil"/>
            </w:tcBorders>
            <w:shd w:val="clear" w:color="auto" w:fill="auto"/>
            <w:noWrap/>
            <w:vAlign w:val="bottom"/>
            <w:hideMark/>
          </w:tcPr>
          <w:p w14:paraId="48DE18A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GHTP01006591.1</w:t>
            </w:r>
          </w:p>
        </w:tc>
        <w:tc>
          <w:tcPr>
            <w:tcW w:w="5118" w:type="dxa"/>
            <w:tcBorders>
              <w:top w:val="nil"/>
              <w:left w:val="nil"/>
              <w:bottom w:val="nil"/>
              <w:right w:val="nil"/>
            </w:tcBorders>
            <w:shd w:val="clear" w:color="auto" w:fill="auto"/>
            <w:noWrap/>
            <w:vAlign w:val="bottom"/>
            <w:hideMark/>
          </w:tcPr>
          <w:p w14:paraId="0B65C4E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xyloglucan glycosyltransferase 5</w:t>
            </w:r>
          </w:p>
        </w:tc>
        <w:tc>
          <w:tcPr>
            <w:tcW w:w="1072" w:type="dxa"/>
            <w:tcBorders>
              <w:top w:val="nil"/>
              <w:left w:val="nil"/>
              <w:bottom w:val="nil"/>
              <w:right w:val="nil"/>
            </w:tcBorders>
            <w:shd w:val="clear" w:color="auto" w:fill="auto"/>
            <w:noWrap/>
            <w:vAlign w:val="bottom"/>
            <w:hideMark/>
          </w:tcPr>
          <w:p w14:paraId="5A3F5E6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2,23</w:t>
            </w:r>
          </w:p>
        </w:tc>
        <w:tc>
          <w:tcPr>
            <w:tcW w:w="1078" w:type="dxa"/>
            <w:tcBorders>
              <w:top w:val="nil"/>
              <w:left w:val="nil"/>
              <w:bottom w:val="nil"/>
              <w:right w:val="nil"/>
            </w:tcBorders>
            <w:shd w:val="clear" w:color="auto" w:fill="auto"/>
            <w:noWrap/>
            <w:vAlign w:val="bottom"/>
            <w:hideMark/>
          </w:tcPr>
          <w:p w14:paraId="4C16889D"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1,41E-06</w:t>
            </w:r>
          </w:p>
        </w:tc>
      </w:tr>
      <w:tr w:rsidR="00976F9A" w:rsidRPr="003C6E6A" w14:paraId="42F909AD" w14:textId="77777777" w:rsidTr="00137C73">
        <w:trPr>
          <w:trHeight w:val="300"/>
        </w:trPr>
        <w:tc>
          <w:tcPr>
            <w:tcW w:w="1829" w:type="dxa"/>
            <w:tcBorders>
              <w:top w:val="nil"/>
              <w:left w:val="nil"/>
              <w:bottom w:val="nil"/>
              <w:right w:val="nil"/>
            </w:tcBorders>
            <w:shd w:val="clear" w:color="auto" w:fill="auto"/>
            <w:noWrap/>
            <w:vAlign w:val="bottom"/>
            <w:hideMark/>
          </w:tcPr>
          <w:p w14:paraId="34DDD52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GHTP01006595.1</w:t>
            </w:r>
          </w:p>
        </w:tc>
        <w:tc>
          <w:tcPr>
            <w:tcW w:w="5118" w:type="dxa"/>
            <w:tcBorders>
              <w:top w:val="nil"/>
              <w:left w:val="nil"/>
              <w:bottom w:val="nil"/>
              <w:right w:val="nil"/>
            </w:tcBorders>
            <w:shd w:val="clear" w:color="auto" w:fill="auto"/>
            <w:noWrap/>
            <w:vAlign w:val="bottom"/>
            <w:hideMark/>
          </w:tcPr>
          <w:p w14:paraId="3D46614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xyloglucan glycosyltransferase 5</w:t>
            </w:r>
          </w:p>
        </w:tc>
        <w:tc>
          <w:tcPr>
            <w:tcW w:w="1072" w:type="dxa"/>
            <w:tcBorders>
              <w:top w:val="nil"/>
              <w:left w:val="nil"/>
              <w:bottom w:val="nil"/>
              <w:right w:val="nil"/>
            </w:tcBorders>
            <w:shd w:val="clear" w:color="auto" w:fill="auto"/>
            <w:noWrap/>
            <w:vAlign w:val="bottom"/>
            <w:hideMark/>
          </w:tcPr>
          <w:p w14:paraId="500EB82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4,66</w:t>
            </w:r>
          </w:p>
        </w:tc>
        <w:tc>
          <w:tcPr>
            <w:tcW w:w="1078" w:type="dxa"/>
            <w:tcBorders>
              <w:top w:val="nil"/>
              <w:left w:val="nil"/>
              <w:bottom w:val="nil"/>
              <w:right w:val="nil"/>
            </w:tcBorders>
            <w:shd w:val="clear" w:color="auto" w:fill="auto"/>
            <w:noWrap/>
            <w:vAlign w:val="bottom"/>
            <w:hideMark/>
          </w:tcPr>
          <w:p w14:paraId="5FBBCEC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1,98E-07</w:t>
            </w:r>
          </w:p>
        </w:tc>
      </w:tr>
      <w:tr w:rsidR="00976F9A" w:rsidRPr="003C6E6A" w14:paraId="0CB8303C" w14:textId="77777777" w:rsidTr="00137C73">
        <w:trPr>
          <w:trHeight w:val="300"/>
        </w:trPr>
        <w:tc>
          <w:tcPr>
            <w:tcW w:w="1829" w:type="dxa"/>
            <w:tcBorders>
              <w:top w:val="nil"/>
              <w:left w:val="nil"/>
              <w:bottom w:val="nil"/>
              <w:right w:val="nil"/>
            </w:tcBorders>
            <w:shd w:val="clear" w:color="auto" w:fill="auto"/>
            <w:noWrap/>
            <w:vAlign w:val="bottom"/>
            <w:hideMark/>
          </w:tcPr>
          <w:p w14:paraId="66F51A1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GHTP01023909.1</w:t>
            </w:r>
          </w:p>
        </w:tc>
        <w:tc>
          <w:tcPr>
            <w:tcW w:w="5118" w:type="dxa"/>
            <w:tcBorders>
              <w:top w:val="nil"/>
              <w:left w:val="nil"/>
              <w:bottom w:val="nil"/>
              <w:right w:val="nil"/>
            </w:tcBorders>
            <w:shd w:val="clear" w:color="auto" w:fill="auto"/>
            <w:noWrap/>
            <w:vAlign w:val="bottom"/>
            <w:hideMark/>
          </w:tcPr>
          <w:p w14:paraId="63F617C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leucine-rich repeat receptor-like protein kinase PXC1</w:t>
            </w:r>
          </w:p>
        </w:tc>
        <w:tc>
          <w:tcPr>
            <w:tcW w:w="1072" w:type="dxa"/>
            <w:tcBorders>
              <w:top w:val="nil"/>
              <w:left w:val="nil"/>
              <w:bottom w:val="nil"/>
              <w:right w:val="nil"/>
            </w:tcBorders>
            <w:shd w:val="clear" w:color="auto" w:fill="auto"/>
            <w:noWrap/>
            <w:vAlign w:val="bottom"/>
            <w:hideMark/>
          </w:tcPr>
          <w:p w14:paraId="72FB151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-2,31</w:t>
            </w:r>
          </w:p>
        </w:tc>
        <w:tc>
          <w:tcPr>
            <w:tcW w:w="1078" w:type="dxa"/>
            <w:tcBorders>
              <w:top w:val="nil"/>
              <w:left w:val="nil"/>
              <w:bottom w:val="nil"/>
              <w:right w:val="nil"/>
            </w:tcBorders>
            <w:shd w:val="clear" w:color="auto" w:fill="auto"/>
            <w:noWrap/>
            <w:vAlign w:val="bottom"/>
            <w:hideMark/>
          </w:tcPr>
          <w:p w14:paraId="25641CF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3,41E-06</w:t>
            </w:r>
          </w:p>
        </w:tc>
      </w:tr>
      <w:tr w:rsidR="00976F9A" w:rsidRPr="003C6E6A" w14:paraId="4C1EE4E4" w14:textId="77777777" w:rsidTr="00137C73">
        <w:trPr>
          <w:trHeight w:val="300"/>
        </w:trPr>
        <w:tc>
          <w:tcPr>
            <w:tcW w:w="1829" w:type="dxa"/>
            <w:tcBorders>
              <w:top w:val="nil"/>
              <w:left w:val="nil"/>
              <w:bottom w:val="nil"/>
              <w:right w:val="nil"/>
            </w:tcBorders>
            <w:shd w:val="clear" w:color="auto" w:fill="auto"/>
            <w:noWrap/>
            <w:vAlign w:val="bottom"/>
            <w:hideMark/>
          </w:tcPr>
          <w:p w14:paraId="111F34F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GHTP01042166.1</w:t>
            </w:r>
          </w:p>
        </w:tc>
        <w:tc>
          <w:tcPr>
            <w:tcW w:w="5118" w:type="dxa"/>
            <w:tcBorders>
              <w:top w:val="nil"/>
              <w:left w:val="nil"/>
              <w:bottom w:val="nil"/>
              <w:right w:val="nil"/>
            </w:tcBorders>
            <w:shd w:val="clear" w:color="auto" w:fill="auto"/>
            <w:noWrap/>
            <w:vAlign w:val="bottom"/>
            <w:hideMark/>
          </w:tcPr>
          <w:p w14:paraId="75404A1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ribulose bisphosphate carboxylase/oxygenase activase, chloroplastic</w:t>
            </w:r>
          </w:p>
        </w:tc>
        <w:tc>
          <w:tcPr>
            <w:tcW w:w="1072" w:type="dxa"/>
            <w:tcBorders>
              <w:top w:val="nil"/>
              <w:left w:val="nil"/>
              <w:bottom w:val="nil"/>
              <w:right w:val="nil"/>
            </w:tcBorders>
            <w:shd w:val="clear" w:color="auto" w:fill="auto"/>
            <w:noWrap/>
            <w:vAlign w:val="bottom"/>
            <w:hideMark/>
          </w:tcPr>
          <w:p w14:paraId="3E67241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-2,04</w:t>
            </w:r>
          </w:p>
        </w:tc>
        <w:tc>
          <w:tcPr>
            <w:tcW w:w="1078" w:type="dxa"/>
            <w:tcBorders>
              <w:top w:val="nil"/>
              <w:left w:val="nil"/>
              <w:bottom w:val="nil"/>
              <w:right w:val="nil"/>
            </w:tcBorders>
            <w:shd w:val="clear" w:color="auto" w:fill="auto"/>
            <w:noWrap/>
            <w:vAlign w:val="bottom"/>
            <w:hideMark/>
          </w:tcPr>
          <w:p w14:paraId="15DFF74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2,57E-07</w:t>
            </w:r>
          </w:p>
        </w:tc>
      </w:tr>
      <w:tr w:rsidR="00976F9A" w:rsidRPr="003C6E6A" w14:paraId="556434E3" w14:textId="77777777" w:rsidTr="00137C73">
        <w:trPr>
          <w:trHeight w:val="300"/>
        </w:trPr>
        <w:tc>
          <w:tcPr>
            <w:tcW w:w="1829" w:type="dxa"/>
            <w:tcBorders>
              <w:top w:val="nil"/>
              <w:left w:val="nil"/>
              <w:bottom w:val="nil"/>
              <w:right w:val="nil"/>
            </w:tcBorders>
            <w:shd w:val="clear" w:color="auto" w:fill="auto"/>
            <w:noWrap/>
            <w:vAlign w:val="bottom"/>
            <w:hideMark/>
          </w:tcPr>
          <w:p w14:paraId="583FE73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lastRenderedPageBreak/>
              <w:t>GHTP01003001.1</w:t>
            </w:r>
          </w:p>
        </w:tc>
        <w:tc>
          <w:tcPr>
            <w:tcW w:w="5118" w:type="dxa"/>
            <w:tcBorders>
              <w:top w:val="nil"/>
              <w:left w:val="nil"/>
              <w:bottom w:val="nil"/>
              <w:right w:val="nil"/>
            </w:tcBorders>
            <w:shd w:val="clear" w:color="auto" w:fill="auto"/>
            <w:noWrap/>
            <w:vAlign w:val="bottom"/>
            <w:hideMark/>
          </w:tcPr>
          <w:p w14:paraId="269590B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galactoside 2-alpha-L-fucosyltransferase-like</w:t>
            </w:r>
          </w:p>
        </w:tc>
        <w:tc>
          <w:tcPr>
            <w:tcW w:w="1072" w:type="dxa"/>
            <w:tcBorders>
              <w:top w:val="nil"/>
              <w:left w:val="nil"/>
              <w:bottom w:val="nil"/>
              <w:right w:val="nil"/>
            </w:tcBorders>
            <w:shd w:val="clear" w:color="auto" w:fill="auto"/>
            <w:noWrap/>
            <w:vAlign w:val="bottom"/>
            <w:hideMark/>
          </w:tcPr>
          <w:p w14:paraId="52DD28E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2,79</w:t>
            </w:r>
          </w:p>
        </w:tc>
        <w:tc>
          <w:tcPr>
            <w:tcW w:w="1078" w:type="dxa"/>
            <w:tcBorders>
              <w:top w:val="nil"/>
              <w:left w:val="nil"/>
              <w:bottom w:val="nil"/>
              <w:right w:val="nil"/>
            </w:tcBorders>
            <w:shd w:val="clear" w:color="auto" w:fill="auto"/>
            <w:noWrap/>
            <w:vAlign w:val="bottom"/>
            <w:hideMark/>
          </w:tcPr>
          <w:p w14:paraId="0977D64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F428392" w14:textId="77777777" w:rsidTr="00137C73">
        <w:trPr>
          <w:trHeight w:val="300"/>
        </w:trPr>
        <w:tc>
          <w:tcPr>
            <w:tcW w:w="1829" w:type="dxa"/>
            <w:tcBorders>
              <w:top w:val="nil"/>
              <w:left w:val="nil"/>
              <w:bottom w:val="nil"/>
              <w:right w:val="nil"/>
            </w:tcBorders>
            <w:shd w:val="clear" w:color="auto" w:fill="auto"/>
            <w:noWrap/>
            <w:vAlign w:val="bottom"/>
            <w:hideMark/>
          </w:tcPr>
          <w:p w14:paraId="004DD32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GHTP01011131.1</w:t>
            </w:r>
          </w:p>
        </w:tc>
        <w:tc>
          <w:tcPr>
            <w:tcW w:w="5118" w:type="dxa"/>
            <w:tcBorders>
              <w:top w:val="nil"/>
              <w:left w:val="nil"/>
              <w:bottom w:val="nil"/>
              <w:right w:val="nil"/>
            </w:tcBorders>
            <w:shd w:val="clear" w:color="auto" w:fill="auto"/>
            <w:noWrap/>
            <w:vAlign w:val="bottom"/>
            <w:hideMark/>
          </w:tcPr>
          <w:p w14:paraId="44AABEE9"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omega-hydroxypalmitate O-feruloyl transferase-like</w:t>
            </w:r>
          </w:p>
        </w:tc>
        <w:tc>
          <w:tcPr>
            <w:tcW w:w="1072" w:type="dxa"/>
            <w:tcBorders>
              <w:top w:val="nil"/>
              <w:left w:val="nil"/>
              <w:bottom w:val="nil"/>
              <w:right w:val="nil"/>
            </w:tcBorders>
            <w:shd w:val="clear" w:color="auto" w:fill="auto"/>
            <w:noWrap/>
            <w:vAlign w:val="bottom"/>
            <w:hideMark/>
          </w:tcPr>
          <w:p w14:paraId="656AC38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2,89</w:t>
            </w:r>
          </w:p>
        </w:tc>
        <w:tc>
          <w:tcPr>
            <w:tcW w:w="1078" w:type="dxa"/>
            <w:tcBorders>
              <w:top w:val="nil"/>
              <w:left w:val="nil"/>
              <w:bottom w:val="nil"/>
              <w:right w:val="nil"/>
            </w:tcBorders>
            <w:shd w:val="clear" w:color="auto" w:fill="auto"/>
            <w:noWrap/>
            <w:vAlign w:val="bottom"/>
            <w:hideMark/>
          </w:tcPr>
          <w:p w14:paraId="4BDB832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219A2D51" w14:textId="77777777" w:rsidTr="00137C73">
        <w:trPr>
          <w:trHeight w:val="300"/>
        </w:trPr>
        <w:tc>
          <w:tcPr>
            <w:tcW w:w="1829" w:type="dxa"/>
            <w:tcBorders>
              <w:top w:val="nil"/>
              <w:left w:val="nil"/>
              <w:bottom w:val="nil"/>
              <w:right w:val="nil"/>
            </w:tcBorders>
            <w:shd w:val="clear" w:color="auto" w:fill="auto"/>
            <w:noWrap/>
            <w:vAlign w:val="bottom"/>
            <w:hideMark/>
          </w:tcPr>
          <w:p w14:paraId="75BE582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GHTP01016519.1</w:t>
            </w:r>
          </w:p>
        </w:tc>
        <w:tc>
          <w:tcPr>
            <w:tcW w:w="5118" w:type="dxa"/>
            <w:tcBorders>
              <w:top w:val="nil"/>
              <w:left w:val="nil"/>
              <w:bottom w:val="nil"/>
              <w:right w:val="nil"/>
            </w:tcBorders>
            <w:shd w:val="clear" w:color="auto" w:fill="auto"/>
            <w:noWrap/>
            <w:vAlign w:val="bottom"/>
            <w:hideMark/>
          </w:tcPr>
          <w:p w14:paraId="22496B8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COBRA-like</w:t>
            </w:r>
          </w:p>
        </w:tc>
        <w:tc>
          <w:tcPr>
            <w:tcW w:w="1072" w:type="dxa"/>
            <w:tcBorders>
              <w:top w:val="nil"/>
              <w:left w:val="nil"/>
              <w:bottom w:val="nil"/>
              <w:right w:val="nil"/>
            </w:tcBorders>
            <w:shd w:val="clear" w:color="auto" w:fill="auto"/>
            <w:noWrap/>
            <w:vAlign w:val="bottom"/>
            <w:hideMark/>
          </w:tcPr>
          <w:p w14:paraId="75AFB27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2,63</w:t>
            </w:r>
          </w:p>
        </w:tc>
        <w:tc>
          <w:tcPr>
            <w:tcW w:w="1078" w:type="dxa"/>
            <w:tcBorders>
              <w:top w:val="nil"/>
              <w:left w:val="nil"/>
              <w:bottom w:val="nil"/>
              <w:right w:val="nil"/>
            </w:tcBorders>
            <w:shd w:val="clear" w:color="auto" w:fill="auto"/>
            <w:noWrap/>
            <w:vAlign w:val="bottom"/>
            <w:hideMark/>
          </w:tcPr>
          <w:p w14:paraId="705FADC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24C39660" w14:textId="77777777" w:rsidTr="00137C73">
        <w:trPr>
          <w:trHeight w:val="300"/>
        </w:trPr>
        <w:tc>
          <w:tcPr>
            <w:tcW w:w="1829" w:type="dxa"/>
            <w:tcBorders>
              <w:top w:val="nil"/>
              <w:left w:val="nil"/>
              <w:bottom w:val="nil"/>
              <w:right w:val="nil"/>
            </w:tcBorders>
            <w:shd w:val="clear" w:color="auto" w:fill="auto"/>
            <w:noWrap/>
            <w:vAlign w:val="bottom"/>
            <w:hideMark/>
          </w:tcPr>
          <w:p w14:paraId="32C952A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GHTP01023802.1</w:t>
            </w:r>
          </w:p>
        </w:tc>
        <w:tc>
          <w:tcPr>
            <w:tcW w:w="5118" w:type="dxa"/>
            <w:tcBorders>
              <w:top w:val="nil"/>
              <w:left w:val="nil"/>
              <w:bottom w:val="nil"/>
              <w:right w:val="nil"/>
            </w:tcBorders>
            <w:shd w:val="clear" w:color="auto" w:fill="auto"/>
            <w:noWrap/>
            <w:vAlign w:val="bottom"/>
            <w:hideMark/>
          </w:tcPr>
          <w:p w14:paraId="70754694"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probable xyloglucan endotransglucosylase/hydrolase protein 23</w:t>
            </w:r>
          </w:p>
        </w:tc>
        <w:tc>
          <w:tcPr>
            <w:tcW w:w="1072" w:type="dxa"/>
            <w:tcBorders>
              <w:top w:val="nil"/>
              <w:left w:val="nil"/>
              <w:bottom w:val="nil"/>
              <w:right w:val="nil"/>
            </w:tcBorders>
            <w:shd w:val="clear" w:color="auto" w:fill="auto"/>
            <w:noWrap/>
            <w:vAlign w:val="bottom"/>
            <w:hideMark/>
          </w:tcPr>
          <w:p w14:paraId="5E21A18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10,39</w:t>
            </w:r>
          </w:p>
        </w:tc>
        <w:tc>
          <w:tcPr>
            <w:tcW w:w="1078" w:type="dxa"/>
            <w:tcBorders>
              <w:top w:val="nil"/>
              <w:left w:val="nil"/>
              <w:bottom w:val="nil"/>
              <w:right w:val="nil"/>
            </w:tcBorders>
            <w:shd w:val="clear" w:color="auto" w:fill="auto"/>
            <w:noWrap/>
            <w:vAlign w:val="bottom"/>
            <w:hideMark/>
          </w:tcPr>
          <w:p w14:paraId="4B3E014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2FFD10FF" w14:textId="77777777" w:rsidTr="00137C73">
        <w:trPr>
          <w:trHeight w:val="300"/>
        </w:trPr>
        <w:tc>
          <w:tcPr>
            <w:tcW w:w="1829" w:type="dxa"/>
            <w:tcBorders>
              <w:top w:val="nil"/>
              <w:left w:val="nil"/>
              <w:bottom w:val="nil"/>
              <w:right w:val="nil"/>
            </w:tcBorders>
            <w:shd w:val="clear" w:color="auto" w:fill="auto"/>
            <w:noWrap/>
            <w:vAlign w:val="bottom"/>
            <w:hideMark/>
          </w:tcPr>
          <w:p w14:paraId="7E6CA05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GHTP01013692.1</w:t>
            </w:r>
          </w:p>
        </w:tc>
        <w:tc>
          <w:tcPr>
            <w:tcW w:w="5118" w:type="dxa"/>
            <w:tcBorders>
              <w:top w:val="nil"/>
              <w:left w:val="nil"/>
              <w:bottom w:val="nil"/>
              <w:right w:val="nil"/>
            </w:tcBorders>
            <w:shd w:val="clear" w:color="auto" w:fill="auto"/>
            <w:noWrap/>
            <w:vAlign w:val="bottom"/>
            <w:hideMark/>
          </w:tcPr>
          <w:p w14:paraId="284FFDAD"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probable xyloglucan endotransglucosylase/hydrolase protein 23</w:t>
            </w:r>
          </w:p>
        </w:tc>
        <w:tc>
          <w:tcPr>
            <w:tcW w:w="1072" w:type="dxa"/>
            <w:tcBorders>
              <w:top w:val="nil"/>
              <w:left w:val="nil"/>
              <w:bottom w:val="nil"/>
              <w:right w:val="nil"/>
            </w:tcBorders>
            <w:shd w:val="clear" w:color="auto" w:fill="auto"/>
            <w:noWrap/>
            <w:vAlign w:val="bottom"/>
            <w:hideMark/>
          </w:tcPr>
          <w:p w14:paraId="1FC3A83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16,84</w:t>
            </w:r>
          </w:p>
        </w:tc>
        <w:tc>
          <w:tcPr>
            <w:tcW w:w="1078" w:type="dxa"/>
            <w:tcBorders>
              <w:top w:val="nil"/>
              <w:left w:val="nil"/>
              <w:bottom w:val="nil"/>
              <w:right w:val="nil"/>
            </w:tcBorders>
            <w:shd w:val="clear" w:color="auto" w:fill="auto"/>
            <w:noWrap/>
            <w:vAlign w:val="bottom"/>
            <w:hideMark/>
          </w:tcPr>
          <w:p w14:paraId="3018518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0E15718A" w14:textId="77777777" w:rsidTr="00137C73">
        <w:trPr>
          <w:trHeight w:val="300"/>
        </w:trPr>
        <w:tc>
          <w:tcPr>
            <w:tcW w:w="1829" w:type="dxa"/>
            <w:tcBorders>
              <w:top w:val="nil"/>
              <w:left w:val="nil"/>
              <w:bottom w:val="nil"/>
              <w:right w:val="nil"/>
            </w:tcBorders>
            <w:shd w:val="clear" w:color="auto" w:fill="auto"/>
            <w:noWrap/>
            <w:vAlign w:val="bottom"/>
            <w:hideMark/>
          </w:tcPr>
          <w:p w14:paraId="1A81D5C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GHTP01006641.1</w:t>
            </w:r>
          </w:p>
        </w:tc>
        <w:tc>
          <w:tcPr>
            <w:tcW w:w="5118" w:type="dxa"/>
            <w:tcBorders>
              <w:top w:val="nil"/>
              <w:left w:val="nil"/>
              <w:bottom w:val="nil"/>
              <w:right w:val="nil"/>
            </w:tcBorders>
            <w:shd w:val="clear" w:color="auto" w:fill="auto"/>
            <w:noWrap/>
            <w:vAlign w:val="bottom"/>
            <w:hideMark/>
          </w:tcPr>
          <w:p w14:paraId="01F26C7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COBRA-like</w:t>
            </w:r>
          </w:p>
        </w:tc>
        <w:tc>
          <w:tcPr>
            <w:tcW w:w="1072" w:type="dxa"/>
            <w:tcBorders>
              <w:top w:val="nil"/>
              <w:left w:val="nil"/>
              <w:bottom w:val="nil"/>
              <w:right w:val="nil"/>
            </w:tcBorders>
            <w:shd w:val="clear" w:color="auto" w:fill="auto"/>
            <w:noWrap/>
            <w:vAlign w:val="bottom"/>
            <w:hideMark/>
          </w:tcPr>
          <w:p w14:paraId="4C38B84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2,26</w:t>
            </w:r>
          </w:p>
        </w:tc>
        <w:tc>
          <w:tcPr>
            <w:tcW w:w="1078" w:type="dxa"/>
            <w:tcBorders>
              <w:top w:val="nil"/>
              <w:left w:val="nil"/>
              <w:bottom w:val="nil"/>
              <w:right w:val="nil"/>
            </w:tcBorders>
            <w:shd w:val="clear" w:color="auto" w:fill="auto"/>
            <w:noWrap/>
            <w:vAlign w:val="bottom"/>
            <w:hideMark/>
          </w:tcPr>
          <w:p w14:paraId="370320F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26A648A" w14:textId="77777777" w:rsidTr="00137C73">
        <w:trPr>
          <w:trHeight w:val="300"/>
        </w:trPr>
        <w:tc>
          <w:tcPr>
            <w:tcW w:w="1829" w:type="dxa"/>
            <w:tcBorders>
              <w:top w:val="nil"/>
              <w:left w:val="nil"/>
              <w:bottom w:val="nil"/>
              <w:right w:val="nil"/>
            </w:tcBorders>
            <w:shd w:val="clear" w:color="auto" w:fill="auto"/>
            <w:noWrap/>
            <w:vAlign w:val="bottom"/>
            <w:hideMark/>
          </w:tcPr>
          <w:p w14:paraId="67B176A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GHTP01019467.1</w:t>
            </w:r>
          </w:p>
        </w:tc>
        <w:tc>
          <w:tcPr>
            <w:tcW w:w="5118" w:type="dxa"/>
            <w:tcBorders>
              <w:top w:val="nil"/>
              <w:left w:val="nil"/>
              <w:bottom w:val="nil"/>
              <w:right w:val="nil"/>
            </w:tcBorders>
            <w:shd w:val="clear" w:color="auto" w:fill="auto"/>
            <w:noWrap/>
            <w:vAlign w:val="bottom"/>
            <w:hideMark/>
          </w:tcPr>
          <w:p w14:paraId="1E20BA8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 wall protein EXP3 precursor</w:t>
            </w:r>
          </w:p>
        </w:tc>
        <w:tc>
          <w:tcPr>
            <w:tcW w:w="1072" w:type="dxa"/>
            <w:tcBorders>
              <w:top w:val="nil"/>
              <w:left w:val="nil"/>
              <w:bottom w:val="nil"/>
              <w:right w:val="nil"/>
            </w:tcBorders>
            <w:shd w:val="clear" w:color="auto" w:fill="auto"/>
            <w:noWrap/>
            <w:vAlign w:val="bottom"/>
            <w:hideMark/>
          </w:tcPr>
          <w:p w14:paraId="689FD3A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-2,44</w:t>
            </w:r>
          </w:p>
        </w:tc>
        <w:tc>
          <w:tcPr>
            <w:tcW w:w="1078" w:type="dxa"/>
            <w:tcBorders>
              <w:top w:val="nil"/>
              <w:left w:val="nil"/>
              <w:bottom w:val="nil"/>
              <w:right w:val="nil"/>
            </w:tcBorders>
            <w:shd w:val="clear" w:color="auto" w:fill="auto"/>
            <w:noWrap/>
            <w:vAlign w:val="bottom"/>
            <w:hideMark/>
          </w:tcPr>
          <w:p w14:paraId="5687CA5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3,14E-04</w:t>
            </w:r>
          </w:p>
        </w:tc>
      </w:tr>
      <w:tr w:rsidR="00976F9A" w:rsidRPr="003C6E6A" w14:paraId="18006DB8" w14:textId="77777777" w:rsidTr="00137C73">
        <w:trPr>
          <w:trHeight w:val="300"/>
        </w:trPr>
        <w:tc>
          <w:tcPr>
            <w:tcW w:w="1829" w:type="dxa"/>
            <w:tcBorders>
              <w:top w:val="nil"/>
              <w:left w:val="nil"/>
              <w:bottom w:val="nil"/>
              <w:right w:val="nil"/>
            </w:tcBorders>
            <w:shd w:val="clear" w:color="auto" w:fill="auto"/>
            <w:noWrap/>
            <w:vAlign w:val="bottom"/>
            <w:hideMark/>
          </w:tcPr>
          <w:p w14:paraId="369FE26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GHTP01021233.1</w:t>
            </w:r>
          </w:p>
        </w:tc>
        <w:tc>
          <w:tcPr>
            <w:tcW w:w="5118" w:type="dxa"/>
            <w:tcBorders>
              <w:top w:val="nil"/>
              <w:left w:val="nil"/>
              <w:bottom w:val="nil"/>
              <w:right w:val="nil"/>
            </w:tcBorders>
            <w:shd w:val="clear" w:color="auto" w:fill="auto"/>
            <w:noWrap/>
            <w:vAlign w:val="bottom"/>
            <w:hideMark/>
          </w:tcPr>
          <w:p w14:paraId="2EBDE60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beta-galactosidase 10</w:t>
            </w:r>
          </w:p>
        </w:tc>
        <w:tc>
          <w:tcPr>
            <w:tcW w:w="1072" w:type="dxa"/>
            <w:tcBorders>
              <w:top w:val="nil"/>
              <w:left w:val="nil"/>
              <w:bottom w:val="nil"/>
              <w:right w:val="nil"/>
            </w:tcBorders>
            <w:shd w:val="clear" w:color="auto" w:fill="auto"/>
            <w:noWrap/>
            <w:vAlign w:val="bottom"/>
            <w:hideMark/>
          </w:tcPr>
          <w:p w14:paraId="462DAAF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2,36</w:t>
            </w:r>
          </w:p>
        </w:tc>
        <w:tc>
          <w:tcPr>
            <w:tcW w:w="1078" w:type="dxa"/>
            <w:tcBorders>
              <w:top w:val="nil"/>
              <w:left w:val="nil"/>
              <w:bottom w:val="nil"/>
              <w:right w:val="nil"/>
            </w:tcBorders>
            <w:shd w:val="clear" w:color="auto" w:fill="auto"/>
            <w:noWrap/>
            <w:vAlign w:val="bottom"/>
            <w:hideMark/>
          </w:tcPr>
          <w:p w14:paraId="610500E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01805E3" w14:textId="77777777" w:rsidTr="00137C73">
        <w:trPr>
          <w:trHeight w:val="300"/>
        </w:trPr>
        <w:tc>
          <w:tcPr>
            <w:tcW w:w="1829" w:type="dxa"/>
            <w:tcBorders>
              <w:top w:val="nil"/>
              <w:left w:val="nil"/>
              <w:bottom w:val="nil"/>
              <w:right w:val="nil"/>
            </w:tcBorders>
            <w:shd w:val="clear" w:color="auto" w:fill="auto"/>
            <w:noWrap/>
            <w:vAlign w:val="bottom"/>
            <w:hideMark/>
          </w:tcPr>
          <w:p w14:paraId="637DF07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GHTP01027176.1</w:t>
            </w:r>
          </w:p>
        </w:tc>
        <w:tc>
          <w:tcPr>
            <w:tcW w:w="5118" w:type="dxa"/>
            <w:tcBorders>
              <w:top w:val="nil"/>
              <w:left w:val="nil"/>
              <w:bottom w:val="nil"/>
              <w:right w:val="nil"/>
            </w:tcBorders>
            <w:shd w:val="clear" w:color="auto" w:fill="auto"/>
            <w:noWrap/>
            <w:vAlign w:val="bottom"/>
            <w:hideMark/>
          </w:tcPr>
          <w:p w14:paraId="717F60D8"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REDUCED WALL ACETYLATION 3-like</w:t>
            </w:r>
          </w:p>
        </w:tc>
        <w:tc>
          <w:tcPr>
            <w:tcW w:w="1072" w:type="dxa"/>
            <w:tcBorders>
              <w:top w:val="nil"/>
              <w:left w:val="nil"/>
              <w:bottom w:val="nil"/>
              <w:right w:val="nil"/>
            </w:tcBorders>
            <w:shd w:val="clear" w:color="auto" w:fill="auto"/>
            <w:noWrap/>
            <w:vAlign w:val="bottom"/>
            <w:hideMark/>
          </w:tcPr>
          <w:p w14:paraId="3EB3273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2,57</w:t>
            </w:r>
          </w:p>
        </w:tc>
        <w:tc>
          <w:tcPr>
            <w:tcW w:w="1078" w:type="dxa"/>
            <w:tcBorders>
              <w:top w:val="nil"/>
              <w:left w:val="nil"/>
              <w:bottom w:val="nil"/>
              <w:right w:val="nil"/>
            </w:tcBorders>
            <w:shd w:val="clear" w:color="auto" w:fill="auto"/>
            <w:noWrap/>
            <w:vAlign w:val="bottom"/>
            <w:hideMark/>
          </w:tcPr>
          <w:p w14:paraId="79F466C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4,59E-07</w:t>
            </w:r>
          </w:p>
        </w:tc>
      </w:tr>
      <w:tr w:rsidR="00976F9A" w:rsidRPr="003C6E6A" w14:paraId="6E3C27A1" w14:textId="77777777" w:rsidTr="00137C73">
        <w:trPr>
          <w:trHeight w:val="300"/>
        </w:trPr>
        <w:tc>
          <w:tcPr>
            <w:tcW w:w="1829" w:type="dxa"/>
            <w:tcBorders>
              <w:top w:val="nil"/>
              <w:left w:val="nil"/>
              <w:bottom w:val="nil"/>
              <w:right w:val="nil"/>
            </w:tcBorders>
            <w:shd w:val="clear" w:color="auto" w:fill="auto"/>
            <w:noWrap/>
            <w:vAlign w:val="bottom"/>
            <w:hideMark/>
          </w:tcPr>
          <w:p w14:paraId="24A6996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GHTP01007506.1</w:t>
            </w:r>
          </w:p>
        </w:tc>
        <w:tc>
          <w:tcPr>
            <w:tcW w:w="5118" w:type="dxa"/>
            <w:tcBorders>
              <w:top w:val="nil"/>
              <w:left w:val="nil"/>
              <w:bottom w:val="nil"/>
              <w:right w:val="nil"/>
            </w:tcBorders>
            <w:shd w:val="clear" w:color="auto" w:fill="auto"/>
            <w:noWrap/>
            <w:vAlign w:val="bottom"/>
            <w:hideMark/>
          </w:tcPr>
          <w:p w14:paraId="2658BAC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 A catalytic subunit 3 [UDP-forming]-like</w:t>
            </w:r>
          </w:p>
        </w:tc>
        <w:tc>
          <w:tcPr>
            <w:tcW w:w="1072" w:type="dxa"/>
            <w:tcBorders>
              <w:top w:val="nil"/>
              <w:left w:val="nil"/>
              <w:bottom w:val="nil"/>
              <w:right w:val="nil"/>
            </w:tcBorders>
            <w:shd w:val="clear" w:color="auto" w:fill="auto"/>
            <w:noWrap/>
            <w:vAlign w:val="bottom"/>
            <w:hideMark/>
          </w:tcPr>
          <w:p w14:paraId="3501FF0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2,38</w:t>
            </w:r>
          </w:p>
        </w:tc>
        <w:tc>
          <w:tcPr>
            <w:tcW w:w="1078" w:type="dxa"/>
            <w:tcBorders>
              <w:top w:val="nil"/>
              <w:left w:val="nil"/>
              <w:bottom w:val="nil"/>
              <w:right w:val="nil"/>
            </w:tcBorders>
            <w:shd w:val="clear" w:color="auto" w:fill="auto"/>
            <w:noWrap/>
            <w:vAlign w:val="bottom"/>
            <w:hideMark/>
          </w:tcPr>
          <w:p w14:paraId="28A21CE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0C55A35A" w14:textId="77777777" w:rsidTr="00137C73">
        <w:trPr>
          <w:trHeight w:val="300"/>
        </w:trPr>
        <w:tc>
          <w:tcPr>
            <w:tcW w:w="1829" w:type="dxa"/>
            <w:tcBorders>
              <w:top w:val="nil"/>
              <w:left w:val="nil"/>
              <w:bottom w:val="nil"/>
              <w:right w:val="nil"/>
            </w:tcBorders>
            <w:shd w:val="clear" w:color="auto" w:fill="auto"/>
            <w:noWrap/>
            <w:vAlign w:val="bottom"/>
            <w:hideMark/>
          </w:tcPr>
          <w:p w14:paraId="14C9378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GHTP01003284.1</w:t>
            </w:r>
          </w:p>
        </w:tc>
        <w:tc>
          <w:tcPr>
            <w:tcW w:w="5118" w:type="dxa"/>
            <w:tcBorders>
              <w:top w:val="nil"/>
              <w:left w:val="nil"/>
              <w:bottom w:val="nil"/>
              <w:right w:val="nil"/>
            </w:tcBorders>
            <w:shd w:val="clear" w:color="auto" w:fill="auto"/>
            <w:noWrap/>
            <w:vAlign w:val="bottom"/>
            <w:hideMark/>
          </w:tcPr>
          <w:p w14:paraId="066459E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57-like</w:t>
            </w:r>
          </w:p>
        </w:tc>
        <w:tc>
          <w:tcPr>
            <w:tcW w:w="1072" w:type="dxa"/>
            <w:tcBorders>
              <w:top w:val="nil"/>
              <w:left w:val="nil"/>
              <w:bottom w:val="nil"/>
              <w:right w:val="nil"/>
            </w:tcBorders>
            <w:shd w:val="clear" w:color="auto" w:fill="auto"/>
            <w:noWrap/>
            <w:vAlign w:val="bottom"/>
            <w:hideMark/>
          </w:tcPr>
          <w:p w14:paraId="52DA230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4,53</w:t>
            </w:r>
          </w:p>
        </w:tc>
        <w:tc>
          <w:tcPr>
            <w:tcW w:w="1078" w:type="dxa"/>
            <w:tcBorders>
              <w:top w:val="nil"/>
              <w:left w:val="nil"/>
              <w:bottom w:val="nil"/>
              <w:right w:val="nil"/>
            </w:tcBorders>
            <w:shd w:val="clear" w:color="auto" w:fill="auto"/>
            <w:noWrap/>
            <w:vAlign w:val="bottom"/>
            <w:hideMark/>
          </w:tcPr>
          <w:p w14:paraId="157D8B4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A7851D0" w14:textId="77777777" w:rsidTr="00137C73">
        <w:trPr>
          <w:trHeight w:val="300"/>
        </w:trPr>
        <w:tc>
          <w:tcPr>
            <w:tcW w:w="1829" w:type="dxa"/>
            <w:tcBorders>
              <w:top w:val="nil"/>
              <w:left w:val="nil"/>
              <w:bottom w:val="nil"/>
              <w:right w:val="nil"/>
            </w:tcBorders>
            <w:shd w:val="clear" w:color="auto" w:fill="auto"/>
            <w:noWrap/>
            <w:vAlign w:val="bottom"/>
            <w:hideMark/>
          </w:tcPr>
          <w:p w14:paraId="4C6864C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GHTP01044660.1</w:t>
            </w:r>
          </w:p>
        </w:tc>
        <w:tc>
          <w:tcPr>
            <w:tcW w:w="5118" w:type="dxa"/>
            <w:tcBorders>
              <w:top w:val="nil"/>
              <w:left w:val="nil"/>
              <w:bottom w:val="nil"/>
              <w:right w:val="nil"/>
            </w:tcBorders>
            <w:shd w:val="clear" w:color="auto" w:fill="auto"/>
            <w:noWrap/>
            <w:vAlign w:val="bottom"/>
            <w:hideMark/>
          </w:tcPr>
          <w:p w14:paraId="5BEED8C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xyloglucan galactosyltransferase MUR3</w:t>
            </w:r>
          </w:p>
        </w:tc>
        <w:tc>
          <w:tcPr>
            <w:tcW w:w="1072" w:type="dxa"/>
            <w:tcBorders>
              <w:top w:val="nil"/>
              <w:left w:val="nil"/>
              <w:bottom w:val="nil"/>
              <w:right w:val="nil"/>
            </w:tcBorders>
            <w:shd w:val="clear" w:color="auto" w:fill="auto"/>
            <w:noWrap/>
            <w:vAlign w:val="bottom"/>
            <w:hideMark/>
          </w:tcPr>
          <w:p w14:paraId="74FFCDE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4,16</w:t>
            </w:r>
          </w:p>
        </w:tc>
        <w:tc>
          <w:tcPr>
            <w:tcW w:w="1078" w:type="dxa"/>
            <w:tcBorders>
              <w:top w:val="nil"/>
              <w:left w:val="nil"/>
              <w:bottom w:val="nil"/>
              <w:right w:val="nil"/>
            </w:tcBorders>
            <w:shd w:val="clear" w:color="auto" w:fill="auto"/>
            <w:noWrap/>
            <w:vAlign w:val="bottom"/>
            <w:hideMark/>
          </w:tcPr>
          <w:p w14:paraId="148B98F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1AC545F3" w14:textId="77777777" w:rsidTr="00137C73">
        <w:trPr>
          <w:trHeight w:val="300"/>
        </w:trPr>
        <w:tc>
          <w:tcPr>
            <w:tcW w:w="1829" w:type="dxa"/>
            <w:tcBorders>
              <w:top w:val="nil"/>
              <w:left w:val="nil"/>
              <w:bottom w:val="nil"/>
              <w:right w:val="nil"/>
            </w:tcBorders>
            <w:shd w:val="clear" w:color="auto" w:fill="auto"/>
            <w:noWrap/>
            <w:vAlign w:val="bottom"/>
            <w:hideMark/>
          </w:tcPr>
          <w:p w14:paraId="04E76BB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GHTP01010132.1</w:t>
            </w:r>
          </w:p>
        </w:tc>
        <w:tc>
          <w:tcPr>
            <w:tcW w:w="5118" w:type="dxa"/>
            <w:tcBorders>
              <w:top w:val="nil"/>
              <w:left w:val="nil"/>
              <w:bottom w:val="nil"/>
              <w:right w:val="nil"/>
            </w:tcBorders>
            <w:shd w:val="clear" w:color="auto" w:fill="auto"/>
            <w:noWrap/>
            <w:vAlign w:val="bottom"/>
            <w:hideMark/>
          </w:tcPr>
          <w:p w14:paraId="3D1CD69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 A catalytic subunit 6 [UDP-forming]-like</w:t>
            </w:r>
          </w:p>
        </w:tc>
        <w:tc>
          <w:tcPr>
            <w:tcW w:w="1072" w:type="dxa"/>
            <w:tcBorders>
              <w:top w:val="nil"/>
              <w:left w:val="nil"/>
              <w:bottom w:val="nil"/>
              <w:right w:val="nil"/>
            </w:tcBorders>
            <w:shd w:val="clear" w:color="auto" w:fill="auto"/>
            <w:noWrap/>
            <w:vAlign w:val="bottom"/>
            <w:hideMark/>
          </w:tcPr>
          <w:p w14:paraId="16619A7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4,45</w:t>
            </w:r>
          </w:p>
        </w:tc>
        <w:tc>
          <w:tcPr>
            <w:tcW w:w="1078" w:type="dxa"/>
            <w:tcBorders>
              <w:top w:val="nil"/>
              <w:left w:val="nil"/>
              <w:bottom w:val="nil"/>
              <w:right w:val="nil"/>
            </w:tcBorders>
            <w:shd w:val="clear" w:color="auto" w:fill="auto"/>
            <w:noWrap/>
            <w:vAlign w:val="bottom"/>
            <w:hideMark/>
          </w:tcPr>
          <w:p w14:paraId="39700D9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2E542288" w14:textId="77777777" w:rsidTr="00137C73">
        <w:trPr>
          <w:trHeight w:val="300"/>
        </w:trPr>
        <w:tc>
          <w:tcPr>
            <w:tcW w:w="1829" w:type="dxa"/>
            <w:tcBorders>
              <w:top w:val="nil"/>
              <w:left w:val="nil"/>
              <w:bottom w:val="nil"/>
              <w:right w:val="nil"/>
            </w:tcBorders>
            <w:shd w:val="clear" w:color="auto" w:fill="auto"/>
            <w:noWrap/>
            <w:vAlign w:val="bottom"/>
            <w:hideMark/>
          </w:tcPr>
          <w:p w14:paraId="1D193FB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GHTP01009957.1</w:t>
            </w:r>
          </w:p>
        </w:tc>
        <w:tc>
          <w:tcPr>
            <w:tcW w:w="5118" w:type="dxa"/>
            <w:tcBorders>
              <w:top w:val="nil"/>
              <w:left w:val="nil"/>
              <w:bottom w:val="nil"/>
              <w:right w:val="nil"/>
            </w:tcBorders>
            <w:shd w:val="clear" w:color="auto" w:fill="auto"/>
            <w:noWrap/>
            <w:vAlign w:val="bottom"/>
            <w:hideMark/>
          </w:tcPr>
          <w:p w14:paraId="6CAD168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xyloglucan glycosyltransferase 12</w:t>
            </w:r>
          </w:p>
        </w:tc>
        <w:tc>
          <w:tcPr>
            <w:tcW w:w="1072" w:type="dxa"/>
            <w:tcBorders>
              <w:top w:val="nil"/>
              <w:left w:val="nil"/>
              <w:bottom w:val="nil"/>
              <w:right w:val="nil"/>
            </w:tcBorders>
            <w:shd w:val="clear" w:color="auto" w:fill="auto"/>
            <w:noWrap/>
            <w:vAlign w:val="bottom"/>
            <w:hideMark/>
          </w:tcPr>
          <w:p w14:paraId="47473AB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2,08</w:t>
            </w:r>
          </w:p>
        </w:tc>
        <w:tc>
          <w:tcPr>
            <w:tcW w:w="1078" w:type="dxa"/>
            <w:tcBorders>
              <w:top w:val="nil"/>
              <w:left w:val="nil"/>
              <w:bottom w:val="nil"/>
              <w:right w:val="nil"/>
            </w:tcBorders>
            <w:shd w:val="clear" w:color="auto" w:fill="auto"/>
            <w:noWrap/>
            <w:vAlign w:val="bottom"/>
            <w:hideMark/>
          </w:tcPr>
          <w:p w14:paraId="12A3BB4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2,42E-12</w:t>
            </w:r>
          </w:p>
        </w:tc>
      </w:tr>
      <w:tr w:rsidR="00976F9A" w:rsidRPr="003C6E6A" w14:paraId="06570484" w14:textId="77777777" w:rsidTr="00137C73">
        <w:trPr>
          <w:trHeight w:val="300"/>
        </w:trPr>
        <w:tc>
          <w:tcPr>
            <w:tcW w:w="1829" w:type="dxa"/>
            <w:tcBorders>
              <w:top w:val="nil"/>
              <w:left w:val="nil"/>
              <w:bottom w:val="nil"/>
              <w:right w:val="nil"/>
            </w:tcBorders>
            <w:shd w:val="clear" w:color="auto" w:fill="auto"/>
            <w:noWrap/>
            <w:vAlign w:val="bottom"/>
            <w:hideMark/>
          </w:tcPr>
          <w:p w14:paraId="6CBD746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GHTP01012984.1</w:t>
            </w:r>
          </w:p>
        </w:tc>
        <w:tc>
          <w:tcPr>
            <w:tcW w:w="5118" w:type="dxa"/>
            <w:tcBorders>
              <w:top w:val="nil"/>
              <w:left w:val="nil"/>
              <w:bottom w:val="nil"/>
              <w:right w:val="nil"/>
            </w:tcBorders>
            <w:shd w:val="clear" w:color="auto" w:fill="auto"/>
            <w:noWrap/>
            <w:vAlign w:val="bottom"/>
            <w:hideMark/>
          </w:tcPr>
          <w:p w14:paraId="3B285C3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glycosyltransferase family 64 protein C4</w:t>
            </w:r>
          </w:p>
        </w:tc>
        <w:tc>
          <w:tcPr>
            <w:tcW w:w="1072" w:type="dxa"/>
            <w:tcBorders>
              <w:top w:val="nil"/>
              <w:left w:val="nil"/>
              <w:bottom w:val="nil"/>
              <w:right w:val="nil"/>
            </w:tcBorders>
            <w:shd w:val="clear" w:color="auto" w:fill="auto"/>
            <w:noWrap/>
            <w:vAlign w:val="bottom"/>
            <w:hideMark/>
          </w:tcPr>
          <w:p w14:paraId="1666123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2,27</w:t>
            </w:r>
          </w:p>
        </w:tc>
        <w:tc>
          <w:tcPr>
            <w:tcW w:w="1078" w:type="dxa"/>
            <w:tcBorders>
              <w:top w:val="nil"/>
              <w:left w:val="nil"/>
              <w:bottom w:val="nil"/>
              <w:right w:val="nil"/>
            </w:tcBorders>
            <w:shd w:val="clear" w:color="auto" w:fill="auto"/>
            <w:noWrap/>
            <w:vAlign w:val="bottom"/>
            <w:hideMark/>
          </w:tcPr>
          <w:p w14:paraId="64D6250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5D3883F3" w14:textId="77777777" w:rsidTr="00137C73">
        <w:trPr>
          <w:trHeight w:val="300"/>
        </w:trPr>
        <w:tc>
          <w:tcPr>
            <w:tcW w:w="1829" w:type="dxa"/>
            <w:tcBorders>
              <w:top w:val="nil"/>
              <w:left w:val="nil"/>
              <w:bottom w:val="nil"/>
              <w:right w:val="nil"/>
            </w:tcBorders>
            <w:shd w:val="clear" w:color="auto" w:fill="auto"/>
            <w:noWrap/>
            <w:vAlign w:val="bottom"/>
            <w:hideMark/>
          </w:tcPr>
          <w:p w14:paraId="5354EB4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GHTP01026779.1</w:t>
            </w:r>
          </w:p>
        </w:tc>
        <w:tc>
          <w:tcPr>
            <w:tcW w:w="5118" w:type="dxa"/>
            <w:tcBorders>
              <w:top w:val="nil"/>
              <w:left w:val="nil"/>
              <w:bottom w:val="nil"/>
              <w:right w:val="nil"/>
            </w:tcBorders>
            <w:shd w:val="clear" w:color="auto" w:fill="auto"/>
            <w:noWrap/>
            <w:vAlign w:val="bottom"/>
            <w:hideMark/>
          </w:tcPr>
          <w:p w14:paraId="7BD407B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synthase-like protein D3</w:t>
            </w:r>
          </w:p>
        </w:tc>
        <w:tc>
          <w:tcPr>
            <w:tcW w:w="1072" w:type="dxa"/>
            <w:tcBorders>
              <w:top w:val="nil"/>
              <w:left w:val="nil"/>
              <w:bottom w:val="nil"/>
              <w:right w:val="nil"/>
            </w:tcBorders>
            <w:shd w:val="clear" w:color="auto" w:fill="auto"/>
            <w:noWrap/>
            <w:vAlign w:val="bottom"/>
            <w:hideMark/>
          </w:tcPr>
          <w:p w14:paraId="103A004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5,13</w:t>
            </w:r>
          </w:p>
        </w:tc>
        <w:tc>
          <w:tcPr>
            <w:tcW w:w="1078" w:type="dxa"/>
            <w:tcBorders>
              <w:top w:val="nil"/>
              <w:left w:val="nil"/>
              <w:bottom w:val="nil"/>
              <w:right w:val="nil"/>
            </w:tcBorders>
            <w:shd w:val="clear" w:color="auto" w:fill="auto"/>
            <w:noWrap/>
            <w:vAlign w:val="bottom"/>
            <w:hideMark/>
          </w:tcPr>
          <w:p w14:paraId="1C289DC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68EDFF6B" w14:textId="77777777" w:rsidTr="00137C73">
        <w:trPr>
          <w:trHeight w:val="300"/>
        </w:trPr>
        <w:tc>
          <w:tcPr>
            <w:tcW w:w="1829" w:type="dxa"/>
            <w:tcBorders>
              <w:top w:val="nil"/>
              <w:left w:val="nil"/>
              <w:bottom w:val="nil"/>
              <w:right w:val="nil"/>
            </w:tcBorders>
            <w:shd w:val="clear" w:color="auto" w:fill="auto"/>
            <w:noWrap/>
            <w:vAlign w:val="bottom"/>
            <w:hideMark/>
          </w:tcPr>
          <w:p w14:paraId="5C2AD9C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GHTP01003589.1</w:t>
            </w:r>
          </w:p>
        </w:tc>
        <w:tc>
          <w:tcPr>
            <w:tcW w:w="5118" w:type="dxa"/>
            <w:tcBorders>
              <w:top w:val="nil"/>
              <w:left w:val="nil"/>
              <w:bottom w:val="nil"/>
              <w:right w:val="nil"/>
            </w:tcBorders>
            <w:shd w:val="clear" w:color="auto" w:fill="auto"/>
            <w:noWrap/>
            <w:vAlign w:val="bottom"/>
            <w:hideMark/>
          </w:tcPr>
          <w:p w14:paraId="72F121E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w:t>
            </w:r>
          </w:p>
        </w:tc>
        <w:tc>
          <w:tcPr>
            <w:tcW w:w="1072" w:type="dxa"/>
            <w:tcBorders>
              <w:top w:val="nil"/>
              <w:left w:val="nil"/>
              <w:bottom w:val="nil"/>
              <w:right w:val="nil"/>
            </w:tcBorders>
            <w:shd w:val="clear" w:color="auto" w:fill="auto"/>
            <w:noWrap/>
            <w:vAlign w:val="bottom"/>
            <w:hideMark/>
          </w:tcPr>
          <w:p w14:paraId="27AE4B6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-2,39</w:t>
            </w:r>
          </w:p>
        </w:tc>
        <w:tc>
          <w:tcPr>
            <w:tcW w:w="1078" w:type="dxa"/>
            <w:tcBorders>
              <w:top w:val="nil"/>
              <w:left w:val="nil"/>
              <w:bottom w:val="nil"/>
              <w:right w:val="nil"/>
            </w:tcBorders>
            <w:shd w:val="clear" w:color="auto" w:fill="auto"/>
            <w:noWrap/>
            <w:vAlign w:val="bottom"/>
            <w:hideMark/>
          </w:tcPr>
          <w:p w14:paraId="648F4F9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8,53E-09</w:t>
            </w:r>
          </w:p>
        </w:tc>
      </w:tr>
      <w:tr w:rsidR="00976F9A" w:rsidRPr="003C6E6A" w14:paraId="058F81ED" w14:textId="77777777" w:rsidTr="00137C73">
        <w:trPr>
          <w:trHeight w:val="300"/>
        </w:trPr>
        <w:tc>
          <w:tcPr>
            <w:tcW w:w="1829" w:type="dxa"/>
            <w:tcBorders>
              <w:top w:val="nil"/>
              <w:left w:val="nil"/>
              <w:bottom w:val="nil"/>
              <w:right w:val="nil"/>
            </w:tcBorders>
            <w:shd w:val="clear" w:color="auto" w:fill="auto"/>
            <w:noWrap/>
            <w:vAlign w:val="bottom"/>
            <w:hideMark/>
          </w:tcPr>
          <w:p w14:paraId="0D6C8D5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GHTP01027212.1</w:t>
            </w:r>
          </w:p>
        </w:tc>
        <w:tc>
          <w:tcPr>
            <w:tcW w:w="5118" w:type="dxa"/>
            <w:tcBorders>
              <w:top w:val="nil"/>
              <w:left w:val="nil"/>
              <w:bottom w:val="nil"/>
              <w:right w:val="nil"/>
            </w:tcBorders>
            <w:shd w:val="clear" w:color="auto" w:fill="auto"/>
            <w:noWrap/>
            <w:vAlign w:val="bottom"/>
            <w:hideMark/>
          </w:tcPr>
          <w:p w14:paraId="18779B9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CELLULOSE SYNTHASE INTERACTIVE 1</w:t>
            </w:r>
          </w:p>
        </w:tc>
        <w:tc>
          <w:tcPr>
            <w:tcW w:w="1072" w:type="dxa"/>
            <w:tcBorders>
              <w:top w:val="nil"/>
              <w:left w:val="nil"/>
              <w:bottom w:val="nil"/>
              <w:right w:val="nil"/>
            </w:tcBorders>
            <w:shd w:val="clear" w:color="auto" w:fill="auto"/>
            <w:noWrap/>
            <w:vAlign w:val="bottom"/>
            <w:hideMark/>
          </w:tcPr>
          <w:p w14:paraId="3F99179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3,03</w:t>
            </w:r>
          </w:p>
        </w:tc>
        <w:tc>
          <w:tcPr>
            <w:tcW w:w="1078" w:type="dxa"/>
            <w:tcBorders>
              <w:top w:val="nil"/>
              <w:left w:val="nil"/>
              <w:bottom w:val="nil"/>
              <w:right w:val="nil"/>
            </w:tcBorders>
            <w:shd w:val="clear" w:color="auto" w:fill="auto"/>
            <w:noWrap/>
            <w:vAlign w:val="bottom"/>
            <w:hideMark/>
          </w:tcPr>
          <w:p w14:paraId="6F2BFCD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5,16E-10</w:t>
            </w:r>
          </w:p>
        </w:tc>
      </w:tr>
      <w:tr w:rsidR="00976F9A" w:rsidRPr="003C6E6A" w14:paraId="0905FE68" w14:textId="77777777" w:rsidTr="00137C73">
        <w:trPr>
          <w:trHeight w:val="300"/>
        </w:trPr>
        <w:tc>
          <w:tcPr>
            <w:tcW w:w="1829" w:type="dxa"/>
            <w:tcBorders>
              <w:top w:val="nil"/>
              <w:left w:val="nil"/>
              <w:bottom w:val="nil"/>
              <w:right w:val="nil"/>
            </w:tcBorders>
            <w:shd w:val="clear" w:color="auto" w:fill="auto"/>
            <w:noWrap/>
            <w:vAlign w:val="bottom"/>
            <w:hideMark/>
          </w:tcPr>
          <w:p w14:paraId="6D780F0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GHTP01017579.1</w:t>
            </w:r>
          </w:p>
        </w:tc>
        <w:tc>
          <w:tcPr>
            <w:tcW w:w="5118" w:type="dxa"/>
            <w:tcBorders>
              <w:top w:val="nil"/>
              <w:left w:val="nil"/>
              <w:bottom w:val="nil"/>
              <w:right w:val="nil"/>
            </w:tcBorders>
            <w:shd w:val="clear" w:color="auto" w:fill="auto"/>
            <w:noWrap/>
            <w:vAlign w:val="bottom"/>
            <w:hideMark/>
          </w:tcPr>
          <w:p w14:paraId="31E566A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synthase-like protein E1</w:t>
            </w:r>
          </w:p>
        </w:tc>
        <w:tc>
          <w:tcPr>
            <w:tcW w:w="1072" w:type="dxa"/>
            <w:tcBorders>
              <w:top w:val="nil"/>
              <w:left w:val="nil"/>
              <w:bottom w:val="nil"/>
              <w:right w:val="nil"/>
            </w:tcBorders>
            <w:shd w:val="clear" w:color="auto" w:fill="auto"/>
            <w:noWrap/>
            <w:vAlign w:val="bottom"/>
            <w:hideMark/>
          </w:tcPr>
          <w:p w14:paraId="489F9F6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2,13</w:t>
            </w:r>
          </w:p>
        </w:tc>
        <w:tc>
          <w:tcPr>
            <w:tcW w:w="1078" w:type="dxa"/>
            <w:tcBorders>
              <w:top w:val="nil"/>
              <w:left w:val="nil"/>
              <w:bottom w:val="nil"/>
              <w:right w:val="nil"/>
            </w:tcBorders>
            <w:shd w:val="clear" w:color="auto" w:fill="auto"/>
            <w:noWrap/>
            <w:vAlign w:val="bottom"/>
            <w:hideMark/>
          </w:tcPr>
          <w:p w14:paraId="2EB24B7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1,64E-12</w:t>
            </w:r>
          </w:p>
        </w:tc>
      </w:tr>
      <w:tr w:rsidR="00976F9A" w:rsidRPr="003C6E6A" w14:paraId="1BFF8D46" w14:textId="77777777" w:rsidTr="00137C73">
        <w:trPr>
          <w:trHeight w:val="300"/>
        </w:trPr>
        <w:tc>
          <w:tcPr>
            <w:tcW w:w="1829" w:type="dxa"/>
            <w:tcBorders>
              <w:top w:val="nil"/>
              <w:left w:val="nil"/>
              <w:bottom w:val="nil"/>
              <w:right w:val="nil"/>
            </w:tcBorders>
            <w:shd w:val="clear" w:color="auto" w:fill="auto"/>
            <w:noWrap/>
            <w:vAlign w:val="bottom"/>
            <w:hideMark/>
          </w:tcPr>
          <w:p w14:paraId="45FD9E0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GHTP01048483.1</w:t>
            </w:r>
          </w:p>
        </w:tc>
        <w:tc>
          <w:tcPr>
            <w:tcW w:w="5118" w:type="dxa"/>
            <w:tcBorders>
              <w:top w:val="nil"/>
              <w:left w:val="nil"/>
              <w:bottom w:val="nil"/>
              <w:right w:val="nil"/>
            </w:tcBorders>
            <w:shd w:val="clear" w:color="auto" w:fill="auto"/>
            <w:noWrap/>
            <w:vAlign w:val="bottom"/>
            <w:hideMark/>
          </w:tcPr>
          <w:p w14:paraId="2DA3EF2C"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3-like</w:t>
            </w:r>
          </w:p>
        </w:tc>
        <w:tc>
          <w:tcPr>
            <w:tcW w:w="1072" w:type="dxa"/>
            <w:tcBorders>
              <w:top w:val="nil"/>
              <w:left w:val="nil"/>
              <w:bottom w:val="nil"/>
              <w:right w:val="nil"/>
            </w:tcBorders>
            <w:shd w:val="clear" w:color="auto" w:fill="auto"/>
            <w:noWrap/>
            <w:vAlign w:val="bottom"/>
            <w:hideMark/>
          </w:tcPr>
          <w:p w14:paraId="051B3E2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2,64</w:t>
            </w:r>
          </w:p>
        </w:tc>
        <w:tc>
          <w:tcPr>
            <w:tcW w:w="1078" w:type="dxa"/>
            <w:tcBorders>
              <w:top w:val="nil"/>
              <w:left w:val="nil"/>
              <w:bottom w:val="nil"/>
              <w:right w:val="nil"/>
            </w:tcBorders>
            <w:shd w:val="clear" w:color="auto" w:fill="auto"/>
            <w:noWrap/>
            <w:vAlign w:val="bottom"/>
            <w:hideMark/>
          </w:tcPr>
          <w:p w14:paraId="012C4FD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7,61E-09</w:t>
            </w:r>
          </w:p>
        </w:tc>
      </w:tr>
      <w:tr w:rsidR="00976F9A" w:rsidRPr="003C6E6A" w14:paraId="4E95B3BD" w14:textId="77777777" w:rsidTr="00137C73">
        <w:trPr>
          <w:trHeight w:val="300"/>
        </w:trPr>
        <w:tc>
          <w:tcPr>
            <w:tcW w:w="1829" w:type="dxa"/>
            <w:tcBorders>
              <w:top w:val="nil"/>
              <w:left w:val="nil"/>
              <w:bottom w:val="nil"/>
              <w:right w:val="nil"/>
            </w:tcBorders>
            <w:shd w:val="clear" w:color="auto" w:fill="auto"/>
            <w:noWrap/>
            <w:vAlign w:val="bottom"/>
            <w:hideMark/>
          </w:tcPr>
          <w:p w14:paraId="35DB89A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GHTP01048514.1</w:t>
            </w:r>
          </w:p>
        </w:tc>
        <w:tc>
          <w:tcPr>
            <w:tcW w:w="5118" w:type="dxa"/>
            <w:tcBorders>
              <w:top w:val="nil"/>
              <w:left w:val="nil"/>
              <w:bottom w:val="nil"/>
              <w:right w:val="nil"/>
            </w:tcBorders>
            <w:shd w:val="clear" w:color="auto" w:fill="auto"/>
            <w:noWrap/>
            <w:vAlign w:val="bottom"/>
            <w:hideMark/>
          </w:tcPr>
          <w:p w14:paraId="423D8F9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rhamnogalacturonan I rhamnosyltransferase 1-like</w:t>
            </w:r>
          </w:p>
        </w:tc>
        <w:tc>
          <w:tcPr>
            <w:tcW w:w="1072" w:type="dxa"/>
            <w:tcBorders>
              <w:top w:val="nil"/>
              <w:left w:val="nil"/>
              <w:bottom w:val="nil"/>
              <w:right w:val="nil"/>
            </w:tcBorders>
            <w:shd w:val="clear" w:color="auto" w:fill="auto"/>
            <w:noWrap/>
            <w:vAlign w:val="bottom"/>
            <w:hideMark/>
          </w:tcPr>
          <w:p w14:paraId="4EBB99C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w:t>
            </w:r>
          </w:p>
        </w:tc>
        <w:tc>
          <w:tcPr>
            <w:tcW w:w="1078" w:type="dxa"/>
            <w:tcBorders>
              <w:top w:val="nil"/>
              <w:left w:val="nil"/>
              <w:bottom w:val="nil"/>
              <w:right w:val="nil"/>
            </w:tcBorders>
            <w:shd w:val="clear" w:color="auto" w:fill="auto"/>
            <w:noWrap/>
            <w:vAlign w:val="bottom"/>
            <w:hideMark/>
          </w:tcPr>
          <w:p w14:paraId="0E07716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7E516808" w14:textId="77777777" w:rsidTr="00137C73">
        <w:trPr>
          <w:trHeight w:val="300"/>
        </w:trPr>
        <w:tc>
          <w:tcPr>
            <w:tcW w:w="1829" w:type="dxa"/>
            <w:tcBorders>
              <w:top w:val="nil"/>
              <w:left w:val="nil"/>
              <w:bottom w:val="nil"/>
              <w:right w:val="nil"/>
            </w:tcBorders>
            <w:shd w:val="clear" w:color="auto" w:fill="auto"/>
            <w:noWrap/>
            <w:vAlign w:val="bottom"/>
            <w:hideMark/>
          </w:tcPr>
          <w:p w14:paraId="601D2C28"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GHTP01023500.1</w:t>
            </w:r>
          </w:p>
        </w:tc>
        <w:tc>
          <w:tcPr>
            <w:tcW w:w="5118" w:type="dxa"/>
            <w:tcBorders>
              <w:top w:val="nil"/>
              <w:left w:val="nil"/>
              <w:bottom w:val="nil"/>
              <w:right w:val="nil"/>
            </w:tcBorders>
            <w:shd w:val="clear" w:color="auto" w:fill="auto"/>
            <w:noWrap/>
            <w:vAlign w:val="bottom"/>
            <w:hideMark/>
          </w:tcPr>
          <w:p w14:paraId="5A33D3D8"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myb-related protein Myb4-like</w:t>
            </w:r>
          </w:p>
        </w:tc>
        <w:tc>
          <w:tcPr>
            <w:tcW w:w="1072" w:type="dxa"/>
            <w:tcBorders>
              <w:top w:val="nil"/>
              <w:left w:val="nil"/>
              <w:bottom w:val="nil"/>
              <w:right w:val="nil"/>
            </w:tcBorders>
            <w:shd w:val="clear" w:color="auto" w:fill="auto"/>
            <w:noWrap/>
            <w:vAlign w:val="bottom"/>
            <w:hideMark/>
          </w:tcPr>
          <w:p w14:paraId="1152F31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5,12</w:t>
            </w:r>
          </w:p>
        </w:tc>
        <w:tc>
          <w:tcPr>
            <w:tcW w:w="1078" w:type="dxa"/>
            <w:tcBorders>
              <w:top w:val="nil"/>
              <w:left w:val="nil"/>
              <w:bottom w:val="nil"/>
              <w:right w:val="nil"/>
            </w:tcBorders>
            <w:shd w:val="clear" w:color="auto" w:fill="auto"/>
            <w:noWrap/>
            <w:vAlign w:val="bottom"/>
            <w:hideMark/>
          </w:tcPr>
          <w:p w14:paraId="3644893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0F55F355" w14:textId="77777777" w:rsidTr="00137C73">
        <w:trPr>
          <w:trHeight w:val="300"/>
        </w:trPr>
        <w:tc>
          <w:tcPr>
            <w:tcW w:w="1829" w:type="dxa"/>
            <w:tcBorders>
              <w:top w:val="nil"/>
              <w:left w:val="nil"/>
              <w:bottom w:val="nil"/>
              <w:right w:val="nil"/>
            </w:tcBorders>
            <w:shd w:val="clear" w:color="auto" w:fill="auto"/>
            <w:noWrap/>
            <w:vAlign w:val="bottom"/>
            <w:hideMark/>
          </w:tcPr>
          <w:p w14:paraId="141105A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GHTP01009983.1</w:t>
            </w:r>
          </w:p>
        </w:tc>
        <w:tc>
          <w:tcPr>
            <w:tcW w:w="5118" w:type="dxa"/>
            <w:tcBorders>
              <w:top w:val="nil"/>
              <w:left w:val="nil"/>
              <w:bottom w:val="nil"/>
              <w:right w:val="nil"/>
            </w:tcBorders>
            <w:shd w:val="clear" w:color="auto" w:fill="auto"/>
            <w:noWrap/>
            <w:vAlign w:val="bottom"/>
            <w:hideMark/>
          </w:tcPr>
          <w:p w14:paraId="6C13809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polygalacturonate 4-alpha-galacturonosyltransferase</w:t>
            </w:r>
          </w:p>
        </w:tc>
        <w:tc>
          <w:tcPr>
            <w:tcW w:w="1072" w:type="dxa"/>
            <w:tcBorders>
              <w:top w:val="nil"/>
              <w:left w:val="nil"/>
              <w:bottom w:val="nil"/>
              <w:right w:val="nil"/>
            </w:tcBorders>
            <w:shd w:val="clear" w:color="auto" w:fill="auto"/>
            <w:noWrap/>
            <w:vAlign w:val="bottom"/>
            <w:hideMark/>
          </w:tcPr>
          <w:p w14:paraId="4339B47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2,69</w:t>
            </w:r>
          </w:p>
        </w:tc>
        <w:tc>
          <w:tcPr>
            <w:tcW w:w="1078" w:type="dxa"/>
            <w:tcBorders>
              <w:top w:val="nil"/>
              <w:left w:val="nil"/>
              <w:bottom w:val="nil"/>
              <w:right w:val="nil"/>
            </w:tcBorders>
            <w:shd w:val="clear" w:color="auto" w:fill="auto"/>
            <w:noWrap/>
            <w:vAlign w:val="bottom"/>
            <w:hideMark/>
          </w:tcPr>
          <w:p w14:paraId="17CC2FE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2,56E-07</w:t>
            </w:r>
          </w:p>
        </w:tc>
      </w:tr>
      <w:tr w:rsidR="00976F9A" w:rsidRPr="003C6E6A" w14:paraId="20EEB0B1" w14:textId="77777777" w:rsidTr="00137C73">
        <w:trPr>
          <w:trHeight w:val="300"/>
        </w:trPr>
        <w:tc>
          <w:tcPr>
            <w:tcW w:w="1829" w:type="dxa"/>
            <w:tcBorders>
              <w:top w:val="nil"/>
              <w:left w:val="nil"/>
              <w:bottom w:val="nil"/>
              <w:right w:val="nil"/>
            </w:tcBorders>
            <w:shd w:val="clear" w:color="auto" w:fill="auto"/>
            <w:noWrap/>
            <w:vAlign w:val="bottom"/>
            <w:hideMark/>
          </w:tcPr>
          <w:p w14:paraId="6F64AB8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GHTP01026347.1</w:t>
            </w:r>
          </w:p>
        </w:tc>
        <w:tc>
          <w:tcPr>
            <w:tcW w:w="5118" w:type="dxa"/>
            <w:tcBorders>
              <w:top w:val="nil"/>
              <w:left w:val="nil"/>
              <w:bottom w:val="nil"/>
              <w:right w:val="nil"/>
            </w:tcBorders>
            <w:shd w:val="clear" w:color="auto" w:fill="auto"/>
            <w:noWrap/>
            <w:vAlign w:val="bottom"/>
            <w:hideMark/>
          </w:tcPr>
          <w:p w14:paraId="0414C42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60-like</w:t>
            </w:r>
          </w:p>
        </w:tc>
        <w:tc>
          <w:tcPr>
            <w:tcW w:w="1072" w:type="dxa"/>
            <w:tcBorders>
              <w:top w:val="nil"/>
              <w:left w:val="nil"/>
              <w:bottom w:val="nil"/>
              <w:right w:val="nil"/>
            </w:tcBorders>
            <w:shd w:val="clear" w:color="auto" w:fill="auto"/>
            <w:noWrap/>
            <w:vAlign w:val="bottom"/>
            <w:hideMark/>
          </w:tcPr>
          <w:p w14:paraId="2BB6579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3,46</w:t>
            </w:r>
          </w:p>
        </w:tc>
        <w:tc>
          <w:tcPr>
            <w:tcW w:w="1078" w:type="dxa"/>
            <w:tcBorders>
              <w:top w:val="nil"/>
              <w:left w:val="nil"/>
              <w:bottom w:val="nil"/>
              <w:right w:val="nil"/>
            </w:tcBorders>
            <w:shd w:val="clear" w:color="auto" w:fill="auto"/>
            <w:noWrap/>
            <w:vAlign w:val="bottom"/>
            <w:hideMark/>
          </w:tcPr>
          <w:p w14:paraId="0D4B685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53F11B09" w14:textId="77777777" w:rsidTr="00137C73">
        <w:trPr>
          <w:trHeight w:val="300"/>
        </w:trPr>
        <w:tc>
          <w:tcPr>
            <w:tcW w:w="1829" w:type="dxa"/>
            <w:tcBorders>
              <w:top w:val="nil"/>
              <w:left w:val="nil"/>
              <w:bottom w:val="nil"/>
              <w:right w:val="nil"/>
            </w:tcBorders>
            <w:shd w:val="clear" w:color="auto" w:fill="auto"/>
            <w:noWrap/>
            <w:vAlign w:val="bottom"/>
            <w:hideMark/>
          </w:tcPr>
          <w:p w14:paraId="7FFD3D08"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GHTP01027310.1</w:t>
            </w:r>
          </w:p>
        </w:tc>
        <w:tc>
          <w:tcPr>
            <w:tcW w:w="5118" w:type="dxa"/>
            <w:tcBorders>
              <w:top w:val="nil"/>
              <w:left w:val="nil"/>
              <w:bottom w:val="nil"/>
              <w:right w:val="nil"/>
            </w:tcBorders>
            <w:shd w:val="clear" w:color="auto" w:fill="auto"/>
            <w:noWrap/>
            <w:vAlign w:val="bottom"/>
            <w:hideMark/>
          </w:tcPr>
          <w:p w14:paraId="311B47B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xyloglucan 6-xylosyltransferase 5</w:t>
            </w:r>
          </w:p>
        </w:tc>
        <w:tc>
          <w:tcPr>
            <w:tcW w:w="1072" w:type="dxa"/>
            <w:tcBorders>
              <w:top w:val="nil"/>
              <w:left w:val="nil"/>
              <w:bottom w:val="nil"/>
              <w:right w:val="nil"/>
            </w:tcBorders>
            <w:shd w:val="clear" w:color="auto" w:fill="auto"/>
            <w:noWrap/>
            <w:vAlign w:val="bottom"/>
            <w:hideMark/>
          </w:tcPr>
          <w:p w14:paraId="7E9B931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3,29</w:t>
            </w:r>
          </w:p>
        </w:tc>
        <w:tc>
          <w:tcPr>
            <w:tcW w:w="1078" w:type="dxa"/>
            <w:tcBorders>
              <w:top w:val="nil"/>
              <w:left w:val="nil"/>
              <w:bottom w:val="nil"/>
              <w:right w:val="nil"/>
            </w:tcBorders>
            <w:shd w:val="clear" w:color="auto" w:fill="auto"/>
            <w:noWrap/>
            <w:vAlign w:val="bottom"/>
            <w:hideMark/>
          </w:tcPr>
          <w:p w14:paraId="3166E87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8DB5BC3" w14:textId="77777777" w:rsidTr="00137C73">
        <w:trPr>
          <w:trHeight w:val="300"/>
        </w:trPr>
        <w:tc>
          <w:tcPr>
            <w:tcW w:w="1829" w:type="dxa"/>
            <w:tcBorders>
              <w:top w:val="nil"/>
              <w:left w:val="nil"/>
              <w:bottom w:val="nil"/>
              <w:right w:val="nil"/>
            </w:tcBorders>
            <w:shd w:val="clear" w:color="auto" w:fill="auto"/>
            <w:noWrap/>
            <w:vAlign w:val="bottom"/>
            <w:hideMark/>
          </w:tcPr>
          <w:p w14:paraId="63A7012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GHTP01023811.1</w:t>
            </w:r>
          </w:p>
        </w:tc>
        <w:tc>
          <w:tcPr>
            <w:tcW w:w="5118" w:type="dxa"/>
            <w:tcBorders>
              <w:top w:val="nil"/>
              <w:left w:val="nil"/>
              <w:bottom w:val="nil"/>
              <w:right w:val="nil"/>
            </w:tcBorders>
            <w:shd w:val="clear" w:color="auto" w:fill="auto"/>
            <w:noWrap/>
            <w:vAlign w:val="bottom"/>
            <w:hideMark/>
          </w:tcPr>
          <w:p w14:paraId="18E35F87"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probable xyloglucan endotransglucosylase/hydrolase protein 33</w:t>
            </w:r>
          </w:p>
        </w:tc>
        <w:tc>
          <w:tcPr>
            <w:tcW w:w="1072" w:type="dxa"/>
            <w:tcBorders>
              <w:top w:val="nil"/>
              <w:left w:val="nil"/>
              <w:bottom w:val="nil"/>
              <w:right w:val="nil"/>
            </w:tcBorders>
            <w:shd w:val="clear" w:color="auto" w:fill="auto"/>
            <w:noWrap/>
            <w:vAlign w:val="bottom"/>
            <w:hideMark/>
          </w:tcPr>
          <w:p w14:paraId="65D4804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3,19</w:t>
            </w:r>
          </w:p>
        </w:tc>
        <w:tc>
          <w:tcPr>
            <w:tcW w:w="1078" w:type="dxa"/>
            <w:tcBorders>
              <w:top w:val="nil"/>
              <w:left w:val="nil"/>
              <w:bottom w:val="nil"/>
              <w:right w:val="nil"/>
            </w:tcBorders>
            <w:shd w:val="clear" w:color="auto" w:fill="auto"/>
            <w:noWrap/>
            <w:vAlign w:val="bottom"/>
            <w:hideMark/>
          </w:tcPr>
          <w:p w14:paraId="244A138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1,65E-05</w:t>
            </w:r>
          </w:p>
        </w:tc>
      </w:tr>
      <w:tr w:rsidR="00976F9A" w:rsidRPr="003C6E6A" w14:paraId="15F59A2C" w14:textId="77777777" w:rsidTr="00137C73">
        <w:trPr>
          <w:trHeight w:val="300"/>
        </w:trPr>
        <w:tc>
          <w:tcPr>
            <w:tcW w:w="1829" w:type="dxa"/>
            <w:tcBorders>
              <w:top w:val="nil"/>
              <w:left w:val="nil"/>
              <w:bottom w:val="nil"/>
              <w:right w:val="nil"/>
            </w:tcBorders>
            <w:shd w:val="clear" w:color="auto" w:fill="auto"/>
            <w:noWrap/>
            <w:vAlign w:val="bottom"/>
            <w:hideMark/>
          </w:tcPr>
          <w:p w14:paraId="225C132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GHTP01018187.1</w:t>
            </w:r>
          </w:p>
        </w:tc>
        <w:tc>
          <w:tcPr>
            <w:tcW w:w="5118" w:type="dxa"/>
            <w:tcBorders>
              <w:top w:val="nil"/>
              <w:left w:val="nil"/>
              <w:bottom w:val="nil"/>
              <w:right w:val="nil"/>
            </w:tcBorders>
            <w:shd w:val="clear" w:color="auto" w:fill="auto"/>
            <w:noWrap/>
            <w:vAlign w:val="bottom"/>
            <w:hideMark/>
          </w:tcPr>
          <w:p w14:paraId="41573AF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transmembrane 9 superfamily member 8</w:t>
            </w:r>
          </w:p>
        </w:tc>
        <w:tc>
          <w:tcPr>
            <w:tcW w:w="1072" w:type="dxa"/>
            <w:tcBorders>
              <w:top w:val="nil"/>
              <w:left w:val="nil"/>
              <w:bottom w:val="nil"/>
              <w:right w:val="nil"/>
            </w:tcBorders>
            <w:shd w:val="clear" w:color="auto" w:fill="auto"/>
            <w:noWrap/>
            <w:vAlign w:val="bottom"/>
            <w:hideMark/>
          </w:tcPr>
          <w:p w14:paraId="4A7E35B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3,16</w:t>
            </w:r>
          </w:p>
        </w:tc>
        <w:tc>
          <w:tcPr>
            <w:tcW w:w="1078" w:type="dxa"/>
            <w:tcBorders>
              <w:top w:val="nil"/>
              <w:left w:val="nil"/>
              <w:bottom w:val="nil"/>
              <w:right w:val="nil"/>
            </w:tcBorders>
            <w:shd w:val="clear" w:color="auto" w:fill="auto"/>
            <w:noWrap/>
            <w:vAlign w:val="bottom"/>
            <w:hideMark/>
          </w:tcPr>
          <w:p w14:paraId="66DF0CA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1,91E-14</w:t>
            </w:r>
          </w:p>
        </w:tc>
      </w:tr>
      <w:tr w:rsidR="00976F9A" w:rsidRPr="003C6E6A" w14:paraId="6F83227B" w14:textId="77777777" w:rsidTr="00137C73">
        <w:trPr>
          <w:trHeight w:val="300"/>
        </w:trPr>
        <w:tc>
          <w:tcPr>
            <w:tcW w:w="1829" w:type="dxa"/>
            <w:tcBorders>
              <w:top w:val="nil"/>
              <w:left w:val="nil"/>
              <w:bottom w:val="nil"/>
              <w:right w:val="nil"/>
            </w:tcBorders>
            <w:shd w:val="clear" w:color="auto" w:fill="auto"/>
            <w:noWrap/>
            <w:vAlign w:val="bottom"/>
            <w:hideMark/>
          </w:tcPr>
          <w:p w14:paraId="0A28373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GHTP01050346.1</w:t>
            </w:r>
          </w:p>
        </w:tc>
        <w:tc>
          <w:tcPr>
            <w:tcW w:w="5118" w:type="dxa"/>
            <w:tcBorders>
              <w:top w:val="nil"/>
              <w:left w:val="nil"/>
              <w:bottom w:val="nil"/>
              <w:right w:val="nil"/>
            </w:tcBorders>
            <w:shd w:val="clear" w:color="auto" w:fill="auto"/>
            <w:noWrap/>
            <w:vAlign w:val="bottom"/>
            <w:hideMark/>
          </w:tcPr>
          <w:p w14:paraId="43DC144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CELLULOSE SYNTHASE INTERACTIVE 3</w:t>
            </w:r>
          </w:p>
        </w:tc>
        <w:tc>
          <w:tcPr>
            <w:tcW w:w="1072" w:type="dxa"/>
            <w:tcBorders>
              <w:top w:val="nil"/>
              <w:left w:val="nil"/>
              <w:bottom w:val="nil"/>
              <w:right w:val="nil"/>
            </w:tcBorders>
            <w:shd w:val="clear" w:color="auto" w:fill="auto"/>
            <w:noWrap/>
            <w:vAlign w:val="bottom"/>
            <w:hideMark/>
          </w:tcPr>
          <w:p w14:paraId="6D02979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4,01</w:t>
            </w:r>
          </w:p>
        </w:tc>
        <w:tc>
          <w:tcPr>
            <w:tcW w:w="1078" w:type="dxa"/>
            <w:tcBorders>
              <w:top w:val="nil"/>
              <w:left w:val="nil"/>
              <w:bottom w:val="nil"/>
              <w:right w:val="nil"/>
            </w:tcBorders>
            <w:shd w:val="clear" w:color="auto" w:fill="auto"/>
            <w:noWrap/>
            <w:vAlign w:val="bottom"/>
            <w:hideMark/>
          </w:tcPr>
          <w:p w14:paraId="177E9E1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5,30E-14</w:t>
            </w:r>
          </w:p>
        </w:tc>
      </w:tr>
      <w:tr w:rsidR="00976F9A" w:rsidRPr="003C6E6A" w14:paraId="32F75EBE" w14:textId="77777777" w:rsidTr="00137C73">
        <w:trPr>
          <w:trHeight w:val="300"/>
        </w:trPr>
        <w:tc>
          <w:tcPr>
            <w:tcW w:w="1829" w:type="dxa"/>
            <w:tcBorders>
              <w:top w:val="nil"/>
              <w:left w:val="nil"/>
              <w:bottom w:val="nil"/>
              <w:right w:val="nil"/>
            </w:tcBorders>
            <w:shd w:val="clear" w:color="auto" w:fill="auto"/>
            <w:noWrap/>
            <w:vAlign w:val="bottom"/>
            <w:hideMark/>
          </w:tcPr>
          <w:p w14:paraId="14CEB1E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GHTP01050347.1</w:t>
            </w:r>
          </w:p>
        </w:tc>
        <w:tc>
          <w:tcPr>
            <w:tcW w:w="5118" w:type="dxa"/>
            <w:tcBorders>
              <w:top w:val="nil"/>
              <w:left w:val="nil"/>
              <w:bottom w:val="nil"/>
              <w:right w:val="nil"/>
            </w:tcBorders>
            <w:shd w:val="clear" w:color="auto" w:fill="auto"/>
            <w:noWrap/>
            <w:vAlign w:val="bottom"/>
            <w:hideMark/>
          </w:tcPr>
          <w:p w14:paraId="588B05D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CELLULOSE SYNTHASE INTERACTIVE 3</w:t>
            </w:r>
          </w:p>
        </w:tc>
        <w:tc>
          <w:tcPr>
            <w:tcW w:w="1072" w:type="dxa"/>
            <w:tcBorders>
              <w:top w:val="nil"/>
              <w:left w:val="nil"/>
              <w:bottom w:val="nil"/>
              <w:right w:val="nil"/>
            </w:tcBorders>
            <w:shd w:val="clear" w:color="auto" w:fill="auto"/>
            <w:noWrap/>
            <w:vAlign w:val="bottom"/>
            <w:hideMark/>
          </w:tcPr>
          <w:p w14:paraId="686BE1A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2,76</w:t>
            </w:r>
          </w:p>
        </w:tc>
        <w:tc>
          <w:tcPr>
            <w:tcW w:w="1078" w:type="dxa"/>
            <w:tcBorders>
              <w:top w:val="nil"/>
              <w:left w:val="nil"/>
              <w:bottom w:val="nil"/>
              <w:right w:val="nil"/>
            </w:tcBorders>
            <w:shd w:val="clear" w:color="auto" w:fill="auto"/>
            <w:noWrap/>
            <w:vAlign w:val="bottom"/>
            <w:hideMark/>
          </w:tcPr>
          <w:p w14:paraId="0DBD51C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1,23E-06</w:t>
            </w:r>
          </w:p>
        </w:tc>
      </w:tr>
      <w:tr w:rsidR="00976F9A" w:rsidRPr="003C6E6A" w14:paraId="74C7FD90" w14:textId="77777777" w:rsidTr="00137C73">
        <w:trPr>
          <w:trHeight w:val="300"/>
        </w:trPr>
        <w:tc>
          <w:tcPr>
            <w:tcW w:w="1829" w:type="dxa"/>
            <w:tcBorders>
              <w:top w:val="nil"/>
              <w:left w:val="nil"/>
              <w:bottom w:val="nil"/>
              <w:right w:val="nil"/>
            </w:tcBorders>
            <w:shd w:val="clear" w:color="auto" w:fill="auto"/>
            <w:noWrap/>
            <w:vAlign w:val="bottom"/>
            <w:hideMark/>
          </w:tcPr>
          <w:p w14:paraId="56FA66E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GHTP01013388.1</w:t>
            </w:r>
          </w:p>
        </w:tc>
        <w:tc>
          <w:tcPr>
            <w:tcW w:w="5118" w:type="dxa"/>
            <w:tcBorders>
              <w:top w:val="nil"/>
              <w:left w:val="nil"/>
              <w:bottom w:val="nil"/>
              <w:right w:val="nil"/>
            </w:tcBorders>
            <w:shd w:val="clear" w:color="auto" w:fill="auto"/>
            <w:noWrap/>
            <w:vAlign w:val="bottom"/>
            <w:hideMark/>
          </w:tcPr>
          <w:p w14:paraId="5F49A6F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alpha-galactosidase 3</w:t>
            </w:r>
          </w:p>
        </w:tc>
        <w:tc>
          <w:tcPr>
            <w:tcW w:w="1072" w:type="dxa"/>
            <w:tcBorders>
              <w:top w:val="nil"/>
              <w:left w:val="nil"/>
              <w:bottom w:val="nil"/>
              <w:right w:val="nil"/>
            </w:tcBorders>
            <w:shd w:val="clear" w:color="auto" w:fill="auto"/>
            <w:noWrap/>
            <w:vAlign w:val="bottom"/>
            <w:hideMark/>
          </w:tcPr>
          <w:p w14:paraId="279855A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w:t>
            </w:r>
          </w:p>
        </w:tc>
        <w:tc>
          <w:tcPr>
            <w:tcW w:w="1078" w:type="dxa"/>
            <w:tcBorders>
              <w:top w:val="nil"/>
              <w:left w:val="nil"/>
              <w:bottom w:val="nil"/>
              <w:right w:val="nil"/>
            </w:tcBorders>
            <w:shd w:val="clear" w:color="auto" w:fill="auto"/>
            <w:noWrap/>
            <w:vAlign w:val="bottom"/>
            <w:hideMark/>
          </w:tcPr>
          <w:p w14:paraId="1A1A0F4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5,41E-09</w:t>
            </w:r>
          </w:p>
        </w:tc>
      </w:tr>
      <w:tr w:rsidR="00976F9A" w:rsidRPr="003C6E6A" w14:paraId="52F67EE4" w14:textId="77777777" w:rsidTr="00137C73">
        <w:trPr>
          <w:trHeight w:val="300"/>
        </w:trPr>
        <w:tc>
          <w:tcPr>
            <w:tcW w:w="1829" w:type="dxa"/>
            <w:tcBorders>
              <w:top w:val="nil"/>
              <w:left w:val="nil"/>
              <w:bottom w:val="nil"/>
              <w:right w:val="nil"/>
            </w:tcBorders>
            <w:shd w:val="clear" w:color="auto" w:fill="auto"/>
            <w:noWrap/>
            <w:vAlign w:val="bottom"/>
            <w:hideMark/>
          </w:tcPr>
          <w:p w14:paraId="37576C0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GHTP01025288.1</w:t>
            </w:r>
          </w:p>
        </w:tc>
        <w:tc>
          <w:tcPr>
            <w:tcW w:w="5118" w:type="dxa"/>
            <w:tcBorders>
              <w:top w:val="nil"/>
              <w:left w:val="nil"/>
              <w:bottom w:val="nil"/>
              <w:right w:val="nil"/>
            </w:tcBorders>
            <w:shd w:val="clear" w:color="auto" w:fill="auto"/>
            <w:noWrap/>
            <w:vAlign w:val="bottom"/>
            <w:hideMark/>
          </w:tcPr>
          <w:p w14:paraId="2FD940E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leucine-rich repeat extensin-like protein 4</w:t>
            </w:r>
          </w:p>
        </w:tc>
        <w:tc>
          <w:tcPr>
            <w:tcW w:w="1072" w:type="dxa"/>
            <w:tcBorders>
              <w:top w:val="nil"/>
              <w:left w:val="nil"/>
              <w:bottom w:val="nil"/>
              <w:right w:val="nil"/>
            </w:tcBorders>
            <w:shd w:val="clear" w:color="auto" w:fill="auto"/>
            <w:noWrap/>
            <w:vAlign w:val="bottom"/>
            <w:hideMark/>
          </w:tcPr>
          <w:p w14:paraId="3C9BECB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5,75</w:t>
            </w:r>
          </w:p>
        </w:tc>
        <w:tc>
          <w:tcPr>
            <w:tcW w:w="1078" w:type="dxa"/>
            <w:tcBorders>
              <w:top w:val="nil"/>
              <w:left w:val="nil"/>
              <w:bottom w:val="nil"/>
              <w:right w:val="nil"/>
            </w:tcBorders>
            <w:shd w:val="clear" w:color="auto" w:fill="auto"/>
            <w:noWrap/>
            <w:vAlign w:val="bottom"/>
            <w:hideMark/>
          </w:tcPr>
          <w:p w14:paraId="44D5A3B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1FB5AEF5" w14:textId="77777777" w:rsidTr="00137C73">
        <w:trPr>
          <w:trHeight w:val="300"/>
        </w:trPr>
        <w:tc>
          <w:tcPr>
            <w:tcW w:w="1829" w:type="dxa"/>
            <w:tcBorders>
              <w:top w:val="nil"/>
              <w:left w:val="nil"/>
              <w:bottom w:val="nil"/>
              <w:right w:val="nil"/>
            </w:tcBorders>
            <w:shd w:val="clear" w:color="auto" w:fill="auto"/>
            <w:noWrap/>
            <w:vAlign w:val="bottom"/>
            <w:hideMark/>
          </w:tcPr>
          <w:p w14:paraId="556EE1B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GHTP01023810.1</w:t>
            </w:r>
          </w:p>
        </w:tc>
        <w:tc>
          <w:tcPr>
            <w:tcW w:w="5118" w:type="dxa"/>
            <w:tcBorders>
              <w:top w:val="nil"/>
              <w:left w:val="nil"/>
              <w:bottom w:val="nil"/>
              <w:right w:val="nil"/>
            </w:tcBorders>
            <w:shd w:val="clear" w:color="auto" w:fill="auto"/>
            <w:noWrap/>
            <w:vAlign w:val="bottom"/>
            <w:hideMark/>
          </w:tcPr>
          <w:p w14:paraId="19D72BF7"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probable xyloglucan endotransglucosylase/hydrolase protein 23</w:t>
            </w:r>
          </w:p>
        </w:tc>
        <w:tc>
          <w:tcPr>
            <w:tcW w:w="1072" w:type="dxa"/>
            <w:tcBorders>
              <w:top w:val="nil"/>
              <w:left w:val="nil"/>
              <w:bottom w:val="nil"/>
              <w:right w:val="nil"/>
            </w:tcBorders>
            <w:shd w:val="clear" w:color="auto" w:fill="auto"/>
            <w:noWrap/>
            <w:vAlign w:val="bottom"/>
            <w:hideMark/>
          </w:tcPr>
          <w:p w14:paraId="6EBE527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12,13</w:t>
            </w:r>
          </w:p>
        </w:tc>
        <w:tc>
          <w:tcPr>
            <w:tcW w:w="1078" w:type="dxa"/>
            <w:tcBorders>
              <w:top w:val="nil"/>
              <w:left w:val="nil"/>
              <w:bottom w:val="nil"/>
              <w:right w:val="nil"/>
            </w:tcBorders>
            <w:shd w:val="clear" w:color="auto" w:fill="auto"/>
            <w:noWrap/>
            <w:vAlign w:val="bottom"/>
            <w:hideMark/>
          </w:tcPr>
          <w:p w14:paraId="166E476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1A97D49A" w14:textId="77777777" w:rsidTr="00137C73">
        <w:trPr>
          <w:trHeight w:val="300"/>
        </w:trPr>
        <w:tc>
          <w:tcPr>
            <w:tcW w:w="1829" w:type="dxa"/>
            <w:tcBorders>
              <w:top w:val="nil"/>
              <w:left w:val="nil"/>
              <w:bottom w:val="nil"/>
              <w:right w:val="nil"/>
            </w:tcBorders>
            <w:shd w:val="clear" w:color="auto" w:fill="auto"/>
            <w:noWrap/>
            <w:vAlign w:val="bottom"/>
            <w:hideMark/>
          </w:tcPr>
          <w:p w14:paraId="1805A88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GHTP01027309.1</w:t>
            </w:r>
          </w:p>
        </w:tc>
        <w:tc>
          <w:tcPr>
            <w:tcW w:w="5118" w:type="dxa"/>
            <w:tcBorders>
              <w:top w:val="nil"/>
              <w:left w:val="nil"/>
              <w:bottom w:val="nil"/>
              <w:right w:val="nil"/>
            </w:tcBorders>
            <w:shd w:val="clear" w:color="auto" w:fill="auto"/>
            <w:noWrap/>
            <w:vAlign w:val="bottom"/>
            <w:hideMark/>
          </w:tcPr>
          <w:p w14:paraId="2C1DF28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xyloglucan 6-xylosyltransferase 5</w:t>
            </w:r>
          </w:p>
        </w:tc>
        <w:tc>
          <w:tcPr>
            <w:tcW w:w="1072" w:type="dxa"/>
            <w:tcBorders>
              <w:top w:val="nil"/>
              <w:left w:val="nil"/>
              <w:bottom w:val="nil"/>
              <w:right w:val="nil"/>
            </w:tcBorders>
            <w:shd w:val="clear" w:color="auto" w:fill="auto"/>
            <w:noWrap/>
            <w:vAlign w:val="bottom"/>
            <w:hideMark/>
          </w:tcPr>
          <w:p w14:paraId="13ED9EC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3,36</w:t>
            </w:r>
          </w:p>
        </w:tc>
        <w:tc>
          <w:tcPr>
            <w:tcW w:w="1078" w:type="dxa"/>
            <w:tcBorders>
              <w:top w:val="nil"/>
              <w:left w:val="nil"/>
              <w:bottom w:val="nil"/>
              <w:right w:val="nil"/>
            </w:tcBorders>
            <w:shd w:val="clear" w:color="auto" w:fill="auto"/>
            <w:noWrap/>
            <w:vAlign w:val="bottom"/>
            <w:hideMark/>
          </w:tcPr>
          <w:p w14:paraId="1DEFFBB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6,39E-11</w:t>
            </w:r>
          </w:p>
        </w:tc>
      </w:tr>
      <w:tr w:rsidR="00976F9A" w:rsidRPr="003C6E6A" w14:paraId="61910F79" w14:textId="77777777" w:rsidTr="00137C73">
        <w:trPr>
          <w:trHeight w:val="300"/>
        </w:trPr>
        <w:tc>
          <w:tcPr>
            <w:tcW w:w="1829" w:type="dxa"/>
            <w:tcBorders>
              <w:top w:val="nil"/>
              <w:left w:val="nil"/>
              <w:bottom w:val="nil"/>
              <w:right w:val="nil"/>
            </w:tcBorders>
            <w:shd w:val="clear" w:color="auto" w:fill="auto"/>
            <w:noWrap/>
            <w:vAlign w:val="bottom"/>
            <w:hideMark/>
          </w:tcPr>
          <w:p w14:paraId="4DC3D1D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GHTP01052309.1</w:t>
            </w:r>
          </w:p>
        </w:tc>
        <w:tc>
          <w:tcPr>
            <w:tcW w:w="5118" w:type="dxa"/>
            <w:tcBorders>
              <w:top w:val="nil"/>
              <w:left w:val="nil"/>
              <w:bottom w:val="nil"/>
              <w:right w:val="nil"/>
            </w:tcBorders>
            <w:shd w:val="clear" w:color="auto" w:fill="auto"/>
            <w:noWrap/>
            <w:vAlign w:val="bottom"/>
            <w:hideMark/>
          </w:tcPr>
          <w:p w14:paraId="6C56F4C8"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fasciclin-like arabinogalactan protein 13</w:t>
            </w:r>
          </w:p>
        </w:tc>
        <w:tc>
          <w:tcPr>
            <w:tcW w:w="1072" w:type="dxa"/>
            <w:tcBorders>
              <w:top w:val="nil"/>
              <w:left w:val="nil"/>
              <w:bottom w:val="nil"/>
              <w:right w:val="nil"/>
            </w:tcBorders>
            <w:shd w:val="clear" w:color="auto" w:fill="auto"/>
            <w:noWrap/>
            <w:vAlign w:val="bottom"/>
            <w:hideMark/>
          </w:tcPr>
          <w:p w14:paraId="5EF9934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3,08</w:t>
            </w:r>
          </w:p>
        </w:tc>
        <w:tc>
          <w:tcPr>
            <w:tcW w:w="1078" w:type="dxa"/>
            <w:tcBorders>
              <w:top w:val="nil"/>
              <w:left w:val="nil"/>
              <w:bottom w:val="nil"/>
              <w:right w:val="nil"/>
            </w:tcBorders>
            <w:shd w:val="clear" w:color="auto" w:fill="auto"/>
            <w:noWrap/>
            <w:vAlign w:val="bottom"/>
            <w:hideMark/>
          </w:tcPr>
          <w:p w14:paraId="2793863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7,81E-06</w:t>
            </w:r>
          </w:p>
        </w:tc>
      </w:tr>
      <w:tr w:rsidR="00976F9A" w:rsidRPr="003C6E6A" w14:paraId="49131952" w14:textId="77777777" w:rsidTr="00137C73">
        <w:trPr>
          <w:trHeight w:val="300"/>
        </w:trPr>
        <w:tc>
          <w:tcPr>
            <w:tcW w:w="1829" w:type="dxa"/>
            <w:tcBorders>
              <w:top w:val="nil"/>
              <w:left w:val="nil"/>
              <w:bottom w:val="nil"/>
              <w:right w:val="nil"/>
            </w:tcBorders>
            <w:shd w:val="clear" w:color="auto" w:fill="auto"/>
            <w:noWrap/>
            <w:vAlign w:val="bottom"/>
            <w:hideMark/>
          </w:tcPr>
          <w:p w14:paraId="150B7BD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GHTP01017503.1</w:t>
            </w:r>
          </w:p>
        </w:tc>
        <w:tc>
          <w:tcPr>
            <w:tcW w:w="5118" w:type="dxa"/>
            <w:tcBorders>
              <w:top w:val="nil"/>
              <w:left w:val="nil"/>
              <w:bottom w:val="nil"/>
              <w:right w:val="nil"/>
            </w:tcBorders>
            <w:shd w:val="clear" w:color="auto" w:fill="auto"/>
            <w:noWrap/>
            <w:vAlign w:val="bottom"/>
            <w:hideMark/>
          </w:tcPr>
          <w:p w14:paraId="749A834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heparanase-like protein 3</w:t>
            </w:r>
          </w:p>
        </w:tc>
        <w:tc>
          <w:tcPr>
            <w:tcW w:w="1072" w:type="dxa"/>
            <w:tcBorders>
              <w:top w:val="nil"/>
              <w:left w:val="nil"/>
              <w:bottom w:val="nil"/>
              <w:right w:val="nil"/>
            </w:tcBorders>
            <w:shd w:val="clear" w:color="auto" w:fill="auto"/>
            <w:noWrap/>
            <w:vAlign w:val="bottom"/>
            <w:hideMark/>
          </w:tcPr>
          <w:p w14:paraId="66AB200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10,11</w:t>
            </w:r>
          </w:p>
        </w:tc>
        <w:tc>
          <w:tcPr>
            <w:tcW w:w="1078" w:type="dxa"/>
            <w:tcBorders>
              <w:top w:val="nil"/>
              <w:left w:val="nil"/>
              <w:bottom w:val="nil"/>
              <w:right w:val="nil"/>
            </w:tcBorders>
            <w:shd w:val="clear" w:color="auto" w:fill="auto"/>
            <w:noWrap/>
            <w:vAlign w:val="bottom"/>
            <w:hideMark/>
          </w:tcPr>
          <w:p w14:paraId="4DF848F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1,19E-05</w:t>
            </w:r>
          </w:p>
        </w:tc>
      </w:tr>
      <w:tr w:rsidR="00976F9A" w:rsidRPr="003C6E6A" w14:paraId="60BA4929" w14:textId="77777777" w:rsidTr="00137C73">
        <w:trPr>
          <w:trHeight w:val="300"/>
        </w:trPr>
        <w:tc>
          <w:tcPr>
            <w:tcW w:w="1829" w:type="dxa"/>
            <w:tcBorders>
              <w:top w:val="nil"/>
              <w:left w:val="nil"/>
              <w:bottom w:val="nil"/>
              <w:right w:val="nil"/>
            </w:tcBorders>
            <w:shd w:val="clear" w:color="auto" w:fill="auto"/>
            <w:noWrap/>
            <w:vAlign w:val="bottom"/>
            <w:hideMark/>
          </w:tcPr>
          <w:p w14:paraId="7CBF3B7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GHTP01052507.1</w:t>
            </w:r>
          </w:p>
        </w:tc>
        <w:tc>
          <w:tcPr>
            <w:tcW w:w="5118" w:type="dxa"/>
            <w:tcBorders>
              <w:top w:val="nil"/>
              <w:left w:val="nil"/>
              <w:bottom w:val="nil"/>
              <w:right w:val="nil"/>
            </w:tcBorders>
            <w:shd w:val="clear" w:color="auto" w:fill="auto"/>
            <w:noWrap/>
            <w:vAlign w:val="bottom"/>
            <w:hideMark/>
          </w:tcPr>
          <w:p w14:paraId="4F59853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trichome birefringence-like 14</w:t>
            </w:r>
          </w:p>
        </w:tc>
        <w:tc>
          <w:tcPr>
            <w:tcW w:w="1072" w:type="dxa"/>
            <w:tcBorders>
              <w:top w:val="nil"/>
              <w:left w:val="nil"/>
              <w:bottom w:val="nil"/>
              <w:right w:val="nil"/>
            </w:tcBorders>
            <w:shd w:val="clear" w:color="auto" w:fill="auto"/>
            <w:noWrap/>
            <w:vAlign w:val="bottom"/>
            <w:hideMark/>
          </w:tcPr>
          <w:p w14:paraId="3859982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2,18</w:t>
            </w:r>
          </w:p>
        </w:tc>
        <w:tc>
          <w:tcPr>
            <w:tcW w:w="1078" w:type="dxa"/>
            <w:tcBorders>
              <w:top w:val="nil"/>
              <w:left w:val="nil"/>
              <w:bottom w:val="nil"/>
              <w:right w:val="nil"/>
            </w:tcBorders>
            <w:shd w:val="clear" w:color="auto" w:fill="auto"/>
            <w:noWrap/>
            <w:vAlign w:val="bottom"/>
            <w:hideMark/>
          </w:tcPr>
          <w:p w14:paraId="602E067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7,12E-04</w:t>
            </w:r>
          </w:p>
        </w:tc>
      </w:tr>
      <w:tr w:rsidR="00976F9A" w:rsidRPr="003C6E6A" w14:paraId="3467ED5B" w14:textId="77777777" w:rsidTr="00137C73">
        <w:trPr>
          <w:trHeight w:val="300"/>
        </w:trPr>
        <w:tc>
          <w:tcPr>
            <w:tcW w:w="1829" w:type="dxa"/>
            <w:tcBorders>
              <w:top w:val="nil"/>
              <w:left w:val="nil"/>
              <w:bottom w:val="nil"/>
              <w:right w:val="nil"/>
            </w:tcBorders>
            <w:shd w:val="clear" w:color="auto" w:fill="auto"/>
            <w:noWrap/>
            <w:vAlign w:val="bottom"/>
            <w:hideMark/>
          </w:tcPr>
          <w:p w14:paraId="65958C8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GHTP01052683.1</w:t>
            </w:r>
          </w:p>
        </w:tc>
        <w:tc>
          <w:tcPr>
            <w:tcW w:w="5118" w:type="dxa"/>
            <w:tcBorders>
              <w:top w:val="nil"/>
              <w:left w:val="nil"/>
              <w:bottom w:val="nil"/>
              <w:right w:val="nil"/>
            </w:tcBorders>
            <w:shd w:val="clear" w:color="auto" w:fill="auto"/>
            <w:noWrap/>
            <w:vAlign w:val="bottom"/>
            <w:hideMark/>
          </w:tcPr>
          <w:p w14:paraId="353BE5D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fasciclin-like arabinogalactan protein 13</w:t>
            </w:r>
          </w:p>
        </w:tc>
        <w:tc>
          <w:tcPr>
            <w:tcW w:w="1072" w:type="dxa"/>
            <w:tcBorders>
              <w:top w:val="nil"/>
              <w:left w:val="nil"/>
              <w:bottom w:val="nil"/>
              <w:right w:val="nil"/>
            </w:tcBorders>
            <w:shd w:val="clear" w:color="auto" w:fill="auto"/>
            <w:noWrap/>
            <w:vAlign w:val="bottom"/>
            <w:hideMark/>
          </w:tcPr>
          <w:p w14:paraId="55ED2CB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3,22</w:t>
            </w:r>
          </w:p>
        </w:tc>
        <w:tc>
          <w:tcPr>
            <w:tcW w:w="1078" w:type="dxa"/>
            <w:tcBorders>
              <w:top w:val="nil"/>
              <w:left w:val="nil"/>
              <w:bottom w:val="nil"/>
              <w:right w:val="nil"/>
            </w:tcBorders>
            <w:shd w:val="clear" w:color="auto" w:fill="auto"/>
            <w:noWrap/>
            <w:vAlign w:val="bottom"/>
            <w:hideMark/>
          </w:tcPr>
          <w:p w14:paraId="06D8560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3DFBB19" w14:textId="77777777" w:rsidTr="00137C73">
        <w:trPr>
          <w:trHeight w:val="300"/>
        </w:trPr>
        <w:tc>
          <w:tcPr>
            <w:tcW w:w="1829" w:type="dxa"/>
            <w:tcBorders>
              <w:top w:val="nil"/>
              <w:left w:val="nil"/>
              <w:bottom w:val="nil"/>
              <w:right w:val="nil"/>
            </w:tcBorders>
            <w:shd w:val="clear" w:color="auto" w:fill="auto"/>
            <w:noWrap/>
            <w:vAlign w:val="bottom"/>
            <w:hideMark/>
          </w:tcPr>
          <w:p w14:paraId="12098E1C"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GHTP01009509.1</w:t>
            </w:r>
          </w:p>
        </w:tc>
        <w:tc>
          <w:tcPr>
            <w:tcW w:w="5118" w:type="dxa"/>
            <w:tcBorders>
              <w:top w:val="nil"/>
              <w:left w:val="nil"/>
              <w:bottom w:val="nil"/>
              <w:right w:val="nil"/>
            </w:tcBorders>
            <w:shd w:val="clear" w:color="auto" w:fill="auto"/>
            <w:noWrap/>
            <w:vAlign w:val="bottom"/>
            <w:hideMark/>
          </w:tcPr>
          <w:p w14:paraId="139D77A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galacturonosyltransferase 9</w:t>
            </w:r>
          </w:p>
        </w:tc>
        <w:tc>
          <w:tcPr>
            <w:tcW w:w="1072" w:type="dxa"/>
            <w:tcBorders>
              <w:top w:val="nil"/>
              <w:left w:val="nil"/>
              <w:bottom w:val="nil"/>
              <w:right w:val="nil"/>
            </w:tcBorders>
            <w:shd w:val="clear" w:color="auto" w:fill="auto"/>
            <w:noWrap/>
            <w:vAlign w:val="bottom"/>
            <w:hideMark/>
          </w:tcPr>
          <w:p w14:paraId="1B0507D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2,64</w:t>
            </w:r>
          </w:p>
        </w:tc>
        <w:tc>
          <w:tcPr>
            <w:tcW w:w="1078" w:type="dxa"/>
            <w:tcBorders>
              <w:top w:val="nil"/>
              <w:left w:val="nil"/>
              <w:bottom w:val="nil"/>
              <w:right w:val="nil"/>
            </w:tcBorders>
            <w:shd w:val="clear" w:color="auto" w:fill="auto"/>
            <w:noWrap/>
            <w:vAlign w:val="bottom"/>
            <w:hideMark/>
          </w:tcPr>
          <w:p w14:paraId="2B0A440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1,45E-08</w:t>
            </w:r>
          </w:p>
        </w:tc>
      </w:tr>
      <w:tr w:rsidR="00976F9A" w:rsidRPr="003C6E6A" w14:paraId="1E2A6E6E" w14:textId="77777777" w:rsidTr="00137C73">
        <w:trPr>
          <w:trHeight w:val="300"/>
        </w:trPr>
        <w:tc>
          <w:tcPr>
            <w:tcW w:w="1829" w:type="dxa"/>
            <w:tcBorders>
              <w:top w:val="nil"/>
              <w:left w:val="nil"/>
              <w:bottom w:val="nil"/>
              <w:right w:val="nil"/>
            </w:tcBorders>
            <w:shd w:val="clear" w:color="auto" w:fill="auto"/>
            <w:noWrap/>
            <w:vAlign w:val="bottom"/>
            <w:hideMark/>
          </w:tcPr>
          <w:p w14:paraId="791974A9"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GHTP01006580.1</w:t>
            </w:r>
          </w:p>
        </w:tc>
        <w:tc>
          <w:tcPr>
            <w:tcW w:w="5118" w:type="dxa"/>
            <w:tcBorders>
              <w:top w:val="nil"/>
              <w:left w:val="nil"/>
              <w:bottom w:val="nil"/>
              <w:right w:val="nil"/>
            </w:tcBorders>
            <w:shd w:val="clear" w:color="auto" w:fill="auto"/>
            <w:noWrap/>
            <w:vAlign w:val="bottom"/>
            <w:hideMark/>
          </w:tcPr>
          <w:p w14:paraId="609D7BA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galacturonosyltransferase 9</w:t>
            </w:r>
          </w:p>
        </w:tc>
        <w:tc>
          <w:tcPr>
            <w:tcW w:w="1072" w:type="dxa"/>
            <w:tcBorders>
              <w:top w:val="nil"/>
              <w:left w:val="nil"/>
              <w:bottom w:val="nil"/>
              <w:right w:val="nil"/>
            </w:tcBorders>
            <w:shd w:val="clear" w:color="auto" w:fill="auto"/>
            <w:noWrap/>
            <w:vAlign w:val="bottom"/>
            <w:hideMark/>
          </w:tcPr>
          <w:p w14:paraId="149D335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5,29</w:t>
            </w:r>
          </w:p>
        </w:tc>
        <w:tc>
          <w:tcPr>
            <w:tcW w:w="1078" w:type="dxa"/>
            <w:tcBorders>
              <w:top w:val="nil"/>
              <w:left w:val="nil"/>
              <w:bottom w:val="nil"/>
              <w:right w:val="nil"/>
            </w:tcBorders>
            <w:shd w:val="clear" w:color="auto" w:fill="auto"/>
            <w:noWrap/>
            <w:vAlign w:val="bottom"/>
            <w:hideMark/>
          </w:tcPr>
          <w:p w14:paraId="6DC79EF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5,88E-09</w:t>
            </w:r>
          </w:p>
        </w:tc>
      </w:tr>
      <w:tr w:rsidR="00976F9A" w:rsidRPr="003C6E6A" w14:paraId="1E761106" w14:textId="77777777" w:rsidTr="00137C73">
        <w:trPr>
          <w:trHeight w:val="300"/>
        </w:trPr>
        <w:tc>
          <w:tcPr>
            <w:tcW w:w="1829" w:type="dxa"/>
            <w:tcBorders>
              <w:top w:val="nil"/>
              <w:left w:val="nil"/>
              <w:bottom w:val="nil"/>
              <w:right w:val="nil"/>
            </w:tcBorders>
            <w:shd w:val="clear" w:color="auto" w:fill="auto"/>
            <w:noWrap/>
            <w:vAlign w:val="bottom"/>
            <w:hideMark/>
          </w:tcPr>
          <w:p w14:paraId="5CDB3FC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lastRenderedPageBreak/>
              <w:t>GHTP01014344.1</w:t>
            </w:r>
          </w:p>
        </w:tc>
        <w:tc>
          <w:tcPr>
            <w:tcW w:w="5118" w:type="dxa"/>
            <w:tcBorders>
              <w:top w:val="nil"/>
              <w:left w:val="nil"/>
              <w:bottom w:val="nil"/>
              <w:right w:val="nil"/>
            </w:tcBorders>
            <w:shd w:val="clear" w:color="auto" w:fill="auto"/>
            <w:noWrap/>
            <w:vAlign w:val="bottom"/>
            <w:hideMark/>
          </w:tcPr>
          <w:p w14:paraId="622BDDD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REDUCED WALL ACETYLATION 3-like</w:t>
            </w:r>
          </w:p>
        </w:tc>
        <w:tc>
          <w:tcPr>
            <w:tcW w:w="1072" w:type="dxa"/>
            <w:tcBorders>
              <w:top w:val="nil"/>
              <w:left w:val="nil"/>
              <w:bottom w:val="nil"/>
              <w:right w:val="nil"/>
            </w:tcBorders>
            <w:shd w:val="clear" w:color="auto" w:fill="auto"/>
            <w:noWrap/>
            <w:vAlign w:val="bottom"/>
            <w:hideMark/>
          </w:tcPr>
          <w:p w14:paraId="47EA3B5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3,27</w:t>
            </w:r>
          </w:p>
        </w:tc>
        <w:tc>
          <w:tcPr>
            <w:tcW w:w="1078" w:type="dxa"/>
            <w:tcBorders>
              <w:top w:val="nil"/>
              <w:left w:val="nil"/>
              <w:bottom w:val="nil"/>
              <w:right w:val="nil"/>
            </w:tcBorders>
            <w:shd w:val="clear" w:color="auto" w:fill="auto"/>
            <w:noWrap/>
            <w:vAlign w:val="bottom"/>
            <w:hideMark/>
          </w:tcPr>
          <w:p w14:paraId="7FF2BE2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2,63E-07</w:t>
            </w:r>
          </w:p>
        </w:tc>
      </w:tr>
      <w:tr w:rsidR="00976F9A" w:rsidRPr="003C6E6A" w14:paraId="18041B14" w14:textId="77777777" w:rsidTr="00137C73">
        <w:trPr>
          <w:trHeight w:val="300"/>
        </w:trPr>
        <w:tc>
          <w:tcPr>
            <w:tcW w:w="1829" w:type="dxa"/>
            <w:tcBorders>
              <w:top w:val="nil"/>
              <w:left w:val="nil"/>
              <w:bottom w:val="nil"/>
              <w:right w:val="nil"/>
            </w:tcBorders>
            <w:shd w:val="clear" w:color="auto" w:fill="auto"/>
            <w:noWrap/>
            <w:vAlign w:val="bottom"/>
            <w:hideMark/>
          </w:tcPr>
          <w:p w14:paraId="3277DCD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GHTP01014345.1</w:t>
            </w:r>
          </w:p>
        </w:tc>
        <w:tc>
          <w:tcPr>
            <w:tcW w:w="5118" w:type="dxa"/>
            <w:tcBorders>
              <w:top w:val="nil"/>
              <w:left w:val="nil"/>
              <w:bottom w:val="nil"/>
              <w:right w:val="nil"/>
            </w:tcBorders>
            <w:shd w:val="clear" w:color="auto" w:fill="auto"/>
            <w:noWrap/>
            <w:vAlign w:val="bottom"/>
            <w:hideMark/>
          </w:tcPr>
          <w:p w14:paraId="3B5FC66C"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REDUCED WALL ACETYLATION 3-like</w:t>
            </w:r>
          </w:p>
        </w:tc>
        <w:tc>
          <w:tcPr>
            <w:tcW w:w="1072" w:type="dxa"/>
            <w:tcBorders>
              <w:top w:val="nil"/>
              <w:left w:val="nil"/>
              <w:bottom w:val="nil"/>
              <w:right w:val="nil"/>
            </w:tcBorders>
            <w:shd w:val="clear" w:color="auto" w:fill="auto"/>
            <w:noWrap/>
            <w:vAlign w:val="bottom"/>
            <w:hideMark/>
          </w:tcPr>
          <w:p w14:paraId="644BFE6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2,98</w:t>
            </w:r>
          </w:p>
        </w:tc>
        <w:tc>
          <w:tcPr>
            <w:tcW w:w="1078" w:type="dxa"/>
            <w:tcBorders>
              <w:top w:val="nil"/>
              <w:left w:val="nil"/>
              <w:bottom w:val="nil"/>
              <w:right w:val="nil"/>
            </w:tcBorders>
            <w:shd w:val="clear" w:color="auto" w:fill="auto"/>
            <w:noWrap/>
            <w:vAlign w:val="bottom"/>
            <w:hideMark/>
          </w:tcPr>
          <w:p w14:paraId="526C18E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430EB52" w14:textId="77777777" w:rsidTr="00137C73">
        <w:trPr>
          <w:trHeight w:val="300"/>
        </w:trPr>
        <w:tc>
          <w:tcPr>
            <w:tcW w:w="1829" w:type="dxa"/>
            <w:tcBorders>
              <w:top w:val="nil"/>
              <w:left w:val="nil"/>
              <w:bottom w:val="nil"/>
              <w:right w:val="nil"/>
            </w:tcBorders>
            <w:shd w:val="clear" w:color="auto" w:fill="auto"/>
            <w:noWrap/>
            <w:vAlign w:val="bottom"/>
            <w:hideMark/>
          </w:tcPr>
          <w:p w14:paraId="708F9AD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GHTP01053036.1</w:t>
            </w:r>
          </w:p>
        </w:tc>
        <w:tc>
          <w:tcPr>
            <w:tcW w:w="5118" w:type="dxa"/>
            <w:tcBorders>
              <w:top w:val="nil"/>
              <w:left w:val="nil"/>
              <w:bottom w:val="nil"/>
              <w:right w:val="nil"/>
            </w:tcBorders>
            <w:shd w:val="clear" w:color="auto" w:fill="auto"/>
            <w:noWrap/>
            <w:vAlign w:val="bottom"/>
            <w:hideMark/>
          </w:tcPr>
          <w:p w14:paraId="50341C5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expansin-like A1</w:t>
            </w:r>
          </w:p>
        </w:tc>
        <w:tc>
          <w:tcPr>
            <w:tcW w:w="1072" w:type="dxa"/>
            <w:tcBorders>
              <w:top w:val="nil"/>
              <w:left w:val="nil"/>
              <w:bottom w:val="nil"/>
              <w:right w:val="nil"/>
            </w:tcBorders>
            <w:shd w:val="clear" w:color="auto" w:fill="auto"/>
            <w:noWrap/>
            <w:vAlign w:val="bottom"/>
            <w:hideMark/>
          </w:tcPr>
          <w:p w14:paraId="7A31427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w:t>
            </w:r>
          </w:p>
        </w:tc>
        <w:tc>
          <w:tcPr>
            <w:tcW w:w="1078" w:type="dxa"/>
            <w:tcBorders>
              <w:top w:val="nil"/>
              <w:left w:val="nil"/>
              <w:bottom w:val="nil"/>
              <w:right w:val="nil"/>
            </w:tcBorders>
            <w:shd w:val="clear" w:color="auto" w:fill="auto"/>
            <w:noWrap/>
            <w:vAlign w:val="bottom"/>
            <w:hideMark/>
          </w:tcPr>
          <w:p w14:paraId="4ED1081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1,88E-08</w:t>
            </w:r>
          </w:p>
        </w:tc>
      </w:tr>
      <w:tr w:rsidR="00976F9A" w:rsidRPr="003C6E6A" w14:paraId="4093BEA3" w14:textId="77777777" w:rsidTr="00137C73">
        <w:trPr>
          <w:trHeight w:val="300"/>
        </w:trPr>
        <w:tc>
          <w:tcPr>
            <w:tcW w:w="1829" w:type="dxa"/>
            <w:tcBorders>
              <w:top w:val="nil"/>
              <w:left w:val="nil"/>
              <w:bottom w:val="nil"/>
              <w:right w:val="nil"/>
            </w:tcBorders>
            <w:shd w:val="clear" w:color="auto" w:fill="auto"/>
            <w:noWrap/>
            <w:vAlign w:val="bottom"/>
            <w:hideMark/>
          </w:tcPr>
          <w:p w14:paraId="23C077C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GHTP01007505.1</w:t>
            </w:r>
          </w:p>
        </w:tc>
        <w:tc>
          <w:tcPr>
            <w:tcW w:w="5118" w:type="dxa"/>
            <w:tcBorders>
              <w:top w:val="nil"/>
              <w:left w:val="nil"/>
              <w:bottom w:val="nil"/>
              <w:right w:val="nil"/>
            </w:tcBorders>
            <w:shd w:val="clear" w:color="auto" w:fill="auto"/>
            <w:noWrap/>
            <w:vAlign w:val="bottom"/>
            <w:hideMark/>
          </w:tcPr>
          <w:p w14:paraId="29BF5EE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synthase-like protein D3</w:t>
            </w:r>
          </w:p>
        </w:tc>
        <w:tc>
          <w:tcPr>
            <w:tcW w:w="1072" w:type="dxa"/>
            <w:tcBorders>
              <w:top w:val="nil"/>
              <w:left w:val="nil"/>
              <w:bottom w:val="nil"/>
              <w:right w:val="nil"/>
            </w:tcBorders>
            <w:shd w:val="clear" w:color="auto" w:fill="auto"/>
            <w:noWrap/>
            <w:vAlign w:val="bottom"/>
            <w:hideMark/>
          </w:tcPr>
          <w:p w14:paraId="2DA9002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2,73</w:t>
            </w:r>
          </w:p>
        </w:tc>
        <w:tc>
          <w:tcPr>
            <w:tcW w:w="1078" w:type="dxa"/>
            <w:tcBorders>
              <w:top w:val="nil"/>
              <w:left w:val="nil"/>
              <w:bottom w:val="nil"/>
              <w:right w:val="nil"/>
            </w:tcBorders>
            <w:shd w:val="clear" w:color="auto" w:fill="auto"/>
            <w:noWrap/>
            <w:vAlign w:val="bottom"/>
            <w:hideMark/>
          </w:tcPr>
          <w:p w14:paraId="4777235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2,66E-04</w:t>
            </w:r>
          </w:p>
        </w:tc>
      </w:tr>
      <w:tr w:rsidR="00976F9A" w:rsidRPr="003C6E6A" w14:paraId="0FD9E45C" w14:textId="77777777" w:rsidTr="00137C73">
        <w:trPr>
          <w:trHeight w:val="300"/>
        </w:trPr>
        <w:tc>
          <w:tcPr>
            <w:tcW w:w="1829" w:type="dxa"/>
            <w:tcBorders>
              <w:top w:val="nil"/>
              <w:left w:val="nil"/>
              <w:bottom w:val="nil"/>
              <w:right w:val="nil"/>
            </w:tcBorders>
            <w:shd w:val="clear" w:color="auto" w:fill="auto"/>
            <w:noWrap/>
            <w:vAlign w:val="bottom"/>
            <w:hideMark/>
          </w:tcPr>
          <w:p w14:paraId="7F053A9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GHTP01055160.1</w:t>
            </w:r>
          </w:p>
        </w:tc>
        <w:tc>
          <w:tcPr>
            <w:tcW w:w="5118" w:type="dxa"/>
            <w:tcBorders>
              <w:top w:val="nil"/>
              <w:left w:val="nil"/>
              <w:bottom w:val="nil"/>
              <w:right w:val="nil"/>
            </w:tcBorders>
            <w:shd w:val="clear" w:color="auto" w:fill="auto"/>
            <w:noWrap/>
            <w:vAlign w:val="bottom"/>
            <w:hideMark/>
          </w:tcPr>
          <w:p w14:paraId="06A6C39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COBRA-like protein 1</w:t>
            </w:r>
          </w:p>
        </w:tc>
        <w:tc>
          <w:tcPr>
            <w:tcW w:w="1072" w:type="dxa"/>
            <w:tcBorders>
              <w:top w:val="nil"/>
              <w:left w:val="nil"/>
              <w:bottom w:val="nil"/>
              <w:right w:val="nil"/>
            </w:tcBorders>
            <w:shd w:val="clear" w:color="auto" w:fill="auto"/>
            <w:noWrap/>
            <w:vAlign w:val="bottom"/>
            <w:hideMark/>
          </w:tcPr>
          <w:p w14:paraId="46A9A1C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9,09</w:t>
            </w:r>
          </w:p>
        </w:tc>
        <w:tc>
          <w:tcPr>
            <w:tcW w:w="1078" w:type="dxa"/>
            <w:tcBorders>
              <w:top w:val="nil"/>
              <w:left w:val="nil"/>
              <w:bottom w:val="nil"/>
              <w:right w:val="nil"/>
            </w:tcBorders>
            <w:shd w:val="clear" w:color="auto" w:fill="auto"/>
            <w:noWrap/>
            <w:vAlign w:val="bottom"/>
            <w:hideMark/>
          </w:tcPr>
          <w:p w14:paraId="74AF9AFD"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22F99F15" w14:textId="77777777" w:rsidTr="00137C73">
        <w:trPr>
          <w:trHeight w:val="300"/>
        </w:trPr>
        <w:tc>
          <w:tcPr>
            <w:tcW w:w="1829" w:type="dxa"/>
            <w:tcBorders>
              <w:top w:val="nil"/>
              <w:left w:val="nil"/>
              <w:bottom w:val="nil"/>
              <w:right w:val="nil"/>
            </w:tcBorders>
            <w:shd w:val="clear" w:color="auto" w:fill="auto"/>
            <w:noWrap/>
            <w:vAlign w:val="bottom"/>
            <w:hideMark/>
          </w:tcPr>
          <w:p w14:paraId="351A480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GHTP01055404.1</w:t>
            </w:r>
          </w:p>
        </w:tc>
        <w:tc>
          <w:tcPr>
            <w:tcW w:w="5118" w:type="dxa"/>
            <w:tcBorders>
              <w:top w:val="nil"/>
              <w:left w:val="nil"/>
              <w:bottom w:val="nil"/>
              <w:right w:val="nil"/>
            </w:tcBorders>
            <w:shd w:val="clear" w:color="auto" w:fill="auto"/>
            <w:noWrap/>
            <w:vAlign w:val="bottom"/>
            <w:hideMark/>
          </w:tcPr>
          <w:p w14:paraId="4C4B287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putative germin-like protein 2-1</w:t>
            </w:r>
          </w:p>
        </w:tc>
        <w:tc>
          <w:tcPr>
            <w:tcW w:w="1072" w:type="dxa"/>
            <w:tcBorders>
              <w:top w:val="nil"/>
              <w:left w:val="nil"/>
              <w:bottom w:val="nil"/>
              <w:right w:val="nil"/>
            </w:tcBorders>
            <w:shd w:val="clear" w:color="auto" w:fill="auto"/>
            <w:noWrap/>
            <w:vAlign w:val="bottom"/>
            <w:hideMark/>
          </w:tcPr>
          <w:p w14:paraId="7A5D105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7,82</w:t>
            </w:r>
          </w:p>
        </w:tc>
        <w:tc>
          <w:tcPr>
            <w:tcW w:w="1078" w:type="dxa"/>
            <w:tcBorders>
              <w:top w:val="nil"/>
              <w:left w:val="nil"/>
              <w:bottom w:val="nil"/>
              <w:right w:val="nil"/>
            </w:tcBorders>
            <w:shd w:val="clear" w:color="auto" w:fill="auto"/>
            <w:noWrap/>
            <w:vAlign w:val="bottom"/>
            <w:hideMark/>
          </w:tcPr>
          <w:p w14:paraId="5F49882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21DEAAB2" w14:textId="77777777" w:rsidTr="00137C73">
        <w:trPr>
          <w:trHeight w:val="300"/>
        </w:trPr>
        <w:tc>
          <w:tcPr>
            <w:tcW w:w="1829" w:type="dxa"/>
            <w:tcBorders>
              <w:top w:val="nil"/>
              <w:left w:val="nil"/>
              <w:bottom w:val="nil"/>
              <w:right w:val="nil"/>
            </w:tcBorders>
            <w:shd w:val="clear" w:color="auto" w:fill="auto"/>
            <w:noWrap/>
            <w:vAlign w:val="bottom"/>
            <w:hideMark/>
          </w:tcPr>
          <w:p w14:paraId="5D58AAB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GHTP01056154.1</w:t>
            </w:r>
          </w:p>
        </w:tc>
        <w:tc>
          <w:tcPr>
            <w:tcW w:w="5118" w:type="dxa"/>
            <w:tcBorders>
              <w:top w:val="nil"/>
              <w:left w:val="nil"/>
              <w:bottom w:val="nil"/>
              <w:right w:val="nil"/>
            </w:tcBorders>
            <w:shd w:val="clear" w:color="auto" w:fill="auto"/>
            <w:noWrap/>
            <w:vAlign w:val="bottom"/>
            <w:hideMark/>
          </w:tcPr>
          <w:p w14:paraId="2D9A104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xyloglucan glycosyltransferase 9</w:t>
            </w:r>
          </w:p>
        </w:tc>
        <w:tc>
          <w:tcPr>
            <w:tcW w:w="1072" w:type="dxa"/>
            <w:tcBorders>
              <w:top w:val="nil"/>
              <w:left w:val="nil"/>
              <w:bottom w:val="nil"/>
              <w:right w:val="nil"/>
            </w:tcBorders>
            <w:shd w:val="clear" w:color="auto" w:fill="auto"/>
            <w:noWrap/>
            <w:vAlign w:val="bottom"/>
            <w:hideMark/>
          </w:tcPr>
          <w:p w14:paraId="0A6EB5C2"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2,86</w:t>
            </w:r>
          </w:p>
        </w:tc>
        <w:tc>
          <w:tcPr>
            <w:tcW w:w="1078" w:type="dxa"/>
            <w:tcBorders>
              <w:top w:val="nil"/>
              <w:left w:val="nil"/>
              <w:bottom w:val="nil"/>
              <w:right w:val="nil"/>
            </w:tcBorders>
            <w:shd w:val="clear" w:color="auto" w:fill="auto"/>
            <w:noWrap/>
            <w:vAlign w:val="bottom"/>
            <w:hideMark/>
          </w:tcPr>
          <w:p w14:paraId="543F77A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2,47E-04</w:t>
            </w:r>
          </w:p>
        </w:tc>
      </w:tr>
      <w:tr w:rsidR="00976F9A" w:rsidRPr="003C6E6A" w14:paraId="7BE85690" w14:textId="77777777" w:rsidTr="00137C73">
        <w:trPr>
          <w:trHeight w:val="300"/>
        </w:trPr>
        <w:tc>
          <w:tcPr>
            <w:tcW w:w="1829" w:type="dxa"/>
            <w:tcBorders>
              <w:top w:val="nil"/>
              <w:left w:val="nil"/>
              <w:bottom w:val="nil"/>
              <w:right w:val="nil"/>
            </w:tcBorders>
            <w:shd w:val="clear" w:color="auto" w:fill="auto"/>
            <w:noWrap/>
            <w:vAlign w:val="bottom"/>
            <w:hideMark/>
          </w:tcPr>
          <w:p w14:paraId="764744C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GHTP01023806.1</w:t>
            </w:r>
          </w:p>
        </w:tc>
        <w:tc>
          <w:tcPr>
            <w:tcW w:w="5118" w:type="dxa"/>
            <w:tcBorders>
              <w:top w:val="nil"/>
              <w:left w:val="nil"/>
              <w:bottom w:val="nil"/>
              <w:right w:val="nil"/>
            </w:tcBorders>
            <w:shd w:val="clear" w:color="auto" w:fill="auto"/>
            <w:noWrap/>
            <w:vAlign w:val="bottom"/>
            <w:hideMark/>
          </w:tcPr>
          <w:p w14:paraId="27259501"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probable xyloglucan endotransglucosylase/hydrolase protein 32</w:t>
            </w:r>
          </w:p>
        </w:tc>
        <w:tc>
          <w:tcPr>
            <w:tcW w:w="1072" w:type="dxa"/>
            <w:tcBorders>
              <w:top w:val="nil"/>
              <w:left w:val="nil"/>
              <w:bottom w:val="nil"/>
              <w:right w:val="nil"/>
            </w:tcBorders>
            <w:shd w:val="clear" w:color="auto" w:fill="auto"/>
            <w:noWrap/>
            <w:vAlign w:val="bottom"/>
            <w:hideMark/>
          </w:tcPr>
          <w:p w14:paraId="67D208A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2,41</w:t>
            </w:r>
          </w:p>
        </w:tc>
        <w:tc>
          <w:tcPr>
            <w:tcW w:w="1078" w:type="dxa"/>
            <w:tcBorders>
              <w:top w:val="nil"/>
              <w:left w:val="nil"/>
              <w:bottom w:val="nil"/>
              <w:right w:val="nil"/>
            </w:tcBorders>
            <w:shd w:val="clear" w:color="auto" w:fill="auto"/>
            <w:noWrap/>
            <w:vAlign w:val="bottom"/>
            <w:hideMark/>
          </w:tcPr>
          <w:p w14:paraId="7FA1C3F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4,05E-04</w:t>
            </w:r>
          </w:p>
        </w:tc>
      </w:tr>
      <w:tr w:rsidR="00976F9A" w:rsidRPr="003C6E6A" w14:paraId="02438B78" w14:textId="77777777" w:rsidTr="00137C73">
        <w:trPr>
          <w:trHeight w:val="300"/>
        </w:trPr>
        <w:tc>
          <w:tcPr>
            <w:tcW w:w="1829" w:type="dxa"/>
            <w:tcBorders>
              <w:top w:val="nil"/>
              <w:left w:val="nil"/>
              <w:bottom w:val="nil"/>
              <w:right w:val="nil"/>
            </w:tcBorders>
            <w:shd w:val="clear" w:color="auto" w:fill="auto"/>
            <w:noWrap/>
            <w:vAlign w:val="bottom"/>
            <w:hideMark/>
          </w:tcPr>
          <w:p w14:paraId="1B4DBF3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GHTP01017567.1</w:t>
            </w:r>
          </w:p>
        </w:tc>
        <w:tc>
          <w:tcPr>
            <w:tcW w:w="5118" w:type="dxa"/>
            <w:tcBorders>
              <w:top w:val="nil"/>
              <w:left w:val="nil"/>
              <w:bottom w:val="nil"/>
              <w:right w:val="nil"/>
            </w:tcBorders>
            <w:shd w:val="clear" w:color="auto" w:fill="auto"/>
            <w:noWrap/>
            <w:vAlign w:val="bottom"/>
            <w:hideMark/>
          </w:tcPr>
          <w:p w14:paraId="10AC451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synthase-like protein D3</w:t>
            </w:r>
          </w:p>
        </w:tc>
        <w:tc>
          <w:tcPr>
            <w:tcW w:w="1072" w:type="dxa"/>
            <w:tcBorders>
              <w:top w:val="nil"/>
              <w:left w:val="nil"/>
              <w:bottom w:val="nil"/>
              <w:right w:val="nil"/>
            </w:tcBorders>
            <w:shd w:val="clear" w:color="auto" w:fill="auto"/>
            <w:noWrap/>
            <w:vAlign w:val="bottom"/>
            <w:hideMark/>
          </w:tcPr>
          <w:p w14:paraId="3BE2729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2,34</w:t>
            </w:r>
          </w:p>
        </w:tc>
        <w:tc>
          <w:tcPr>
            <w:tcW w:w="1078" w:type="dxa"/>
            <w:tcBorders>
              <w:top w:val="nil"/>
              <w:left w:val="nil"/>
              <w:bottom w:val="nil"/>
              <w:right w:val="nil"/>
            </w:tcBorders>
            <w:shd w:val="clear" w:color="auto" w:fill="auto"/>
            <w:noWrap/>
            <w:vAlign w:val="bottom"/>
            <w:hideMark/>
          </w:tcPr>
          <w:p w14:paraId="79530DC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5,14E-12</w:t>
            </w:r>
          </w:p>
        </w:tc>
      </w:tr>
      <w:tr w:rsidR="00976F9A" w:rsidRPr="003C6E6A" w14:paraId="399A6755" w14:textId="77777777" w:rsidTr="00137C73">
        <w:trPr>
          <w:trHeight w:val="300"/>
        </w:trPr>
        <w:tc>
          <w:tcPr>
            <w:tcW w:w="1829" w:type="dxa"/>
            <w:tcBorders>
              <w:top w:val="nil"/>
              <w:left w:val="nil"/>
              <w:bottom w:val="nil"/>
              <w:right w:val="nil"/>
            </w:tcBorders>
            <w:shd w:val="clear" w:color="auto" w:fill="auto"/>
            <w:noWrap/>
            <w:vAlign w:val="bottom"/>
            <w:hideMark/>
          </w:tcPr>
          <w:p w14:paraId="744A32D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GHTP01018239.1</w:t>
            </w:r>
          </w:p>
        </w:tc>
        <w:tc>
          <w:tcPr>
            <w:tcW w:w="5118" w:type="dxa"/>
            <w:tcBorders>
              <w:top w:val="nil"/>
              <w:left w:val="nil"/>
              <w:bottom w:val="nil"/>
              <w:right w:val="nil"/>
            </w:tcBorders>
            <w:shd w:val="clear" w:color="auto" w:fill="auto"/>
            <w:noWrap/>
            <w:vAlign w:val="bottom"/>
            <w:hideMark/>
          </w:tcPr>
          <w:p w14:paraId="5D8E31E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methyltransferase PMT13</w:t>
            </w:r>
          </w:p>
        </w:tc>
        <w:tc>
          <w:tcPr>
            <w:tcW w:w="1072" w:type="dxa"/>
            <w:tcBorders>
              <w:top w:val="nil"/>
              <w:left w:val="nil"/>
              <w:bottom w:val="nil"/>
              <w:right w:val="nil"/>
            </w:tcBorders>
            <w:shd w:val="clear" w:color="auto" w:fill="auto"/>
            <w:noWrap/>
            <w:vAlign w:val="bottom"/>
            <w:hideMark/>
          </w:tcPr>
          <w:p w14:paraId="331E931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2,06</w:t>
            </w:r>
          </w:p>
        </w:tc>
        <w:tc>
          <w:tcPr>
            <w:tcW w:w="1078" w:type="dxa"/>
            <w:tcBorders>
              <w:top w:val="nil"/>
              <w:left w:val="nil"/>
              <w:bottom w:val="nil"/>
              <w:right w:val="nil"/>
            </w:tcBorders>
            <w:shd w:val="clear" w:color="auto" w:fill="auto"/>
            <w:noWrap/>
            <w:vAlign w:val="bottom"/>
            <w:hideMark/>
          </w:tcPr>
          <w:p w14:paraId="36FD971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1,36E-06</w:t>
            </w:r>
          </w:p>
        </w:tc>
      </w:tr>
      <w:tr w:rsidR="00976F9A" w:rsidRPr="003C6E6A" w14:paraId="400D1819" w14:textId="77777777" w:rsidTr="00137C73">
        <w:trPr>
          <w:trHeight w:val="300"/>
        </w:trPr>
        <w:tc>
          <w:tcPr>
            <w:tcW w:w="1829" w:type="dxa"/>
            <w:tcBorders>
              <w:top w:val="nil"/>
              <w:left w:val="nil"/>
              <w:bottom w:val="nil"/>
              <w:right w:val="nil"/>
            </w:tcBorders>
            <w:shd w:val="clear" w:color="auto" w:fill="auto"/>
            <w:noWrap/>
            <w:vAlign w:val="bottom"/>
            <w:hideMark/>
          </w:tcPr>
          <w:p w14:paraId="737B0C2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GHTP01006742.1</w:t>
            </w:r>
          </w:p>
        </w:tc>
        <w:tc>
          <w:tcPr>
            <w:tcW w:w="5118" w:type="dxa"/>
            <w:tcBorders>
              <w:top w:val="nil"/>
              <w:left w:val="nil"/>
              <w:bottom w:val="nil"/>
              <w:right w:val="nil"/>
            </w:tcBorders>
            <w:shd w:val="clear" w:color="auto" w:fill="auto"/>
            <w:noWrap/>
            <w:vAlign w:val="bottom"/>
            <w:hideMark/>
          </w:tcPr>
          <w:p w14:paraId="528D4F8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xyloglucan 6-xylosyltransferase 2-like</w:t>
            </w:r>
          </w:p>
        </w:tc>
        <w:tc>
          <w:tcPr>
            <w:tcW w:w="1072" w:type="dxa"/>
            <w:tcBorders>
              <w:top w:val="nil"/>
              <w:left w:val="nil"/>
              <w:bottom w:val="nil"/>
              <w:right w:val="nil"/>
            </w:tcBorders>
            <w:shd w:val="clear" w:color="auto" w:fill="auto"/>
            <w:noWrap/>
            <w:vAlign w:val="bottom"/>
            <w:hideMark/>
          </w:tcPr>
          <w:p w14:paraId="12313D3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2,9</w:t>
            </w:r>
          </w:p>
        </w:tc>
        <w:tc>
          <w:tcPr>
            <w:tcW w:w="1078" w:type="dxa"/>
            <w:tcBorders>
              <w:top w:val="nil"/>
              <w:left w:val="nil"/>
              <w:bottom w:val="nil"/>
              <w:right w:val="nil"/>
            </w:tcBorders>
            <w:shd w:val="clear" w:color="auto" w:fill="auto"/>
            <w:noWrap/>
            <w:vAlign w:val="bottom"/>
            <w:hideMark/>
          </w:tcPr>
          <w:p w14:paraId="0606704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9,19E-07</w:t>
            </w:r>
          </w:p>
        </w:tc>
      </w:tr>
      <w:tr w:rsidR="00976F9A" w:rsidRPr="003C6E6A" w14:paraId="32831E87" w14:textId="77777777" w:rsidTr="00137C73">
        <w:trPr>
          <w:trHeight w:val="300"/>
        </w:trPr>
        <w:tc>
          <w:tcPr>
            <w:tcW w:w="1829" w:type="dxa"/>
            <w:tcBorders>
              <w:top w:val="nil"/>
              <w:left w:val="nil"/>
              <w:bottom w:val="nil"/>
              <w:right w:val="nil"/>
            </w:tcBorders>
            <w:shd w:val="clear" w:color="auto" w:fill="auto"/>
            <w:noWrap/>
            <w:vAlign w:val="bottom"/>
            <w:hideMark/>
          </w:tcPr>
          <w:p w14:paraId="5162508C"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GHTP01058388.1</w:t>
            </w:r>
          </w:p>
        </w:tc>
        <w:tc>
          <w:tcPr>
            <w:tcW w:w="5118" w:type="dxa"/>
            <w:tcBorders>
              <w:top w:val="nil"/>
              <w:left w:val="nil"/>
              <w:bottom w:val="nil"/>
              <w:right w:val="nil"/>
            </w:tcBorders>
            <w:shd w:val="clear" w:color="auto" w:fill="auto"/>
            <w:noWrap/>
            <w:vAlign w:val="bottom"/>
            <w:hideMark/>
          </w:tcPr>
          <w:p w14:paraId="43B8E00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uncharacterized protein At4g15970-like</w:t>
            </w:r>
          </w:p>
        </w:tc>
        <w:tc>
          <w:tcPr>
            <w:tcW w:w="1072" w:type="dxa"/>
            <w:tcBorders>
              <w:top w:val="nil"/>
              <w:left w:val="nil"/>
              <w:bottom w:val="nil"/>
              <w:right w:val="nil"/>
            </w:tcBorders>
            <w:shd w:val="clear" w:color="auto" w:fill="auto"/>
            <w:noWrap/>
            <w:vAlign w:val="bottom"/>
            <w:hideMark/>
          </w:tcPr>
          <w:p w14:paraId="267840B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2,11</w:t>
            </w:r>
          </w:p>
        </w:tc>
        <w:tc>
          <w:tcPr>
            <w:tcW w:w="1078" w:type="dxa"/>
            <w:tcBorders>
              <w:top w:val="nil"/>
              <w:left w:val="nil"/>
              <w:bottom w:val="nil"/>
              <w:right w:val="nil"/>
            </w:tcBorders>
            <w:shd w:val="clear" w:color="auto" w:fill="auto"/>
            <w:noWrap/>
            <w:vAlign w:val="bottom"/>
            <w:hideMark/>
          </w:tcPr>
          <w:p w14:paraId="6E579F3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1,32E-04</w:t>
            </w:r>
          </w:p>
        </w:tc>
      </w:tr>
      <w:tr w:rsidR="00976F9A" w:rsidRPr="003C6E6A" w14:paraId="38D37C0E" w14:textId="77777777" w:rsidTr="00137C73">
        <w:trPr>
          <w:trHeight w:val="300"/>
        </w:trPr>
        <w:tc>
          <w:tcPr>
            <w:tcW w:w="1829" w:type="dxa"/>
            <w:tcBorders>
              <w:top w:val="nil"/>
              <w:left w:val="nil"/>
              <w:bottom w:val="nil"/>
              <w:right w:val="nil"/>
            </w:tcBorders>
            <w:shd w:val="clear" w:color="auto" w:fill="auto"/>
            <w:noWrap/>
            <w:vAlign w:val="bottom"/>
            <w:hideMark/>
          </w:tcPr>
          <w:p w14:paraId="6B36E11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GHTP01059211.1</w:t>
            </w:r>
          </w:p>
        </w:tc>
        <w:tc>
          <w:tcPr>
            <w:tcW w:w="5118" w:type="dxa"/>
            <w:tcBorders>
              <w:top w:val="nil"/>
              <w:left w:val="nil"/>
              <w:bottom w:val="nil"/>
              <w:right w:val="nil"/>
            </w:tcBorders>
            <w:shd w:val="clear" w:color="auto" w:fill="auto"/>
            <w:noWrap/>
            <w:vAlign w:val="bottom"/>
            <w:hideMark/>
          </w:tcPr>
          <w:p w14:paraId="3366AE4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putative Alpha-expansin 13 precursor</w:t>
            </w:r>
          </w:p>
        </w:tc>
        <w:tc>
          <w:tcPr>
            <w:tcW w:w="1072" w:type="dxa"/>
            <w:tcBorders>
              <w:top w:val="nil"/>
              <w:left w:val="nil"/>
              <w:bottom w:val="nil"/>
              <w:right w:val="nil"/>
            </w:tcBorders>
            <w:shd w:val="clear" w:color="auto" w:fill="auto"/>
            <w:noWrap/>
            <w:vAlign w:val="bottom"/>
            <w:hideMark/>
          </w:tcPr>
          <w:p w14:paraId="0538181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2,81</w:t>
            </w:r>
          </w:p>
        </w:tc>
        <w:tc>
          <w:tcPr>
            <w:tcW w:w="1078" w:type="dxa"/>
            <w:tcBorders>
              <w:top w:val="nil"/>
              <w:left w:val="nil"/>
              <w:bottom w:val="nil"/>
              <w:right w:val="nil"/>
            </w:tcBorders>
            <w:shd w:val="clear" w:color="auto" w:fill="auto"/>
            <w:noWrap/>
            <w:vAlign w:val="bottom"/>
            <w:hideMark/>
          </w:tcPr>
          <w:p w14:paraId="5400AC0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8,36E-06</w:t>
            </w:r>
          </w:p>
        </w:tc>
      </w:tr>
      <w:tr w:rsidR="00976F9A" w:rsidRPr="003C6E6A" w14:paraId="56E79B68" w14:textId="77777777" w:rsidTr="00137C73">
        <w:trPr>
          <w:trHeight w:val="300"/>
        </w:trPr>
        <w:tc>
          <w:tcPr>
            <w:tcW w:w="1829" w:type="dxa"/>
            <w:tcBorders>
              <w:top w:val="nil"/>
              <w:left w:val="nil"/>
              <w:bottom w:val="nil"/>
              <w:right w:val="nil"/>
            </w:tcBorders>
            <w:shd w:val="clear" w:color="auto" w:fill="auto"/>
            <w:noWrap/>
            <w:vAlign w:val="bottom"/>
            <w:hideMark/>
          </w:tcPr>
          <w:p w14:paraId="244AE8D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GHTP01023809.1</w:t>
            </w:r>
          </w:p>
        </w:tc>
        <w:tc>
          <w:tcPr>
            <w:tcW w:w="5118" w:type="dxa"/>
            <w:tcBorders>
              <w:top w:val="nil"/>
              <w:left w:val="nil"/>
              <w:bottom w:val="nil"/>
              <w:right w:val="nil"/>
            </w:tcBorders>
            <w:shd w:val="clear" w:color="auto" w:fill="auto"/>
            <w:noWrap/>
            <w:vAlign w:val="bottom"/>
            <w:hideMark/>
          </w:tcPr>
          <w:p w14:paraId="68D2A1EB"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probable xyloglucan endotransglucosylase/hydrolase protein 23</w:t>
            </w:r>
          </w:p>
        </w:tc>
        <w:tc>
          <w:tcPr>
            <w:tcW w:w="1072" w:type="dxa"/>
            <w:tcBorders>
              <w:top w:val="nil"/>
              <w:left w:val="nil"/>
              <w:bottom w:val="nil"/>
              <w:right w:val="nil"/>
            </w:tcBorders>
            <w:shd w:val="clear" w:color="auto" w:fill="auto"/>
            <w:noWrap/>
            <w:vAlign w:val="bottom"/>
            <w:hideMark/>
          </w:tcPr>
          <w:p w14:paraId="739AA83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11,59</w:t>
            </w:r>
          </w:p>
        </w:tc>
        <w:tc>
          <w:tcPr>
            <w:tcW w:w="1078" w:type="dxa"/>
            <w:tcBorders>
              <w:top w:val="nil"/>
              <w:left w:val="nil"/>
              <w:bottom w:val="nil"/>
              <w:right w:val="nil"/>
            </w:tcBorders>
            <w:shd w:val="clear" w:color="auto" w:fill="auto"/>
            <w:noWrap/>
            <w:vAlign w:val="bottom"/>
            <w:hideMark/>
          </w:tcPr>
          <w:p w14:paraId="0F33F26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F26290F" w14:textId="77777777" w:rsidTr="00137C73">
        <w:trPr>
          <w:trHeight w:val="300"/>
        </w:trPr>
        <w:tc>
          <w:tcPr>
            <w:tcW w:w="1829" w:type="dxa"/>
            <w:tcBorders>
              <w:top w:val="nil"/>
              <w:left w:val="nil"/>
              <w:bottom w:val="nil"/>
              <w:right w:val="nil"/>
            </w:tcBorders>
            <w:shd w:val="clear" w:color="auto" w:fill="auto"/>
            <w:noWrap/>
            <w:vAlign w:val="bottom"/>
            <w:hideMark/>
          </w:tcPr>
          <w:p w14:paraId="0E41C8E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GHTP01016515.1</w:t>
            </w:r>
          </w:p>
        </w:tc>
        <w:tc>
          <w:tcPr>
            <w:tcW w:w="5118" w:type="dxa"/>
            <w:tcBorders>
              <w:top w:val="nil"/>
              <w:left w:val="nil"/>
              <w:bottom w:val="nil"/>
              <w:right w:val="nil"/>
            </w:tcBorders>
            <w:shd w:val="clear" w:color="auto" w:fill="auto"/>
            <w:noWrap/>
            <w:vAlign w:val="bottom"/>
            <w:hideMark/>
          </w:tcPr>
          <w:p w14:paraId="0CC479B8"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COBRA-like protein 1</w:t>
            </w:r>
          </w:p>
        </w:tc>
        <w:tc>
          <w:tcPr>
            <w:tcW w:w="1072" w:type="dxa"/>
            <w:tcBorders>
              <w:top w:val="nil"/>
              <w:left w:val="nil"/>
              <w:bottom w:val="nil"/>
              <w:right w:val="nil"/>
            </w:tcBorders>
            <w:shd w:val="clear" w:color="auto" w:fill="auto"/>
            <w:noWrap/>
            <w:vAlign w:val="bottom"/>
            <w:hideMark/>
          </w:tcPr>
          <w:p w14:paraId="687E45B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3,18</w:t>
            </w:r>
          </w:p>
        </w:tc>
        <w:tc>
          <w:tcPr>
            <w:tcW w:w="1078" w:type="dxa"/>
            <w:tcBorders>
              <w:top w:val="nil"/>
              <w:left w:val="nil"/>
              <w:bottom w:val="nil"/>
              <w:right w:val="nil"/>
            </w:tcBorders>
            <w:shd w:val="clear" w:color="auto" w:fill="auto"/>
            <w:noWrap/>
            <w:vAlign w:val="bottom"/>
            <w:hideMark/>
          </w:tcPr>
          <w:p w14:paraId="4F46187C"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1,27E-07</w:t>
            </w:r>
          </w:p>
        </w:tc>
      </w:tr>
      <w:tr w:rsidR="00976F9A" w:rsidRPr="003C6E6A" w14:paraId="6D1C3D71" w14:textId="77777777" w:rsidTr="00137C73">
        <w:trPr>
          <w:trHeight w:val="300"/>
        </w:trPr>
        <w:tc>
          <w:tcPr>
            <w:tcW w:w="1829" w:type="dxa"/>
            <w:tcBorders>
              <w:top w:val="nil"/>
              <w:left w:val="nil"/>
              <w:bottom w:val="nil"/>
              <w:right w:val="nil"/>
            </w:tcBorders>
            <w:shd w:val="clear" w:color="auto" w:fill="auto"/>
            <w:noWrap/>
            <w:vAlign w:val="bottom"/>
            <w:hideMark/>
          </w:tcPr>
          <w:p w14:paraId="0602006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GHTP01023708.1</w:t>
            </w:r>
          </w:p>
        </w:tc>
        <w:tc>
          <w:tcPr>
            <w:tcW w:w="5118" w:type="dxa"/>
            <w:tcBorders>
              <w:top w:val="nil"/>
              <w:left w:val="nil"/>
              <w:bottom w:val="nil"/>
              <w:right w:val="nil"/>
            </w:tcBorders>
            <w:shd w:val="clear" w:color="auto" w:fill="auto"/>
            <w:noWrap/>
            <w:vAlign w:val="bottom"/>
            <w:hideMark/>
          </w:tcPr>
          <w:p w14:paraId="15D5AAF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57-like</w:t>
            </w:r>
          </w:p>
        </w:tc>
        <w:tc>
          <w:tcPr>
            <w:tcW w:w="1072" w:type="dxa"/>
            <w:tcBorders>
              <w:top w:val="nil"/>
              <w:left w:val="nil"/>
              <w:bottom w:val="nil"/>
              <w:right w:val="nil"/>
            </w:tcBorders>
            <w:shd w:val="clear" w:color="auto" w:fill="auto"/>
            <w:noWrap/>
            <w:vAlign w:val="bottom"/>
            <w:hideMark/>
          </w:tcPr>
          <w:p w14:paraId="410B6BE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2,39</w:t>
            </w:r>
          </w:p>
        </w:tc>
        <w:tc>
          <w:tcPr>
            <w:tcW w:w="1078" w:type="dxa"/>
            <w:tcBorders>
              <w:top w:val="nil"/>
              <w:left w:val="nil"/>
              <w:bottom w:val="nil"/>
              <w:right w:val="nil"/>
            </w:tcBorders>
            <w:shd w:val="clear" w:color="auto" w:fill="auto"/>
            <w:noWrap/>
            <w:vAlign w:val="bottom"/>
            <w:hideMark/>
          </w:tcPr>
          <w:p w14:paraId="6E37C8B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2,04E-13</w:t>
            </w:r>
          </w:p>
        </w:tc>
      </w:tr>
      <w:tr w:rsidR="00976F9A" w:rsidRPr="003C6E6A" w14:paraId="4F023D74" w14:textId="77777777" w:rsidTr="00137C73">
        <w:trPr>
          <w:trHeight w:val="300"/>
        </w:trPr>
        <w:tc>
          <w:tcPr>
            <w:tcW w:w="1829" w:type="dxa"/>
            <w:tcBorders>
              <w:top w:val="nil"/>
              <w:left w:val="nil"/>
              <w:bottom w:val="nil"/>
              <w:right w:val="nil"/>
            </w:tcBorders>
            <w:shd w:val="clear" w:color="auto" w:fill="auto"/>
            <w:noWrap/>
            <w:vAlign w:val="bottom"/>
            <w:hideMark/>
          </w:tcPr>
          <w:p w14:paraId="6F6E08F7"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GHTP01059847.1</w:t>
            </w:r>
          </w:p>
        </w:tc>
        <w:tc>
          <w:tcPr>
            <w:tcW w:w="5118" w:type="dxa"/>
            <w:tcBorders>
              <w:top w:val="nil"/>
              <w:left w:val="nil"/>
              <w:bottom w:val="nil"/>
              <w:right w:val="nil"/>
            </w:tcBorders>
            <w:shd w:val="clear" w:color="auto" w:fill="auto"/>
            <w:noWrap/>
            <w:vAlign w:val="bottom"/>
            <w:hideMark/>
          </w:tcPr>
          <w:p w14:paraId="6B5AE1B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heparanase-like protein 1</w:t>
            </w:r>
          </w:p>
        </w:tc>
        <w:tc>
          <w:tcPr>
            <w:tcW w:w="1072" w:type="dxa"/>
            <w:tcBorders>
              <w:top w:val="nil"/>
              <w:left w:val="nil"/>
              <w:bottom w:val="nil"/>
              <w:right w:val="nil"/>
            </w:tcBorders>
            <w:shd w:val="clear" w:color="auto" w:fill="auto"/>
            <w:noWrap/>
            <w:vAlign w:val="bottom"/>
            <w:hideMark/>
          </w:tcPr>
          <w:p w14:paraId="1893132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2,98</w:t>
            </w:r>
          </w:p>
        </w:tc>
        <w:tc>
          <w:tcPr>
            <w:tcW w:w="1078" w:type="dxa"/>
            <w:tcBorders>
              <w:top w:val="nil"/>
              <w:left w:val="nil"/>
              <w:bottom w:val="nil"/>
              <w:right w:val="nil"/>
            </w:tcBorders>
            <w:shd w:val="clear" w:color="auto" w:fill="auto"/>
            <w:noWrap/>
            <w:vAlign w:val="bottom"/>
            <w:hideMark/>
          </w:tcPr>
          <w:p w14:paraId="5D52DD5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2,71E-05</w:t>
            </w:r>
          </w:p>
        </w:tc>
      </w:tr>
      <w:tr w:rsidR="00976F9A" w:rsidRPr="003C6E6A" w14:paraId="752C2674" w14:textId="77777777" w:rsidTr="00137C73">
        <w:trPr>
          <w:trHeight w:val="300"/>
        </w:trPr>
        <w:tc>
          <w:tcPr>
            <w:tcW w:w="1829" w:type="dxa"/>
            <w:tcBorders>
              <w:top w:val="nil"/>
              <w:left w:val="nil"/>
              <w:bottom w:val="nil"/>
              <w:right w:val="nil"/>
            </w:tcBorders>
            <w:shd w:val="clear" w:color="auto" w:fill="auto"/>
            <w:noWrap/>
            <w:vAlign w:val="bottom"/>
            <w:hideMark/>
          </w:tcPr>
          <w:p w14:paraId="23FC65B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GHTP01017544.1</w:t>
            </w:r>
          </w:p>
        </w:tc>
        <w:tc>
          <w:tcPr>
            <w:tcW w:w="5118" w:type="dxa"/>
            <w:tcBorders>
              <w:top w:val="nil"/>
              <w:left w:val="nil"/>
              <w:bottom w:val="nil"/>
              <w:right w:val="nil"/>
            </w:tcBorders>
            <w:shd w:val="clear" w:color="auto" w:fill="auto"/>
            <w:noWrap/>
            <w:vAlign w:val="bottom"/>
            <w:hideMark/>
          </w:tcPr>
          <w:p w14:paraId="24D7819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synthase-like protein D3</w:t>
            </w:r>
          </w:p>
        </w:tc>
        <w:tc>
          <w:tcPr>
            <w:tcW w:w="1072" w:type="dxa"/>
            <w:tcBorders>
              <w:top w:val="nil"/>
              <w:left w:val="nil"/>
              <w:bottom w:val="nil"/>
              <w:right w:val="nil"/>
            </w:tcBorders>
            <w:shd w:val="clear" w:color="auto" w:fill="auto"/>
            <w:noWrap/>
            <w:vAlign w:val="bottom"/>
            <w:hideMark/>
          </w:tcPr>
          <w:p w14:paraId="7A9247D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5,84</w:t>
            </w:r>
          </w:p>
        </w:tc>
        <w:tc>
          <w:tcPr>
            <w:tcW w:w="1078" w:type="dxa"/>
            <w:tcBorders>
              <w:top w:val="nil"/>
              <w:left w:val="nil"/>
              <w:bottom w:val="nil"/>
              <w:right w:val="nil"/>
            </w:tcBorders>
            <w:shd w:val="clear" w:color="auto" w:fill="auto"/>
            <w:noWrap/>
            <w:vAlign w:val="bottom"/>
            <w:hideMark/>
          </w:tcPr>
          <w:p w14:paraId="58DB6E8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5,30E-14</w:t>
            </w:r>
          </w:p>
        </w:tc>
      </w:tr>
      <w:tr w:rsidR="00976F9A" w:rsidRPr="003C6E6A" w14:paraId="1054CE36" w14:textId="77777777" w:rsidTr="00137C73">
        <w:trPr>
          <w:trHeight w:val="300"/>
        </w:trPr>
        <w:tc>
          <w:tcPr>
            <w:tcW w:w="1829" w:type="dxa"/>
            <w:tcBorders>
              <w:top w:val="nil"/>
              <w:left w:val="nil"/>
              <w:bottom w:val="nil"/>
              <w:right w:val="nil"/>
            </w:tcBorders>
            <w:shd w:val="clear" w:color="auto" w:fill="auto"/>
            <w:noWrap/>
            <w:vAlign w:val="bottom"/>
            <w:hideMark/>
          </w:tcPr>
          <w:p w14:paraId="39CC222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GHTP01024769.1</w:t>
            </w:r>
          </w:p>
        </w:tc>
        <w:tc>
          <w:tcPr>
            <w:tcW w:w="5118" w:type="dxa"/>
            <w:tcBorders>
              <w:top w:val="nil"/>
              <w:left w:val="nil"/>
              <w:bottom w:val="nil"/>
              <w:right w:val="nil"/>
            </w:tcBorders>
            <w:shd w:val="clear" w:color="auto" w:fill="auto"/>
            <w:noWrap/>
            <w:vAlign w:val="bottom"/>
            <w:hideMark/>
          </w:tcPr>
          <w:p w14:paraId="67482A3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CELLULOSE SYNTHASE INTERACTIVE 3</w:t>
            </w:r>
          </w:p>
        </w:tc>
        <w:tc>
          <w:tcPr>
            <w:tcW w:w="1072" w:type="dxa"/>
            <w:tcBorders>
              <w:top w:val="nil"/>
              <w:left w:val="nil"/>
              <w:bottom w:val="nil"/>
              <w:right w:val="nil"/>
            </w:tcBorders>
            <w:shd w:val="clear" w:color="auto" w:fill="auto"/>
            <w:noWrap/>
            <w:vAlign w:val="bottom"/>
            <w:hideMark/>
          </w:tcPr>
          <w:p w14:paraId="56890C5F"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6,54</w:t>
            </w:r>
          </w:p>
        </w:tc>
        <w:tc>
          <w:tcPr>
            <w:tcW w:w="1078" w:type="dxa"/>
            <w:tcBorders>
              <w:top w:val="nil"/>
              <w:left w:val="nil"/>
              <w:bottom w:val="nil"/>
              <w:right w:val="nil"/>
            </w:tcBorders>
            <w:shd w:val="clear" w:color="auto" w:fill="auto"/>
            <w:noWrap/>
            <w:vAlign w:val="bottom"/>
            <w:hideMark/>
          </w:tcPr>
          <w:p w14:paraId="62AC8AC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48C20563" w14:textId="77777777" w:rsidTr="00137C73">
        <w:trPr>
          <w:trHeight w:val="300"/>
        </w:trPr>
        <w:tc>
          <w:tcPr>
            <w:tcW w:w="1829" w:type="dxa"/>
            <w:tcBorders>
              <w:top w:val="nil"/>
              <w:left w:val="nil"/>
              <w:bottom w:val="nil"/>
              <w:right w:val="nil"/>
            </w:tcBorders>
            <w:shd w:val="clear" w:color="auto" w:fill="auto"/>
            <w:noWrap/>
            <w:vAlign w:val="bottom"/>
            <w:hideMark/>
          </w:tcPr>
          <w:p w14:paraId="20779FE5"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GHTP01027971.1</w:t>
            </w:r>
          </w:p>
        </w:tc>
        <w:tc>
          <w:tcPr>
            <w:tcW w:w="5118" w:type="dxa"/>
            <w:tcBorders>
              <w:top w:val="nil"/>
              <w:left w:val="nil"/>
              <w:bottom w:val="nil"/>
              <w:right w:val="nil"/>
            </w:tcBorders>
            <w:shd w:val="clear" w:color="auto" w:fill="auto"/>
            <w:noWrap/>
            <w:vAlign w:val="bottom"/>
            <w:hideMark/>
          </w:tcPr>
          <w:p w14:paraId="283DE97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protein CELLULOSE SYNTHASE INTERACTIVE 1-like</w:t>
            </w:r>
          </w:p>
        </w:tc>
        <w:tc>
          <w:tcPr>
            <w:tcW w:w="1072" w:type="dxa"/>
            <w:tcBorders>
              <w:top w:val="nil"/>
              <w:left w:val="nil"/>
              <w:bottom w:val="nil"/>
              <w:right w:val="nil"/>
            </w:tcBorders>
            <w:shd w:val="clear" w:color="auto" w:fill="auto"/>
            <w:noWrap/>
            <w:vAlign w:val="bottom"/>
            <w:hideMark/>
          </w:tcPr>
          <w:p w14:paraId="6A322277"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4,97</w:t>
            </w:r>
          </w:p>
        </w:tc>
        <w:tc>
          <w:tcPr>
            <w:tcW w:w="1078" w:type="dxa"/>
            <w:tcBorders>
              <w:top w:val="nil"/>
              <w:left w:val="nil"/>
              <w:bottom w:val="nil"/>
              <w:right w:val="nil"/>
            </w:tcBorders>
            <w:shd w:val="clear" w:color="auto" w:fill="auto"/>
            <w:noWrap/>
            <w:vAlign w:val="bottom"/>
            <w:hideMark/>
          </w:tcPr>
          <w:p w14:paraId="20611DD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687975C9" w14:textId="77777777" w:rsidTr="00137C73">
        <w:trPr>
          <w:trHeight w:val="300"/>
        </w:trPr>
        <w:tc>
          <w:tcPr>
            <w:tcW w:w="1829" w:type="dxa"/>
            <w:tcBorders>
              <w:top w:val="nil"/>
              <w:left w:val="nil"/>
              <w:bottom w:val="nil"/>
              <w:right w:val="nil"/>
            </w:tcBorders>
            <w:shd w:val="clear" w:color="auto" w:fill="auto"/>
            <w:noWrap/>
            <w:vAlign w:val="bottom"/>
            <w:hideMark/>
          </w:tcPr>
          <w:p w14:paraId="565589B8"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GHTP01023719.1</w:t>
            </w:r>
          </w:p>
        </w:tc>
        <w:tc>
          <w:tcPr>
            <w:tcW w:w="5118" w:type="dxa"/>
            <w:tcBorders>
              <w:top w:val="nil"/>
              <w:left w:val="nil"/>
              <w:bottom w:val="nil"/>
              <w:right w:val="nil"/>
            </w:tcBorders>
            <w:shd w:val="clear" w:color="auto" w:fill="auto"/>
            <w:noWrap/>
            <w:vAlign w:val="bottom"/>
            <w:hideMark/>
          </w:tcPr>
          <w:p w14:paraId="2A91411F"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peroxidase 5-like</w:t>
            </w:r>
          </w:p>
        </w:tc>
        <w:tc>
          <w:tcPr>
            <w:tcW w:w="1072" w:type="dxa"/>
            <w:tcBorders>
              <w:top w:val="nil"/>
              <w:left w:val="nil"/>
              <w:bottom w:val="nil"/>
              <w:right w:val="nil"/>
            </w:tcBorders>
            <w:shd w:val="clear" w:color="auto" w:fill="auto"/>
            <w:noWrap/>
            <w:vAlign w:val="bottom"/>
            <w:hideMark/>
          </w:tcPr>
          <w:p w14:paraId="217BFD9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2,28</w:t>
            </w:r>
          </w:p>
        </w:tc>
        <w:tc>
          <w:tcPr>
            <w:tcW w:w="1078" w:type="dxa"/>
            <w:tcBorders>
              <w:top w:val="nil"/>
              <w:left w:val="nil"/>
              <w:bottom w:val="nil"/>
              <w:right w:val="nil"/>
            </w:tcBorders>
            <w:shd w:val="clear" w:color="auto" w:fill="auto"/>
            <w:noWrap/>
            <w:vAlign w:val="bottom"/>
            <w:hideMark/>
          </w:tcPr>
          <w:p w14:paraId="2CBCF7C1"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8,59E-06</w:t>
            </w:r>
          </w:p>
        </w:tc>
      </w:tr>
      <w:tr w:rsidR="00976F9A" w:rsidRPr="003C6E6A" w14:paraId="46DE95D6" w14:textId="77777777" w:rsidTr="00137C73">
        <w:trPr>
          <w:trHeight w:val="300"/>
        </w:trPr>
        <w:tc>
          <w:tcPr>
            <w:tcW w:w="1829" w:type="dxa"/>
            <w:tcBorders>
              <w:top w:val="nil"/>
              <w:left w:val="nil"/>
              <w:bottom w:val="nil"/>
              <w:right w:val="nil"/>
            </w:tcBorders>
            <w:shd w:val="clear" w:color="auto" w:fill="auto"/>
            <w:noWrap/>
            <w:vAlign w:val="bottom"/>
            <w:hideMark/>
          </w:tcPr>
          <w:p w14:paraId="16A8959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GHTP01009951.1</w:t>
            </w:r>
          </w:p>
        </w:tc>
        <w:tc>
          <w:tcPr>
            <w:tcW w:w="5118" w:type="dxa"/>
            <w:tcBorders>
              <w:top w:val="nil"/>
              <w:left w:val="nil"/>
              <w:bottom w:val="nil"/>
              <w:right w:val="nil"/>
            </w:tcBorders>
            <w:shd w:val="clear" w:color="auto" w:fill="auto"/>
            <w:noWrap/>
            <w:vAlign w:val="bottom"/>
            <w:hideMark/>
          </w:tcPr>
          <w:p w14:paraId="5C7F4EBE"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galacturonosyltransferase-like 9</w:t>
            </w:r>
          </w:p>
        </w:tc>
        <w:tc>
          <w:tcPr>
            <w:tcW w:w="1072" w:type="dxa"/>
            <w:tcBorders>
              <w:top w:val="nil"/>
              <w:left w:val="nil"/>
              <w:bottom w:val="nil"/>
              <w:right w:val="nil"/>
            </w:tcBorders>
            <w:shd w:val="clear" w:color="auto" w:fill="auto"/>
            <w:noWrap/>
            <w:vAlign w:val="bottom"/>
            <w:hideMark/>
          </w:tcPr>
          <w:p w14:paraId="1AFCB22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2,2</w:t>
            </w:r>
          </w:p>
        </w:tc>
        <w:tc>
          <w:tcPr>
            <w:tcW w:w="1078" w:type="dxa"/>
            <w:tcBorders>
              <w:top w:val="nil"/>
              <w:left w:val="nil"/>
              <w:bottom w:val="nil"/>
              <w:right w:val="nil"/>
            </w:tcBorders>
            <w:shd w:val="clear" w:color="auto" w:fill="auto"/>
            <w:noWrap/>
            <w:vAlign w:val="bottom"/>
            <w:hideMark/>
          </w:tcPr>
          <w:p w14:paraId="6B4B67EB"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1,25E-04</w:t>
            </w:r>
          </w:p>
        </w:tc>
      </w:tr>
      <w:tr w:rsidR="00976F9A" w:rsidRPr="003C6E6A" w14:paraId="3E7ED45E" w14:textId="77777777" w:rsidTr="00137C73">
        <w:trPr>
          <w:trHeight w:val="300"/>
        </w:trPr>
        <w:tc>
          <w:tcPr>
            <w:tcW w:w="1829" w:type="dxa"/>
            <w:tcBorders>
              <w:top w:val="nil"/>
              <w:left w:val="nil"/>
              <w:bottom w:val="nil"/>
              <w:right w:val="nil"/>
            </w:tcBorders>
            <w:shd w:val="clear" w:color="auto" w:fill="auto"/>
            <w:noWrap/>
            <w:vAlign w:val="bottom"/>
            <w:hideMark/>
          </w:tcPr>
          <w:p w14:paraId="64270922"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GHTP01006578.1</w:t>
            </w:r>
          </w:p>
        </w:tc>
        <w:tc>
          <w:tcPr>
            <w:tcW w:w="5118" w:type="dxa"/>
            <w:tcBorders>
              <w:top w:val="nil"/>
              <w:left w:val="nil"/>
              <w:bottom w:val="nil"/>
              <w:right w:val="nil"/>
            </w:tcBorders>
            <w:shd w:val="clear" w:color="auto" w:fill="auto"/>
            <w:noWrap/>
            <w:vAlign w:val="bottom"/>
            <w:hideMark/>
          </w:tcPr>
          <w:p w14:paraId="489647C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probable galacturonosyltransferase 12</w:t>
            </w:r>
          </w:p>
        </w:tc>
        <w:tc>
          <w:tcPr>
            <w:tcW w:w="1072" w:type="dxa"/>
            <w:tcBorders>
              <w:top w:val="nil"/>
              <w:left w:val="nil"/>
              <w:bottom w:val="nil"/>
              <w:right w:val="nil"/>
            </w:tcBorders>
            <w:shd w:val="clear" w:color="auto" w:fill="auto"/>
            <w:noWrap/>
            <w:vAlign w:val="bottom"/>
            <w:hideMark/>
          </w:tcPr>
          <w:p w14:paraId="484B67E4"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5,25</w:t>
            </w:r>
          </w:p>
        </w:tc>
        <w:tc>
          <w:tcPr>
            <w:tcW w:w="1078" w:type="dxa"/>
            <w:tcBorders>
              <w:top w:val="nil"/>
              <w:left w:val="nil"/>
              <w:bottom w:val="nil"/>
              <w:right w:val="nil"/>
            </w:tcBorders>
            <w:shd w:val="clear" w:color="auto" w:fill="auto"/>
            <w:noWrap/>
            <w:vAlign w:val="bottom"/>
            <w:hideMark/>
          </w:tcPr>
          <w:p w14:paraId="0FDD793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5,62E-04</w:t>
            </w:r>
          </w:p>
        </w:tc>
      </w:tr>
      <w:tr w:rsidR="00976F9A" w:rsidRPr="003C6E6A" w14:paraId="7A50338F" w14:textId="77777777" w:rsidTr="00137C73">
        <w:trPr>
          <w:trHeight w:val="300"/>
        </w:trPr>
        <w:tc>
          <w:tcPr>
            <w:tcW w:w="1829" w:type="dxa"/>
            <w:tcBorders>
              <w:top w:val="nil"/>
              <w:left w:val="nil"/>
              <w:bottom w:val="nil"/>
              <w:right w:val="nil"/>
            </w:tcBorders>
            <w:shd w:val="clear" w:color="auto" w:fill="auto"/>
            <w:noWrap/>
            <w:vAlign w:val="bottom"/>
            <w:hideMark/>
          </w:tcPr>
          <w:p w14:paraId="22A60140"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GHTP01008638.1</w:t>
            </w:r>
          </w:p>
        </w:tc>
        <w:tc>
          <w:tcPr>
            <w:tcW w:w="5118" w:type="dxa"/>
            <w:tcBorders>
              <w:top w:val="nil"/>
              <w:left w:val="nil"/>
              <w:bottom w:val="nil"/>
              <w:right w:val="nil"/>
            </w:tcBorders>
            <w:shd w:val="clear" w:color="auto" w:fill="auto"/>
            <w:noWrap/>
            <w:vAlign w:val="bottom"/>
            <w:hideMark/>
          </w:tcPr>
          <w:p w14:paraId="558ACBB1"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methionine aminopeptidase 1A</w:t>
            </w:r>
          </w:p>
        </w:tc>
        <w:tc>
          <w:tcPr>
            <w:tcW w:w="1072" w:type="dxa"/>
            <w:tcBorders>
              <w:top w:val="nil"/>
              <w:left w:val="nil"/>
              <w:bottom w:val="nil"/>
              <w:right w:val="nil"/>
            </w:tcBorders>
            <w:shd w:val="clear" w:color="auto" w:fill="auto"/>
            <w:noWrap/>
            <w:vAlign w:val="bottom"/>
            <w:hideMark/>
          </w:tcPr>
          <w:p w14:paraId="48B51E2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3,03</w:t>
            </w:r>
          </w:p>
        </w:tc>
        <w:tc>
          <w:tcPr>
            <w:tcW w:w="1078" w:type="dxa"/>
            <w:tcBorders>
              <w:top w:val="nil"/>
              <w:left w:val="nil"/>
              <w:bottom w:val="nil"/>
              <w:right w:val="nil"/>
            </w:tcBorders>
            <w:shd w:val="clear" w:color="auto" w:fill="auto"/>
            <w:noWrap/>
            <w:vAlign w:val="bottom"/>
            <w:hideMark/>
          </w:tcPr>
          <w:p w14:paraId="67531B6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6,06E-04</w:t>
            </w:r>
          </w:p>
        </w:tc>
      </w:tr>
      <w:tr w:rsidR="00976F9A" w:rsidRPr="003C6E6A" w14:paraId="2D2EC974" w14:textId="77777777" w:rsidTr="00137C73">
        <w:trPr>
          <w:trHeight w:val="300"/>
        </w:trPr>
        <w:tc>
          <w:tcPr>
            <w:tcW w:w="1829" w:type="dxa"/>
            <w:tcBorders>
              <w:top w:val="nil"/>
              <w:left w:val="nil"/>
              <w:bottom w:val="nil"/>
              <w:right w:val="nil"/>
            </w:tcBorders>
            <w:shd w:val="clear" w:color="auto" w:fill="auto"/>
            <w:noWrap/>
            <w:vAlign w:val="bottom"/>
            <w:hideMark/>
          </w:tcPr>
          <w:p w14:paraId="71D6E4AA"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GHTP01016749.1</w:t>
            </w:r>
          </w:p>
        </w:tc>
        <w:tc>
          <w:tcPr>
            <w:tcW w:w="5118" w:type="dxa"/>
            <w:tcBorders>
              <w:top w:val="nil"/>
              <w:left w:val="nil"/>
              <w:bottom w:val="nil"/>
              <w:right w:val="nil"/>
            </w:tcBorders>
            <w:shd w:val="clear" w:color="auto" w:fill="auto"/>
            <w:noWrap/>
            <w:vAlign w:val="bottom"/>
            <w:hideMark/>
          </w:tcPr>
          <w:p w14:paraId="5C0F475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polygalacturonase-like</w:t>
            </w:r>
          </w:p>
        </w:tc>
        <w:tc>
          <w:tcPr>
            <w:tcW w:w="1072" w:type="dxa"/>
            <w:tcBorders>
              <w:top w:val="nil"/>
              <w:left w:val="nil"/>
              <w:bottom w:val="nil"/>
              <w:right w:val="nil"/>
            </w:tcBorders>
            <w:shd w:val="clear" w:color="auto" w:fill="auto"/>
            <w:noWrap/>
            <w:vAlign w:val="bottom"/>
            <w:hideMark/>
          </w:tcPr>
          <w:p w14:paraId="5131B37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4,76</w:t>
            </w:r>
          </w:p>
        </w:tc>
        <w:tc>
          <w:tcPr>
            <w:tcW w:w="1078" w:type="dxa"/>
            <w:tcBorders>
              <w:top w:val="nil"/>
              <w:left w:val="nil"/>
              <w:bottom w:val="nil"/>
              <w:right w:val="nil"/>
            </w:tcBorders>
            <w:shd w:val="clear" w:color="auto" w:fill="auto"/>
            <w:noWrap/>
            <w:vAlign w:val="bottom"/>
            <w:hideMark/>
          </w:tcPr>
          <w:p w14:paraId="7ABFDA83"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3,41E-08</w:t>
            </w:r>
          </w:p>
        </w:tc>
      </w:tr>
      <w:tr w:rsidR="00976F9A" w:rsidRPr="003C6E6A" w14:paraId="13BCC218" w14:textId="77777777" w:rsidTr="00137C73">
        <w:trPr>
          <w:trHeight w:val="300"/>
        </w:trPr>
        <w:tc>
          <w:tcPr>
            <w:tcW w:w="1829" w:type="dxa"/>
            <w:tcBorders>
              <w:top w:val="nil"/>
              <w:left w:val="nil"/>
              <w:bottom w:val="nil"/>
              <w:right w:val="nil"/>
            </w:tcBorders>
            <w:shd w:val="clear" w:color="auto" w:fill="auto"/>
            <w:noWrap/>
            <w:vAlign w:val="bottom"/>
            <w:hideMark/>
          </w:tcPr>
          <w:p w14:paraId="76F3365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GHTP01015349.1</w:t>
            </w:r>
          </w:p>
        </w:tc>
        <w:tc>
          <w:tcPr>
            <w:tcW w:w="5118" w:type="dxa"/>
            <w:tcBorders>
              <w:top w:val="nil"/>
              <w:left w:val="nil"/>
              <w:bottom w:val="nil"/>
              <w:right w:val="nil"/>
            </w:tcBorders>
            <w:shd w:val="clear" w:color="auto" w:fill="auto"/>
            <w:noWrap/>
            <w:vAlign w:val="bottom"/>
            <w:hideMark/>
          </w:tcPr>
          <w:p w14:paraId="6B788138"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probable xyloglucan endotransglucosylase/hydrolase protein 23</w:t>
            </w:r>
          </w:p>
        </w:tc>
        <w:tc>
          <w:tcPr>
            <w:tcW w:w="1072" w:type="dxa"/>
            <w:tcBorders>
              <w:top w:val="nil"/>
              <w:left w:val="nil"/>
              <w:bottom w:val="nil"/>
              <w:right w:val="nil"/>
            </w:tcBorders>
            <w:shd w:val="clear" w:color="auto" w:fill="auto"/>
            <w:noWrap/>
            <w:vAlign w:val="bottom"/>
            <w:hideMark/>
          </w:tcPr>
          <w:p w14:paraId="0902247A"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7,73</w:t>
            </w:r>
          </w:p>
        </w:tc>
        <w:tc>
          <w:tcPr>
            <w:tcW w:w="1078" w:type="dxa"/>
            <w:tcBorders>
              <w:top w:val="nil"/>
              <w:left w:val="nil"/>
              <w:bottom w:val="nil"/>
              <w:right w:val="nil"/>
            </w:tcBorders>
            <w:shd w:val="clear" w:color="auto" w:fill="auto"/>
            <w:noWrap/>
            <w:vAlign w:val="bottom"/>
            <w:hideMark/>
          </w:tcPr>
          <w:p w14:paraId="323E1BC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0,00E+00</w:t>
            </w:r>
          </w:p>
        </w:tc>
      </w:tr>
      <w:tr w:rsidR="00976F9A" w:rsidRPr="003C6E6A" w14:paraId="32AF4BC1" w14:textId="77777777" w:rsidTr="00137C73">
        <w:trPr>
          <w:trHeight w:val="300"/>
        </w:trPr>
        <w:tc>
          <w:tcPr>
            <w:tcW w:w="1829" w:type="dxa"/>
            <w:tcBorders>
              <w:top w:val="nil"/>
              <w:left w:val="nil"/>
              <w:bottom w:val="nil"/>
              <w:right w:val="nil"/>
            </w:tcBorders>
            <w:shd w:val="clear" w:color="auto" w:fill="auto"/>
            <w:noWrap/>
            <w:vAlign w:val="bottom"/>
            <w:hideMark/>
          </w:tcPr>
          <w:p w14:paraId="4B6EBE8D"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GHTP01004791.1</w:t>
            </w:r>
          </w:p>
        </w:tc>
        <w:tc>
          <w:tcPr>
            <w:tcW w:w="5118" w:type="dxa"/>
            <w:tcBorders>
              <w:top w:val="nil"/>
              <w:left w:val="nil"/>
              <w:bottom w:val="nil"/>
              <w:right w:val="nil"/>
            </w:tcBorders>
            <w:shd w:val="clear" w:color="auto" w:fill="auto"/>
            <w:noWrap/>
            <w:vAlign w:val="bottom"/>
            <w:hideMark/>
          </w:tcPr>
          <w:p w14:paraId="72910B06"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methionine aminopeptidase 1A</w:t>
            </w:r>
          </w:p>
        </w:tc>
        <w:tc>
          <w:tcPr>
            <w:tcW w:w="1072" w:type="dxa"/>
            <w:tcBorders>
              <w:top w:val="nil"/>
              <w:left w:val="nil"/>
              <w:bottom w:val="nil"/>
              <w:right w:val="nil"/>
            </w:tcBorders>
            <w:shd w:val="clear" w:color="auto" w:fill="auto"/>
            <w:noWrap/>
            <w:vAlign w:val="bottom"/>
            <w:hideMark/>
          </w:tcPr>
          <w:p w14:paraId="4160E349"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2,78</w:t>
            </w:r>
          </w:p>
        </w:tc>
        <w:tc>
          <w:tcPr>
            <w:tcW w:w="1078" w:type="dxa"/>
            <w:tcBorders>
              <w:top w:val="nil"/>
              <w:left w:val="nil"/>
              <w:bottom w:val="nil"/>
              <w:right w:val="nil"/>
            </w:tcBorders>
            <w:shd w:val="clear" w:color="auto" w:fill="auto"/>
            <w:noWrap/>
            <w:vAlign w:val="bottom"/>
            <w:hideMark/>
          </w:tcPr>
          <w:p w14:paraId="3CFC35F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9,49E-04</w:t>
            </w:r>
          </w:p>
        </w:tc>
      </w:tr>
      <w:tr w:rsidR="00976F9A" w:rsidRPr="003C6E6A" w14:paraId="460A12E7" w14:textId="77777777" w:rsidTr="00137C73">
        <w:trPr>
          <w:trHeight w:val="300"/>
        </w:trPr>
        <w:tc>
          <w:tcPr>
            <w:tcW w:w="1829" w:type="dxa"/>
            <w:tcBorders>
              <w:top w:val="nil"/>
              <w:left w:val="nil"/>
              <w:bottom w:val="nil"/>
              <w:right w:val="nil"/>
            </w:tcBorders>
            <w:shd w:val="clear" w:color="auto" w:fill="auto"/>
            <w:noWrap/>
            <w:vAlign w:val="bottom"/>
            <w:hideMark/>
          </w:tcPr>
          <w:p w14:paraId="09F9EABB"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GHTP01019465.1</w:t>
            </w:r>
          </w:p>
        </w:tc>
        <w:tc>
          <w:tcPr>
            <w:tcW w:w="5118" w:type="dxa"/>
            <w:tcBorders>
              <w:top w:val="nil"/>
              <w:left w:val="nil"/>
              <w:bottom w:val="nil"/>
              <w:right w:val="nil"/>
            </w:tcBorders>
            <w:shd w:val="clear" w:color="auto" w:fill="auto"/>
            <w:noWrap/>
            <w:vAlign w:val="bottom"/>
            <w:hideMark/>
          </w:tcPr>
          <w:p w14:paraId="53AEC39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expansin-A11-like</w:t>
            </w:r>
          </w:p>
        </w:tc>
        <w:tc>
          <w:tcPr>
            <w:tcW w:w="1072" w:type="dxa"/>
            <w:tcBorders>
              <w:top w:val="nil"/>
              <w:left w:val="nil"/>
              <w:bottom w:val="nil"/>
              <w:right w:val="nil"/>
            </w:tcBorders>
            <w:shd w:val="clear" w:color="auto" w:fill="auto"/>
            <w:noWrap/>
            <w:vAlign w:val="bottom"/>
            <w:hideMark/>
          </w:tcPr>
          <w:p w14:paraId="7291CEB8"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2,08</w:t>
            </w:r>
          </w:p>
        </w:tc>
        <w:tc>
          <w:tcPr>
            <w:tcW w:w="1078" w:type="dxa"/>
            <w:tcBorders>
              <w:top w:val="nil"/>
              <w:left w:val="nil"/>
              <w:bottom w:val="nil"/>
              <w:right w:val="nil"/>
            </w:tcBorders>
            <w:shd w:val="clear" w:color="auto" w:fill="auto"/>
            <w:noWrap/>
            <w:vAlign w:val="bottom"/>
            <w:hideMark/>
          </w:tcPr>
          <w:p w14:paraId="5EB44D65"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6,39E-05</w:t>
            </w:r>
          </w:p>
        </w:tc>
      </w:tr>
      <w:tr w:rsidR="00976F9A" w:rsidRPr="003C6E6A" w14:paraId="4BEA973C" w14:textId="77777777" w:rsidTr="00CA4DEB">
        <w:trPr>
          <w:trHeight w:val="300"/>
        </w:trPr>
        <w:tc>
          <w:tcPr>
            <w:tcW w:w="1829" w:type="dxa"/>
            <w:tcBorders>
              <w:top w:val="nil"/>
              <w:left w:val="nil"/>
              <w:right w:val="nil"/>
            </w:tcBorders>
            <w:shd w:val="clear" w:color="auto" w:fill="auto"/>
            <w:noWrap/>
            <w:vAlign w:val="bottom"/>
            <w:hideMark/>
          </w:tcPr>
          <w:p w14:paraId="0B840163"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GHTP01013697.1</w:t>
            </w:r>
          </w:p>
        </w:tc>
        <w:tc>
          <w:tcPr>
            <w:tcW w:w="5118" w:type="dxa"/>
            <w:tcBorders>
              <w:top w:val="nil"/>
              <w:left w:val="nil"/>
              <w:right w:val="nil"/>
            </w:tcBorders>
            <w:shd w:val="clear" w:color="auto" w:fill="auto"/>
            <w:noWrap/>
            <w:vAlign w:val="bottom"/>
            <w:hideMark/>
          </w:tcPr>
          <w:p w14:paraId="6235E1CB" w14:textId="77777777" w:rsidR="00976F9A" w:rsidRPr="003C6E6A" w:rsidRDefault="00976F9A" w:rsidP="00137C73">
            <w:pPr>
              <w:widowControl/>
              <w:spacing w:after="0" w:line="240" w:lineRule="auto"/>
              <w:rPr>
                <w:rFonts w:asciiTheme="minorHAnsi" w:hAnsiTheme="minorHAnsi" w:cstheme="minorHAnsi"/>
                <w:color w:val="000000"/>
                <w:sz w:val="20"/>
                <w:lang w:eastAsia="en-US"/>
              </w:rPr>
            </w:pPr>
            <w:r w:rsidRPr="003C6E6A">
              <w:rPr>
                <w:rFonts w:asciiTheme="minorHAnsi" w:hAnsiTheme="minorHAnsi" w:cstheme="minorHAnsi"/>
                <w:color w:val="000000"/>
                <w:sz w:val="20"/>
                <w:lang w:eastAsia="en-US"/>
              </w:rPr>
              <w:t>probable xyloglucan endotransglucosylase/hydrolase protein 23</w:t>
            </w:r>
          </w:p>
        </w:tc>
        <w:tc>
          <w:tcPr>
            <w:tcW w:w="1072" w:type="dxa"/>
            <w:tcBorders>
              <w:top w:val="nil"/>
              <w:left w:val="nil"/>
              <w:right w:val="nil"/>
            </w:tcBorders>
            <w:shd w:val="clear" w:color="auto" w:fill="auto"/>
            <w:noWrap/>
            <w:vAlign w:val="bottom"/>
            <w:hideMark/>
          </w:tcPr>
          <w:p w14:paraId="482416BE"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7,41</w:t>
            </w:r>
          </w:p>
        </w:tc>
        <w:tc>
          <w:tcPr>
            <w:tcW w:w="1078" w:type="dxa"/>
            <w:tcBorders>
              <w:top w:val="nil"/>
              <w:left w:val="nil"/>
              <w:right w:val="nil"/>
            </w:tcBorders>
            <w:shd w:val="clear" w:color="auto" w:fill="auto"/>
            <w:noWrap/>
            <w:vAlign w:val="bottom"/>
            <w:hideMark/>
          </w:tcPr>
          <w:p w14:paraId="2B894360"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4,08E-07</w:t>
            </w:r>
          </w:p>
        </w:tc>
      </w:tr>
      <w:tr w:rsidR="00976F9A" w:rsidRPr="00137C73" w14:paraId="159BDA53" w14:textId="77777777" w:rsidTr="00CA4DEB">
        <w:trPr>
          <w:trHeight w:val="300"/>
        </w:trPr>
        <w:tc>
          <w:tcPr>
            <w:tcW w:w="1829" w:type="dxa"/>
            <w:tcBorders>
              <w:top w:val="nil"/>
              <w:left w:val="nil"/>
              <w:bottom w:val="single" w:sz="4" w:space="0" w:color="auto"/>
              <w:right w:val="nil"/>
            </w:tcBorders>
            <w:shd w:val="clear" w:color="auto" w:fill="auto"/>
            <w:noWrap/>
            <w:vAlign w:val="bottom"/>
            <w:hideMark/>
          </w:tcPr>
          <w:p w14:paraId="01B8BF14"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GHTP01084988.1</w:t>
            </w:r>
          </w:p>
        </w:tc>
        <w:tc>
          <w:tcPr>
            <w:tcW w:w="5118" w:type="dxa"/>
            <w:tcBorders>
              <w:top w:val="nil"/>
              <w:left w:val="nil"/>
              <w:bottom w:val="single" w:sz="4" w:space="0" w:color="auto"/>
              <w:right w:val="nil"/>
            </w:tcBorders>
            <w:shd w:val="clear" w:color="auto" w:fill="auto"/>
            <w:noWrap/>
            <w:vAlign w:val="bottom"/>
            <w:hideMark/>
          </w:tcPr>
          <w:p w14:paraId="2787136C" w14:textId="77777777" w:rsidR="00976F9A" w:rsidRPr="003C6E6A" w:rsidRDefault="00976F9A" w:rsidP="00137C73">
            <w:pPr>
              <w:widowControl/>
              <w:spacing w:after="0" w:line="240" w:lineRule="auto"/>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cellulose synthase-like protein E1</w:t>
            </w:r>
          </w:p>
        </w:tc>
        <w:tc>
          <w:tcPr>
            <w:tcW w:w="1072" w:type="dxa"/>
            <w:tcBorders>
              <w:top w:val="nil"/>
              <w:left w:val="nil"/>
              <w:bottom w:val="single" w:sz="4" w:space="0" w:color="auto"/>
              <w:right w:val="nil"/>
            </w:tcBorders>
            <w:shd w:val="clear" w:color="auto" w:fill="auto"/>
            <w:noWrap/>
            <w:vAlign w:val="bottom"/>
            <w:hideMark/>
          </w:tcPr>
          <w:p w14:paraId="0400CFB6" w14:textId="77777777" w:rsidR="00976F9A" w:rsidRPr="003C6E6A"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16,17</w:t>
            </w:r>
          </w:p>
        </w:tc>
        <w:tc>
          <w:tcPr>
            <w:tcW w:w="1078" w:type="dxa"/>
            <w:tcBorders>
              <w:top w:val="nil"/>
              <w:left w:val="nil"/>
              <w:bottom w:val="single" w:sz="4" w:space="0" w:color="auto"/>
              <w:right w:val="nil"/>
            </w:tcBorders>
            <w:shd w:val="clear" w:color="auto" w:fill="auto"/>
            <w:noWrap/>
            <w:vAlign w:val="bottom"/>
            <w:hideMark/>
          </w:tcPr>
          <w:p w14:paraId="2E2D2973" w14:textId="77777777" w:rsidR="00976F9A" w:rsidRPr="00137C73" w:rsidRDefault="00976F9A" w:rsidP="00137C73">
            <w:pPr>
              <w:widowControl/>
              <w:spacing w:after="0" w:line="240" w:lineRule="auto"/>
              <w:jc w:val="right"/>
              <w:rPr>
                <w:rFonts w:asciiTheme="minorHAnsi" w:hAnsiTheme="minorHAnsi" w:cstheme="minorHAnsi"/>
                <w:color w:val="000000"/>
                <w:sz w:val="20"/>
                <w:lang w:val="en-US" w:eastAsia="en-US"/>
              </w:rPr>
            </w:pPr>
            <w:r w:rsidRPr="003C6E6A">
              <w:rPr>
                <w:rFonts w:asciiTheme="minorHAnsi" w:hAnsiTheme="minorHAnsi" w:cstheme="minorHAnsi"/>
                <w:color w:val="000000"/>
                <w:sz w:val="20"/>
                <w:lang w:val="en-US" w:eastAsia="en-US"/>
              </w:rPr>
              <w:t>9,34E-04</w:t>
            </w:r>
          </w:p>
        </w:tc>
      </w:tr>
    </w:tbl>
    <w:p w14:paraId="171368D0" w14:textId="1545E0DC" w:rsidR="002B3175" w:rsidRDefault="002B3175" w:rsidP="00137C73">
      <w:pPr>
        <w:tabs>
          <w:tab w:val="left" w:pos="2805"/>
        </w:tabs>
        <w:rPr>
          <w:rFonts w:asciiTheme="majorHAnsi" w:eastAsiaTheme="majorEastAsia" w:hAnsiTheme="majorHAnsi" w:cstheme="majorBidi"/>
          <w:bCs/>
          <w:sz w:val="22"/>
          <w:szCs w:val="22"/>
        </w:rPr>
      </w:pPr>
    </w:p>
    <w:sectPr w:rsidR="002B3175" w:rsidSect="008C5A43">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D1B924" w14:textId="77777777" w:rsidR="00905DD9" w:rsidRDefault="00905DD9">
      <w:r>
        <w:separator/>
      </w:r>
    </w:p>
  </w:endnote>
  <w:endnote w:type="continuationSeparator" w:id="0">
    <w:p w14:paraId="685EDF72" w14:textId="77777777" w:rsidR="00905DD9" w:rsidRDefault="00905D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SimSun">
    <w:altName w:val="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6373119"/>
      <w:docPartObj>
        <w:docPartGallery w:val="Page Numbers (Bottom of Page)"/>
        <w:docPartUnique/>
      </w:docPartObj>
    </w:sdtPr>
    <w:sdtEndPr/>
    <w:sdtContent>
      <w:p w14:paraId="71D4E72E" w14:textId="44AD9692" w:rsidR="008C3B3B" w:rsidRDefault="008C3B3B">
        <w:pPr>
          <w:jc w:val="right"/>
        </w:pPr>
        <w:r>
          <w:fldChar w:fldCharType="begin"/>
        </w:r>
        <w:r>
          <w:instrText>PAGE   \* MERGEFORMAT</w:instrText>
        </w:r>
        <w:r>
          <w:fldChar w:fldCharType="separate"/>
        </w:r>
        <w:r w:rsidR="00500442" w:rsidRPr="00500442">
          <w:rPr>
            <w:noProof/>
            <w:lang w:val="es-ES"/>
          </w:rPr>
          <w:t>105</w:t>
        </w:r>
        <w:r>
          <w:fldChar w:fldCharType="end"/>
        </w:r>
      </w:p>
    </w:sdtContent>
  </w:sdt>
  <w:p w14:paraId="0FB5CEDE" w14:textId="77777777" w:rsidR="008C3B3B" w:rsidRDefault="008C3B3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A8D91A" w14:textId="77777777" w:rsidR="00905DD9" w:rsidRDefault="00905DD9">
      <w:r>
        <w:separator/>
      </w:r>
    </w:p>
  </w:footnote>
  <w:footnote w:type="continuationSeparator" w:id="0">
    <w:p w14:paraId="1EE1F926" w14:textId="77777777" w:rsidR="00905DD9" w:rsidRDefault="00905DD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3CBCD6" w14:textId="77777777" w:rsidR="008C3B3B" w:rsidRDefault="008C3B3B" w:rsidP="008C5A43">
    <w:pPr>
      <w:pStyle w:val="TableParagraph"/>
      <w:tabs>
        <w:tab w:val="left" w:pos="1534"/>
      </w:tabs>
    </w:pP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DD3EEE9"/>
    <w:multiLevelType w:val="singleLevel"/>
    <w:tmpl w:val="EDD3EEE9"/>
    <w:lvl w:ilvl="0">
      <w:start w:val="1"/>
      <w:numFmt w:val="bullet"/>
      <w:lvlText w:val=""/>
      <w:lvlJc w:val="left"/>
      <w:pPr>
        <w:tabs>
          <w:tab w:val="num" w:pos="420"/>
        </w:tabs>
        <w:ind w:left="420" w:hanging="420"/>
      </w:pPr>
      <w:rPr>
        <w:rFonts w:ascii="Wingdings" w:hAnsi="Wingdings" w:hint="default"/>
      </w:rPr>
    </w:lvl>
  </w:abstractNum>
  <w:abstractNum w:abstractNumId="1">
    <w:nsid w:val="02BB6AB9"/>
    <w:multiLevelType w:val="hybridMultilevel"/>
    <w:tmpl w:val="08BEA0F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2A75728"/>
    <w:multiLevelType w:val="multilevel"/>
    <w:tmpl w:val="37646A3C"/>
    <w:lvl w:ilvl="0">
      <w:start w:val="2"/>
      <w:numFmt w:val="decimal"/>
      <w:lvlText w:val="%1."/>
      <w:lvlJc w:val="left"/>
      <w:pPr>
        <w:ind w:left="390" w:hanging="390"/>
      </w:pPr>
      <w:rPr>
        <w:rFonts w:hint="default"/>
        <w:b/>
        <w:color w:val="FFFFFF" w:themeColor="background1"/>
        <w:sz w:val="28"/>
        <w:szCs w:val="28"/>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440" w:hanging="144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2160" w:hanging="216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3">
    <w:nsid w:val="163369A7"/>
    <w:multiLevelType w:val="multilevel"/>
    <w:tmpl w:val="E05CC67E"/>
    <w:lvl w:ilvl="0">
      <w:start w:val="4"/>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2669514C"/>
    <w:multiLevelType w:val="hybridMultilevel"/>
    <w:tmpl w:val="3A2ACEFA"/>
    <w:lvl w:ilvl="0" w:tplc="340A000D">
      <w:start w:val="1"/>
      <w:numFmt w:val="bullet"/>
      <w:lvlText w:val=""/>
      <w:lvlJc w:val="left"/>
      <w:pPr>
        <w:ind w:left="787" w:hanging="360"/>
      </w:pPr>
      <w:rPr>
        <w:rFonts w:ascii="Wingdings" w:hAnsi="Wingdings" w:hint="default"/>
      </w:rPr>
    </w:lvl>
    <w:lvl w:ilvl="1" w:tplc="340A0003" w:tentative="1">
      <w:start w:val="1"/>
      <w:numFmt w:val="bullet"/>
      <w:lvlText w:val="o"/>
      <w:lvlJc w:val="left"/>
      <w:pPr>
        <w:ind w:left="1507" w:hanging="360"/>
      </w:pPr>
      <w:rPr>
        <w:rFonts w:ascii="Courier New" w:hAnsi="Courier New" w:cs="Courier New" w:hint="default"/>
      </w:rPr>
    </w:lvl>
    <w:lvl w:ilvl="2" w:tplc="340A0005" w:tentative="1">
      <w:start w:val="1"/>
      <w:numFmt w:val="bullet"/>
      <w:lvlText w:val=""/>
      <w:lvlJc w:val="left"/>
      <w:pPr>
        <w:ind w:left="2227" w:hanging="360"/>
      </w:pPr>
      <w:rPr>
        <w:rFonts w:ascii="Wingdings" w:hAnsi="Wingdings" w:hint="default"/>
      </w:rPr>
    </w:lvl>
    <w:lvl w:ilvl="3" w:tplc="340A0001" w:tentative="1">
      <w:start w:val="1"/>
      <w:numFmt w:val="bullet"/>
      <w:lvlText w:val=""/>
      <w:lvlJc w:val="left"/>
      <w:pPr>
        <w:ind w:left="2947" w:hanging="360"/>
      </w:pPr>
      <w:rPr>
        <w:rFonts w:ascii="Symbol" w:hAnsi="Symbol" w:hint="default"/>
      </w:rPr>
    </w:lvl>
    <w:lvl w:ilvl="4" w:tplc="340A0003" w:tentative="1">
      <w:start w:val="1"/>
      <w:numFmt w:val="bullet"/>
      <w:lvlText w:val="o"/>
      <w:lvlJc w:val="left"/>
      <w:pPr>
        <w:ind w:left="3667" w:hanging="360"/>
      </w:pPr>
      <w:rPr>
        <w:rFonts w:ascii="Courier New" w:hAnsi="Courier New" w:cs="Courier New" w:hint="default"/>
      </w:rPr>
    </w:lvl>
    <w:lvl w:ilvl="5" w:tplc="340A0005" w:tentative="1">
      <w:start w:val="1"/>
      <w:numFmt w:val="bullet"/>
      <w:lvlText w:val=""/>
      <w:lvlJc w:val="left"/>
      <w:pPr>
        <w:ind w:left="4387" w:hanging="360"/>
      </w:pPr>
      <w:rPr>
        <w:rFonts w:ascii="Wingdings" w:hAnsi="Wingdings" w:hint="default"/>
      </w:rPr>
    </w:lvl>
    <w:lvl w:ilvl="6" w:tplc="340A0001" w:tentative="1">
      <w:start w:val="1"/>
      <w:numFmt w:val="bullet"/>
      <w:lvlText w:val=""/>
      <w:lvlJc w:val="left"/>
      <w:pPr>
        <w:ind w:left="5107" w:hanging="360"/>
      </w:pPr>
      <w:rPr>
        <w:rFonts w:ascii="Symbol" w:hAnsi="Symbol" w:hint="default"/>
      </w:rPr>
    </w:lvl>
    <w:lvl w:ilvl="7" w:tplc="340A0003" w:tentative="1">
      <w:start w:val="1"/>
      <w:numFmt w:val="bullet"/>
      <w:lvlText w:val="o"/>
      <w:lvlJc w:val="left"/>
      <w:pPr>
        <w:ind w:left="5827" w:hanging="360"/>
      </w:pPr>
      <w:rPr>
        <w:rFonts w:ascii="Courier New" w:hAnsi="Courier New" w:cs="Courier New" w:hint="default"/>
      </w:rPr>
    </w:lvl>
    <w:lvl w:ilvl="8" w:tplc="340A0005" w:tentative="1">
      <w:start w:val="1"/>
      <w:numFmt w:val="bullet"/>
      <w:lvlText w:val=""/>
      <w:lvlJc w:val="left"/>
      <w:pPr>
        <w:ind w:left="6547" w:hanging="360"/>
      </w:pPr>
      <w:rPr>
        <w:rFonts w:ascii="Wingdings" w:hAnsi="Wingdings" w:hint="default"/>
      </w:rPr>
    </w:lvl>
  </w:abstractNum>
  <w:abstractNum w:abstractNumId="5">
    <w:nsid w:val="36AC1512"/>
    <w:multiLevelType w:val="hybridMultilevel"/>
    <w:tmpl w:val="F1E6862E"/>
    <w:lvl w:ilvl="0" w:tplc="340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3E0F92"/>
    <w:multiLevelType w:val="hybridMultilevel"/>
    <w:tmpl w:val="444A17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430562DE"/>
    <w:multiLevelType w:val="multilevel"/>
    <w:tmpl w:val="01A8C4A6"/>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51725013"/>
    <w:multiLevelType w:val="hybridMultilevel"/>
    <w:tmpl w:val="64CC44B4"/>
    <w:lvl w:ilvl="0" w:tplc="340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5A35B4"/>
    <w:multiLevelType w:val="multilevel"/>
    <w:tmpl w:val="0D3AA94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66093C42"/>
    <w:multiLevelType w:val="hybridMultilevel"/>
    <w:tmpl w:val="EF30B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DEC57A3"/>
    <w:multiLevelType w:val="hybridMultilevel"/>
    <w:tmpl w:val="EFE84E7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5"/>
  </w:num>
  <w:num w:numId="2">
    <w:abstractNumId w:val="8"/>
  </w:num>
  <w:num w:numId="3">
    <w:abstractNumId w:val="10"/>
  </w:num>
  <w:num w:numId="4">
    <w:abstractNumId w:val="0"/>
  </w:num>
  <w:num w:numId="5">
    <w:abstractNumId w:val="2"/>
  </w:num>
  <w:num w:numId="6">
    <w:abstractNumId w:val="7"/>
  </w:num>
  <w:num w:numId="7">
    <w:abstractNumId w:val="11"/>
  </w:num>
  <w:num w:numId="8">
    <w:abstractNumId w:val="3"/>
  </w:num>
  <w:num w:numId="9">
    <w:abstractNumId w:val="9"/>
  </w:num>
  <w:num w:numId="10">
    <w:abstractNumId w:val="6"/>
  </w:num>
  <w:num w:numId="11">
    <w:abstractNumId w:val="4"/>
  </w:num>
  <w:num w:numId="12">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linics N America&lt;/Style&gt;&lt;LeftDelim&gt;{&lt;/LeftDelim&gt;&lt;RightDelim&gt;}&lt;/RightDelim&gt;&lt;FontName&gt;Courier&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D64FB8"/>
    <w:rsid w:val="00000107"/>
    <w:rsid w:val="00000AA7"/>
    <w:rsid w:val="00000E77"/>
    <w:rsid w:val="000011EF"/>
    <w:rsid w:val="00001867"/>
    <w:rsid w:val="00001992"/>
    <w:rsid w:val="0000224B"/>
    <w:rsid w:val="000025F1"/>
    <w:rsid w:val="0000340B"/>
    <w:rsid w:val="00003740"/>
    <w:rsid w:val="00004815"/>
    <w:rsid w:val="000062DF"/>
    <w:rsid w:val="000064C9"/>
    <w:rsid w:val="0000667B"/>
    <w:rsid w:val="00007C3F"/>
    <w:rsid w:val="00010659"/>
    <w:rsid w:val="00011055"/>
    <w:rsid w:val="0001142C"/>
    <w:rsid w:val="0001196F"/>
    <w:rsid w:val="00012655"/>
    <w:rsid w:val="00012AC9"/>
    <w:rsid w:val="000130D4"/>
    <w:rsid w:val="0001345F"/>
    <w:rsid w:val="00013577"/>
    <w:rsid w:val="000145D8"/>
    <w:rsid w:val="000158C8"/>
    <w:rsid w:val="00015C80"/>
    <w:rsid w:val="00016E3C"/>
    <w:rsid w:val="0001787C"/>
    <w:rsid w:val="00017E00"/>
    <w:rsid w:val="0002057C"/>
    <w:rsid w:val="00020E21"/>
    <w:rsid w:val="000213B9"/>
    <w:rsid w:val="000217DE"/>
    <w:rsid w:val="00022126"/>
    <w:rsid w:val="00023DA3"/>
    <w:rsid w:val="00024098"/>
    <w:rsid w:val="00024420"/>
    <w:rsid w:val="00025897"/>
    <w:rsid w:val="0002757D"/>
    <w:rsid w:val="00030778"/>
    <w:rsid w:val="00030DC3"/>
    <w:rsid w:val="00031A3C"/>
    <w:rsid w:val="000334EE"/>
    <w:rsid w:val="00033B4D"/>
    <w:rsid w:val="00034291"/>
    <w:rsid w:val="000346F8"/>
    <w:rsid w:val="0003497D"/>
    <w:rsid w:val="000350FD"/>
    <w:rsid w:val="00035708"/>
    <w:rsid w:val="00035926"/>
    <w:rsid w:val="00036CCD"/>
    <w:rsid w:val="00036F89"/>
    <w:rsid w:val="000371DB"/>
    <w:rsid w:val="000372A4"/>
    <w:rsid w:val="00037F66"/>
    <w:rsid w:val="00040056"/>
    <w:rsid w:val="00040584"/>
    <w:rsid w:val="0004137D"/>
    <w:rsid w:val="00041E23"/>
    <w:rsid w:val="00042A67"/>
    <w:rsid w:val="00043AE2"/>
    <w:rsid w:val="000440C2"/>
    <w:rsid w:val="00044423"/>
    <w:rsid w:val="00044575"/>
    <w:rsid w:val="00044AEE"/>
    <w:rsid w:val="00044C87"/>
    <w:rsid w:val="000450AD"/>
    <w:rsid w:val="000451B6"/>
    <w:rsid w:val="00045ACA"/>
    <w:rsid w:val="00045E6A"/>
    <w:rsid w:val="00046E22"/>
    <w:rsid w:val="0004777E"/>
    <w:rsid w:val="00047B1A"/>
    <w:rsid w:val="00047F75"/>
    <w:rsid w:val="00050CF1"/>
    <w:rsid w:val="00050DEC"/>
    <w:rsid w:val="000510DC"/>
    <w:rsid w:val="000511BA"/>
    <w:rsid w:val="000516A8"/>
    <w:rsid w:val="00052248"/>
    <w:rsid w:val="0005227F"/>
    <w:rsid w:val="00056707"/>
    <w:rsid w:val="00056A6C"/>
    <w:rsid w:val="0005735B"/>
    <w:rsid w:val="000574A5"/>
    <w:rsid w:val="00057802"/>
    <w:rsid w:val="00060689"/>
    <w:rsid w:val="00062418"/>
    <w:rsid w:val="00063AB8"/>
    <w:rsid w:val="0006402A"/>
    <w:rsid w:val="000650F1"/>
    <w:rsid w:val="000656F2"/>
    <w:rsid w:val="00065E6D"/>
    <w:rsid w:val="000660C6"/>
    <w:rsid w:val="00066FEB"/>
    <w:rsid w:val="00067D1B"/>
    <w:rsid w:val="00071907"/>
    <w:rsid w:val="00073C5A"/>
    <w:rsid w:val="00074405"/>
    <w:rsid w:val="000745A6"/>
    <w:rsid w:val="000749B1"/>
    <w:rsid w:val="00075117"/>
    <w:rsid w:val="00075804"/>
    <w:rsid w:val="00075935"/>
    <w:rsid w:val="000761BB"/>
    <w:rsid w:val="000766C4"/>
    <w:rsid w:val="00077614"/>
    <w:rsid w:val="000778EC"/>
    <w:rsid w:val="00080166"/>
    <w:rsid w:val="00082A54"/>
    <w:rsid w:val="00082EF8"/>
    <w:rsid w:val="0008399E"/>
    <w:rsid w:val="00083E7C"/>
    <w:rsid w:val="00084186"/>
    <w:rsid w:val="00085058"/>
    <w:rsid w:val="00085C6A"/>
    <w:rsid w:val="000874F4"/>
    <w:rsid w:val="00087748"/>
    <w:rsid w:val="0008777F"/>
    <w:rsid w:val="00087D4C"/>
    <w:rsid w:val="00087F94"/>
    <w:rsid w:val="0009029D"/>
    <w:rsid w:val="000908D6"/>
    <w:rsid w:val="00090A02"/>
    <w:rsid w:val="00090BD2"/>
    <w:rsid w:val="00091747"/>
    <w:rsid w:val="00091B5D"/>
    <w:rsid w:val="00091B7E"/>
    <w:rsid w:val="00091C6B"/>
    <w:rsid w:val="000921D7"/>
    <w:rsid w:val="00092370"/>
    <w:rsid w:val="0009580A"/>
    <w:rsid w:val="00096CC6"/>
    <w:rsid w:val="00097022"/>
    <w:rsid w:val="00097378"/>
    <w:rsid w:val="000977AB"/>
    <w:rsid w:val="00097842"/>
    <w:rsid w:val="00097AE3"/>
    <w:rsid w:val="000A0365"/>
    <w:rsid w:val="000A044C"/>
    <w:rsid w:val="000A04C6"/>
    <w:rsid w:val="000A062E"/>
    <w:rsid w:val="000A1572"/>
    <w:rsid w:val="000A1C0C"/>
    <w:rsid w:val="000A2557"/>
    <w:rsid w:val="000A2CA4"/>
    <w:rsid w:val="000A359E"/>
    <w:rsid w:val="000A574E"/>
    <w:rsid w:val="000A6C3F"/>
    <w:rsid w:val="000A7283"/>
    <w:rsid w:val="000A75C1"/>
    <w:rsid w:val="000B03C4"/>
    <w:rsid w:val="000B2131"/>
    <w:rsid w:val="000B2AA2"/>
    <w:rsid w:val="000B2CAA"/>
    <w:rsid w:val="000B31AD"/>
    <w:rsid w:val="000B322E"/>
    <w:rsid w:val="000B33C3"/>
    <w:rsid w:val="000B38BD"/>
    <w:rsid w:val="000B3D06"/>
    <w:rsid w:val="000B4B4E"/>
    <w:rsid w:val="000B50A8"/>
    <w:rsid w:val="000B552B"/>
    <w:rsid w:val="000B6709"/>
    <w:rsid w:val="000B67C6"/>
    <w:rsid w:val="000B6D93"/>
    <w:rsid w:val="000C0649"/>
    <w:rsid w:val="000C0655"/>
    <w:rsid w:val="000C0C99"/>
    <w:rsid w:val="000C1424"/>
    <w:rsid w:val="000C2CBD"/>
    <w:rsid w:val="000C321E"/>
    <w:rsid w:val="000C3768"/>
    <w:rsid w:val="000C3881"/>
    <w:rsid w:val="000C4095"/>
    <w:rsid w:val="000C4A01"/>
    <w:rsid w:val="000C6B47"/>
    <w:rsid w:val="000C6B54"/>
    <w:rsid w:val="000C7084"/>
    <w:rsid w:val="000C70AC"/>
    <w:rsid w:val="000C7493"/>
    <w:rsid w:val="000D0023"/>
    <w:rsid w:val="000D0072"/>
    <w:rsid w:val="000D01D8"/>
    <w:rsid w:val="000D0BF9"/>
    <w:rsid w:val="000D156A"/>
    <w:rsid w:val="000D2DAC"/>
    <w:rsid w:val="000D4397"/>
    <w:rsid w:val="000D4584"/>
    <w:rsid w:val="000D6030"/>
    <w:rsid w:val="000D7104"/>
    <w:rsid w:val="000D7DCA"/>
    <w:rsid w:val="000E009B"/>
    <w:rsid w:val="000E009D"/>
    <w:rsid w:val="000E09C3"/>
    <w:rsid w:val="000E25FC"/>
    <w:rsid w:val="000E35CB"/>
    <w:rsid w:val="000E4275"/>
    <w:rsid w:val="000E4D2D"/>
    <w:rsid w:val="000E4DE5"/>
    <w:rsid w:val="000E50C9"/>
    <w:rsid w:val="000E538F"/>
    <w:rsid w:val="000E5F85"/>
    <w:rsid w:val="000E6DAC"/>
    <w:rsid w:val="000E7539"/>
    <w:rsid w:val="000E7F28"/>
    <w:rsid w:val="000E7F43"/>
    <w:rsid w:val="000F011F"/>
    <w:rsid w:val="000F158B"/>
    <w:rsid w:val="000F2E1D"/>
    <w:rsid w:val="000F2E3F"/>
    <w:rsid w:val="000F31F4"/>
    <w:rsid w:val="000F3445"/>
    <w:rsid w:val="000F5172"/>
    <w:rsid w:val="000F59D3"/>
    <w:rsid w:val="000F6A3F"/>
    <w:rsid w:val="000F7528"/>
    <w:rsid w:val="000F7862"/>
    <w:rsid w:val="000F7D4D"/>
    <w:rsid w:val="00101FB1"/>
    <w:rsid w:val="00102EE6"/>
    <w:rsid w:val="00103A80"/>
    <w:rsid w:val="00103BE5"/>
    <w:rsid w:val="00103F65"/>
    <w:rsid w:val="00104079"/>
    <w:rsid w:val="001041BA"/>
    <w:rsid w:val="00104416"/>
    <w:rsid w:val="001048C4"/>
    <w:rsid w:val="00104D83"/>
    <w:rsid w:val="00105428"/>
    <w:rsid w:val="00105F99"/>
    <w:rsid w:val="001060FF"/>
    <w:rsid w:val="00106D12"/>
    <w:rsid w:val="001073B5"/>
    <w:rsid w:val="00107A8D"/>
    <w:rsid w:val="0011006C"/>
    <w:rsid w:val="00110470"/>
    <w:rsid w:val="00111C48"/>
    <w:rsid w:val="00111DE2"/>
    <w:rsid w:val="001147E8"/>
    <w:rsid w:val="00114D92"/>
    <w:rsid w:val="00115505"/>
    <w:rsid w:val="001163DD"/>
    <w:rsid w:val="00116B6C"/>
    <w:rsid w:val="001170C3"/>
    <w:rsid w:val="001176AB"/>
    <w:rsid w:val="00121101"/>
    <w:rsid w:val="001218F1"/>
    <w:rsid w:val="00122624"/>
    <w:rsid w:val="001227DC"/>
    <w:rsid w:val="00122B5A"/>
    <w:rsid w:val="0012330F"/>
    <w:rsid w:val="001241FA"/>
    <w:rsid w:val="0012424F"/>
    <w:rsid w:val="001243E2"/>
    <w:rsid w:val="001247DB"/>
    <w:rsid w:val="0012518B"/>
    <w:rsid w:val="00125A5C"/>
    <w:rsid w:val="00126004"/>
    <w:rsid w:val="00127334"/>
    <w:rsid w:val="001317B6"/>
    <w:rsid w:val="001325AD"/>
    <w:rsid w:val="00134599"/>
    <w:rsid w:val="00134850"/>
    <w:rsid w:val="0013494B"/>
    <w:rsid w:val="00134DF4"/>
    <w:rsid w:val="001351D0"/>
    <w:rsid w:val="001357D8"/>
    <w:rsid w:val="00135FD7"/>
    <w:rsid w:val="0013710C"/>
    <w:rsid w:val="00137C73"/>
    <w:rsid w:val="001410D8"/>
    <w:rsid w:val="0014212C"/>
    <w:rsid w:val="0014243E"/>
    <w:rsid w:val="00142B46"/>
    <w:rsid w:val="00143CFC"/>
    <w:rsid w:val="0014644B"/>
    <w:rsid w:val="001465E8"/>
    <w:rsid w:val="00146AE1"/>
    <w:rsid w:val="00147219"/>
    <w:rsid w:val="001479C0"/>
    <w:rsid w:val="00147DCC"/>
    <w:rsid w:val="00150E3B"/>
    <w:rsid w:val="001513A3"/>
    <w:rsid w:val="001513B1"/>
    <w:rsid w:val="00152D60"/>
    <w:rsid w:val="001542EE"/>
    <w:rsid w:val="00155769"/>
    <w:rsid w:val="001561B7"/>
    <w:rsid w:val="00156F58"/>
    <w:rsid w:val="00157850"/>
    <w:rsid w:val="0016002D"/>
    <w:rsid w:val="00160404"/>
    <w:rsid w:val="00160442"/>
    <w:rsid w:val="00161DFD"/>
    <w:rsid w:val="00161FE7"/>
    <w:rsid w:val="00162397"/>
    <w:rsid w:val="001628EC"/>
    <w:rsid w:val="0016299C"/>
    <w:rsid w:val="0016340C"/>
    <w:rsid w:val="00163EED"/>
    <w:rsid w:val="0016532D"/>
    <w:rsid w:val="001656EC"/>
    <w:rsid w:val="00166126"/>
    <w:rsid w:val="00166B16"/>
    <w:rsid w:val="00166B91"/>
    <w:rsid w:val="0016703C"/>
    <w:rsid w:val="001701A1"/>
    <w:rsid w:val="00170286"/>
    <w:rsid w:val="001705F9"/>
    <w:rsid w:val="001727A6"/>
    <w:rsid w:val="00172983"/>
    <w:rsid w:val="00172CEA"/>
    <w:rsid w:val="00172E5E"/>
    <w:rsid w:val="0017351D"/>
    <w:rsid w:val="00173A4B"/>
    <w:rsid w:val="0017406D"/>
    <w:rsid w:val="00174971"/>
    <w:rsid w:val="00174F76"/>
    <w:rsid w:val="001751CA"/>
    <w:rsid w:val="00175E4A"/>
    <w:rsid w:val="00176C18"/>
    <w:rsid w:val="00176CB0"/>
    <w:rsid w:val="00177886"/>
    <w:rsid w:val="001807EF"/>
    <w:rsid w:val="00180BED"/>
    <w:rsid w:val="0018164B"/>
    <w:rsid w:val="0018175F"/>
    <w:rsid w:val="00181B06"/>
    <w:rsid w:val="00182155"/>
    <w:rsid w:val="001824D0"/>
    <w:rsid w:val="001831B8"/>
    <w:rsid w:val="0018322B"/>
    <w:rsid w:val="00183F46"/>
    <w:rsid w:val="0018417B"/>
    <w:rsid w:val="00184B5B"/>
    <w:rsid w:val="00184FB7"/>
    <w:rsid w:val="00185065"/>
    <w:rsid w:val="0018577A"/>
    <w:rsid w:val="00185900"/>
    <w:rsid w:val="00187307"/>
    <w:rsid w:val="00187EDE"/>
    <w:rsid w:val="0019010D"/>
    <w:rsid w:val="001903FC"/>
    <w:rsid w:val="001904BA"/>
    <w:rsid w:val="0019136C"/>
    <w:rsid w:val="00191F49"/>
    <w:rsid w:val="00192099"/>
    <w:rsid w:val="001932A5"/>
    <w:rsid w:val="001935F3"/>
    <w:rsid w:val="00193C1F"/>
    <w:rsid w:val="00194100"/>
    <w:rsid w:val="001943A3"/>
    <w:rsid w:val="00194621"/>
    <w:rsid w:val="00194EDB"/>
    <w:rsid w:val="0019547E"/>
    <w:rsid w:val="0019564D"/>
    <w:rsid w:val="00195651"/>
    <w:rsid w:val="00195965"/>
    <w:rsid w:val="0019699A"/>
    <w:rsid w:val="00196AEF"/>
    <w:rsid w:val="001970C4"/>
    <w:rsid w:val="001A0418"/>
    <w:rsid w:val="001A0427"/>
    <w:rsid w:val="001A1513"/>
    <w:rsid w:val="001A1906"/>
    <w:rsid w:val="001A2932"/>
    <w:rsid w:val="001A2AFB"/>
    <w:rsid w:val="001A2FCB"/>
    <w:rsid w:val="001A3510"/>
    <w:rsid w:val="001A356C"/>
    <w:rsid w:val="001A4061"/>
    <w:rsid w:val="001A4A85"/>
    <w:rsid w:val="001A5B37"/>
    <w:rsid w:val="001A6198"/>
    <w:rsid w:val="001A7E37"/>
    <w:rsid w:val="001A7F9D"/>
    <w:rsid w:val="001B0DF9"/>
    <w:rsid w:val="001B0F94"/>
    <w:rsid w:val="001B10E6"/>
    <w:rsid w:val="001B1EA2"/>
    <w:rsid w:val="001B1F11"/>
    <w:rsid w:val="001B210C"/>
    <w:rsid w:val="001B226C"/>
    <w:rsid w:val="001B3EA2"/>
    <w:rsid w:val="001B3F57"/>
    <w:rsid w:val="001B423A"/>
    <w:rsid w:val="001B4610"/>
    <w:rsid w:val="001B5428"/>
    <w:rsid w:val="001B5B52"/>
    <w:rsid w:val="001B653D"/>
    <w:rsid w:val="001B7959"/>
    <w:rsid w:val="001C0054"/>
    <w:rsid w:val="001C25AC"/>
    <w:rsid w:val="001C44D4"/>
    <w:rsid w:val="001C4A63"/>
    <w:rsid w:val="001C4EB0"/>
    <w:rsid w:val="001C6BD6"/>
    <w:rsid w:val="001C7B52"/>
    <w:rsid w:val="001C7C06"/>
    <w:rsid w:val="001D1192"/>
    <w:rsid w:val="001D186A"/>
    <w:rsid w:val="001D1AB5"/>
    <w:rsid w:val="001D1E63"/>
    <w:rsid w:val="001D22CC"/>
    <w:rsid w:val="001D2591"/>
    <w:rsid w:val="001D2CDD"/>
    <w:rsid w:val="001D3B1E"/>
    <w:rsid w:val="001D3D51"/>
    <w:rsid w:val="001D42DE"/>
    <w:rsid w:val="001D4347"/>
    <w:rsid w:val="001D45A1"/>
    <w:rsid w:val="001D52FA"/>
    <w:rsid w:val="001D6FC9"/>
    <w:rsid w:val="001D75FF"/>
    <w:rsid w:val="001D7613"/>
    <w:rsid w:val="001D7982"/>
    <w:rsid w:val="001D7CE7"/>
    <w:rsid w:val="001E0CAE"/>
    <w:rsid w:val="001E14BC"/>
    <w:rsid w:val="001E159E"/>
    <w:rsid w:val="001E1829"/>
    <w:rsid w:val="001E2591"/>
    <w:rsid w:val="001E27F2"/>
    <w:rsid w:val="001E2E97"/>
    <w:rsid w:val="001E47EC"/>
    <w:rsid w:val="001E4E2E"/>
    <w:rsid w:val="001E4EF6"/>
    <w:rsid w:val="001E5EF9"/>
    <w:rsid w:val="001E6B85"/>
    <w:rsid w:val="001E73C3"/>
    <w:rsid w:val="001E79BF"/>
    <w:rsid w:val="001E7FFE"/>
    <w:rsid w:val="001F15B5"/>
    <w:rsid w:val="001F1DFF"/>
    <w:rsid w:val="001F2475"/>
    <w:rsid w:val="001F3AB5"/>
    <w:rsid w:val="001F481C"/>
    <w:rsid w:val="001F49C1"/>
    <w:rsid w:val="001F5BC9"/>
    <w:rsid w:val="001F608E"/>
    <w:rsid w:val="001F6594"/>
    <w:rsid w:val="001F68AA"/>
    <w:rsid w:val="001F72E8"/>
    <w:rsid w:val="001F7A47"/>
    <w:rsid w:val="001F7DB9"/>
    <w:rsid w:val="002008CB"/>
    <w:rsid w:val="0020123D"/>
    <w:rsid w:val="00201C1C"/>
    <w:rsid w:val="00201D28"/>
    <w:rsid w:val="002028D8"/>
    <w:rsid w:val="00202E2C"/>
    <w:rsid w:val="0020518A"/>
    <w:rsid w:val="002053BE"/>
    <w:rsid w:val="002054E9"/>
    <w:rsid w:val="002062CC"/>
    <w:rsid w:val="002069E1"/>
    <w:rsid w:val="00206CAE"/>
    <w:rsid w:val="002073AB"/>
    <w:rsid w:val="00207456"/>
    <w:rsid w:val="00210832"/>
    <w:rsid w:val="002116B7"/>
    <w:rsid w:val="00211841"/>
    <w:rsid w:val="00212532"/>
    <w:rsid w:val="00213033"/>
    <w:rsid w:val="00213B1B"/>
    <w:rsid w:val="00214F93"/>
    <w:rsid w:val="00215082"/>
    <w:rsid w:val="002152F1"/>
    <w:rsid w:val="00215455"/>
    <w:rsid w:val="00215543"/>
    <w:rsid w:val="00215849"/>
    <w:rsid w:val="00215EC5"/>
    <w:rsid w:val="00220E35"/>
    <w:rsid w:val="00221130"/>
    <w:rsid w:val="00222B13"/>
    <w:rsid w:val="00222BDE"/>
    <w:rsid w:val="002239E3"/>
    <w:rsid w:val="002244C8"/>
    <w:rsid w:val="00224C90"/>
    <w:rsid w:val="0022507E"/>
    <w:rsid w:val="002255EF"/>
    <w:rsid w:val="002261BB"/>
    <w:rsid w:val="002269BF"/>
    <w:rsid w:val="00226D3B"/>
    <w:rsid w:val="00227907"/>
    <w:rsid w:val="00230010"/>
    <w:rsid w:val="00230366"/>
    <w:rsid w:val="002311F7"/>
    <w:rsid w:val="00231BB3"/>
    <w:rsid w:val="002327A9"/>
    <w:rsid w:val="002327B9"/>
    <w:rsid w:val="00232991"/>
    <w:rsid w:val="00232F0E"/>
    <w:rsid w:val="002340CB"/>
    <w:rsid w:val="00234237"/>
    <w:rsid w:val="002343AD"/>
    <w:rsid w:val="0023547C"/>
    <w:rsid w:val="002357D2"/>
    <w:rsid w:val="00235A87"/>
    <w:rsid w:val="00236755"/>
    <w:rsid w:val="00236F17"/>
    <w:rsid w:val="00237735"/>
    <w:rsid w:val="00237B0B"/>
    <w:rsid w:val="00237E05"/>
    <w:rsid w:val="00241925"/>
    <w:rsid w:val="00241B4B"/>
    <w:rsid w:val="00241B5E"/>
    <w:rsid w:val="0024209A"/>
    <w:rsid w:val="002428FA"/>
    <w:rsid w:val="00242C30"/>
    <w:rsid w:val="0024307B"/>
    <w:rsid w:val="00243615"/>
    <w:rsid w:val="00244B3F"/>
    <w:rsid w:val="00245392"/>
    <w:rsid w:val="00246680"/>
    <w:rsid w:val="00247892"/>
    <w:rsid w:val="0025051A"/>
    <w:rsid w:val="00250DBA"/>
    <w:rsid w:val="0025262D"/>
    <w:rsid w:val="00252A02"/>
    <w:rsid w:val="00252C97"/>
    <w:rsid w:val="0025324E"/>
    <w:rsid w:val="0025355D"/>
    <w:rsid w:val="002536B6"/>
    <w:rsid w:val="00254168"/>
    <w:rsid w:val="00255001"/>
    <w:rsid w:val="0025557A"/>
    <w:rsid w:val="00255A3E"/>
    <w:rsid w:val="00256A89"/>
    <w:rsid w:val="00256CEC"/>
    <w:rsid w:val="0025714C"/>
    <w:rsid w:val="002571C7"/>
    <w:rsid w:val="00257442"/>
    <w:rsid w:val="002578E5"/>
    <w:rsid w:val="00257AA1"/>
    <w:rsid w:val="002620F9"/>
    <w:rsid w:val="00262790"/>
    <w:rsid w:val="0026361A"/>
    <w:rsid w:val="00263B5C"/>
    <w:rsid w:val="00263B71"/>
    <w:rsid w:val="00263DF4"/>
    <w:rsid w:val="00263F71"/>
    <w:rsid w:val="0026410C"/>
    <w:rsid w:val="002645AA"/>
    <w:rsid w:val="00264EF7"/>
    <w:rsid w:val="00265968"/>
    <w:rsid w:val="00265BA2"/>
    <w:rsid w:val="00265D6D"/>
    <w:rsid w:val="002660D7"/>
    <w:rsid w:val="002662DD"/>
    <w:rsid w:val="002664C6"/>
    <w:rsid w:val="0026658F"/>
    <w:rsid w:val="00266AD6"/>
    <w:rsid w:val="00266E42"/>
    <w:rsid w:val="00266FE3"/>
    <w:rsid w:val="00267A22"/>
    <w:rsid w:val="00270493"/>
    <w:rsid w:val="00270542"/>
    <w:rsid w:val="002711BB"/>
    <w:rsid w:val="0027280D"/>
    <w:rsid w:val="00272E6F"/>
    <w:rsid w:val="00273436"/>
    <w:rsid w:val="00273878"/>
    <w:rsid w:val="0027431C"/>
    <w:rsid w:val="002753A4"/>
    <w:rsid w:val="002757B7"/>
    <w:rsid w:val="00276279"/>
    <w:rsid w:val="002762D2"/>
    <w:rsid w:val="0027774C"/>
    <w:rsid w:val="00280549"/>
    <w:rsid w:val="00281602"/>
    <w:rsid w:val="0028184E"/>
    <w:rsid w:val="00282E96"/>
    <w:rsid w:val="00283816"/>
    <w:rsid w:val="0028432B"/>
    <w:rsid w:val="002844B0"/>
    <w:rsid w:val="002853DD"/>
    <w:rsid w:val="002855C0"/>
    <w:rsid w:val="0028626C"/>
    <w:rsid w:val="00290DC6"/>
    <w:rsid w:val="002912CE"/>
    <w:rsid w:val="00291AF6"/>
    <w:rsid w:val="00293366"/>
    <w:rsid w:val="00293E45"/>
    <w:rsid w:val="00295818"/>
    <w:rsid w:val="00296CAB"/>
    <w:rsid w:val="00297B55"/>
    <w:rsid w:val="00297FE6"/>
    <w:rsid w:val="002A0778"/>
    <w:rsid w:val="002A0A18"/>
    <w:rsid w:val="002A0D0D"/>
    <w:rsid w:val="002A1994"/>
    <w:rsid w:val="002A34ED"/>
    <w:rsid w:val="002A4912"/>
    <w:rsid w:val="002A4A66"/>
    <w:rsid w:val="002A62DA"/>
    <w:rsid w:val="002A65C6"/>
    <w:rsid w:val="002A6CD4"/>
    <w:rsid w:val="002A71B7"/>
    <w:rsid w:val="002B05A6"/>
    <w:rsid w:val="002B1883"/>
    <w:rsid w:val="002B1CB8"/>
    <w:rsid w:val="002B2042"/>
    <w:rsid w:val="002B2FCD"/>
    <w:rsid w:val="002B3175"/>
    <w:rsid w:val="002B345B"/>
    <w:rsid w:val="002B3A54"/>
    <w:rsid w:val="002B3D63"/>
    <w:rsid w:val="002B4B0E"/>
    <w:rsid w:val="002B5310"/>
    <w:rsid w:val="002B5389"/>
    <w:rsid w:val="002B542F"/>
    <w:rsid w:val="002B5AAC"/>
    <w:rsid w:val="002B5F1F"/>
    <w:rsid w:val="002B7A46"/>
    <w:rsid w:val="002B7A4A"/>
    <w:rsid w:val="002C0FAC"/>
    <w:rsid w:val="002C11C1"/>
    <w:rsid w:val="002C2578"/>
    <w:rsid w:val="002C2AE4"/>
    <w:rsid w:val="002C4A97"/>
    <w:rsid w:val="002C56D4"/>
    <w:rsid w:val="002C579B"/>
    <w:rsid w:val="002C58CE"/>
    <w:rsid w:val="002C6373"/>
    <w:rsid w:val="002C648E"/>
    <w:rsid w:val="002C740A"/>
    <w:rsid w:val="002C74C1"/>
    <w:rsid w:val="002C784F"/>
    <w:rsid w:val="002D1716"/>
    <w:rsid w:val="002D178D"/>
    <w:rsid w:val="002D1AB6"/>
    <w:rsid w:val="002D1E4A"/>
    <w:rsid w:val="002D2498"/>
    <w:rsid w:val="002D27A8"/>
    <w:rsid w:val="002D31DB"/>
    <w:rsid w:val="002D345F"/>
    <w:rsid w:val="002D3A96"/>
    <w:rsid w:val="002D42DC"/>
    <w:rsid w:val="002D6154"/>
    <w:rsid w:val="002D64D6"/>
    <w:rsid w:val="002D7616"/>
    <w:rsid w:val="002E1112"/>
    <w:rsid w:val="002E185E"/>
    <w:rsid w:val="002E1D28"/>
    <w:rsid w:val="002E221B"/>
    <w:rsid w:val="002E3810"/>
    <w:rsid w:val="002E48AB"/>
    <w:rsid w:val="002E4EBF"/>
    <w:rsid w:val="002E5EB3"/>
    <w:rsid w:val="002E6064"/>
    <w:rsid w:val="002E698D"/>
    <w:rsid w:val="002E6FDF"/>
    <w:rsid w:val="002E70C5"/>
    <w:rsid w:val="002E7129"/>
    <w:rsid w:val="002E7510"/>
    <w:rsid w:val="002E7A89"/>
    <w:rsid w:val="002F196F"/>
    <w:rsid w:val="002F2BED"/>
    <w:rsid w:val="002F3230"/>
    <w:rsid w:val="002F46CB"/>
    <w:rsid w:val="002F4EA9"/>
    <w:rsid w:val="002F51DA"/>
    <w:rsid w:val="002F6509"/>
    <w:rsid w:val="002F65D0"/>
    <w:rsid w:val="002F6829"/>
    <w:rsid w:val="003004ED"/>
    <w:rsid w:val="003013D2"/>
    <w:rsid w:val="00301E70"/>
    <w:rsid w:val="0030206B"/>
    <w:rsid w:val="00302C2B"/>
    <w:rsid w:val="00302D5E"/>
    <w:rsid w:val="0030303E"/>
    <w:rsid w:val="00304898"/>
    <w:rsid w:val="00304964"/>
    <w:rsid w:val="00305B8F"/>
    <w:rsid w:val="003061D8"/>
    <w:rsid w:val="00307C07"/>
    <w:rsid w:val="00307D8C"/>
    <w:rsid w:val="0031067D"/>
    <w:rsid w:val="0031078C"/>
    <w:rsid w:val="00312656"/>
    <w:rsid w:val="0031267A"/>
    <w:rsid w:val="00312D62"/>
    <w:rsid w:val="00312DC8"/>
    <w:rsid w:val="00312E0B"/>
    <w:rsid w:val="0031307B"/>
    <w:rsid w:val="003137B1"/>
    <w:rsid w:val="00314357"/>
    <w:rsid w:val="00314688"/>
    <w:rsid w:val="003154F0"/>
    <w:rsid w:val="00315808"/>
    <w:rsid w:val="00317ADD"/>
    <w:rsid w:val="00317CA6"/>
    <w:rsid w:val="003201CC"/>
    <w:rsid w:val="003227E5"/>
    <w:rsid w:val="00323545"/>
    <w:rsid w:val="00323796"/>
    <w:rsid w:val="00325059"/>
    <w:rsid w:val="003261DD"/>
    <w:rsid w:val="003262E5"/>
    <w:rsid w:val="00326662"/>
    <w:rsid w:val="00326699"/>
    <w:rsid w:val="00326B6B"/>
    <w:rsid w:val="00327679"/>
    <w:rsid w:val="00330A57"/>
    <w:rsid w:val="00331B84"/>
    <w:rsid w:val="0033253E"/>
    <w:rsid w:val="00332BB2"/>
    <w:rsid w:val="00332BEE"/>
    <w:rsid w:val="00332E94"/>
    <w:rsid w:val="003333A9"/>
    <w:rsid w:val="0033465A"/>
    <w:rsid w:val="003347EF"/>
    <w:rsid w:val="00334C02"/>
    <w:rsid w:val="00334E01"/>
    <w:rsid w:val="00334FC5"/>
    <w:rsid w:val="00336AD7"/>
    <w:rsid w:val="003376F8"/>
    <w:rsid w:val="00340023"/>
    <w:rsid w:val="00340384"/>
    <w:rsid w:val="00340654"/>
    <w:rsid w:val="00342445"/>
    <w:rsid w:val="0034290A"/>
    <w:rsid w:val="00343EBE"/>
    <w:rsid w:val="00344259"/>
    <w:rsid w:val="00345005"/>
    <w:rsid w:val="0034630D"/>
    <w:rsid w:val="003479E2"/>
    <w:rsid w:val="00347FA5"/>
    <w:rsid w:val="00350339"/>
    <w:rsid w:val="003512BD"/>
    <w:rsid w:val="0035176C"/>
    <w:rsid w:val="00352496"/>
    <w:rsid w:val="00352ACF"/>
    <w:rsid w:val="003532E9"/>
    <w:rsid w:val="00353B31"/>
    <w:rsid w:val="00353EE8"/>
    <w:rsid w:val="0035440D"/>
    <w:rsid w:val="003548B9"/>
    <w:rsid w:val="00355BE4"/>
    <w:rsid w:val="00356928"/>
    <w:rsid w:val="003577F6"/>
    <w:rsid w:val="00361285"/>
    <w:rsid w:val="0036279C"/>
    <w:rsid w:val="00363A41"/>
    <w:rsid w:val="00363A5A"/>
    <w:rsid w:val="00363EA7"/>
    <w:rsid w:val="00364AB7"/>
    <w:rsid w:val="00364FB0"/>
    <w:rsid w:val="003650D5"/>
    <w:rsid w:val="003654F7"/>
    <w:rsid w:val="00366809"/>
    <w:rsid w:val="0036762C"/>
    <w:rsid w:val="00371048"/>
    <w:rsid w:val="00371D80"/>
    <w:rsid w:val="00372147"/>
    <w:rsid w:val="00372457"/>
    <w:rsid w:val="003727F0"/>
    <w:rsid w:val="00374DAD"/>
    <w:rsid w:val="00375135"/>
    <w:rsid w:val="00376364"/>
    <w:rsid w:val="00376A8C"/>
    <w:rsid w:val="00376E73"/>
    <w:rsid w:val="00377289"/>
    <w:rsid w:val="0037785B"/>
    <w:rsid w:val="003838F9"/>
    <w:rsid w:val="00383C0F"/>
    <w:rsid w:val="00384DF4"/>
    <w:rsid w:val="00386033"/>
    <w:rsid w:val="00386A0F"/>
    <w:rsid w:val="003871AC"/>
    <w:rsid w:val="00387F6A"/>
    <w:rsid w:val="0039106A"/>
    <w:rsid w:val="003918FE"/>
    <w:rsid w:val="00392285"/>
    <w:rsid w:val="00392616"/>
    <w:rsid w:val="0039285B"/>
    <w:rsid w:val="003947F1"/>
    <w:rsid w:val="00394C78"/>
    <w:rsid w:val="00396111"/>
    <w:rsid w:val="00397ECB"/>
    <w:rsid w:val="003A1BB5"/>
    <w:rsid w:val="003A1BEA"/>
    <w:rsid w:val="003A21BD"/>
    <w:rsid w:val="003A3054"/>
    <w:rsid w:val="003A3E15"/>
    <w:rsid w:val="003A3EAA"/>
    <w:rsid w:val="003A435E"/>
    <w:rsid w:val="003A4B2C"/>
    <w:rsid w:val="003A5293"/>
    <w:rsid w:val="003A6A25"/>
    <w:rsid w:val="003A7088"/>
    <w:rsid w:val="003A717D"/>
    <w:rsid w:val="003A76D0"/>
    <w:rsid w:val="003A7B30"/>
    <w:rsid w:val="003B1274"/>
    <w:rsid w:val="003B22C8"/>
    <w:rsid w:val="003B249E"/>
    <w:rsid w:val="003B2D2F"/>
    <w:rsid w:val="003B3AF6"/>
    <w:rsid w:val="003B3DFD"/>
    <w:rsid w:val="003B5D44"/>
    <w:rsid w:val="003B648A"/>
    <w:rsid w:val="003C0491"/>
    <w:rsid w:val="003C1546"/>
    <w:rsid w:val="003C18DF"/>
    <w:rsid w:val="003C212B"/>
    <w:rsid w:val="003C2618"/>
    <w:rsid w:val="003C2745"/>
    <w:rsid w:val="003C282E"/>
    <w:rsid w:val="003C28A6"/>
    <w:rsid w:val="003C34AD"/>
    <w:rsid w:val="003C3FAF"/>
    <w:rsid w:val="003C4011"/>
    <w:rsid w:val="003C4762"/>
    <w:rsid w:val="003C5919"/>
    <w:rsid w:val="003C6896"/>
    <w:rsid w:val="003C6E6A"/>
    <w:rsid w:val="003D1315"/>
    <w:rsid w:val="003D2CF8"/>
    <w:rsid w:val="003D3AF5"/>
    <w:rsid w:val="003D3BFF"/>
    <w:rsid w:val="003D40BC"/>
    <w:rsid w:val="003D5691"/>
    <w:rsid w:val="003D5FE5"/>
    <w:rsid w:val="003D74F1"/>
    <w:rsid w:val="003E01F5"/>
    <w:rsid w:val="003E0FDD"/>
    <w:rsid w:val="003E22C4"/>
    <w:rsid w:val="003E23B0"/>
    <w:rsid w:val="003E28A0"/>
    <w:rsid w:val="003E35FB"/>
    <w:rsid w:val="003E3ABF"/>
    <w:rsid w:val="003E4B83"/>
    <w:rsid w:val="003E5DFB"/>
    <w:rsid w:val="003E6678"/>
    <w:rsid w:val="003E7D86"/>
    <w:rsid w:val="003F0EF0"/>
    <w:rsid w:val="003F1C38"/>
    <w:rsid w:val="003F2A55"/>
    <w:rsid w:val="003F353B"/>
    <w:rsid w:val="003F3963"/>
    <w:rsid w:val="003F3D45"/>
    <w:rsid w:val="003F3F5A"/>
    <w:rsid w:val="003F4673"/>
    <w:rsid w:val="003F4E34"/>
    <w:rsid w:val="003F63D2"/>
    <w:rsid w:val="003F7D48"/>
    <w:rsid w:val="0040000E"/>
    <w:rsid w:val="004008CF"/>
    <w:rsid w:val="00402582"/>
    <w:rsid w:val="00403996"/>
    <w:rsid w:val="00403AAA"/>
    <w:rsid w:val="00403ABD"/>
    <w:rsid w:val="00403DA2"/>
    <w:rsid w:val="0040403E"/>
    <w:rsid w:val="00404E99"/>
    <w:rsid w:val="00404F17"/>
    <w:rsid w:val="00404FB3"/>
    <w:rsid w:val="00407A4A"/>
    <w:rsid w:val="00412373"/>
    <w:rsid w:val="0041251C"/>
    <w:rsid w:val="00412549"/>
    <w:rsid w:val="0041283C"/>
    <w:rsid w:val="00413BA1"/>
    <w:rsid w:val="0041518E"/>
    <w:rsid w:val="00415715"/>
    <w:rsid w:val="00415840"/>
    <w:rsid w:val="00416531"/>
    <w:rsid w:val="004176B7"/>
    <w:rsid w:val="0041781E"/>
    <w:rsid w:val="00420188"/>
    <w:rsid w:val="00420D7F"/>
    <w:rsid w:val="004244AE"/>
    <w:rsid w:val="0042493D"/>
    <w:rsid w:val="00426C43"/>
    <w:rsid w:val="004270B5"/>
    <w:rsid w:val="00427A64"/>
    <w:rsid w:val="00427CAE"/>
    <w:rsid w:val="00430129"/>
    <w:rsid w:val="00430786"/>
    <w:rsid w:val="00432D55"/>
    <w:rsid w:val="00433126"/>
    <w:rsid w:val="0043371D"/>
    <w:rsid w:val="00434284"/>
    <w:rsid w:val="00436064"/>
    <w:rsid w:val="004360B9"/>
    <w:rsid w:val="0043611F"/>
    <w:rsid w:val="00436145"/>
    <w:rsid w:val="0043641D"/>
    <w:rsid w:val="00436472"/>
    <w:rsid w:val="00436734"/>
    <w:rsid w:val="004376A0"/>
    <w:rsid w:val="00437B62"/>
    <w:rsid w:val="00437CB4"/>
    <w:rsid w:val="00437F1A"/>
    <w:rsid w:val="00442DDC"/>
    <w:rsid w:val="0044455D"/>
    <w:rsid w:val="00445682"/>
    <w:rsid w:val="00445A81"/>
    <w:rsid w:val="00445ABB"/>
    <w:rsid w:val="00445C6D"/>
    <w:rsid w:val="00445EEB"/>
    <w:rsid w:val="0044644F"/>
    <w:rsid w:val="00446BA6"/>
    <w:rsid w:val="00447426"/>
    <w:rsid w:val="00447F2A"/>
    <w:rsid w:val="004504E6"/>
    <w:rsid w:val="00450F26"/>
    <w:rsid w:val="00452419"/>
    <w:rsid w:val="004526E9"/>
    <w:rsid w:val="004528BD"/>
    <w:rsid w:val="00456B12"/>
    <w:rsid w:val="00456E69"/>
    <w:rsid w:val="00457F2B"/>
    <w:rsid w:val="0046043C"/>
    <w:rsid w:val="00460519"/>
    <w:rsid w:val="00460717"/>
    <w:rsid w:val="00461BF4"/>
    <w:rsid w:val="0046289B"/>
    <w:rsid w:val="00462B10"/>
    <w:rsid w:val="00463B43"/>
    <w:rsid w:val="00463FC7"/>
    <w:rsid w:val="00464D49"/>
    <w:rsid w:val="00465768"/>
    <w:rsid w:val="004674B2"/>
    <w:rsid w:val="004674B3"/>
    <w:rsid w:val="00467E08"/>
    <w:rsid w:val="00470922"/>
    <w:rsid w:val="00470DA0"/>
    <w:rsid w:val="004715E3"/>
    <w:rsid w:val="0047165B"/>
    <w:rsid w:val="0047174A"/>
    <w:rsid w:val="00471F0D"/>
    <w:rsid w:val="004722CE"/>
    <w:rsid w:val="00472608"/>
    <w:rsid w:val="00474E69"/>
    <w:rsid w:val="0047551A"/>
    <w:rsid w:val="00475F21"/>
    <w:rsid w:val="00477BCA"/>
    <w:rsid w:val="00477EBA"/>
    <w:rsid w:val="00480005"/>
    <w:rsid w:val="00480472"/>
    <w:rsid w:val="00480DD6"/>
    <w:rsid w:val="00480E5E"/>
    <w:rsid w:val="0048180E"/>
    <w:rsid w:val="00481C39"/>
    <w:rsid w:val="00481CF3"/>
    <w:rsid w:val="00481F73"/>
    <w:rsid w:val="004829B3"/>
    <w:rsid w:val="00483174"/>
    <w:rsid w:val="00483468"/>
    <w:rsid w:val="0048394A"/>
    <w:rsid w:val="00483DF6"/>
    <w:rsid w:val="00485243"/>
    <w:rsid w:val="004852D8"/>
    <w:rsid w:val="00485942"/>
    <w:rsid w:val="00485BAA"/>
    <w:rsid w:val="00486222"/>
    <w:rsid w:val="00487E79"/>
    <w:rsid w:val="0049032F"/>
    <w:rsid w:val="00490B1C"/>
    <w:rsid w:val="00490E87"/>
    <w:rsid w:val="00491228"/>
    <w:rsid w:val="00491582"/>
    <w:rsid w:val="00492037"/>
    <w:rsid w:val="004928D8"/>
    <w:rsid w:val="00492A6C"/>
    <w:rsid w:val="00493067"/>
    <w:rsid w:val="00493E0F"/>
    <w:rsid w:val="0049561F"/>
    <w:rsid w:val="00495DB2"/>
    <w:rsid w:val="004961C3"/>
    <w:rsid w:val="00496E67"/>
    <w:rsid w:val="004977E9"/>
    <w:rsid w:val="00497B80"/>
    <w:rsid w:val="004A028C"/>
    <w:rsid w:val="004A0E24"/>
    <w:rsid w:val="004A1534"/>
    <w:rsid w:val="004A16D0"/>
    <w:rsid w:val="004A1843"/>
    <w:rsid w:val="004A35CB"/>
    <w:rsid w:val="004A35E5"/>
    <w:rsid w:val="004A4051"/>
    <w:rsid w:val="004A4115"/>
    <w:rsid w:val="004A422B"/>
    <w:rsid w:val="004A42D9"/>
    <w:rsid w:val="004A4375"/>
    <w:rsid w:val="004A470C"/>
    <w:rsid w:val="004A551D"/>
    <w:rsid w:val="004A5D23"/>
    <w:rsid w:val="004A640A"/>
    <w:rsid w:val="004A78A3"/>
    <w:rsid w:val="004B0256"/>
    <w:rsid w:val="004B1250"/>
    <w:rsid w:val="004B3221"/>
    <w:rsid w:val="004B36ED"/>
    <w:rsid w:val="004B5D04"/>
    <w:rsid w:val="004B6431"/>
    <w:rsid w:val="004B7471"/>
    <w:rsid w:val="004B7ED2"/>
    <w:rsid w:val="004C08FE"/>
    <w:rsid w:val="004C1F49"/>
    <w:rsid w:val="004C2B39"/>
    <w:rsid w:val="004C2FD2"/>
    <w:rsid w:val="004C3997"/>
    <w:rsid w:val="004C609B"/>
    <w:rsid w:val="004C679E"/>
    <w:rsid w:val="004C6966"/>
    <w:rsid w:val="004C7313"/>
    <w:rsid w:val="004D051B"/>
    <w:rsid w:val="004D0BD7"/>
    <w:rsid w:val="004D15DE"/>
    <w:rsid w:val="004D1C43"/>
    <w:rsid w:val="004D2B33"/>
    <w:rsid w:val="004D35EC"/>
    <w:rsid w:val="004D3CC0"/>
    <w:rsid w:val="004D4179"/>
    <w:rsid w:val="004D4715"/>
    <w:rsid w:val="004D5353"/>
    <w:rsid w:val="004D538A"/>
    <w:rsid w:val="004D60DF"/>
    <w:rsid w:val="004D680A"/>
    <w:rsid w:val="004D7D9F"/>
    <w:rsid w:val="004D7F5E"/>
    <w:rsid w:val="004E0876"/>
    <w:rsid w:val="004E0C43"/>
    <w:rsid w:val="004E1505"/>
    <w:rsid w:val="004E186C"/>
    <w:rsid w:val="004E1B8C"/>
    <w:rsid w:val="004E21C3"/>
    <w:rsid w:val="004E2301"/>
    <w:rsid w:val="004E2DDA"/>
    <w:rsid w:val="004E4F89"/>
    <w:rsid w:val="004E5099"/>
    <w:rsid w:val="004E56AC"/>
    <w:rsid w:val="004F0146"/>
    <w:rsid w:val="004F097F"/>
    <w:rsid w:val="004F1152"/>
    <w:rsid w:val="004F16A7"/>
    <w:rsid w:val="004F295F"/>
    <w:rsid w:val="004F3155"/>
    <w:rsid w:val="004F3633"/>
    <w:rsid w:val="004F4529"/>
    <w:rsid w:val="004F4846"/>
    <w:rsid w:val="004F6351"/>
    <w:rsid w:val="004F68AB"/>
    <w:rsid w:val="004F6FFC"/>
    <w:rsid w:val="004F76DD"/>
    <w:rsid w:val="004F77AD"/>
    <w:rsid w:val="004F78E4"/>
    <w:rsid w:val="004F7939"/>
    <w:rsid w:val="004F7ED9"/>
    <w:rsid w:val="00500147"/>
    <w:rsid w:val="00500314"/>
    <w:rsid w:val="00500442"/>
    <w:rsid w:val="00500C6B"/>
    <w:rsid w:val="005015EA"/>
    <w:rsid w:val="00501832"/>
    <w:rsid w:val="00501BAE"/>
    <w:rsid w:val="005025B3"/>
    <w:rsid w:val="00502939"/>
    <w:rsid w:val="00503056"/>
    <w:rsid w:val="005033B3"/>
    <w:rsid w:val="005047C0"/>
    <w:rsid w:val="00505523"/>
    <w:rsid w:val="00505F27"/>
    <w:rsid w:val="0050616B"/>
    <w:rsid w:val="00507021"/>
    <w:rsid w:val="005070C4"/>
    <w:rsid w:val="005077ED"/>
    <w:rsid w:val="00510855"/>
    <w:rsid w:val="005108DB"/>
    <w:rsid w:val="00512655"/>
    <w:rsid w:val="005144F5"/>
    <w:rsid w:val="00514900"/>
    <w:rsid w:val="00514C97"/>
    <w:rsid w:val="00514CF5"/>
    <w:rsid w:val="0051503B"/>
    <w:rsid w:val="00515045"/>
    <w:rsid w:val="00515CB7"/>
    <w:rsid w:val="00516011"/>
    <w:rsid w:val="00516846"/>
    <w:rsid w:val="005168E2"/>
    <w:rsid w:val="00517EAF"/>
    <w:rsid w:val="00520608"/>
    <w:rsid w:val="00520D06"/>
    <w:rsid w:val="00522C23"/>
    <w:rsid w:val="00523D82"/>
    <w:rsid w:val="00524E2F"/>
    <w:rsid w:val="005251FC"/>
    <w:rsid w:val="00525580"/>
    <w:rsid w:val="0052560A"/>
    <w:rsid w:val="0052768B"/>
    <w:rsid w:val="00530152"/>
    <w:rsid w:val="0053075B"/>
    <w:rsid w:val="00530802"/>
    <w:rsid w:val="00531A56"/>
    <w:rsid w:val="00531C85"/>
    <w:rsid w:val="00531FC9"/>
    <w:rsid w:val="00532375"/>
    <w:rsid w:val="005349C7"/>
    <w:rsid w:val="00534F05"/>
    <w:rsid w:val="00535A76"/>
    <w:rsid w:val="00535F85"/>
    <w:rsid w:val="005372AB"/>
    <w:rsid w:val="005373F4"/>
    <w:rsid w:val="00537559"/>
    <w:rsid w:val="005376E5"/>
    <w:rsid w:val="005402D2"/>
    <w:rsid w:val="005411AF"/>
    <w:rsid w:val="00541F80"/>
    <w:rsid w:val="0054236C"/>
    <w:rsid w:val="005423FA"/>
    <w:rsid w:val="0054253F"/>
    <w:rsid w:val="00542D7F"/>
    <w:rsid w:val="0054318B"/>
    <w:rsid w:val="00543476"/>
    <w:rsid w:val="005443DF"/>
    <w:rsid w:val="005468DC"/>
    <w:rsid w:val="00547ECE"/>
    <w:rsid w:val="00551050"/>
    <w:rsid w:val="0055112F"/>
    <w:rsid w:val="005512A1"/>
    <w:rsid w:val="00551653"/>
    <w:rsid w:val="00551C4A"/>
    <w:rsid w:val="00552CD3"/>
    <w:rsid w:val="0055341A"/>
    <w:rsid w:val="005534EA"/>
    <w:rsid w:val="00553BA8"/>
    <w:rsid w:val="0055458E"/>
    <w:rsid w:val="00554881"/>
    <w:rsid w:val="005565E9"/>
    <w:rsid w:val="00556812"/>
    <w:rsid w:val="00560B3B"/>
    <w:rsid w:val="005610A0"/>
    <w:rsid w:val="005611DC"/>
    <w:rsid w:val="00562753"/>
    <w:rsid w:val="005628B1"/>
    <w:rsid w:val="0056297E"/>
    <w:rsid w:val="005629E2"/>
    <w:rsid w:val="00566D96"/>
    <w:rsid w:val="00567D94"/>
    <w:rsid w:val="00567F0E"/>
    <w:rsid w:val="005703FA"/>
    <w:rsid w:val="00570FB9"/>
    <w:rsid w:val="0057123E"/>
    <w:rsid w:val="005717CA"/>
    <w:rsid w:val="00572FCE"/>
    <w:rsid w:val="00573256"/>
    <w:rsid w:val="00574122"/>
    <w:rsid w:val="005743DD"/>
    <w:rsid w:val="0057661E"/>
    <w:rsid w:val="005769A3"/>
    <w:rsid w:val="00576BB3"/>
    <w:rsid w:val="00576EB7"/>
    <w:rsid w:val="005771A9"/>
    <w:rsid w:val="005772B2"/>
    <w:rsid w:val="00577546"/>
    <w:rsid w:val="005776AE"/>
    <w:rsid w:val="005777BB"/>
    <w:rsid w:val="00580DE5"/>
    <w:rsid w:val="00580F10"/>
    <w:rsid w:val="00582206"/>
    <w:rsid w:val="00582550"/>
    <w:rsid w:val="005852C0"/>
    <w:rsid w:val="00590B52"/>
    <w:rsid w:val="00590E11"/>
    <w:rsid w:val="00592225"/>
    <w:rsid w:val="005933F1"/>
    <w:rsid w:val="00593A51"/>
    <w:rsid w:val="00593E6E"/>
    <w:rsid w:val="0059473D"/>
    <w:rsid w:val="00594A22"/>
    <w:rsid w:val="00594D36"/>
    <w:rsid w:val="0059523D"/>
    <w:rsid w:val="00595B07"/>
    <w:rsid w:val="005960ED"/>
    <w:rsid w:val="00596B00"/>
    <w:rsid w:val="00597118"/>
    <w:rsid w:val="0059739B"/>
    <w:rsid w:val="00597436"/>
    <w:rsid w:val="0059743C"/>
    <w:rsid w:val="00597922"/>
    <w:rsid w:val="00597FBB"/>
    <w:rsid w:val="005A088D"/>
    <w:rsid w:val="005A08E7"/>
    <w:rsid w:val="005A2CC8"/>
    <w:rsid w:val="005A5F72"/>
    <w:rsid w:val="005A7B63"/>
    <w:rsid w:val="005A7D1D"/>
    <w:rsid w:val="005B0055"/>
    <w:rsid w:val="005B0839"/>
    <w:rsid w:val="005B1409"/>
    <w:rsid w:val="005B1672"/>
    <w:rsid w:val="005B1CAC"/>
    <w:rsid w:val="005B2EED"/>
    <w:rsid w:val="005B4E41"/>
    <w:rsid w:val="005B5018"/>
    <w:rsid w:val="005B6BEF"/>
    <w:rsid w:val="005B7517"/>
    <w:rsid w:val="005B76AB"/>
    <w:rsid w:val="005B794D"/>
    <w:rsid w:val="005B7C08"/>
    <w:rsid w:val="005B7C89"/>
    <w:rsid w:val="005C009D"/>
    <w:rsid w:val="005C1170"/>
    <w:rsid w:val="005C1CFB"/>
    <w:rsid w:val="005C250E"/>
    <w:rsid w:val="005C37A8"/>
    <w:rsid w:val="005C3F94"/>
    <w:rsid w:val="005C658D"/>
    <w:rsid w:val="005C6A94"/>
    <w:rsid w:val="005C6CC3"/>
    <w:rsid w:val="005C6F70"/>
    <w:rsid w:val="005C72EA"/>
    <w:rsid w:val="005C77A4"/>
    <w:rsid w:val="005C7D86"/>
    <w:rsid w:val="005D0052"/>
    <w:rsid w:val="005D03FD"/>
    <w:rsid w:val="005D1406"/>
    <w:rsid w:val="005D1702"/>
    <w:rsid w:val="005D3F32"/>
    <w:rsid w:val="005D4111"/>
    <w:rsid w:val="005D47D7"/>
    <w:rsid w:val="005D48F6"/>
    <w:rsid w:val="005D5907"/>
    <w:rsid w:val="005D6958"/>
    <w:rsid w:val="005D6ADB"/>
    <w:rsid w:val="005D6F6E"/>
    <w:rsid w:val="005D77C1"/>
    <w:rsid w:val="005D7A2A"/>
    <w:rsid w:val="005E101C"/>
    <w:rsid w:val="005E1777"/>
    <w:rsid w:val="005E1A46"/>
    <w:rsid w:val="005E1AAA"/>
    <w:rsid w:val="005E2639"/>
    <w:rsid w:val="005E28DC"/>
    <w:rsid w:val="005E2C83"/>
    <w:rsid w:val="005E2D7C"/>
    <w:rsid w:val="005E34FE"/>
    <w:rsid w:val="005E36ED"/>
    <w:rsid w:val="005E3B59"/>
    <w:rsid w:val="005E3DAB"/>
    <w:rsid w:val="005E3E1F"/>
    <w:rsid w:val="005E40AD"/>
    <w:rsid w:val="005E46F9"/>
    <w:rsid w:val="005E4B41"/>
    <w:rsid w:val="005E4CA0"/>
    <w:rsid w:val="005E4DE3"/>
    <w:rsid w:val="005E51E7"/>
    <w:rsid w:val="005E566F"/>
    <w:rsid w:val="005E75EB"/>
    <w:rsid w:val="005E7F9B"/>
    <w:rsid w:val="005F1BC2"/>
    <w:rsid w:val="005F1FFF"/>
    <w:rsid w:val="005F2872"/>
    <w:rsid w:val="005F324B"/>
    <w:rsid w:val="005F3BB0"/>
    <w:rsid w:val="005F3DC7"/>
    <w:rsid w:val="005F44FD"/>
    <w:rsid w:val="005F4730"/>
    <w:rsid w:val="005F5052"/>
    <w:rsid w:val="005F50B6"/>
    <w:rsid w:val="005F6680"/>
    <w:rsid w:val="005F69FB"/>
    <w:rsid w:val="005F6D96"/>
    <w:rsid w:val="005F70CA"/>
    <w:rsid w:val="005F7432"/>
    <w:rsid w:val="005F758D"/>
    <w:rsid w:val="005F76B6"/>
    <w:rsid w:val="005F7740"/>
    <w:rsid w:val="005F7D7F"/>
    <w:rsid w:val="005F7E00"/>
    <w:rsid w:val="00600097"/>
    <w:rsid w:val="00600A73"/>
    <w:rsid w:val="00601772"/>
    <w:rsid w:val="0060220D"/>
    <w:rsid w:val="006032A0"/>
    <w:rsid w:val="006040B7"/>
    <w:rsid w:val="0060535A"/>
    <w:rsid w:val="00605BA6"/>
    <w:rsid w:val="00605C1C"/>
    <w:rsid w:val="00605DA9"/>
    <w:rsid w:val="006076AF"/>
    <w:rsid w:val="00607951"/>
    <w:rsid w:val="00610447"/>
    <w:rsid w:val="00610FB5"/>
    <w:rsid w:val="006112E0"/>
    <w:rsid w:val="00611508"/>
    <w:rsid w:val="0061190C"/>
    <w:rsid w:val="0061215F"/>
    <w:rsid w:val="006129CE"/>
    <w:rsid w:val="0061358D"/>
    <w:rsid w:val="00613C9C"/>
    <w:rsid w:val="0061794A"/>
    <w:rsid w:val="006205DD"/>
    <w:rsid w:val="006208DC"/>
    <w:rsid w:val="0062098A"/>
    <w:rsid w:val="00621491"/>
    <w:rsid w:val="0062295B"/>
    <w:rsid w:val="00622DB7"/>
    <w:rsid w:val="00623336"/>
    <w:rsid w:val="00625BC7"/>
    <w:rsid w:val="00625C25"/>
    <w:rsid w:val="0062603A"/>
    <w:rsid w:val="00626111"/>
    <w:rsid w:val="00626F7A"/>
    <w:rsid w:val="00627A8B"/>
    <w:rsid w:val="00627AC2"/>
    <w:rsid w:val="006303E6"/>
    <w:rsid w:val="00630842"/>
    <w:rsid w:val="00630C10"/>
    <w:rsid w:val="00630D5D"/>
    <w:rsid w:val="00631A60"/>
    <w:rsid w:val="00631AA5"/>
    <w:rsid w:val="00631BD8"/>
    <w:rsid w:val="00631FEA"/>
    <w:rsid w:val="0063321A"/>
    <w:rsid w:val="00633416"/>
    <w:rsid w:val="00633F16"/>
    <w:rsid w:val="00634582"/>
    <w:rsid w:val="006345AB"/>
    <w:rsid w:val="00635263"/>
    <w:rsid w:val="00635418"/>
    <w:rsid w:val="00635D68"/>
    <w:rsid w:val="006361EC"/>
    <w:rsid w:val="00640FF3"/>
    <w:rsid w:val="006410C8"/>
    <w:rsid w:val="006414F2"/>
    <w:rsid w:val="00641589"/>
    <w:rsid w:val="00642106"/>
    <w:rsid w:val="00642B46"/>
    <w:rsid w:val="00643952"/>
    <w:rsid w:val="00643F35"/>
    <w:rsid w:val="0064445C"/>
    <w:rsid w:val="00646049"/>
    <w:rsid w:val="006465D7"/>
    <w:rsid w:val="00646CAF"/>
    <w:rsid w:val="0065024B"/>
    <w:rsid w:val="00651725"/>
    <w:rsid w:val="00652624"/>
    <w:rsid w:val="0065262F"/>
    <w:rsid w:val="00652BA2"/>
    <w:rsid w:val="00652C86"/>
    <w:rsid w:val="00653462"/>
    <w:rsid w:val="00653701"/>
    <w:rsid w:val="00653CC9"/>
    <w:rsid w:val="00654224"/>
    <w:rsid w:val="00654246"/>
    <w:rsid w:val="0065433D"/>
    <w:rsid w:val="006569D8"/>
    <w:rsid w:val="00656F1C"/>
    <w:rsid w:val="006571E2"/>
    <w:rsid w:val="00657644"/>
    <w:rsid w:val="00657C03"/>
    <w:rsid w:val="00657D5C"/>
    <w:rsid w:val="00660C1A"/>
    <w:rsid w:val="006622DD"/>
    <w:rsid w:val="006623B4"/>
    <w:rsid w:val="0066323F"/>
    <w:rsid w:val="00663A4E"/>
    <w:rsid w:val="00663E0E"/>
    <w:rsid w:val="006644DB"/>
    <w:rsid w:val="00665E72"/>
    <w:rsid w:val="00666849"/>
    <w:rsid w:val="00666BEE"/>
    <w:rsid w:val="0066779A"/>
    <w:rsid w:val="00670027"/>
    <w:rsid w:val="00670279"/>
    <w:rsid w:val="0067068B"/>
    <w:rsid w:val="00670EDA"/>
    <w:rsid w:val="006713F8"/>
    <w:rsid w:val="00671BE7"/>
    <w:rsid w:val="006724E6"/>
    <w:rsid w:val="006726EF"/>
    <w:rsid w:val="00672FB0"/>
    <w:rsid w:val="00673C4E"/>
    <w:rsid w:val="006742BA"/>
    <w:rsid w:val="006757C2"/>
    <w:rsid w:val="006757F3"/>
    <w:rsid w:val="0067601A"/>
    <w:rsid w:val="00676F07"/>
    <w:rsid w:val="00677343"/>
    <w:rsid w:val="00677B40"/>
    <w:rsid w:val="00677FDF"/>
    <w:rsid w:val="0068048F"/>
    <w:rsid w:val="00680E82"/>
    <w:rsid w:val="00680F5A"/>
    <w:rsid w:val="00681113"/>
    <w:rsid w:val="00681A28"/>
    <w:rsid w:val="00681E8E"/>
    <w:rsid w:val="00681F9A"/>
    <w:rsid w:val="00682254"/>
    <w:rsid w:val="006829A6"/>
    <w:rsid w:val="006829FA"/>
    <w:rsid w:val="00682B63"/>
    <w:rsid w:val="00683257"/>
    <w:rsid w:val="0068356D"/>
    <w:rsid w:val="00684011"/>
    <w:rsid w:val="0068433B"/>
    <w:rsid w:val="00684E77"/>
    <w:rsid w:val="006859E8"/>
    <w:rsid w:val="00687559"/>
    <w:rsid w:val="00690640"/>
    <w:rsid w:val="00690782"/>
    <w:rsid w:val="0069096F"/>
    <w:rsid w:val="00690DBA"/>
    <w:rsid w:val="006916E3"/>
    <w:rsid w:val="00691AC9"/>
    <w:rsid w:val="00691C18"/>
    <w:rsid w:val="00692105"/>
    <w:rsid w:val="00693079"/>
    <w:rsid w:val="0069337B"/>
    <w:rsid w:val="00693587"/>
    <w:rsid w:val="00693F7F"/>
    <w:rsid w:val="0069448B"/>
    <w:rsid w:val="006951E0"/>
    <w:rsid w:val="0069531D"/>
    <w:rsid w:val="00695DB8"/>
    <w:rsid w:val="00696905"/>
    <w:rsid w:val="006979EB"/>
    <w:rsid w:val="00697B0C"/>
    <w:rsid w:val="00697C19"/>
    <w:rsid w:val="006A0B9D"/>
    <w:rsid w:val="006A2165"/>
    <w:rsid w:val="006A2C15"/>
    <w:rsid w:val="006A2F84"/>
    <w:rsid w:val="006A488F"/>
    <w:rsid w:val="006A4BDA"/>
    <w:rsid w:val="006A633C"/>
    <w:rsid w:val="006A7413"/>
    <w:rsid w:val="006A7673"/>
    <w:rsid w:val="006A7917"/>
    <w:rsid w:val="006B0C07"/>
    <w:rsid w:val="006B14F0"/>
    <w:rsid w:val="006B17A1"/>
    <w:rsid w:val="006B17BF"/>
    <w:rsid w:val="006B23D3"/>
    <w:rsid w:val="006B3A6B"/>
    <w:rsid w:val="006B4C05"/>
    <w:rsid w:val="006B5980"/>
    <w:rsid w:val="006B5FDD"/>
    <w:rsid w:val="006B6245"/>
    <w:rsid w:val="006B64E4"/>
    <w:rsid w:val="006B726C"/>
    <w:rsid w:val="006B76A7"/>
    <w:rsid w:val="006B7F31"/>
    <w:rsid w:val="006C0B1C"/>
    <w:rsid w:val="006C186E"/>
    <w:rsid w:val="006C1B31"/>
    <w:rsid w:val="006C1C21"/>
    <w:rsid w:val="006C1C79"/>
    <w:rsid w:val="006C23E5"/>
    <w:rsid w:val="006C2ECB"/>
    <w:rsid w:val="006C3145"/>
    <w:rsid w:val="006C3900"/>
    <w:rsid w:val="006C3E2E"/>
    <w:rsid w:val="006C4021"/>
    <w:rsid w:val="006C4E77"/>
    <w:rsid w:val="006C5641"/>
    <w:rsid w:val="006C5DA1"/>
    <w:rsid w:val="006C6D05"/>
    <w:rsid w:val="006C731F"/>
    <w:rsid w:val="006C7492"/>
    <w:rsid w:val="006C770B"/>
    <w:rsid w:val="006C7E8A"/>
    <w:rsid w:val="006D08A5"/>
    <w:rsid w:val="006D11FB"/>
    <w:rsid w:val="006D17BD"/>
    <w:rsid w:val="006D1B07"/>
    <w:rsid w:val="006D1D20"/>
    <w:rsid w:val="006D211C"/>
    <w:rsid w:val="006D22E7"/>
    <w:rsid w:val="006D2D94"/>
    <w:rsid w:val="006D33C6"/>
    <w:rsid w:val="006D3561"/>
    <w:rsid w:val="006D4193"/>
    <w:rsid w:val="006D427B"/>
    <w:rsid w:val="006D45DA"/>
    <w:rsid w:val="006D488D"/>
    <w:rsid w:val="006D5B29"/>
    <w:rsid w:val="006D62CE"/>
    <w:rsid w:val="006D727C"/>
    <w:rsid w:val="006E067B"/>
    <w:rsid w:val="006E0B99"/>
    <w:rsid w:val="006E13F8"/>
    <w:rsid w:val="006E1CA5"/>
    <w:rsid w:val="006E27E3"/>
    <w:rsid w:val="006E2E29"/>
    <w:rsid w:val="006E3371"/>
    <w:rsid w:val="006E4F66"/>
    <w:rsid w:val="006E598A"/>
    <w:rsid w:val="006E63E1"/>
    <w:rsid w:val="006E68AB"/>
    <w:rsid w:val="006E6F7B"/>
    <w:rsid w:val="006E76D2"/>
    <w:rsid w:val="006E7D25"/>
    <w:rsid w:val="006F1637"/>
    <w:rsid w:val="006F1847"/>
    <w:rsid w:val="006F21B1"/>
    <w:rsid w:val="006F357A"/>
    <w:rsid w:val="006F49D7"/>
    <w:rsid w:val="006F5BDC"/>
    <w:rsid w:val="006F5DC4"/>
    <w:rsid w:val="006F6059"/>
    <w:rsid w:val="006F6DD8"/>
    <w:rsid w:val="007008C5"/>
    <w:rsid w:val="007015A5"/>
    <w:rsid w:val="00702140"/>
    <w:rsid w:val="007023B8"/>
    <w:rsid w:val="00703974"/>
    <w:rsid w:val="00703C8B"/>
    <w:rsid w:val="00703F26"/>
    <w:rsid w:val="00704246"/>
    <w:rsid w:val="007044DC"/>
    <w:rsid w:val="00704823"/>
    <w:rsid w:val="00704AF7"/>
    <w:rsid w:val="0071050C"/>
    <w:rsid w:val="00711FED"/>
    <w:rsid w:val="00712B65"/>
    <w:rsid w:val="00712D87"/>
    <w:rsid w:val="00713AE2"/>
    <w:rsid w:val="00713C82"/>
    <w:rsid w:val="00713FEC"/>
    <w:rsid w:val="00715B86"/>
    <w:rsid w:val="00716C35"/>
    <w:rsid w:val="00716D04"/>
    <w:rsid w:val="00717B90"/>
    <w:rsid w:val="00720AAF"/>
    <w:rsid w:val="00720BC5"/>
    <w:rsid w:val="007210AF"/>
    <w:rsid w:val="00721131"/>
    <w:rsid w:val="0072203A"/>
    <w:rsid w:val="00723EB9"/>
    <w:rsid w:val="007241E1"/>
    <w:rsid w:val="00724891"/>
    <w:rsid w:val="00724AA9"/>
    <w:rsid w:val="00725915"/>
    <w:rsid w:val="00725B90"/>
    <w:rsid w:val="007300CF"/>
    <w:rsid w:val="0073097B"/>
    <w:rsid w:val="007311C2"/>
    <w:rsid w:val="00731B45"/>
    <w:rsid w:val="00732346"/>
    <w:rsid w:val="007328A6"/>
    <w:rsid w:val="00732E5D"/>
    <w:rsid w:val="00732ED7"/>
    <w:rsid w:val="0073423D"/>
    <w:rsid w:val="0073440F"/>
    <w:rsid w:val="007344A4"/>
    <w:rsid w:val="0073451F"/>
    <w:rsid w:val="00734DCA"/>
    <w:rsid w:val="00735F10"/>
    <w:rsid w:val="007370AC"/>
    <w:rsid w:val="0073712D"/>
    <w:rsid w:val="00737B01"/>
    <w:rsid w:val="0074026E"/>
    <w:rsid w:val="00740672"/>
    <w:rsid w:val="00741F01"/>
    <w:rsid w:val="00742034"/>
    <w:rsid w:val="007433AC"/>
    <w:rsid w:val="007435BF"/>
    <w:rsid w:val="00743B61"/>
    <w:rsid w:val="007444BE"/>
    <w:rsid w:val="00744529"/>
    <w:rsid w:val="00744AA0"/>
    <w:rsid w:val="00744B6E"/>
    <w:rsid w:val="0074533A"/>
    <w:rsid w:val="007471C7"/>
    <w:rsid w:val="0074738D"/>
    <w:rsid w:val="00750724"/>
    <w:rsid w:val="00750F88"/>
    <w:rsid w:val="007519B8"/>
    <w:rsid w:val="00751E87"/>
    <w:rsid w:val="00752C72"/>
    <w:rsid w:val="007530C4"/>
    <w:rsid w:val="00753851"/>
    <w:rsid w:val="00753A91"/>
    <w:rsid w:val="0075423D"/>
    <w:rsid w:val="00754371"/>
    <w:rsid w:val="00754A76"/>
    <w:rsid w:val="0075506B"/>
    <w:rsid w:val="007551B8"/>
    <w:rsid w:val="00755E7E"/>
    <w:rsid w:val="00756669"/>
    <w:rsid w:val="00756EA4"/>
    <w:rsid w:val="00756FE0"/>
    <w:rsid w:val="0075720B"/>
    <w:rsid w:val="00757729"/>
    <w:rsid w:val="0076056C"/>
    <w:rsid w:val="0076260E"/>
    <w:rsid w:val="00762991"/>
    <w:rsid w:val="00762AFB"/>
    <w:rsid w:val="00763267"/>
    <w:rsid w:val="00763545"/>
    <w:rsid w:val="0076402A"/>
    <w:rsid w:val="00764D9B"/>
    <w:rsid w:val="00765537"/>
    <w:rsid w:val="007657F9"/>
    <w:rsid w:val="0076580E"/>
    <w:rsid w:val="00767076"/>
    <w:rsid w:val="00770C41"/>
    <w:rsid w:val="00770FA8"/>
    <w:rsid w:val="00771108"/>
    <w:rsid w:val="007720AB"/>
    <w:rsid w:val="00773492"/>
    <w:rsid w:val="0077386C"/>
    <w:rsid w:val="00773FA9"/>
    <w:rsid w:val="007741D2"/>
    <w:rsid w:val="00775499"/>
    <w:rsid w:val="007755A4"/>
    <w:rsid w:val="00775DEE"/>
    <w:rsid w:val="007768AF"/>
    <w:rsid w:val="00780DB7"/>
    <w:rsid w:val="00781248"/>
    <w:rsid w:val="00782473"/>
    <w:rsid w:val="00782830"/>
    <w:rsid w:val="0078288D"/>
    <w:rsid w:val="00782B11"/>
    <w:rsid w:val="00783354"/>
    <w:rsid w:val="00783C91"/>
    <w:rsid w:val="00784F32"/>
    <w:rsid w:val="00785020"/>
    <w:rsid w:val="0078559D"/>
    <w:rsid w:val="00786501"/>
    <w:rsid w:val="00786772"/>
    <w:rsid w:val="00786CBD"/>
    <w:rsid w:val="00786D3E"/>
    <w:rsid w:val="00787BD8"/>
    <w:rsid w:val="00787F76"/>
    <w:rsid w:val="00790AB2"/>
    <w:rsid w:val="00790BC9"/>
    <w:rsid w:val="00791A14"/>
    <w:rsid w:val="00792381"/>
    <w:rsid w:val="00792834"/>
    <w:rsid w:val="007929A5"/>
    <w:rsid w:val="00793A65"/>
    <w:rsid w:val="00793C09"/>
    <w:rsid w:val="00794898"/>
    <w:rsid w:val="00795D72"/>
    <w:rsid w:val="0079668E"/>
    <w:rsid w:val="00797691"/>
    <w:rsid w:val="00797B54"/>
    <w:rsid w:val="007A12F4"/>
    <w:rsid w:val="007A13C3"/>
    <w:rsid w:val="007A194C"/>
    <w:rsid w:val="007A20A9"/>
    <w:rsid w:val="007A20E5"/>
    <w:rsid w:val="007A335D"/>
    <w:rsid w:val="007A464F"/>
    <w:rsid w:val="007A4EE4"/>
    <w:rsid w:val="007A5483"/>
    <w:rsid w:val="007A5A77"/>
    <w:rsid w:val="007A5C36"/>
    <w:rsid w:val="007A627B"/>
    <w:rsid w:val="007A6920"/>
    <w:rsid w:val="007A6ACD"/>
    <w:rsid w:val="007A6C8A"/>
    <w:rsid w:val="007A76B6"/>
    <w:rsid w:val="007A7BCF"/>
    <w:rsid w:val="007A7DAF"/>
    <w:rsid w:val="007B0982"/>
    <w:rsid w:val="007B1BC0"/>
    <w:rsid w:val="007B1CF5"/>
    <w:rsid w:val="007B1D03"/>
    <w:rsid w:val="007B1D99"/>
    <w:rsid w:val="007B1FAF"/>
    <w:rsid w:val="007B2A4B"/>
    <w:rsid w:val="007B356C"/>
    <w:rsid w:val="007B3BA2"/>
    <w:rsid w:val="007B3D93"/>
    <w:rsid w:val="007B3E87"/>
    <w:rsid w:val="007B6283"/>
    <w:rsid w:val="007B699E"/>
    <w:rsid w:val="007B6CE4"/>
    <w:rsid w:val="007B72FB"/>
    <w:rsid w:val="007C0097"/>
    <w:rsid w:val="007C0358"/>
    <w:rsid w:val="007C0516"/>
    <w:rsid w:val="007C0BF9"/>
    <w:rsid w:val="007C0CEA"/>
    <w:rsid w:val="007C10B7"/>
    <w:rsid w:val="007C21CF"/>
    <w:rsid w:val="007C3256"/>
    <w:rsid w:val="007C3B5D"/>
    <w:rsid w:val="007C464F"/>
    <w:rsid w:val="007C46EA"/>
    <w:rsid w:val="007C5043"/>
    <w:rsid w:val="007C50D5"/>
    <w:rsid w:val="007C5260"/>
    <w:rsid w:val="007C70D6"/>
    <w:rsid w:val="007D0DF0"/>
    <w:rsid w:val="007D3855"/>
    <w:rsid w:val="007D3C3D"/>
    <w:rsid w:val="007D6B8A"/>
    <w:rsid w:val="007E173C"/>
    <w:rsid w:val="007E30C0"/>
    <w:rsid w:val="007E40F4"/>
    <w:rsid w:val="007E453C"/>
    <w:rsid w:val="007E457B"/>
    <w:rsid w:val="007E5D52"/>
    <w:rsid w:val="007E6ADA"/>
    <w:rsid w:val="007E7622"/>
    <w:rsid w:val="007E76E4"/>
    <w:rsid w:val="007E7C17"/>
    <w:rsid w:val="007F03CD"/>
    <w:rsid w:val="007F1CCE"/>
    <w:rsid w:val="007F2908"/>
    <w:rsid w:val="007F34F6"/>
    <w:rsid w:val="007F3AA7"/>
    <w:rsid w:val="007F4A0F"/>
    <w:rsid w:val="007F5930"/>
    <w:rsid w:val="007F5EE1"/>
    <w:rsid w:val="007F6F9D"/>
    <w:rsid w:val="007F757E"/>
    <w:rsid w:val="00800B7B"/>
    <w:rsid w:val="008015AF"/>
    <w:rsid w:val="008015D2"/>
    <w:rsid w:val="008018FD"/>
    <w:rsid w:val="00801F4D"/>
    <w:rsid w:val="008020B8"/>
    <w:rsid w:val="00802175"/>
    <w:rsid w:val="00803046"/>
    <w:rsid w:val="00804A16"/>
    <w:rsid w:val="008051B3"/>
    <w:rsid w:val="00805EAE"/>
    <w:rsid w:val="00807010"/>
    <w:rsid w:val="00807E96"/>
    <w:rsid w:val="0081043D"/>
    <w:rsid w:val="008112EE"/>
    <w:rsid w:val="008114F7"/>
    <w:rsid w:val="0081267A"/>
    <w:rsid w:val="00812937"/>
    <w:rsid w:val="00812B0E"/>
    <w:rsid w:val="00813B00"/>
    <w:rsid w:val="00813E42"/>
    <w:rsid w:val="00813E52"/>
    <w:rsid w:val="00814456"/>
    <w:rsid w:val="008153E3"/>
    <w:rsid w:val="0081599F"/>
    <w:rsid w:val="008165CC"/>
    <w:rsid w:val="00820252"/>
    <w:rsid w:val="00820A64"/>
    <w:rsid w:val="008216E4"/>
    <w:rsid w:val="008219BE"/>
    <w:rsid w:val="00821D45"/>
    <w:rsid w:val="00822272"/>
    <w:rsid w:val="00822336"/>
    <w:rsid w:val="008233D0"/>
    <w:rsid w:val="0082378A"/>
    <w:rsid w:val="00824844"/>
    <w:rsid w:val="0082498E"/>
    <w:rsid w:val="008250EF"/>
    <w:rsid w:val="00825154"/>
    <w:rsid w:val="00825782"/>
    <w:rsid w:val="008268F0"/>
    <w:rsid w:val="00827F49"/>
    <w:rsid w:val="008304F7"/>
    <w:rsid w:val="00830E3D"/>
    <w:rsid w:val="0083100E"/>
    <w:rsid w:val="0083135A"/>
    <w:rsid w:val="008313BD"/>
    <w:rsid w:val="00831E50"/>
    <w:rsid w:val="008321BA"/>
    <w:rsid w:val="00832811"/>
    <w:rsid w:val="00832CF7"/>
    <w:rsid w:val="008334C1"/>
    <w:rsid w:val="00834CA4"/>
    <w:rsid w:val="008356D7"/>
    <w:rsid w:val="008356DD"/>
    <w:rsid w:val="00836E15"/>
    <w:rsid w:val="00837008"/>
    <w:rsid w:val="0084047E"/>
    <w:rsid w:val="0084149D"/>
    <w:rsid w:val="008419BE"/>
    <w:rsid w:val="00841FA6"/>
    <w:rsid w:val="00842A4E"/>
    <w:rsid w:val="0084368C"/>
    <w:rsid w:val="00843D34"/>
    <w:rsid w:val="008441AF"/>
    <w:rsid w:val="00844346"/>
    <w:rsid w:val="00845EC1"/>
    <w:rsid w:val="0084780A"/>
    <w:rsid w:val="0084796E"/>
    <w:rsid w:val="008503C4"/>
    <w:rsid w:val="008509EE"/>
    <w:rsid w:val="00850A37"/>
    <w:rsid w:val="0085209A"/>
    <w:rsid w:val="0085230A"/>
    <w:rsid w:val="0085290C"/>
    <w:rsid w:val="00852A5E"/>
    <w:rsid w:val="00853033"/>
    <w:rsid w:val="00854342"/>
    <w:rsid w:val="008549DE"/>
    <w:rsid w:val="00855118"/>
    <w:rsid w:val="0085689A"/>
    <w:rsid w:val="00857479"/>
    <w:rsid w:val="008600A5"/>
    <w:rsid w:val="0086064F"/>
    <w:rsid w:val="00862037"/>
    <w:rsid w:val="00862D0D"/>
    <w:rsid w:val="008633D1"/>
    <w:rsid w:val="00863694"/>
    <w:rsid w:val="00864F5F"/>
    <w:rsid w:val="00865478"/>
    <w:rsid w:val="00866A29"/>
    <w:rsid w:val="00867662"/>
    <w:rsid w:val="00870A0D"/>
    <w:rsid w:val="00871146"/>
    <w:rsid w:val="00871E4F"/>
    <w:rsid w:val="00871F88"/>
    <w:rsid w:val="00872320"/>
    <w:rsid w:val="008725D4"/>
    <w:rsid w:val="00873356"/>
    <w:rsid w:val="00873550"/>
    <w:rsid w:val="0087358A"/>
    <w:rsid w:val="00873C88"/>
    <w:rsid w:val="008741C7"/>
    <w:rsid w:val="0087494F"/>
    <w:rsid w:val="00874990"/>
    <w:rsid w:val="008749E7"/>
    <w:rsid w:val="0087590D"/>
    <w:rsid w:val="0087599F"/>
    <w:rsid w:val="00876505"/>
    <w:rsid w:val="00876A5A"/>
    <w:rsid w:val="00877A56"/>
    <w:rsid w:val="0088045A"/>
    <w:rsid w:val="00880CFA"/>
    <w:rsid w:val="008811B1"/>
    <w:rsid w:val="0088150D"/>
    <w:rsid w:val="008815C4"/>
    <w:rsid w:val="0088208D"/>
    <w:rsid w:val="0088309E"/>
    <w:rsid w:val="00883BF4"/>
    <w:rsid w:val="00883D88"/>
    <w:rsid w:val="00883E28"/>
    <w:rsid w:val="0088485F"/>
    <w:rsid w:val="00884BE4"/>
    <w:rsid w:val="00884F42"/>
    <w:rsid w:val="00884FB3"/>
    <w:rsid w:val="00885001"/>
    <w:rsid w:val="0088586F"/>
    <w:rsid w:val="00885AD0"/>
    <w:rsid w:val="00885ADB"/>
    <w:rsid w:val="008860BD"/>
    <w:rsid w:val="00886911"/>
    <w:rsid w:val="00886E0A"/>
    <w:rsid w:val="008876D8"/>
    <w:rsid w:val="008906CE"/>
    <w:rsid w:val="00892ACD"/>
    <w:rsid w:val="00893166"/>
    <w:rsid w:val="00893370"/>
    <w:rsid w:val="008944E5"/>
    <w:rsid w:val="008945A0"/>
    <w:rsid w:val="00894AC1"/>
    <w:rsid w:val="00894AE6"/>
    <w:rsid w:val="00895352"/>
    <w:rsid w:val="00896A1C"/>
    <w:rsid w:val="008971CA"/>
    <w:rsid w:val="008A100B"/>
    <w:rsid w:val="008A23FC"/>
    <w:rsid w:val="008A2960"/>
    <w:rsid w:val="008A3207"/>
    <w:rsid w:val="008A3461"/>
    <w:rsid w:val="008A37E2"/>
    <w:rsid w:val="008A3A3B"/>
    <w:rsid w:val="008A4BA0"/>
    <w:rsid w:val="008A6EAC"/>
    <w:rsid w:val="008A77AC"/>
    <w:rsid w:val="008A7FFD"/>
    <w:rsid w:val="008B115B"/>
    <w:rsid w:val="008B147A"/>
    <w:rsid w:val="008B1518"/>
    <w:rsid w:val="008B1685"/>
    <w:rsid w:val="008B1942"/>
    <w:rsid w:val="008B3FFC"/>
    <w:rsid w:val="008B474F"/>
    <w:rsid w:val="008B5D16"/>
    <w:rsid w:val="008B626A"/>
    <w:rsid w:val="008B62DC"/>
    <w:rsid w:val="008B6720"/>
    <w:rsid w:val="008B78A4"/>
    <w:rsid w:val="008B7DFD"/>
    <w:rsid w:val="008C0622"/>
    <w:rsid w:val="008C0FF4"/>
    <w:rsid w:val="008C25A8"/>
    <w:rsid w:val="008C32EF"/>
    <w:rsid w:val="008C36E6"/>
    <w:rsid w:val="008C3A0F"/>
    <w:rsid w:val="008C3B3B"/>
    <w:rsid w:val="008C3C23"/>
    <w:rsid w:val="008C4FAC"/>
    <w:rsid w:val="008C53F2"/>
    <w:rsid w:val="008C5A43"/>
    <w:rsid w:val="008C5B41"/>
    <w:rsid w:val="008C5CCC"/>
    <w:rsid w:val="008D06A6"/>
    <w:rsid w:val="008D0A6F"/>
    <w:rsid w:val="008D0DFE"/>
    <w:rsid w:val="008D1F6B"/>
    <w:rsid w:val="008D1FE1"/>
    <w:rsid w:val="008D3036"/>
    <w:rsid w:val="008D3B86"/>
    <w:rsid w:val="008D44E1"/>
    <w:rsid w:val="008D4A2A"/>
    <w:rsid w:val="008D522A"/>
    <w:rsid w:val="008D6206"/>
    <w:rsid w:val="008D681E"/>
    <w:rsid w:val="008D6882"/>
    <w:rsid w:val="008D6C6A"/>
    <w:rsid w:val="008D7E63"/>
    <w:rsid w:val="008E0B43"/>
    <w:rsid w:val="008E11B5"/>
    <w:rsid w:val="008E1341"/>
    <w:rsid w:val="008E192F"/>
    <w:rsid w:val="008E1B10"/>
    <w:rsid w:val="008E2F82"/>
    <w:rsid w:val="008E36A8"/>
    <w:rsid w:val="008E3C5B"/>
    <w:rsid w:val="008E4469"/>
    <w:rsid w:val="008E47EB"/>
    <w:rsid w:val="008E4BD6"/>
    <w:rsid w:val="008E55DE"/>
    <w:rsid w:val="008E5BF1"/>
    <w:rsid w:val="008E6478"/>
    <w:rsid w:val="008E69BD"/>
    <w:rsid w:val="008E7D8F"/>
    <w:rsid w:val="008F1105"/>
    <w:rsid w:val="008F1214"/>
    <w:rsid w:val="008F15F4"/>
    <w:rsid w:val="008F164B"/>
    <w:rsid w:val="008F1E82"/>
    <w:rsid w:val="008F2530"/>
    <w:rsid w:val="008F3162"/>
    <w:rsid w:val="008F3B69"/>
    <w:rsid w:val="008F469B"/>
    <w:rsid w:val="008F485B"/>
    <w:rsid w:val="008F5096"/>
    <w:rsid w:val="008F51AE"/>
    <w:rsid w:val="008F55A6"/>
    <w:rsid w:val="008F6071"/>
    <w:rsid w:val="008F6D9B"/>
    <w:rsid w:val="009004D2"/>
    <w:rsid w:val="00900F80"/>
    <w:rsid w:val="00901604"/>
    <w:rsid w:val="00901FC7"/>
    <w:rsid w:val="00902301"/>
    <w:rsid w:val="00903175"/>
    <w:rsid w:val="00903F12"/>
    <w:rsid w:val="00904095"/>
    <w:rsid w:val="009046D5"/>
    <w:rsid w:val="00904E95"/>
    <w:rsid w:val="0090571B"/>
    <w:rsid w:val="00905DD9"/>
    <w:rsid w:val="009062CC"/>
    <w:rsid w:val="00906D95"/>
    <w:rsid w:val="00906E3E"/>
    <w:rsid w:val="0091013D"/>
    <w:rsid w:val="0091052A"/>
    <w:rsid w:val="009111E8"/>
    <w:rsid w:val="009113D2"/>
    <w:rsid w:val="00913458"/>
    <w:rsid w:val="00913D3F"/>
    <w:rsid w:val="009143CF"/>
    <w:rsid w:val="00915583"/>
    <w:rsid w:val="009159BB"/>
    <w:rsid w:val="00915EA6"/>
    <w:rsid w:val="0091773A"/>
    <w:rsid w:val="00917904"/>
    <w:rsid w:val="00917BA0"/>
    <w:rsid w:val="009202F2"/>
    <w:rsid w:val="00920C3E"/>
    <w:rsid w:val="00920E33"/>
    <w:rsid w:val="00921523"/>
    <w:rsid w:val="00921634"/>
    <w:rsid w:val="00921FC7"/>
    <w:rsid w:val="00924B6D"/>
    <w:rsid w:val="00924D64"/>
    <w:rsid w:val="009253B6"/>
    <w:rsid w:val="00925D9C"/>
    <w:rsid w:val="00927206"/>
    <w:rsid w:val="00927DF8"/>
    <w:rsid w:val="00930435"/>
    <w:rsid w:val="009304F6"/>
    <w:rsid w:val="00930D77"/>
    <w:rsid w:val="009324D9"/>
    <w:rsid w:val="00932833"/>
    <w:rsid w:val="0093285D"/>
    <w:rsid w:val="009332B4"/>
    <w:rsid w:val="00933379"/>
    <w:rsid w:val="00933A9E"/>
    <w:rsid w:val="009341EF"/>
    <w:rsid w:val="00934DD9"/>
    <w:rsid w:val="00934E01"/>
    <w:rsid w:val="009361D6"/>
    <w:rsid w:val="00936BE3"/>
    <w:rsid w:val="009372D4"/>
    <w:rsid w:val="009377EA"/>
    <w:rsid w:val="0093783A"/>
    <w:rsid w:val="00940670"/>
    <w:rsid w:val="0094202D"/>
    <w:rsid w:val="009427C6"/>
    <w:rsid w:val="009449F3"/>
    <w:rsid w:val="00944D32"/>
    <w:rsid w:val="009454C9"/>
    <w:rsid w:val="0095023A"/>
    <w:rsid w:val="00950C56"/>
    <w:rsid w:val="00951153"/>
    <w:rsid w:val="009512C8"/>
    <w:rsid w:val="009518AB"/>
    <w:rsid w:val="00951F21"/>
    <w:rsid w:val="0095232F"/>
    <w:rsid w:val="00952661"/>
    <w:rsid w:val="00954386"/>
    <w:rsid w:val="00954D4E"/>
    <w:rsid w:val="00955390"/>
    <w:rsid w:val="0095576C"/>
    <w:rsid w:val="00956591"/>
    <w:rsid w:val="009567BD"/>
    <w:rsid w:val="00956DF4"/>
    <w:rsid w:val="00957AEA"/>
    <w:rsid w:val="009614FC"/>
    <w:rsid w:val="00961787"/>
    <w:rsid w:val="00961893"/>
    <w:rsid w:val="00961DD8"/>
    <w:rsid w:val="00961E54"/>
    <w:rsid w:val="00962119"/>
    <w:rsid w:val="009627DD"/>
    <w:rsid w:val="00962C18"/>
    <w:rsid w:val="009631C8"/>
    <w:rsid w:val="00963333"/>
    <w:rsid w:val="00963421"/>
    <w:rsid w:val="00963636"/>
    <w:rsid w:val="00963B1F"/>
    <w:rsid w:val="00963F06"/>
    <w:rsid w:val="009649F2"/>
    <w:rsid w:val="00966DC6"/>
    <w:rsid w:val="00966E94"/>
    <w:rsid w:val="00967B08"/>
    <w:rsid w:val="00971C9E"/>
    <w:rsid w:val="00972FE9"/>
    <w:rsid w:val="00975640"/>
    <w:rsid w:val="009764D5"/>
    <w:rsid w:val="00976F9A"/>
    <w:rsid w:val="0098038A"/>
    <w:rsid w:val="0098093C"/>
    <w:rsid w:val="00980F4E"/>
    <w:rsid w:val="0098281A"/>
    <w:rsid w:val="00983641"/>
    <w:rsid w:val="0098390D"/>
    <w:rsid w:val="009842E8"/>
    <w:rsid w:val="00984D2F"/>
    <w:rsid w:val="00985106"/>
    <w:rsid w:val="009869AD"/>
    <w:rsid w:val="00987C7C"/>
    <w:rsid w:val="0099084C"/>
    <w:rsid w:val="00990D92"/>
    <w:rsid w:val="00991234"/>
    <w:rsid w:val="00991C13"/>
    <w:rsid w:val="00991CA8"/>
    <w:rsid w:val="0099306F"/>
    <w:rsid w:val="00993297"/>
    <w:rsid w:val="009934EF"/>
    <w:rsid w:val="00994A8B"/>
    <w:rsid w:val="009979DD"/>
    <w:rsid w:val="009979FF"/>
    <w:rsid w:val="009A0320"/>
    <w:rsid w:val="009A09D2"/>
    <w:rsid w:val="009A0EB0"/>
    <w:rsid w:val="009A10AB"/>
    <w:rsid w:val="009A134F"/>
    <w:rsid w:val="009A13E8"/>
    <w:rsid w:val="009A2536"/>
    <w:rsid w:val="009A41D9"/>
    <w:rsid w:val="009A424B"/>
    <w:rsid w:val="009A5182"/>
    <w:rsid w:val="009A6195"/>
    <w:rsid w:val="009A6B6C"/>
    <w:rsid w:val="009A6EE2"/>
    <w:rsid w:val="009A76EC"/>
    <w:rsid w:val="009B05D0"/>
    <w:rsid w:val="009B2A01"/>
    <w:rsid w:val="009B3061"/>
    <w:rsid w:val="009B48CE"/>
    <w:rsid w:val="009B4CAB"/>
    <w:rsid w:val="009B6882"/>
    <w:rsid w:val="009B6A30"/>
    <w:rsid w:val="009B7F98"/>
    <w:rsid w:val="009C073D"/>
    <w:rsid w:val="009C0775"/>
    <w:rsid w:val="009C1612"/>
    <w:rsid w:val="009C1D3A"/>
    <w:rsid w:val="009C2445"/>
    <w:rsid w:val="009C31C2"/>
    <w:rsid w:val="009C46BC"/>
    <w:rsid w:val="009C52FF"/>
    <w:rsid w:val="009C5D8D"/>
    <w:rsid w:val="009C7503"/>
    <w:rsid w:val="009C7D4F"/>
    <w:rsid w:val="009C7E09"/>
    <w:rsid w:val="009C7F9A"/>
    <w:rsid w:val="009D1E18"/>
    <w:rsid w:val="009D2766"/>
    <w:rsid w:val="009D2879"/>
    <w:rsid w:val="009D2AF7"/>
    <w:rsid w:val="009D2C06"/>
    <w:rsid w:val="009D2D54"/>
    <w:rsid w:val="009D339A"/>
    <w:rsid w:val="009D371F"/>
    <w:rsid w:val="009D478A"/>
    <w:rsid w:val="009D5A42"/>
    <w:rsid w:val="009D5B5A"/>
    <w:rsid w:val="009D5E0B"/>
    <w:rsid w:val="009E115A"/>
    <w:rsid w:val="009E16D4"/>
    <w:rsid w:val="009E1A83"/>
    <w:rsid w:val="009E1D7A"/>
    <w:rsid w:val="009E2873"/>
    <w:rsid w:val="009E2B4C"/>
    <w:rsid w:val="009E3884"/>
    <w:rsid w:val="009E5071"/>
    <w:rsid w:val="009E52C1"/>
    <w:rsid w:val="009E566F"/>
    <w:rsid w:val="009E71DC"/>
    <w:rsid w:val="009E71F9"/>
    <w:rsid w:val="009E738E"/>
    <w:rsid w:val="009E7C7C"/>
    <w:rsid w:val="009E7EC8"/>
    <w:rsid w:val="009F051E"/>
    <w:rsid w:val="009F1B00"/>
    <w:rsid w:val="009F2A52"/>
    <w:rsid w:val="009F2A82"/>
    <w:rsid w:val="009F2D7D"/>
    <w:rsid w:val="009F5707"/>
    <w:rsid w:val="009F5A62"/>
    <w:rsid w:val="009F5B73"/>
    <w:rsid w:val="009F60FD"/>
    <w:rsid w:val="009F6EB7"/>
    <w:rsid w:val="009F765A"/>
    <w:rsid w:val="00A00449"/>
    <w:rsid w:val="00A00FB3"/>
    <w:rsid w:val="00A012F1"/>
    <w:rsid w:val="00A0205B"/>
    <w:rsid w:val="00A02862"/>
    <w:rsid w:val="00A02EAE"/>
    <w:rsid w:val="00A034C7"/>
    <w:rsid w:val="00A041FD"/>
    <w:rsid w:val="00A048F3"/>
    <w:rsid w:val="00A050BE"/>
    <w:rsid w:val="00A050E6"/>
    <w:rsid w:val="00A05E72"/>
    <w:rsid w:val="00A05FA0"/>
    <w:rsid w:val="00A061BB"/>
    <w:rsid w:val="00A063F5"/>
    <w:rsid w:val="00A074A9"/>
    <w:rsid w:val="00A10643"/>
    <w:rsid w:val="00A10856"/>
    <w:rsid w:val="00A11322"/>
    <w:rsid w:val="00A114CE"/>
    <w:rsid w:val="00A1189A"/>
    <w:rsid w:val="00A122ED"/>
    <w:rsid w:val="00A13B5A"/>
    <w:rsid w:val="00A13BB3"/>
    <w:rsid w:val="00A1424B"/>
    <w:rsid w:val="00A14A02"/>
    <w:rsid w:val="00A14AFB"/>
    <w:rsid w:val="00A15695"/>
    <w:rsid w:val="00A17A68"/>
    <w:rsid w:val="00A2127A"/>
    <w:rsid w:val="00A21CA4"/>
    <w:rsid w:val="00A22070"/>
    <w:rsid w:val="00A23CAB"/>
    <w:rsid w:val="00A23E94"/>
    <w:rsid w:val="00A24572"/>
    <w:rsid w:val="00A24F2C"/>
    <w:rsid w:val="00A26130"/>
    <w:rsid w:val="00A272DD"/>
    <w:rsid w:val="00A27C33"/>
    <w:rsid w:val="00A3122E"/>
    <w:rsid w:val="00A32C6F"/>
    <w:rsid w:val="00A33842"/>
    <w:rsid w:val="00A33CC7"/>
    <w:rsid w:val="00A33D5E"/>
    <w:rsid w:val="00A35482"/>
    <w:rsid w:val="00A35BA2"/>
    <w:rsid w:val="00A35EF2"/>
    <w:rsid w:val="00A36345"/>
    <w:rsid w:val="00A36AE0"/>
    <w:rsid w:val="00A36D18"/>
    <w:rsid w:val="00A37363"/>
    <w:rsid w:val="00A37B7D"/>
    <w:rsid w:val="00A37F83"/>
    <w:rsid w:val="00A40A1F"/>
    <w:rsid w:val="00A40A8A"/>
    <w:rsid w:val="00A41CBB"/>
    <w:rsid w:val="00A41F09"/>
    <w:rsid w:val="00A43405"/>
    <w:rsid w:val="00A43E9A"/>
    <w:rsid w:val="00A44800"/>
    <w:rsid w:val="00A4549D"/>
    <w:rsid w:val="00A457F1"/>
    <w:rsid w:val="00A4677F"/>
    <w:rsid w:val="00A46944"/>
    <w:rsid w:val="00A46D96"/>
    <w:rsid w:val="00A4728F"/>
    <w:rsid w:val="00A47574"/>
    <w:rsid w:val="00A476E8"/>
    <w:rsid w:val="00A504AC"/>
    <w:rsid w:val="00A50A00"/>
    <w:rsid w:val="00A50B19"/>
    <w:rsid w:val="00A50BB4"/>
    <w:rsid w:val="00A50D9B"/>
    <w:rsid w:val="00A51B62"/>
    <w:rsid w:val="00A51CA5"/>
    <w:rsid w:val="00A528A9"/>
    <w:rsid w:val="00A533CB"/>
    <w:rsid w:val="00A547BF"/>
    <w:rsid w:val="00A54822"/>
    <w:rsid w:val="00A5492F"/>
    <w:rsid w:val="00A55116"/>
    <w:rsid w:val="00A55B2E"/>
    <w:rsid w:val="00A56131"/>
    <w:rsid w:val="00A5630E"/>
    <w:rsid w:val="00A568A0"/>
    <w:rsid w:val="00A57659"/>
    <w:rsid w:val="00A57D5C"/>
    <w:rsid w:val="00A57D66"/>
    <w:rsid w:val="00A61016"/>
    <w:rsid w:val="00A61C3C"/>
    <w:rsid w:val="00A62048"/>
    <w:rsid w:val="00A6221A"/>
    <w:rsid w:val="00A622CB"/>
    <w:rsid w:val="00A623C1"/>
    <w:rsid w:val="00A629E5"/>
    <w:rsid w:val="00A62FCC"/>
    <w:rsid w:val="00A6320D"/>
    <w:rsid w:val="00A63FFF"/>
    <w:rsid w:val="00A648F0"/>
    <w:rsid w:val="00A64D70"/>
    <w:rsid w:val="00A650ED"/>
    <w:rsid w:val="00A672A0"/>
    <w:rsid w:val="00A67EA3"/>
    <w:rsid w:val="00A70582"/>
    <w:rsid w:val="00A71D0D"/>
    <w:rsid w:val="00A71D4F"/>
    <w:rsid w:val="00A746C8"/>
    <w:rsid w:val="00A74CC7"/>
    <w:rsid w:val="00A74F0E"/>
    <w:rsid w:val="00A75180"/>
    <w:rsid w:val="00A753A4"/>
    <w:rsid w:val="00A75677"/>
    <w:rsid w:val="00A756F4"/>
    <w:rsid w:val="00A7588B"/>
    <w:rsid w:val="00A76B9A"/>
    <w:rsid w:val="00A77705"/>
    <w:rsid w:val="00A77A65"/>
    <w:rsid w:val="00A81B0D"/>
    <w:rsid w:val="00A82DC1"/>
    <w:rsid w:val="00A82E08"/>
    <w:rsid w:val="00A85FB0"/>
    <w:rsid w:val="00A869F0"/>
    <w:rsid w:val="00A86A02"/>
    <w:rsid w:val="00A86B54"/>
    <w:rsid w:val="00A87236"/>
    <w:rsid w:val="00A873D3"/>
    <w:rsid w:val="00A876D4"/>
    <w:rsid w:val="00A87808"/>
    <w:rsid w:val="00A907FF"/>
    <w:rsid w:val="00A90C30"/>
    <w:rsid w:val="00A90F52"/>
    <w:rsid w:val="00A9300D"/>
    <w:rsid w:val="00A939F9"/>
    <w:rsid w:val="00A945A4"/>
    <w:rsid w:val="00A94ECF"/>
    <w:rsid w:val="00A9585A"/>
    <w:rsid w:val="00A96FC2"/>
    <w:rsid w:val="00A970C7"/>
    <w:rsid w:val="00A97296"/>
    <w:rsid w:val="00A977BD"/>
    <w:rsid w:val="00A97A43"/>
    <w:rsid w:val="00AA072C"/>
    <w:rsid w:val="00AA14D9"/>
    <w:rsid w:val="00AA1B48"/>
    <w:rsid w:val="00AA1DC9"/>
    <w:rsid w:val="00AA34E1"/>
    <w:rsid w:val="00AA350A"/>
    <w:rsid w:val="00AA4108"/>
    <w:rsid w:val="00AA575B"/>
    <w:rsid w:val="00AA6C14"/>
    <w:rsid w:val="00AB07BB"/>
    <w:rsid w:val="00AB07C8"/>
    <w:rsid w:val="00AB103E"/>
    <w:rsid w:val="00AB1717"/>
    <w:rsid w:val="00AB187D"/>
    <w:rsid w:val="00AB1AD7"/>
    <w:rsid w:val="00AB1C4E"/>
    <w:rsid w:val="00AB2168"/>
    <w:rsid w:val="00AB2A4F"/>
    <w:rsid w:val="00AB33BF"/>
    <w:rsid w:val="00AB389D"/>
    <w:rsid w:val="00AB3D04"/>
    <w:rsid w:val="00AB3DE4"/>
    <w:rsid w:val="00AB53BA"/>
    <w:rsid w:val="00AB71AD"/>
    <w:rsid w:val="00AC0538"/>
    <w:rsid w:val="00AC0A8B"/>
    <w:rsid w:val="00AC1170"/>
    <w:rsid w:val="00AC1A56"/>
    <w:rsid w:val="00AC1F9F"/>
    <w:rsid w:val="00AC3388"/>
    <w:rsid w:val="00AC3F8A"/>
    <w:rsid w:val="00AC4042"/>
    <w:rsid w:val="00AC4E0E"/>
    <w:rsid w:val="00AC57EA"/>
    <w:rsid w:val="00AC59B9"/>
    <w:rsid w:val="00AC6100"/>
    <w:rsid w:val="00AC6B03"/>
    <w:rsid w:val="00AD0476"/>
    <w:rsid w:val="00AD0A95"/>
    <w:rsid w:val="00AD0DD5"/>
    <w:rsid w:val="00AD196C"/>
    <w:rsid w:val="00AD371E"/>
    <w:rsid w:val="00AD41D5"/>
    <w:rsid w:val="00AD4664"/>
    <w:rsid w:val="00AD55CC"/>
    <w:rsid w:val="00AD5D85"/>
    <w:rsid w:val="00AD6A44"/>
    <w:rsid w:val="00AD6B80"/>
    <w:rsid w:val="00AD6EFB"/>
    <w:rsid w:val="00AD6F46"/>
    <w:rsid w:val="00AD741B"/>
    <w:rsid w:val="00AD7BA2"/>
    <w:rsid w:val="00AD7C38"/>
    <w:rsid w:val="00AE0CC7"/>
    <w:rsid w:val="00AE198F"/>
    <w:rsid w:val="00AE1B7D"/>
    <w:rsid w:val="00AE28DB"/>
    <w:rsid w:val="00AE32C4"/>
    <w:rsid w:val="00AE3965"/>
    <w:rsid w:val="00AE3A11"/>
    <w:rsid w:val="00AE422B"/>
    <w:rsid w:val="00AE5F0C"/>
    <w:rsid w:val="00AE65CD"/>
    <w:rsid w:val="00AE6E15"/>
    <w:rsid w:val="00AE70C9"/>
    <w:rsid w:val="00AE71AA"/>
    <w:rsid w:val="00AF057B"/>
    <w:rsid w:val="00AF0B64"/>
    <w:rsid w:val="00AF1003"/>
    <w:rsid w:val="00AF27E7"/>
    <w:rsid w:val="00AF2A57"/>
    <w:rsid w:val="00AF388F"/>
    <w:rsid w:val="00AF3CEF"/>
    <w:rsid w:val="00AF47C6"/>
    <w:rsid w:val="00AF511D"/>
    <w:rsid w:val="00AF546D"/>
    <w:rsid w:val="00AF5739"/>
    <w:rsid w:val="00AF57CC"/>
    <w:rsid w:val="00AF5C44"/>
    <w:rsid w:val="00AF5EB3"/>
    <w:rsid w:val="00AF5ED2"/>
    <w:rsid w:val="00AF61B7"/>
    <w:rsid w:val="00AF72E3"/>
    <w:rsid w:val="00AF7703"/>
    <w:rsid w:val="00AF7A98"/>
    <w:rsid w:val="00B0103B"/>
    <w:rsid w:val="00B017C5"/>
    <w:rsid w:val="00B018D2"/>
    <w:rsid w:val="00B0240C"/>
    <w:rsid w:val="00B02E7D"/>
    <w:rsid w:val="00B046C2"/>
    <w:rsid w:val="00B047E8"/>
    <w:rsid w:val="00B068BC"/>
    <w:rsid w:val="00B07177"/>
    <w:rsid w:val="00B10103"/>
    <w:rsid w:val="00B10A5F"/>
    <w:rsid w:val="00B10B18"/>
    <w:rsid w:val="00B12490"/>
    <w:rsid w:val="00B13130"/>
    <w:rsid w:val="00B135EE"/>
    <w:rsid w:val="00B13640"/>
    <w:rsid w:val="00B1536B"/>
    <w:rsid w:val="00B155E9"/>
    <w:rsid w:val="00B160EE"/>
    <w:rsid w:val="00B17409"/>
    <w:rsid w:val="00B175FF"/>
    <w:rsid w:val="00B209E7"/>
    <w:rsid w:val="00B22162"/>
    <w:rsid w:val="00B237F8"/>
    <w:rsid w:val="00B2429F"/>
    <w:rsid w:val="00B24440"/>
    <w:rsid w:val="00B26B51"/>
    <w:rsid w:val="00B279E1"/>
    <w:rsid w:val="00B30AD1"/>
    <w:rsid w:val="00B30E29"/>
    <w:rsid w:val="00B32D05"/>
    <w:rsid w:val="00B32D70"/>
    <w:rsid w:val="00B331AD"/>
    <w:rsid w:val="00B3392A"/>
    <w:rsid w:val="00B352A3"/>
    <w:rsid w:val="00B35DEC"/>
    <w:rsid w:val="00B35ECC"/>
    <w:rsid w:val="00B3647A"/>
    <w:rsid w:val="00B36D99"/>
    <w:rsid w:val="00B36F32"/>
    <w:rsid w:val="00B37247"/>
    <w:rsid w:val="00B37E78"/>
    <w:rsid w:val="00B4069F"/>
    <w:rsid w:val="00B41046"/>
    <w:rsid w:val="00B412D7"/>
    <w:rsid w:val="00B428C0"/>
    <w:rsid w:val="00B42EB2"/>
    <w:rsid w:val="00B446FA"/>
    <w:rsid w:val="00B447F2"/>
    <w:rsid w:val="00B44A67"/>
    <w:rsid w:val="00B45062"/>
    <w:rsid w:val="00B46720"/>
    <w:rsid w:val="00B46DD8"/>
    <w:rsid w:val="00B46F09"/>
    <w:rsid w:val="00B474D4"/>
    <w:rsid w:val="00B53F14"/>
    <w:rsid w:val="00B54798"/>
    <w:rsid w:val="00B54BDD"/>
    <w:rsid w:val="00B55506"/>
    <w:rsid w:val="00B55590"/>
    <w:rsid w:val="00B55837"/>
    <w:rsid w:val="00B55B3B"/>
    <w:rsid w:val="00B56BD5"/>
    <w:rsid w:val="00B57633"/>
    <w:rsid w:val="00B60C41"/>
    <w:rsid w:val="00B6171F"/>
    <w:rsid w:val="00B61E33"/>
    <w:rsid w:val="00B623D3"/>
    <w:rsid w:val="00B629B0"/>
    <w:rsid w:val="00B62F72"/>
    <w:rsid w:val="00B649BC"/>
    <w:rsid w:val="00B64CF0"/>
    <w:rsid w:val="00B64FF8"/>
    <w:rsid w:val="00B65F22"/>
    <w:rsid w:val="00B66097"/>
    <w:rsid w:val="00B6633B"/>
    <w:rsid w:val="00B6766D"/>
    <w:rsid w:val="00B701B2"/>
    <w:rsid w:val="00B70238"/>
    <w:rsid w:val="00B70348"/>
    <w:rsid w:val="00B70AE0"/>
    <w:rsid w:val="00B70D36"/>
    <w:rsid w:val="00B71A0F"/>
    <w:rsid w:val="00B7235A"/>
    <w:rsid w:val="00B723A8"/>
    <w:rsid w:val="00B72436"/>
    <w:rsid w:val="00B72508"/>
    <w:rsid w:val="00B7372F"/>
    <w:rsid w:val="00B747FE"/>
    <w:rsid w:val="00B74D69"/>
    <w:rsid w:val="00B74FCD"/>
    <w:rsid w:val="00B75CB9"/>
    <w:rsid w:val="00B75E6D"/>
    <w:rsid w:val="00B76507"/>
    <w:rsid w:val="00B772FA"/>
    <w:rsid w:val="00B77CAC"/>
    <w:rsid w:val="00B80CDA"/>
    <w:rsid w:val="00B8131D"/>
    <w:rsid w:val="00B81568"/>
    <w:rsid w:val="00B818A7"/>
    <w:rsid w:val="00B8276A"/>
    <w:rsid w:val="00B829C1"/>
    <w:rsid w:val="00B83084"/>
    <w:rsid w:val="00B83B60"/>
    <w:rsid w:val="00B83C4F"/>
    <w:rsid w:val="00B83DD3"/>
    <w:rsid w:val="00B84004"/>
    <w:rsid w:val="00B844E0"/>
    <w:rsid w:val="00B847ED"/>
    <w:rsid w:val="00B860F3"/>
    <w:rsid w:val="00B866F3"/>
    <w:rsid w:val="00B86D48"/>
    <w:rsid w:val="00B86EC2"/>
    <w:rsid w:val="00B879DB"/>
    <w:rsid w:val="00B902BF"/>
    <w:rsid w:val="00B90618"/>
    <w:rsid w:val="00B9093B"/>
    <w:rsid w:val="00B90E07"/>
    <w:rsid w:val="00B9129E"/>
    <w:rsid w:val="00B91684"/>
    <w:rsid w:val="00B92CD3"/>
    <w:rsid w:val="00B9337F"/>
    <w:rsid w:val="00B933FD"/>
    <w:rsid w:val="00B9474A"/>
    <w:rsid w:val="00B94ECA"/>
    <w:rsid w:val="00B950EE"/>
    <w:rsid w:val="00B95963"/>
    <w:rsid w:val="00B95FD0"/>
    <w:rsid w:val="00B96445"/>
    <w:rsid w:val="00B969FF"/>
    <w:rsid w:val="00B96F6D"/>
    <w:rsid w:val="00B97114"/>
    <w:rsid w:val="00B97DC5"/>
    <w:rsid w:val="00BA1A31"/>
    <w:rsid w:val="00BA1A7D"/>
    <w:rsid w:val="00BA3D7F"/>
    <w:rsid w:val="00BA4181"/>
    <w:rsid w:val="00BA4819"/>
    <w:rsid w:val="00BA4A45"/>
    <w:rsid w:val="00BA4B6E"/>
    <w:rsid w:val="00BA4F0D"/>
    <w:rsid w:val="00BA5EC4"/>
    <w:rsid w:val="00BA6071"/>
    <w:rsid w:val="00BA61CB"/>
    <w:rsid w:val="00BA6C13"/>
    <w:rsid w:val="00BA6E00"/>
    <w:rsid w:val="00BA6F2A"/>
    <w:rsid w:val="00BA77AA"/>
    <w:rsid w:val="00BB1AE3"/>
    <w:rsid w:val="00BB2001"/>
    <w:rsid w:val="00BB2037"/>
    <w:rsid w:val="00BB21A4"/>
    <w:rsid w:val="00BB23EE"/>
    <w:rsid w:val="00BB2EFA"/>
    <w:rsid w:val="00BB37EA"/>
    <w:rsid w:val="00BB4062"/>
    <w:rsid w:val="00BB438D"/>
    <w:rsid w:val="00BB4D86"/>
    <w:rsid w:val="00BB519A"/>
    <w:rsid w:val="00BB52C8"/>
    <w:rsid w:val="00BB5548"/>
    <w:rsid w:val="00BB7157"/>
    <w:rsid w:val="00BB716B"/>
    <w:rsid w:val="00BB755B"/>
    <w:rsid w:val="00BB7916"/>
    <w:rsid w:val="00BC0017"/>
    <w:rsid w:val="00BC0C8D"/>
    <w:rsid w:val="00BC1340"/>
    <w:rsid w:val="00BC1EBA"/>
    <w:rsid w:val="00BC1F6C"/>
    <w:rsid w:val="00BC2185"/>
    <w:rsid w:val="00BC239A"/>
    <w:rsid w:val="00BC427E"/>
    <w:rsid w:val="00BC450A"/>
    <w:rsid w:val="00BC4980"/>
    <w:rsid w:val="00BC4FC3"/>
    <w:rsid w:val="00BC5638"/>
    <w:rsid w:val="00BC58AA"/>
    <w:rsid w:val="00BC6A72"/>
    <w:rsid w:val="00BC6D6D"/>
    <w:rsid w:val="00BD0C11"/>
    <w:rsid w:val="00BD1580"/>
    <w:rsid w:val="00BD15E7"/>
    <w:rsid w:val="00BD1674"/>
    <w:rsid w:val="00BD19A8"/>
    <w:rsid w:val="00BD1FE7"/>
    <w:rsid w:val="00BD2C24"/>
    <w:rsid w:val="00BD2CF5"/>
    <w:rsid w:val="00BD3F80"/>
    <w:rsid w:val="00BD4C7C"/>
    <w:rsid w:val="00BD4E2D"/>
    <w:rsid w:val="00BD4FAA"/>
    <w:rsid w:val="00BD56FF"/>
    <w:rsid w:val="00BD5D38"/>
    <w:rsid w:val="00BD61E8"/>
    <w:rsid w:val="00BD6228"/>
    <w:rsid w:val="00BD687E"/>
    <w:rsid w:val="00BD688C"/>
    <w:rsid w:val="00BD6ABF"/>
    <w:rsid w:val="00BD6FBB"/>
    <w:rsid w:val="00BE0724"/>
    <w:rsid w:val="00BE0BFC"/>
    <w:rsid w:val="00BE1D7D"/>
    <w:rsid w:val="00BE407E"/>
    <w:rsid w:val="00BE595F"/>
    <w:rsid w:val="00BE5DFE"/>
    <w:rsid w:val="00BE5ECD"/>
    <w:rsid w:val="00BE60D1"/>
    <w:rsid w:val="00BE7C88"/>
    <w:rsid w:val="00BE7FEC"/>
    <w:rsid w:val="00BF11D5"/>
    <w:rsid w:val="00BF13E4"/>
    <w:rsid w:val="00BF2FB5"/>
    <w:rsid w:val="00BF3F44"/>
    <w:rsid w:val="00BF43CA"/>
    <w:rsid w:val="00BF43DE"/>
    <w:rsid w:val="00BF4FD5"/>
    <w:rsid w:val="00BF5776"/>
    <w:rsid w:val="00BF691D"/>
    <w:rsid w:val="00BF6E78"/>
    <w:rsid w:val="00BF7592"/>
    <w:rsid w:val="00BF7B59"/>
    <w:rsid w:val="00C0098F"/>
    <w:rsid w:val="00C00B9B"/>
    <w:rsid w:val="00C011EB"/>
    <w:rsid w:val="00C0188C"/>
    <w:rsid w:val="00C01C99"/>
    <w:rsid w:val="00C01F94"/>
    <w:rsid w:val="00C023A7"/>
    <w:rsid w:val="00C038A6"/>
    <w:rsid w:val="00C0419A"/>
    <w:rsid w:val="00C04D05"/>
    <w:rsid w:val="00C05C2C"/>
    <w:rsid w:val="00C05F4B"/>
    <w:rsid w:val="00C07751"/>
    <w:rsid w:val="00C07884"/>
    <w:rsid w:val="00C078D5"/>
    <w:rsid w:val="00C108EA"/>
    <w:rsid w:val="00C10BD2"/>
    <w:rsid w:val="00C13573"/>
    <w:rsid w:val="00C152F7"/>
    <w:rsid w:val="00C1574C"/>
    <w:rsid w:val="00C161E8"/>
    <w:rsid w:val="00C167E5"/>
    <w:rsid w:val="00C16B41"/>
    <w:rsid w:val="00C21207"/>
    <w:rsid w:val="00C2265A"/>
    <w:rsid w:val="00C22747"/>
    <w:rsid w:val="00C2353B"/>
    <w:rsid w:val="00C23649"/>
    <w:rsid w:val="00C23713"/>
    <w:rsid w:val="00C238CE"/>
    <w:rsid w:val="00C24970"/>
    <w:rsid w:val="00C24B53"/>
    <w:rsid w:val="00C24F3F"/>
    <w:rsid w:val="00C24F66"/>
    <w:rsid w:val="00C257DC"/>
    <w:rsid w:val="00C258B2"/>
    <w:rsid w:val="00C258BD"/>
    <w:rsid w:val="00C265A4"/>
    <w:rsid w:val="00C26F5D"/>
    <w:rsid w:val="00C26FA7"/>
    <w:rsid w:val="00C30043"/>
    <w:rsid w:val="00C30059"/>
    <w:rsid w:val="00C3085A"/>
    <w:rsid w:val="00C30C69"/>
    <w:rsid w:val="00C30E6A"/>
    <w:rsid w:val="00C30F8E"/>
    <w:rsid w:val="00C315D3"/>
    <w:rsid w:val="00C31B33"/>
    <w:rsid w:val="00C320BB"/>
    <w:rsid w:val="00C3237F"/>
    <w:rsid w:val="00C325C0"/>
    <w:rsid w:val="00C32B9D"/>
    <w:rsid w:val="00C32D96"/>
    <w:rsid w:val="00C32DB6"/>
    <w:rsid w:val="00C33AE7"/>
    <w:rsid w:val="00C36486"/>
    <w:rsid w:val="00C36BCD"/>
    <w:rsid w:val="00C371FF"/>
    <w:rsid w:val="00C40080"/>
    <w:rsid w:val="00C4103D"/>
    <w:rsid w:val="00C4128C"/>
    <w:rsid w:val="00C41C87"/>
    <w:rsid w:val="00C42315"/>
    <w:rsid w:val="00C428D4"/>
    <w:rsid w:val="00C429B5"/>
    <w:rsid w:val="00C42A7F"/>
    <w:rsid w:val="00C42F2B"/>
    <w:rsid w:val="00C445BE"/>
    <w:rsid w:val="00C4495B"/>
    <w:rsid w:val="00C45283"/>
    <w:rsid w:val="00C45A35"/>
    <w:rsid w:val="00C45DB1"/>
    <w:rsid w:val="00C46B2F"/>
    <w:rsid w:val="00C47D8A"/>
    <w:rsid w:val="00C47F68"/>
    <w:rsid w:val="00C507C6"/>
    <w:rsid w:val="00C5192E"/>
    <w:rsid w:val="00C51C09"/>
    <w:rsid w:val="00C530A0"/>
    <w:rsid w:val="00C5377C"/>
    <w:rsid w:val="00C53D45"/>
    <w:rsid w:val="00C53E02"/>
    <w:rsid w:val="00C53FCB"/>
    <w:rsid w:val="00C541ED"/>
    <w:rsid w:val="00C61753"/>
    <w:rsid w:val="00C61E24"/>
    <w:rsid w:val="00C61F67"/>
    <w:rsid w:val="00C61F78"/>
    <w:rsid w:val="00C620E3"/>
    <w:rsid w:val="00C62B13"/>
    <w:rsid w:val="00C6344B"/>
    <w:rsid w:val="00C64600"/>
    <w:rsid w:val="00C65332"/>
    <w:rsid w:val="00C658A2"/>
    <w:rsid w:val="00C65DBC"/>
    <w:rsid w:val="00C6637B"/>
    <w:rsid w:val="00C66669"/>
    <w:rsid w:val="00C66C2E"/>
    <w:rsid w:val="00C671F5"/>
    <w:rsid w:val="00C71ED7"/>
    <w:rsid w:val="00C72481"/>
    <w:rsid w:val="00C738C5"/>
    <w:rsid w:val="00C7449F"/>
    <w:rsid w:val="00C744B0"/>
    <w:rsid w:val="00C747D8"/>
    <w:rsid w:val="00C74F1C"/>
    <w:rsid w:val="00C75B60"/>
    <w:rsid w:val="00C764E0"/>
    <w:rsid w:val="00C7694F"/>
    <w:rsid w:val="00C77170"/>
    <w:rsid w:val="00C77527"/>
    <w:rsid w:val="00C80604"/>
    <w:rsid w:val="00C80C11"/>
    <w:rsid w:val="00C82DE1"/>
    <w:rsid w:val="00C82FA8"/>
    <w:rsid w:val="00C8421D"/>
    <w:rsid w:val="00C84B31"/>
    <w:rsid w:val="00C84E99"/>
    <w:rsid w:val="00C8523E"/>
    <w:rsid w:val="00C86900"/>
    <w:rsid w:val="00C86EA3"/>
    <w:rsid w:val="00C87D14"/>
    <w:rsid w:val="00C90120"/>
    <w:rsid w:val="00C90939"/>
    <w:rsid w:val="00C90CD8"/>
    <w:rsid w:val="00C91422"/>
    <w:rsid w:val="00C916CE"/>
    <w:rsid w:val="00C91913"/>
    <w:rsid w:val="00C91E99"/>
    <w:rsid w:val="00C93696"/>
    <w:rsid w:val="00C9503D"/>
    <w:rsid w:val="00C95B14"/>
    <w:rsid w:val="00C95C8E"/>
    <w:rsid w:val="00C96D92"/>
    <w:rsid w:val="00C9735C"/>
    <w:rsid w:val="00C97764"/>
    <w:rsid w:val="00C978C5"/>
    <w:rsid w:val="00C97DA0"/>
    <w:rsid w:val="00CA0B29"/>
    <w:rsid w:val="00CA2198"/>
    <w:rsid w:val="00CA2486"/>
    <w:rsid w:val="00CA28A2"/>
    <w:rsid w:val="00CA3469"/>
    <w:rsid w:val="00CA372B"/>
    <w:rsid w:val="00CA3B04"/>
    <w:rsid w:val="00CA4220"/>
    <w:rsid w:val="00CA4DEB"/>
    <w:rsid w:val="00CA521B"/>
    <w:rsid w:val="00CA5C42"/>
    <w:rsid w:val="00CA70B2"/>
    <w:rsid w:val="00CA71B2"/>
    <w:rsid w:val="00CA77AA"/>
    <w:rsid w:val="00CA77FD"/>
    <w:rsid w:val="00CB04F5"/>
    <w:rsid w:val="00CB2824"/>
    <w:rsid w:val="00CB2F24"/>
    <w:rsid w:val="00CB3740"/>
    <w:rsid w:val="00CB41E3"/>
    <w:rsid w:val="00CB5FDD"/>
    <w:rsid w:val="00CB6226"/>
    <w:rsid w:val="00CB723B"/>
    <w:rsid w:val="00CB7AA4"/>
    <w:rsid w:val="00CC1335"/>
    <w:rsid w:val="00CC1957"/>
    <w:rsid w:val="00CC1A96"/>
    <w:rsid w:val="00CC1B3F"/>
    <w:rsid w:val="00CC4554"/>
    <w:rsid w:val="00CC465E"/>
    <w:rsid w:val="00CC4884"/>
    <w:rsid w:val="00CC49CE"/>
    <w:rsid w:val="00CC4EDC"/>
    <w:rsid w:val="00CC5023"/>
    <w:rsid w:val="00CC5C6D"/>
    <w:rsid w:val="00CC6362"/>
    <w:rsid w:val="00CC780B"/>
    <w:rsid w:val="00CC7863"/>
    <w:rsid w:val="00CD08A9"/>
    <w:rsid w:val="00CD0CE1"/>
    <w:rsid w:val="00CD1B23"/>
    <w:rsid w:val="00CD1B52"/>
    <w:rsid w:val="00CD1EE8"/>
    <w:rsid w:val="00CD2ABF"/>
    <w:rsid w:val="00CD2E30"/>
    <w:rsid w:val="00CD2F11"/>
    <w:rsid w:val="00CD3862"/>
    <w:rsid w:val="00CD47AA"/>
    <w:rsid w:val="00CD56CA"/>
    <w:rsid w:val="00CE0FB5"/>
    <w:rsid w:val="00CE10FE"/>
    <w:rsid w:val="00CE1C1E"/>
    <w:rsid w:val="00CE20AA"/>
    <w:rsid w:val="00CE2521"/>
    <w:rsid w:val="00CE2BD5"/>
    <w:rsid w:val="00CE2C84"/>
    <w:rsid w:val="00CE33BE"/>
    <w:rsid w:val="00CE4672"/>
    <w:rsid w:val="00CE478B"/>
    <w:rsid w:val="00CE5704"/>
    <w:rsid w:val="00CE5886"/>
    <w:rsid w:val="00CE6786"/>
    <w:rsid w:val="00CE6BFE"/>
    <w:rsid w:val="00CE757B"/>
    <w:rsid w:val="00CE7A7B"/>
    <w:rsid w:val="00CE7C7A"/>
    <w:rsid w:val="00CE7CB7"/>
    <w:rsid w:val="00CF1F21"/>
    <w:rsid w:val="00CF1F49"/>
    <w:rsid w:val="00CF266A"/>
    <w:rsid w:val="00CF2DC5"/>
    <w:rsid w:val="00CF31AA"/>
    <w:rsid w:val="00CF35FD"/>
    <w:rsid w:val="00CF3CE8"/>
    <w:rsid w:val="00CF4B3B"/>
    <w:rsid w:val="00CF4FB0"/>
    <w:rsid w:val="00CF5358"/>
    <w:rsid w:val="00CF60B9"/>
    <w:rsid w:val="00D01A2D"/>
    <w:rsid w:val="00D01D16"/>
    <w:rsid w:val="00D0215D"/>
    <w:rsid w:val="00D0292D"/>
    <w:rsid w:val="00D02955"/>
    <w:rsid w:val="00D03C05"/>
    <w:rsid w:val="00D05A76"/>
    <w:rsid w:val="00D05F09"/>
    <w:rsid w:val="00D07EC1"/>
    <w:rsid w:val="00D10A28"/>
    <w:rsid w:val="00D11E03"/>
    <w:rsid w:val="00D1223B"/>
    <w:rsid w:val="00D13549"/>
    <w:rsid w:val="00D142AC"/>
    <w:rsid w:val="00D15165"/>
    <w:rsid w:val="00D1524F"/>
    <w:rsid w:val="00D15D77"/>
    <w:rsid w:val="00D1670C"/>
    <w:rsid w:val="00D21408"/>
    <w:rsid w:val="00D2295E"/>
    <w:rsid w:val="00D23636"/>
    <w:rsid w:val="00D2377E"/>
    <w:rsid w:val="00D2393D"/>
    <w:rsid w:val="00D24075"/>
    <w:rsid w:val="00D2411D"/>
    <w:rsid w:val="00D252CA"/>
    <w:rsid w:val="00D269DD"/>
    <w:rsid w:val="00D27171"/>
    <w:rsid w:val="00D2734D"/>
    <w:rsid w:val="00D27480"/>
    <w:rsid w:val="00D27B83"/>
    <w:rsid w:val="00D27F71"/>
    <w:rsid w:val="00D300C5"/>
    <w:rsid w:val="00D309A3"/>
    <w:rsid w:val="00D30B92"/>
    <w:rsid w:val="00D31BE3"/>
    <w:rsid w:val="00D33CAC"/>
    <w:rsid w:val="00D34C7B"/>
    <w:rsid w:val="00D350A2"/>
    <w:rsid w:val="00D35683"/>
    <w:rsid w:val="00D3607E"/>
    <w:rsid w:val="00D36F40"/>
    <w:rsid w:val="00D37AD5"/>
    <w:rsid w:val="00D40304"/>
    <w:rsid w:val="00D40415"/>
    <w:rsid w:val="00D4051D"/>
    <w:rsid w:val="00D40AF0"/>
    <w:rsid w:val="00D42A4D"/>
    <w:rsid w:val="00D42B17"/>
    <w:rsid w:val="00D4570D"/>
    <w:rsid w:val="00D45B92"/>
    <w:rsid w:val="00D45DBE"/>
    <w:rsid w:val="00D467D0"/>
    <w:rsid w:val="00D468CD"/>
    <w:rsid w:val="00D47109"/>
    <w:rsid w:val="00D515D3"/>
    <w:rsid w:val="00D516E9"/>
    <w:rsid w:val="00D52239"/>
    <w:rsid w:val="00D52EDD"/>
    <w:rsid w:val="00D5323C"/>
    <w:rsid w:val="00D54F3B"/>
    <w:rsid w:val="00D5519D"/>
    <w:rsid w:val="00D553F4"/>
    <w:rsid w:val="00D55CB9"/>
    <w:rsid w:val="00D55D17"/>
    <w:rsid w:val="00D56D1F"/>
    <w:rsid w:val="00D57341"/>
    <w:rsid w:val="00D57359"/>
    <w:rsid w:val="00D5787E"/>
    <w:rsid w:val="00D6046C"/>
    <w:rsid w:val="00D613EB"/>
    <w:rsid w:val="00D61D62"/>
    <w:rsid w:val="00D62845"/>
    <w:rsid w:val="00D63375"/>
    <w:rsid w:val="00D647B3"/>
    <w:rsid w:val="00D64FB8"/>
    <w:rsid w:val="00D65EF1"/>
    <w:rsid w:val="00D668A0"/>
    <w:rsid w:val="00D66C84"/>
    <w:rsid w:val="00D67041"/>
    <w:rsid w:val="00D673BF"/>
    <w:rsid w:val="00D67C46"/>
    <w:rsid w:val="00D67EB0"/>
    <w:rsid w:val="00D67F74"/>
    <w:rsid w:val="00D67FE4"/>
    <w:rsid w:val="00D70B57"/>
    <w:rsid w:val="00D70B77"/>
    <w:rsid w:val="00D71326"/>
    <w:rsid w:val="00D7198A"/>
    <w:rsid w:val="00D73124"/>
    <w:rsid w:val="00D73522"/>
    <w:rsid w:val="00D75CA2"/>
    <w:rsid w:val="00D75DC6"/>
    <w:rsid w:val="00D75E53"/>
    <w:rsid w:val="00D77A00"/>
    <w:rsid w:val="00D77BC4"/>
    <w:rsid w:val="00D80330"/>
    <w:rsid w:val="00D80D43"/>
    <w:rsid w:val="00D80E79"/>
    <w:rsid w:val="00D816F7"/>
    <w:rsid w:val="00D8190B"/>
    <w:rsid w:val="00D81F90"/>
    <w:rsid w:val="00D821F2"/>
    <w:rsid w:val="00D823C4"/>
    <w:rsid w:val="00D8258E"/>
    <w:rsid w:val="00D834E7"/>
    <w:rsid w:val="00D837FB"/>
    <w:rsid w:val="00D84613"/>
    <w:rsid w:val="00D84E05"/>
    <w:rsid w:val="00D8645C"/>
    <w:rsid w:val="00D86BF6"/>
    <w:rsid w:val="00D87486"/>
    <w:rsid w:val="00D87B4E"/>
    <w:rsid w:val="00D905E3"/>
    <w:rsid w:val="00D919D8"/>
    <w:rsid w:val="00D9218F"/>
    <w:rsid w:val="00D92586"/>
    <w:rsid w:val="00D93F78"/>
    <w:rsid w:val="00D94ABA"/>
    <w:rsid w:val="00D94D31"/>
    <w:rsid w:val="00D94EA7"/>
    <w:rsid w:val="00D95663"/>
    <w:rsid w:val="00D96D2D"/>
    <w:rsid w:val="00D96E52"/>
    <w:rsid w:val="00D96EB7"/>
    <w:rsid w:val="00D97437"/>
    <w:rsid w:val="00D97718"/>
    <w:rsid w:val="00DA01B3"/>
    <w:rsid w:val="00DA0CD4"/>
    <w:rsid w:val="00DA18BE"/>
    <w:rsid w:val="00DA1AAB"/>
    <w:rsid w:val="00DA1E33"/>
    <w:rsid w:val="00DA235E"/>
    <w:rsid w:val="00DA362F"/>
    <w:rsid w:val="00DA383F"/>
    <w:rsid w:val="00DA3E35"/>
    <w:rsid w:val="00DA40E2"/>
    <w:rsid w:val="00DA42A3"/>
    <w:rsid w:val="00DA4490"/>
    <w:rsid w:val="00DA4CDF"/>
    <w:rsid w:val="00DA7276"/>
    <w:rsid w:val="00DA7647"/>
    <w:rsid w:val="00DA7F79"/>
    <w:rsid w:val="00DA7FD9"/>
    <w:rsid w:val="00DB01A0"/>
    <w:rsid w:val="00DB0D18"/>
    <w:rsid w:val="00DB0D89"/>
    <w:rsid w:val="00DB112B"/>
    <w:rsid w:val="00DB181D"/>
    <w:rsid w:val="00DB1EA1"/>
    <w:rsid w:val="00DB28D3"/>
    <w:rsid w:val="00DB2FBB"/>
    <w:rsid w:val="00DB30E5"/>
    <w:rsid w:val="00DB3954"/>
    <w:rsid w:val="00DB4588"/>
    <w:rsid w:val="00DB4E0D"/>
    <w:rsid w:val="00DB5681"/>
    <w:rsid w:val="00DB6561"/>
    <w:rsid w:val="00DB6592"/>
    <w:rsid w:val="00DB74C5"/>
    <w:rsid w:val="00DB76AF"/>
    <w:rsid w:val="00DC1C39"/>
    <w:rsid w:val="00DC2C13"/>
    <w:rsid w:val="00DC2CA4"/>
    <w:rsid w:val="00DC39D4"/>
    <w:rsid w:val="00DC45F4"/>
    <w:rsid w:val="00DC4DB3"/>
    <w:rsid w:val="00DC5B9B"/>
    <w:rsid w:val="00DC62BF"/>
    <w:rsid w:val="00DC6AF5"/>
    <w:rsid w:val="00DC6E82"/>
    <w:rsid w:val="00DC711B"/>
    <w:rsid w:val="00DC7747"/>
    <w:rsid w:val="00DD026E"/>
    <w:rsid w:val="00DD0862"/>
    <w:rsid w:val="00DD18CA"/>
    <w:rsid w:val="00DD1985"/>
    <w:rsid w:val="00DD1F49"/>
    <w:rsid w:val="00DD330C"/>
    <w:rsid w:val="00DD49A5"/>
    <w:rsid w:val="00DD49BD"/>
    <w:rsid w:val="00DD5DD5"/>
    <w:rsid w:val="00DD6210"/>
    <w:rsid w:val="00DD69AB"/>
    <w:rsid w:val="00DD6BAC"/>
    <w:rsid w:val="00DE1674"/>
    <w:rsid w:val="00DE17B9"/>
    <w:rsid w:val="00DE2151"/>
    <w:rsid w:val="00DE2320"/>
    <w:rsid w:val="00DE2428"/>
    <w:rsid w:val="00DE25E1"/>
    <w:rsid w:val="00DE2B03"/>
    <w:rsid w:val="00DE367F"/>
    <w:rsid w:val="00DE3D70"/>
    <w:rsid w:val="00DE3D9A"/>
    <w:rsid w:val="00DE4A1E"/>
    <w:rsid w:val="00DE62D6"/>
    <w:rsid w:val="00DE6A92"/>
    <w:rsid w:val="00DE6E14"/>
    <w:rsid w:val="00DE71EB"/>
    <w:rsid w:val="00DE74AB"/>
    <w:rsid w:val="00DE75DB"/>
    <w:rsid w:val="00DE77F0"/>
    <w:rsid w:val="00DF0061"/>
    <w:rsid w:val="00DF013F"/>
    <w:rsid w:val="00DF0508"/>
    <w:rsid w:val="00DF1941"/>
    <w:rsid w:val="00DF1C46"/>
    <w:rsid w:val="00DF1FE5"/>
    <w:rsid w:val="00DF28CC"/>
    <w:rsid w:val="00DF2D76"/>
    <w:rsid w:val="00DF4F8F"/>
    <w:rsid w:val="00DF554B"/>
    <w:rsid w:val="00DF56B7"/>
    <w:rsid w:val="00DF6890"/>
    <w:rsid w:val="00DF6E37"/>
    <w:rsid w:val="00DF7AD6"/>
    <w:rsid w:val="00E00DA2"/>
    <w:rsid w:val="00E00DF4"/>
    <w:rsid w:val="00E01C1E"/>
    <w:rsid w:val="00E0265D"/>
    <w:rsid w:val="00E026BC"/>
    <w:rsid w:val="00E02F7C"/>
    <w:rsid w:val="00E0337C"/>
    <w:rsid w:val="00E03A93"/>
    <w:rsid w:val="00E04119"/>
    <w:rsid w:val="00E050D6"/>
    <w:rsid w:val="00E053F9"/>
    <w:rsid w:val="00E0596F"/>
    <w:rsid w:val="00E05B0B"/>
    <w:rsid w:val="00E05C91"/>
    <w:rsid w:val="00E061EB"/>
    <w:rsid w:val="00E06303"/>
    <w:rsid w:val="00E06681"/>
    <w:rsid w:val="00E06E63"/>
    <w:rsid w:val="00E07065"/>
    <w:rsid w:val="00E07530"/>
    <w:rsid w:val="00E1163D"/>
    <w:rsid w:val="00E11846"/>
    <w:rsid w:val="00E11C2B"/>
    <w:rsid w:val="00E122F8"/>
    <w:rsid w:val="00E1370E"/>
    <w:rsid w:val="00E1419D"/>
    <w:rsid w:val="00E1458B"/>
    <w:rsid w:val="00E14882"/>
    <w:rsid w:val="00E152F2"/>
    <w:rsid w:val="00E157CF"/>
    <w:rsid w:val="00E15F26"/>
    <w:rsid w:val="00E17413"/>
    <w:rsid w:val="00E176AD"/>
    <w:rsid w:val="00E17F31"/>
    <w:rsid w:val="00E20ED8"/>
    <w:rsid w:val="00E25157"/>
    <w:rsid w:val="00E25366"/>
    <w:rsid w:val="00E25F25"/>
    <w:rsid w:val="00E2610F"/>
    <w:rsid w:val="00E26E3A"/>
    <w:rsid w:val="00E26F57"/>
    <w:rsid w:val="00E2704F"/>
    <w:rsid w:val="00E27151"/>
    <w:rsid w:val="00E27A63"/>
    <w:rsid w:val="00E304EE"/>
    <w:rsid w:val="00E309BA"/>
    <w:rsid w:val="00E3120F"/>
    <w:rsid w:val="00E31BDD"/>
    <w:rsid w:val="00E32AA3"/>
    <w:rsid w:val="00E33D0F"/>
    <w:rsid w:val="00E33F8B"/>
    <w:rsid w:val="00E352F1"/>
    <w:rsid w:val="00E35B4B"/>
    <w:rsid w:val="00E35C38"/>
    <w:rsid w:val="00E36524"/>
    <w:rsid w:val="00E36A9D"/>
    <w:rsid w:val="00E40F2B"/>
    <w:rsid w:val="00E41883"/>
    <w:rsid w:val="00E418CC"/>
    <w:rsid w:val="00E42342"/>
    <w:rsid w:val="00E4271D"/>
    <w:rsid w:val="00E4306A"/>
    <w:rsid w:val="00E433B3"/>
    <w:rsid w:val="00E4462B"/>
    <w:rsid w:val="00E45677"/>
    <w:rsid w:val="00E45E5C"/>
    <w:rsid w:val="00E4644C"/>
    <w:rsid w:val="00E46615"/>
    <w:rsid w:val="00E46843"/>
    <w:rsid w:val="00E46F64"/>
    <w:rsid w:val="00E4721C"/>
    <w:rsid w:val="00E47277"/>
    <w:rsid w:val="00E47973"/>
    <w:rsid w:val="00E50144"/>
    <w:rsid w:val="00E50BB0"/>
    <w:rsid w:val="00E50BF2"/>
    <w:rsid w:val="00E525CD"/>
    <w:rsid w:val="00E53575"/>
    <w:rsid w:val="00E5395F"/>
    <w:rsid w:val="00E53D53"/>
    <w:rsid w:val="00E54FB1"/>
    <w:rsid w:val="00E55C8A"/>
    <w:rsid w:val="00E569FA"/>
    <w:rsid w:val="00E57878"/>
    <w:rsid w:val="00E60D30"/>
    <w:rsid w:val="00E60DDD"/>
    <w:rsid w:val="00E61AB3"/>
    <w:rsid w:val="00E61C55"/>
    <w:rsid w:val="00E622E0"/>
    <w:rsid w:val="00E63A6C"/>
    <w:rsid w:val="00E65B02"/>
    <w:rsid w:val="00E6632E"/>
    <w:rsid w:val="00E66FDC"/>
    <w:rsid w:val="00E670BE"/>
    <w:rsid w:val="00E67F8A"/>
    <w:rsid w:val="00E7013D"/>
    <w:rsid w:val="00E702F5"/>
    <w:rsid w:val="00E71512"/>
    <w:rsid w:val="00E72E44"/>
    <w:rsid w:val="00E73E13"/>
    <w:rsid w:val="00E74095"/>
    <w:rsid w:val="00E746A0"/>
    <w:rsid w:val="00E74B65"/>
    <w:rsid w:val="00E759E7"/>
    <w:rsid w:val="00E75E82"/>
    <w:rsid w:val="00E76328"/>
    <w:rsid w:val="00E7656A"/>
    <w:rsid w:val="00E7677B"/>
    <w:rsid w:val="00E77D1D"/>
    <w:rsid w:val="00E77F23"/>
    <w:rsid w:val="00E80D5D"/>
    <w:rsid w:val="00E82110"/>
    <w:rsid w:val="00E822D8"/>
    <w:rsid w:val="00E82870"/>
    <w:rsid w:val="00E83303"/>
    <w:rsid w:val="00E83580"/>
    <w:rsid w:val="00E8402B"/>
    <w:rsid w:val="00E841B2"/>
    <w:rsid w:val="00E84220"/>
    <w:rsid w:val="00E85124"/>
    <w:rsid w:val="00E85DD6"/>
    <w:rsid w:val="00E90648"/>
    <w:rsid w:val="00E90C29"/>
    <w:rsid w:val="00E90F25"/>
    <w:rsid w:val="00E912F2"/>
    <w:rsid w:val="00E92058"/>
    <w:rsid w:val="00E921CA"/>
    <w:rsid w:val="00E922EE"/>
    <w:rsid w:val="00E94DA7"/>
    <w:rsid w:val="00E954AD"/>
    <w:rsid w:val="00E95C34"/>
    <w:rsid w:val="00E9645B"/>
    <w:rsid w:val="00E96D99"/>
    <w:rsid w:val="00EA063C"/>
    <w:rsid w:val="00EA08D8"/>
    <w:rsid w:val="00EA0BBB"/>
    <w:rsid w:val="00EA0D61"/>
    <w:rsid w:val="00EA0EE5"/>
    <w:rsid w:val="00EA120D"/>
    <w:rsid w:val="00EA14AB"/>
    <w:rsid w:val="00EA2078"/>
    <w:rsid w:val="00EA2219"/>
    <w:rsid w:val="00EA2E5F"/>
    <w:rsid w:val="00EA2F27"/>
    <w:rsid w:val="00EA3C75"/>
    <w:rsid w:val="00EA4212"/>
    <w:rsid w:val="00EA4224"/>
    <w:rsid w:val="00EA55BD"/>
    <w:rsid w:val="00EA5C11"/>
    <w:rsid w:val="00EA6AAB"/>
    <w:rsid w:val="00EA7EE7"/>
    <w:rsid w:val="00EA7F97"/>
    <w:rsid w:val="00EB068F"/>
    <w:rsid w:val="00EB0694"/>
    <w:rsid w:val="00EB0953"/>
    <w:rsid w:val="00EB1894"/>
    <w:rsid w:val="00EB1934"/>
    <w:rsid w:val="00EB2EB5"/>
    <w:rsid w:val="00EB2F67"/>
    <w:rsid w:val="00EB503A"/>
    <w:rsid w:val="00EB54D1"/>
    <w:rsid w:val="00EB5C7D"/>
    <w:rsid w:val="00EB675A"/>
    <w:rsid w:val="00EB6AFB"/>
    <w:rsid w:val="00EB6C17"/>
    <w:rsid w:val="00EB7F10"/>
    <w:rsid w:val="00EC0393"/>
    <w:rsid w:val="00EC09C7"/>
    <w:rsid w:val="00EC11ED"/>
    <w:rsid w:val="00EC14FB"/>
    <w:rsid w:val="00EC1CE6"/>
    <w:rsid w:val="00EC2180"/>
    <w:rsid w:val="00EC21C5"/>
    <w:rsid w:val="00EC2402"/>
    <w:rsid w:val="00EC241C"/>
    <w:rsid w:val="00EC2682"/>
    <w:rsid w:val="00EC474F"/>
    <w:rsid w:val="00EC4DCF"/>
    <w:rsid w:val="00EC5608"/>
    <w:rsid w:val="00EC61BC"/>
    <w:rsid w:val="00EC62F0"/>
    <w:rsid w:val="00EC69F5"/>
    <w:rsid w:val="00ED0818"/>
    <w:rsid w:val="00ED0CB1"/>
    <w:rsid w:val="00ED1244"/>
    <w:rsid w:val="00ED239C"/>
    <w:rsid w:val="00ED35BA"/>
    <w:rsid w:val="00ED43E0"/>
    <w:rsid w:val="00ED48B3"/>
    <w:rsid w:val="00ED5635"/>
    <w:rsid w:val="00ED643E"/>
    <w:rsid w:val="00ED7056"/>
    <w:rsid w:val="00ED7F57"/>
    <w:rsid w:val="00EE008F"/>
    <w:rsid w:val="00EE0A2E"/>
    <w:rsid w:val="00EE0CE4"/>
    <w:rsid w:val="00EE196E"/>
    <w:rsid w:val="00EE1C96"/>
    <w:rsid w:val="00EE1ED7"/>
    <w:rsid w:val="00EE20D1"/>
    <w:rsid w:val="00EE24D4"/>
    <w:rsid w:val="00EE3F6A"/>
    <w:rsid w:val="00EE4270"/>
    <w:rsid w:val="00EE4789"/>
    <w:rsid w:val="00EE5525"/>
    <w:rsid w:val="00EE609F"/>
    <w:rsid w:val="00EE638A"/>
    <w:rsid w:val="00EF09A7"/>
    <w:rsid w:val="00EF1134"/>
    <w:rsid w:val="00EF175C"/>
    <w:rsid w:val="00EF1E99"/>
    <w:rsid w:val="00EF2C76"/>
    <w:rsid w:val="00EF2FE4"/>
    <w:rsid w:val="00EF3459"/>
    <w:rsid w:val="00EF3C94"/>
    <w:rsid w:val="00EF4A9E"/>
    <w:rsid w:val="00EF58E1"/>
    <w:rsid w:val="00EF6419"/>
    <w:rsid w:val="00F0098A"/>
    <w:rsid w:val="00F00AAB"/>
    <w:rsid w:val="00F00D85"/>
    <w:rsid w:val="00F01429"/>
    <w:rsid w:val="00F01842"/>
    <w:rsid w:val="00F019EB"/>
    <w:rsid w:val="00F01B22"/>
    <w:rsid w:val="00F027B3"/>
    <w:rsid w:val="00F02875"/>
    <w:rsid w:val="00F03091"/>
    <w:rsid w:val="00F0390F"/>
    <w:rsid w:val="00F03A10"/>
    <w:rsid w:val="00F03AE8"/>
    <w:rsid w:val="00F03CD4"/>
    <w:rsid w:val="00F03FE6"/>
    <w:rsid w:val="00F04DEA"/>
    <w:rsid w:val="00F05762"/>
    <w:rsid w:val="00F05D9A"/>
    <w:rsid w:val="00F0625A"/>
    <w:rsid w:val="00F07D21"/>
    <w:rsid w:val="00F07F22"/>
    <w:rsid w:val="00F10BF3"/>
    <w:rsid w:val="00F11C21"/>
    <w:rsid w:val="00F12034"/>
    <w:rsid w:val="00F14789"/>
    <w:rsid w:val="00F148FC"/>
    <w:rsid w:val="00F14DD8"/>
    <w:rsid w:val="00F15B0F"/>
    <w:rsid w:val="00F16707"/>
    <w:rsid w:val="00F203E5"/>
    <w:rsid w:val="00F207F1"/>
    <w:rsid w:val="00F20C7E"/>
    <w:rsid w:val="00F21C64"/>
    <w:rsid w:val="00F22769"/>
    <w:rsid w:val="00F23574"/>
    <w:rsid w:val="00F25B72"/>
    <w:rsid w:val="00F25C36"/>
    <w:rsid w:val="00F26C61"/>
    <w:rsid w:val="00F26D4C"/>
    <w:rsid w:val="00F26E54"/>
    <w:rsid w:val="00F27EAC"/>
    <w:rsid w:val="00F30783"/>
    <w:rsid w:val="00F30F8E"/>
    <w:rsid w:val="00F31A3F"/>
    <w:rsid w:val="00F3352A"/>
    <w:rsid w:val="00F33C61"/>
    <w:rsid w:val="00F348D8"/>
    <w:rsid w:val="00F35964"/>
    <w:rsid w:val="00F35984"/>
    <w:rsid w:val="00F3614A"/>
    <w:rsid w:val="00F361D7"/>
    <w:rsid w:val="00F37357"/>
    <w:rsid w:val="00F37613"/>
    <w:rsid w:val="00F4005B"/>
    <w:rsid w:val="00F40227"/>
    <w:rsid w:val="00F40959"/>
    <w:rsid w:val="00F42357"/>
    <w:rsid w:val="00F42B11"/>
    <w:rsid w:val="00F43AE9"/>
    <w:rsid w:val="00F43C81"/>
    <w:rsid w:val="00F43F7F"/>
    <w:rsid w:val="00F443B0"/>
    <w:rsid w:val="00F447E5"/>
    <w:rsid w:val="00F44935"/>
    <w:rsid w:val="00F45155"/>
    <w:rsid w:val="00F45E4E"/>
    <w:rsid w:val="00F46D43"/>
    <w:rsid w:val="00F4704B"/>
    <w:rsid w:val="00F4766D"/>
    <w:rsid w:val="00F4795A"/>
    <w:rsid w:val="00F47D11"/>
    <w:rsid w:val="00F47FC4"/>
    <w:rsid w:val="00F5005A"/>
    <w:rsid w:val="00F50F1A"/>
    <w:rsid w:val="00F521EC"/>
    <w:rsid w:val="00F5235F"/>
    <w:rsid w:val="00F52F4D"/>
    <w:rsid w:val="00F53793"/>
    <w:rsid w:val="00F53E40"/>
    <w:rsid w:val="00F55332"/>
    <w:rsid w:val="00F5563B"/>
    <w:rsid w:val="00F5616D"/>
    <w:rsid w:val="00F565C8"/>
    <w:rsid w:val="00F570ED"/>
    <w:rsid w:val="00F60F83"/>
    <w:rsid w:val="00F6109C"/>
    <w:rsid w:val="00F62FBF"/>
    <w:rsid w:val="00F64A20"/>
    <w:rsid w:val="00F6608C"/>
    <w:rsid w:val="00F66166"/>
    <w:rsid w:val="00F6764D"/>
    <w:rsid w:val="00F67DCE"/>
    <w:rsid w:val="00F7079F"/>
    <w:rsid w:val="00F707C1"/>
    <w:rsid w:val="00F709C2"/>
    <w:rsid w:val="00F71BA8"/>
    <w:rsid w:val="00F71D68"/>
    <w:rsid w:val="00F71F9D"/>
    <w:rsid w:val="00F725FC"/>
    <w:rsid w:val="00F72B45"/>
    <w:rsid w:val="00F73BB9"/>
    <w:rsid w:val="00F74BC5"/>
    <w:rsid w:val="00F75991"/>
    <w:rsid w:val="00F75A8F"/>
    <w:rsid w:val="00F76081"/>
    <w:rsid w:val="00F768C8"/>
    <w:rsid w:val="00F774A4"/>
    <w:rsid w:val="00F807CE"/>
    <w:rsid w:val="00F8116E"/>
    <w:rsid w:val="00F8238B"/>
    <w:rsid w:val="00F82587"/>
    <w:rsid w:val="00F8328D"/>
    <w:rsid w:val="00F83341"/>
    <w:rsid w:val="00F83755"/>
    <w:rsid w:val="00F83FD2"/>
    <w:rsid w:val="00F843A2"/>
    <w:rsid w:val="00F84533"/>
    <w:rsid w:val="00F8477C"/>
    <w:rsid w:val="00F854BD"/>
    <w:rsid w:val="00F85713"/>
    <w:rsid w:val="00F85A7A"/>
    <w:rsid w:val="00F85E70"/>
    <w:rsid w:val="00F85EBF"/>
    <w:rsid w:val="00F8684A"/>
    <w:rsid w:val="00F911D7"/>
    <w:rsid w:val="00F93212"/>
    <w:rsid w:val="00F93E71"/>
    <w:rsid w:val="00F94062"/>
    <w:rsid w:val="00F95166"/>
    <w:rsid w:val="00F96725"/>
    <w:rsid w:val="00F96F6F"/>
    <w:rsid w:val="00F97333"/>
    <w:rsid w:val="00F979FB"/>
    <w:rsid w:val="00FA0956"/>
    <w:rsid w:val="00FA2765"/>
    <w:rsid w:val="00FA2A69"/>
    <w:rsid w:val="00FA3200"/>
    <w:rsid w:val="00FA3292"/>
    <w:rsid w:val="00FA354F"/>
    <w:rsid w:val="00FA403C"/>
    <w:rsid w:val="00FA4047"/>
    <w:rsid w:val="00FA4354"/>
    <w:rsid w:val="00FA5EAD"/>
    <w:rsid w:val="00FA6D1D"/>
    <w:rsid w:val="00FA7154"/>
    <w:rsid w:val="00FB05BD"/>
    <w:rsid w:val="00FB0748"/>
    <w:rsid w:val="00FB2063"/>
    <w:rsid w:val="00FB2CAE"/>
    <w:rsid w:val="00FB3614"/>
    <w:rsid w:val="00FB3783"/>
    <w:rsid w:val="00FB3DEF"/>
    <w:rsid w:val="00FB494E"/>
    <w:rsid w:val="00FB4F49"/>
    <w:rsid w:val="00FB5517"/>
    <w:rsid w:val="00FB6677"/>
    <w:rsid w:val="00FB6B20"/>
    <w:rsid w:val="00FB7318"/>
    <w:rsid w:val="00FC0500"/>
    <w:rsid w:val="00FC0CD6"/>
    <w:rsid w:val="00FC1881"/>
    <w:rsid w:val="00FC3E32"/>
    <w:rsid w:val="00FC55FD"/>
    <w:rsid w:val="00FC5B07"/>
    <w:rsid w:val="00FC7432"/>
    <w:rsid w:val="00FC75D6"/>
    <w:rsid w:val="00FC7B2C"/>
    <w:rsid w:val="00FD0B21"/>
    <w:rsid w:val="00FD133C"/>
    <w:rsid w:val="00FD26D9"/>
    <w:rsid w:val="00FD28A7"/>
    <w:rsid w:val="00FD2DC8"/>
    <w:rsid w:val="00FD38E2"/>
    <w:rsid w:val="00FD3B0E"/>
    <w:rsid w:val="00FD3BEE"/>
    <w:rsid w:val="00FD3DBE"/>
    <w:rsid w:val="00FD5CAD"/>
    <w:rsid w:val="00FD62B0"/>
    <w:rsid w:val="00FD6A9F"/>
    <w:rsid w:val="00FD6F24"/>
    <w:rsid w:val="00FD75DC"/>
    <w:rsid w:val="00FD76CD"/>
    <w:rsid w:val="00FE0281"/>
    <w:rsid w:val="00FE063C"/>
    <w:rsid w:val="00FE0C65"/>
    <w:rsid w:val="00FE0CFC"/>
    <w:rsid w:val="00FE0EED"/>
    <w:rsid w:val="00FE13AB"/>
    <w:rsid w:val="00FE17B1"/>
    <w:rsid w:val="00FE19F6"/>
    <w:rsid w:val="00FE21D1"/>
    <w:rsid w:val="00FE45C7"/>
    <w:rsid w:val="00FE4C9A"/>
    <w:rsid w:val="00FE5A23"/>
    <w:rsid w:val="00FE6D86"/>
    <w:rsid w:val="00FE75B1"/>
    <w:rsid w:val="00FF006B"/>
    <w:rsid w:val="00FF0419"/>
    <w:rsid w:val="00FF08E3"/>
    <w:rsid w:val="00FF0935"/>
    <w:rsid w:val="00FF1071"/>
    <w:rsid w:val="00FF1449"/>
    <w:rsid w:val="00FF17A2"/>
    <w:rsid w:val="00FF1C04"/>
    <w:rsid w:val="00FF2999"/>
    <w:rsid w:val="00FF2C1F"/>
    <w:rsid w:val="00FF3843"/>
    <w:rsid w:val="00FF4F22"/>
    <w:rsid w:val="00FF5531"/>
    <w:rsid w:val="00FF595A"/>
    <w:rsid w:val="00FF5DDF"/>
    <w:rsid w:val="00FF6B09"/>
    <w:rsid w:val="00FF71AC"/>
    <w:rsid w:val="00FF749D"/>
    <w:rsid w:val="00FF7682"/>
    <w:rsid w:val="00FF7759"/>
    <w:rsid w:val="00FF79DF"/>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4B61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120" w:line="36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3DEF"/>
    <w:pPr>
      <w:widowControl w:val="0"/>
    </w:pPr>
    <w:rPr>
      <w:rFonts w:ascii="Courier" w:eastAsia="Times New Roman" w:hAnsi="Courier" w:cs="Times New Roman"/>
      <w:sz w:val="24"/>
      <w:szCs w:val="20"/>
      <w:lang w:eastAsia="es-ES"/>
    </w:rPr>
  </w:style>
  <w:style w:type="paragraph" w:styleId="Ttulo1">
    <w:name w:val="heading 1"/>
    <w:basedOn w:val="Normal"/>
    <w:next w:val="Normal"/>
    <w:link w:val="Ttulo1Car"/>
    <w:uiPriority w:val="9"/>
    <w:qFormat/>
    <w:rsid w:val="00214F93"/>
    <w:pPr>
      <w:keepNext/>
      <w:keepLines/>
      <w:spacing w:before="480"/>
      <w:jc w:val="center"/>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iPriority w:val="9"/>
    <w:unhideWhenUsed/>
    <w:qFormat/>
    <w:rsid w:val="009E115A"/>
    <w:pPr>
      <w:keepNext/>
      <w:keepLines/>
      <w:spacing w:before="200"/>
      <w:outlineLvl w:val="1"/>
    </w:pPr>
    <w:rPr>
      <w:rFonts w:asciiTheme="majorHAnsi" w:eastAsiaTheme="majorEastAsia" w:hAnsiTheme="majorHAnsi" w:cstheme="majorBidi"/>
      <w:bCs/>
      <w:szCs w:val="26"/>
    </w:rPr>
  </w:style>
  <w:style w:type="paragraph" w:styleId="Ttulo3">
    <w:name w:val="heading 3"/>
    <w:basedOn w:val="Normal"/>
    <w:next w:val="Normal"/>
    <w:link w:val="Ttulo3Car"/>
    <w:uiPriority w:val="9"/>
    <w:unhideWhenUsed/>
    <w:qFormat/>
    <w:rsid w:val="00214F93"/>
    <w:pPr>
      <w:keepNext/>
      <w:keepLines/>
      <w:spacing w:before="200"/>
      <w:outlineLvl w:val="2"/>
    </w:pPr>
    <w:rPr>
      <w:rFonts w:asciiTheme="majorHAnsi" w:eastAsiaTheme="majorEastAsia" w:hAnsiTheme="majorHAnsi" w:cstheme="majorBidi"/>
      <w:bCs/>
      <w:sz w:val="22"/>
    </w:rPr>
  </w:style>
  <w:style w:type="paragraph" w:styleId="Ttulo4">
    <w:name w:val="heading 4"/>
    <w:basedOn w:val="Normal"/>
    <w:next w:val="Normal"/>
    <w:link w:val="Ttulo4Car"/>
    <w:uiPriority w:val="9"/>
    <w:unhideWhenUsed/>
    <w:qFormat/>
    <w:rsid w:val="00870A0D"/>
    <w:pPr>
      <w:keepNext/>
      <w:keepLines/>
      <w:spacing w:before="200"/>
      <w:outlineLvl w:val="3"/>
    </w:pPr>
    <w:rPr>
      <w:rFonts w:asciiTheme="majorHAnsi" w:eastAsiaTheme="majorEastAsia" w:hAnsiTheme="majorHAnsi" w:cstheme="majorBidi"/>
      <w:bCs/>
      <w:iCs/>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4F93"/>
    <w:rPr>
      <w:rFonts w:asciiTheme="majorHAnsi" w:eastAsiaTheme="majorEastAsia" w:hAnsiTheme="majorHAnsi" w:cstheme="majorBidi"/>
      <w:b/>
      <w:bCs/>
      <w:sz w:val="28"/>
      <w:szCs w:val="28"/>
      <w:lang w:eastAsia="es-ES"/>
    </w:rPr>
  </w:style>
  <w:style w:type="character" w:customStyle="1" w:styleId="Ttulo2Car">
    <w:name w:val="Título 2 Car"/>
    <w:basedOn w:val="Fuentedeprrafopredeter"/>
    <w:link w:val="Ttulo2"/>
    <w:uiPriority w:val="9"/>
    <w:rsid w:val="009E115A"/>
    <w:rPr>
      <w:rFonts w:asciiTheme="majorHAnsi" w:eastAsiaTheme="majorEastAsia" w:hAnsiTheme="majorHAnsi" w:cstheme="majorBidi"/>
      <w:bCs/>
      <w:sz w:val="24"/>
      <w:szCs w:val="26"/>
      <w:lang w:eastAsia="es-ES"/>
    </w:rPr>
  </w:style>
  <w:style w:type="character" w:customStyle="1" w:styleId="Ttulo3Car">
    <w:name w:val="Título 3 Car"/>
    <w:basedOn w:val="Fuentedeprrafopredeter"/>
    <w:link w:val="Ttulo3"/>
    <w:uiPriority w:val="9"/>
    <w:rsid w:val="00214F93"/>
    <w:rPr>
      <w:rFonts w:asciiTheme="majorHAnsi" w:eastAsiaTheme="majorEastAsia" w:hAnsiTheme="majorHAnsi" w:cstheme="majorBidi"/>
      <w:bCs/>
      <w:szCs w:val="20"/>
      <w:lang w:eastAsia="es-ES"/>
    </w:rPr>
  </w:style>
  <w:style w:type="character" w:customStyle="1" w:styleId="Ttulo4Car">
    <w:name w:val="Título 4 Car"/>
    <w:basedOn w:val="Fuentedeprrafopredeter"/>
    <w:link w:val="Ttulo4"/>
    <w:uiPriority w:val="9"/>
    <w:rsid w:val="00870A0D"/>
    <w:rPr>
      <w:rFonts w:asciiTheme="majorHAnsi" w:eastAsiaTheme="majorEastAsia" w:hAnsiTheme="majorHAnsi" w:cstheme="majorBidi"/>
      <w:bCs/>
      <w:iCs/>
      <w:szCs w:val="20"/>
      <w:lang w:eastAsia="es-ES"/>
    </w:rPr>
  </w:style>
  <w:style w:type="paragraph" w:styleId="Textodeglobo">
    <w:name w:val="Balloon Text"/>
    <w:basedOn w:val="Normal"/>
    <w:link w:val="TextodegloboCar"/>
    <w:uiPriority w:val="99"/>
    <w:semiHidden/>
    <w:unhideWhenUsed/>
    <w:rsid w:val="00D64FB8"/>
    <w:rPr>
      <w:rFonts w:ascii="Tahoma" w:hAnsi="Tahoma" w:cs="Tahoma"/>
      <w:sz w:val="16"/>
      <w:szCs w:val="16"/>
    </w:rPr>
  </w:style>
  <w:style w:type="character" w:customStyle="1" w:styleId="TextodegloboCar">
    <w:name w:val="Texto de globo Car"/>
    <w:basedOn w:val="Fuentedeprrafopredeter"/>
    <w:link w:val="Textodeglobo"/>
    <w:uiPriority w:val="99"/>
    <w:semiHidden/>
    <w:rsid w:val="00D64FB8"/>
    <w:rPr>
      <w:rFonts w:ascii="Tahoma" w:hAnsi="Tahoma" w:cs="Tahoma"/>
      <w:sz w:val="16"/>
      <w:szCs w:val="16"/>
    </w:rPr>
  </w:style>
  <w:style w:type="character" w:customStyle="1" w:styleId="apple-converted-space">
    <w:name w:val="apple-converted-space"/>
    <w:basedOn w:val="Fuentedeprrafopredeter"/>
    <w:rsid w:val="00BA4819"/>
  </w:style>
  <w:style w:type="paragraph" w:styleId="Encabezadodetabladecontenido">
    <w:name w:val="TOC Heading"/>
    <w:basedOn w:val="Ttulo1"/>
    <w:next w:val="Normal"/>
    <w:uiPriority w:val="39"/>
    <w:unhideWhenUsed/>
    <w:qFormat/>
    <w:rsid w:val="00687559"/>
    <w:pPr>
      <w:widowControl/>
      <w:spacing w:line="276" w:lineRule="auto"/>
      <w:outlineLvl w:val="9"/>
    </w:pPr>
    <w:rPr>
      <w:lang w:val="en-US" w:eastAsia="en-US"/>
    </w:rPr>
  </w:style>
  <w:style w:type="paragraph" w:styleId="TDC1">
    <w:name w:val="toc 1"/>
    <w:basedOn w:val="Normal"/>
    <w:next w:val="Normal"/>
    <w:autoRedefine/>
    <w:uiPriority w:val="39"/>
    <w:unhideWhenUsed/>
    <w:rsid w:val="00825154"/>
    <w:pPr>
      <w:tabs>
        <w:tab w:val="right" w:leader="dot" w:pos="9111"/>
      </w:tabs>
      <w:spacing w:after="0" w:line="240" w:lineRule="auto"/>
      <w:jc w:val="both"/>
    </w:pPr>
  </w:style>
  <w:style w:type="character" w:styleId="Hipervnculo">
    <w:name w:val="Hyperlink"/>
    <w:basedOn w:val="Fuentedeprrafopredeter"/>
    <w:uiPriority w:val="99"/>
    <w:unhideWhenUsed/>
    <w:rsid w:val="00687559"/>
    <w:rPr>
      <w:color w:val="5F5F5F" w:themeColor="hyperlink"/>
      <w:u w:val="single"/>
    </w:rPr>
  </w:style>
  <w:style w:type="paragraph" w:customStyle="1" w:styleId="Listavistosa-nfasis11">
    <w:name w:val="Lista vistosa - Énfasis 11"/>
    <w:basedOn w:val="Normal"/>
    <w:link w:val="Listavistosa-nfasis11Car"/>
    <w:uiPriority w:val="34"/>
    <w:qFormat/>
    <w:rsid w:val="00551C4A"/>
    <w:pPr>
      <w:widowControl/>
      <w:spacing w:after="200" w:line="276" w:lineRule="auto"/>
      <w:ind w:left="720"/>
      <w:contextualSpacing/>
    </w:pPr>
    <w:rPr>
      <w:rFonts w:asciiTheme="minorHAnsi" w:eastAsia="Calibri" w:hAnsiTheme="minorHAnsi"/>
      <w:sz w:val="20"/>
      <w:szCs w:val="22"/>
      <w:lang w:val="es-CO" w:eastAsia="en-US"/>
    </w:rPr>
  </w:style>
  <w:style w:type="character" w:customStyle="1" w:styleId="Listavistosa-nfasis11Car">
    <w:name w:val="Lista vistosa - Énfasis 11 Car"/>
    <w:basedOn w:val="Fuentedeprrafopredeter"/>
    <w:link w:val="Listavistosa-nfasis11"/>
    <w:uiPriority w:val="34"/>
    <w:rsid w:val="00543476"/>
    <w:rPr>
      <w:rFonts w:eastAsia="Calibri" w:cs="Times New Roman"/>
      <w:sz w:val="20"/>
      <w:lang w:val="es-CO"/>
    </w:rPr>
  </w:style>
  <w:style w:type="paragraph" w:styleId="NormalWeb">
    <w:name w:val="Normal (Web)"/>
    <w:basedOn w:val="Normal"/>
    <w:uiPriority w:val="99"/>
    <w:unhideWhenUsed/>
    <w:rsid w:val="00687559"/>
    <w:pPr>
      <w:widowControl/>
      <w:spacing w:before="100" w:beforeAutospacing="1" w:after="100" w:afterAutospacing="1"/>
    </w:pPr>
    <w:rPr>
      <w:rFonts w:ascii="Times New Roman" w:hAnsi="Times New Roman"/>
      <w:szCs w:val="24"/>
      <w:lang w:val="es-CO" w:eastAsia="es-CO"/>
    </w:rPr>
  </w:style>
  <w:style w:type="character" w:styleId="Enfasis">
    <w:name w:val="Emphasis"/>
    <w:uiPriority w:val="20"/>
    <w:qFormat/>
    <w:rsid w:val="00687559"/>
    <w:rPr>
      <w:i/>
      <w:iCs/>
    </w:rPr>
  </w:style>
  <w:style w:type="paragraph" w:styleId="Prrafodelista">
    <w:name w:val="List Paragraph"/>
    <w:basedOn w:val="Normal"/>
    <w:uiPriority w:val="34"/>
    <w:qFormat/>
    <w:rsid w:val="00687559"/>
    <w:pPr>
      <w:widowControl/>
      <w:spacing w:after="200" w:line="276" w:lineRule="auto"/>
      <w:ind w:left="720"/>
      <w:contextualSpacing/>
    </w:pPr>
    <w:rPr>
      <w:rFonts w:ascii="Calibri" w:eastAsia="Calibri" w:hAnsi="Calibri"/>
      <w:sz w:val="22"/>
      <w:szCs w:val="22"/>
      <w:lang w:val="es-CO" w:eastAsia="en-US"/>
    </w:rPr>
  </w:style>
  <w:style w:type="paragraph" w:customStyle="1" w:styleId="MDPI31text">
    <w:name w:val="MDPI_3.1_text"/>
    <w:link w:val="MDPI31textCar"/>
    <w:qFormat/>
    <w:rsid w:val="00687559"/>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character" w:customStyle="1" w:styleId="MDPI31textCar">
    <w:name w:val="MDPI_3.1_text Car"/>
    <w:basedOn w:val="Fuentedeprrafopredeter"/>
    <w:link w:val="MDPI31text"/>
    <w:qFormat/>
    <w:rsid w:val="00687559"/>
    <w:rPr>
      <w:rFonts w:ascii="Palatino Linotype" w:eastAsia="Times New Roman" w:hAnsi="Palatino Linotype" w:cs="Times New Roman"/>
      <w:snapToGrid w:val="0"/>
      <w:color w:val="000000"/>
      <w:sz w:val="20"/>
      <w:lang w:val="en-US" w:eastAsia="de-DE" w:bidi="en-US"/>
    </w:rPr>
  </w:style>
  <w:style w:type="paragraph" w:styleId="Textodecuerpo">
    <w:name w:val="Body Text"/>
    <w:basedOn w:val="Normal"/>
    <w:link w:val="TextodecuerpoCar"/>
    <w:uiPriority w:val="1"/>
    <w:qFormat/>
    <w:rsid w:val="00687559"/>
    <w:pPr>
      <w:autoSpaceDE w:val="0"/>
      <w:autoSpaceDN w:val="0"/>
      <w:adjustRightInd w:val="0"/>
      <w:spacing w:after="160" w:line="259" w:lineRule="auto"/>
      <w:ind w:left="118"/>
    </w:pPr>
    <w:rPr>
      <w:rFonts w:ascii="Calibri" w:hAnsi="Calibri" w:cs="Calibri"/>
      <w:sz w:val="19"/>
      <w:szCs w:val="19"/>
      <w:lang w:val="en-US"/>
    </w:rPr>
  </w:style>
  <w:style w:type="character" w:customStyle="1" w:styleId="TextodecuerpoCar">
    <w:name w:val="Texto de cuerpo Car"/>
    <w:basedOn w:val="Fuentedeprrafopredeter"/>
    <w:link w:val="Textodecuerpo"/>
    <w:uiPriority w:val="1"/>
    <w:qFormat/>
    <w:rsid w:val="00687559"/>
    <w:rPr>
      <w:rFonts w:ascii="Calibri" w:eastAsia="Times New Roman" w:hAnsi="Calibri" w:cs="Calibri"/>
      <w:sz w:val="19"/>
      <w:szCs w:val="19"/>
      <w:lang w:val="en-US" w:eastAsia="es-ES"/>
    </w:rPr>
  </w:style>
  <w:style w:type="paragraph" w:styleId="Textonotapie">
    <w:name w:val="footnote text"/>
    <w:basedOn w:val="Normal"/>
    <w:link w:val="TextonotapieCar"/>
    <w:uiPriority w:val="99"/>
    <w:semiHidden/>
    <w:unhideWhenUsed/>
    <w:rsid w:val="00687559"/>
    <w:rPr>
      <w:sz w:val="20"/>
    </w:rPr>
  </w:style>
  <w:style w:type="character" w:customStyle="1" w:styleId="TextonotapieCar">
    <w:name w:val="Texto nota pie Car"/>
    <w:basedOn w:val="Fuentedeprrafopredeter"/>
    <w:link w:val="Textonotapie"/>
    <w:uiPriority w:val="99"/>
    <w:semiHidden/>
    <w:rsid w:val="00687559"/>
    <w:rPr>
      <w:rFonts w:ascii="Courier" w:eastAsia="Times New Roman" w:hAnsi="Courier" w:cs="Times New Roman"/>
      <w:sz w:val="20"/>
      <w:szCs w:val="20"/>
      <w:lang w:eastAsia="es-ES"/>
    </w:rPr>
  </w:style>
  <w:style w:type="character" w:styleId="Refdenotaalpie">
    <w:name w:val="footnote reference"/>
    <w:basedOn w:val="Fuentedeprrafopredeter"/>
    <w:uiPriority w:val="99"/>
    <w:semiHidden/>
    <w:unhideWhenUsed/>
    <w:rsid w:val="00687559"/>
    <w:rPr>
      <w:vertAlign w:val="superscript"/>
    </w:rPr>
  </w:style>
  <w:style w:type="paragraph" w:styleId="TDC2">
    <w:name w:val="toc 2"/>
    <w:basedOn w:val="Normal"/>
    <w:next w:val="Normal"/>
    <w:autoRedefine/>
    <w:uiPriority w:val="39"/>
    <w:unhideWhenUsed/>
    <w:rsid w:val="009E738E"/>
    <w:pPr>
      <w:tabs>
        <w:tab w:val="left" w:pos="880"/>
        <w:tab w:val="right" w:leader="dot" w:pos="9111"/>
      </w:tabs>
      <w:spacing w:after="100"/>
      <w:ind w:left="240"/>
      <w:jc w:val="both"/>
    </w:pPr>
  </w:style>
  <w:style w:type="character" w:styleId="Refdecomentario">
    <w:name w:val="annotation reference"/>
    <w:basedOn w:val="Fuentedeprrafopredeter"/>
    <w:uiPriority w:val="99"/>
    <w:semiHidden/>
    <w:unhideWhenUsed/>
    <w:rsid w:val="005B2EED"/>
    <w:rPr>
      <w:rFonts w:ascii="Tahoma" w:hAnsi="Tahoma" w:cs="Tahoma"/>
      <w:b w:val="0"/>
      <w:i w:val="0"/>
      <w:caps w:val="0"/>
      <w:strike w:val="0"/>
      <w:sz w:val="16"/>
      <w:szCs w:val="18"/>
      <w:u w:val="none"/>
    </w:rPr>
  </w:style>
  <w:style w:type="paragraph" w:styleId="Textocomentario">
    <w:name w:val="annotation text"/>
    <w:basedOn w:val="Normal"/>
    <w:link w:val="TextocomentarioCar"/>
    <w:uiPriority w:val="99"/>
    <w:unhideWhenUsed/>
    <w:rsid w:val="005B2EED"/>
    <w:pPr>
      <w:widowControl/>
      <w:spacing w:after="200"/>
    </w:pPr>
    <w:rPr>
      <w:rFonts w:ascii="Tahoma" w:eastAsiaTheme="minorHAnsi" w:hAnsi="Tahoma" w:cs="Tahoma"/>
      <w:sz w:val="16"/>
      <w:szCs w:val="24"/>
      <w:lang w:val="en-US" w:eastAsia="en-US"/>
    </w:rPr>
  </w:style>
  <w:style w:type="character" w:customStyle="1" w:styleId="TextocomentarioCar">
    <w:name w:val="Texto comentario Car"/>
    <w:basedOn w:val="Fuentedeprrafopredeter"/>
    <w:link w:val="Textocomentario"/>
    <w:uiPriority w:val="99"/>
    <w:rsid w:val="005B2EED"/>
    <w:rPr>
      <w:rFonts w:ascii="Tahoma" w:hAnsi="Tahoma" w:cs="Tahoma"/>
      <w:sz w:val="16"/>
      <w:szCs w:val="24"/>
      <w:lang w:val="en-US"/>
    </w:rPr>
  </w:style>
  <w:style w:type="table" w:styleId="Tablaconcuadrcula">
    <w:name w:val="Table Grid"/>
    <w:basedOn w:val="Tablanormal"/>
    <w:uiPriority w:val="59"/>
    <w:qFormat/>
    <w:rsid w:val="00220E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link w:val="EndNoteBibliographyTitleCar"/>
    <w:rsid w:val="00241B4B"/>
    <w:pPr>
      <w:jc w:val="center"/>
    </w:pPr>
    <w:rPr>
      <w:noProof/>
      <w:lang w:val="es-ES"/>
    </w:rPr>
  </w:style>
  <w:style w:type="character" w:customStyle="1" w:styleId="EndNoteBibliographyTitleCar">
    <w:name w:val="EndNote Bibliography Title Car"/>
    <w:basedOn w:val="MDPI31textCar"/>
    <w:link w:val="EndNoteBibliographyTitle"/>
    <w:rsid w:val="00241B4B"/>
    <w:rPr>
      <w:rFonts w:ascii="Courier" w:eastAsia="Times New Roman" w:hAnsi="Courier" w:cs="Times New Roman"/>
      <w:noProof/>
      <w:snapToGrid/>
      <w:color w:val="000000"/>
      <w:sz w:val="24"/>
      <w:szCs w:val="20"/>
      <w:lang w:val="es-ES" w:eastAsia="es-ES" w:bidi="en-US"/>
    </w:rPr>
  </w:style>
  <w:style w:type="paragraph" w:customStyle="1" w:styleId="EndNoteBibliography">
    <w:name w:val="EndNote Bibliography"/>
    <w:basedOn w:val="Normal"/>
    <w:link w:val="EndNoteBibliographyCar"/>
    <w:rsid w:val="00241B4B"/>
    <w:pPr>
      <w:spacing w:line="240" w:lineRule="auto"/>
    </w:pPr>
    <w:rPr>
      <w:noProof/>
      <w:lang w:val="es-ES"/>
    </w:rPr>
  </w:style>
  <w:style w:type="character" w:customStyle="1" w:styleId="EndNoteBibliographyCar">
    <w:name w:val="EndNote Bibliography Car"/>
    <w:basedOn w:val="MDPI31textCar"/>
    <w:link w:val="EndNoteBibliography"/>
    <w:rsid w:val="00241B4B"/>
    <w:rPr>
      <w:rFonts w:ascii="Courier" w:eastAsia="Times New Roman" w:hAnsi="Courier" w:cs="Times New Roman"/>
      <w:noProof/>
      <w:snapToGrid/>
      <w:color w:val="000000"/>
      <w:sz w:val="24"/>
      <w:szCs w:val="20"/>
      <w:lang w:val="es-ES" w:eastAsia="es-ES" w:bidi="en-US"/>
    </w:rPr>
  </w:style>
  <w:style w:type="character" w:customStyle="1" w:styleId="jlqj4b">
    <w:name w:val="jlqj4b"/>
    <w:basedOn w:val="Fuentedeprrafopredeter"/>
    <w:rsid w:val="00921634"/>
  </w:style>
  <w:style w:type="paragraph" w:styleId="TDC3">
    <w:name w:val="toc 3"/>
    <w:basedOn w:val="Normal"/>
    <w:next w:val="Normal"/>
    <w:autoRedefine/>
    <w:uiPriority w:val="39"/>
    <w:unhideWhenUsed/>
    <w:rsid w:val="00AA34E1"/>
    <w:pPr>
      <w:spacing w:after="100"/>
      <w:ind w:left="480"/>
    </w:pPr>
  </w:style>
  <w:style w:type="paragraph" w:customStyle="1" w:styleId="MDPI51figurecaption">
    <w:name w:val="MDPI_5.1_figure_caption"/>
    <w:basedOn w:val="Normal"/>
    <w:qFormat/>
    <w:rsid w:val="005565E9"/>
    <w:pPr>
      <w:widowControl/>
      <w:adjustRightInd w:val="0"/>
      <w:snapToGrid w:val="0"/>
      <w:spacing w:before="120" w:after="240" w:line="260" w:lineRule="atLeast"/>
      <w:ind w:left="425" w:right="425"/>
      <w:jc w:val="both"/>
    </w:pPr>
    <w:rPr>
      <w:rFonts w:ascii="Palatino Linotype" w:hAnsi="Palatino Linotype"/>
      <w:color w:val="000000"/>
      <w:sz w:val="18"/>
      <w:lang w:val="en-US" w:eastAsia="de-DE" w:bidi="en-US"/>
    </w:rPr>
  </w:style>
  <w:style w:type="paragraph" w:customStyle="1" w:styleId="MDPI52figure">
    <w:name w:val="MDPI_5.2_figure"/>
    <w:qFormat/>
    <w:rsid w:val="005565E9"/>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customStyle="1" w:styleId="MDPI22heading2">
    <w:name w:val="MDPI_2.2_heading2"/>
    <w:basedOn w:val="Normal"/>
    <w:qFormat/>
    <w:rsid w:val="005565E9"/>
    <w:pPr>
      <w:widowControl/>
      <w:kinsoku w:val="0"/>
      <w:overflowPunct w:val="0"/>
      <w:autoSpaceDE w:val="0"/>
      <w:autoSpaceDN w:val="0"/>
      <w:adjustRightInd w:val="0"/>
      <w:snapToGrid w:val="0"/>
      <w:spacing w:before="240" w:line="260" w:lineRule="atLeast"/>
      <w:outlineLvl w:val="1"/>
    </w:pPr>
    <w:rPr>
      <w:rFonts w:ascii="Palatino Linotype" w:hAnsi="Palatino Linotype"/>
      <w:i/>
      <w:noProof/>
      <w:snapToGrid w:val="0"/>
      <w:color w:val="000000"/>
      <w:sz w:val="20"/>
      <w:szCs w:val="22"/>
      <w:lang w:val="en-US" w:eastAsia="de-DE" w:bidi="en-US"/>
    </w:rPr>
  </w:style>
  <w:style w:type="paragraph" w:customStyle="1" w:styleId="MDPI41tablecaption">
    <w:name w:val="MDPI_4.1_table_caption"/>
    <w:basedOn w:val="Normal"/>
    <w:qFormat/>
    <w:rsid w:val="00703974"/>
    <w:pPr>
      <w:widowControl/>
      <w:adjustRightInd w:val="0"/>
      <w:snapToGrid w:val="0"/>
      <w:spacing w:before="240" w:line="260" w:lineRule="atLeast"/>
      <w:ind w:left="425" w:right="425"/>
      <w:jc w:val="both"/>
    </w:pPr>
    <w:rPr>
      <w:rFonts w:ascii="Palatino Linotype" w:hAnsi="Palatino Linotype"/>
      <w:color w:val="000000"/>
      <w:sz w:val="18"/>
      <w:szCs w:val="22"/>
      <w:lang w:val="en-US" w:eastAsia="de-DE" w:bidi="en-US"/>
    </w:rPr>
  </w:style>
  <w:style w:type="paragraph" w:customStyle="1" w:styleId="MDPI43tablefooter">
    <w:name w:val="MDPI_4.3_table_footer"/>
    <w:basedOn w:val="MDPI41tablecaption"/>
    <w:next w:val="MDPI31text"/>
    <w:qFormat/>
    <w:rsid w:val="00703974"/>
    <w:pPr>
      <w:spacing w:before="0"/>
      <w:ind w:left="0" w:right="0"/>
    </w:pPr>
  </w:style>
  <w:style w:type="paragraph" w:customStyle="1" w:styleId="MDPI62Acknowledgments">
    <w:name w:val="MDPI_6.2_Acknowledgments"/>
    <w:qFormat/>
    <w:rsid w:val="00BD3F80"/>
    <w:pPr>
      <w:adjustRightInd w:val="0"/>
      <w:snapToGrid w:val="0"/>
      <w:spacing w:before="120" w:after="0" w:line="200" w:lineRule="atLeast"/>
      <w:jc w:val="both"/>
    </w:pPr>
    <w:rPr>
      <w:rFonts w:ascii="Palatino Linotype" w:eastAsia="Times New Roman" w:hAnsi="Palatino Linotype" w:cs="Times New Roman"/>
      <w:snapToGrid w:val="0"/>
      <w:color w:val="000000"/>
      <w:sz w:val="18"/>
      <w:szCs w:val="20"/>
      <w:lang w:val="en-US" w:eastAsia="de-DE" w:bidi="en-US"/>
    </w:rPr>
  </w:style>
  <w:style w:type="paragraph" w:customStyle="1" w:styleId="MDPI21heading1">
    <w:name w:val="MDPI_2.1_heading1"/>
    <w:basedOn w:val="Normal"/>
    <w:qFormat/>
    <w:rsid w:val="00BD3F80"/>
    <w:pPr>
      <w:widowControl/>
      <w:adjustRightInd w:val="0"/>
      <w:snapToGrid w:val="0"/>
      <w:spacing w:before="240" w:line="260" w:lineRule="atLeast"/>
      <w:outlineLvl w:val="0"/>
    </w:pPr>
    <w:rPr>
      <w:rFonts w:ascii="Palatino Linotype" w:hAnsi="Palatino Linotype"/>
      <w:b/>
      <w:snapToGrid w:val="0"/>
      <w:color w:val="000000"/>
      <w:sz w:val="20"/>
      <w:szCs w:val="22"/>
      <w:lang w:val="en-US" w:eastAsia="de-DE" w:bidi="en-US"/>
    </w:rPr>
  </w:style>
  <w:style w:type="character" w:styleId="Textoennegrita">
    <w:name w:val="Strong"/>
    <w:basedOn w:val="Fuentedeprrafopredeter"/>
    <w:uiPriority w:val="22"/>
    <w:qFormat/>
    <w:rsid w:val="00ED48B3"/>
    <w:rPr>
      <w:b/>
      <w:bCs/>
    </w:rPr>
  </w:style>
  <w:style w:type="character" w:styleId="Textodelmarcadordeposicin">
    <w:name w:val="Placeholder Text"/>
    <w:basedOn w:val="Fuentedeprrafopredeter"/>
    <w:uiPriority w:val="99"/>
    <w:semiHidden/>
    <w:rsid w:val="00377289"/>
    <w:rPr>
      <w:color w:val="808080"/>
    </w:rPr>
  </w:style>
  <w:style w:type="table" w:customStyle="1" w:styleId="TableNormal">
    <w:name w:val="Table Normal"/>
    <w:uiPriority w:val="2"/>
    <w:semiHidden/>
    <w:unhideWhenUsed/>
    <w:qFormat/>
    <w:rsid w:val="008E5BF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8E5BF1"/>
    <w:pPr>
      <w:autoSpaceDE w:val="0"/>
      <w:autoSpaceDN w:val="0"/>
    </w:pPr>
    <w:rPr>
      <w:rFonts w:ascii="Palatino Linotype" w:eastAsia="Palatino Linotype" w:hAnsi="Palatino Linotype" w:cs="Palatino Linotype"/>
      <w:sz w:val="22"/>
      <w:szCs w:val="22"/>
      <w:lang w:val="en-US" w:eastAsia="en-US"/>
    </w:rPr>
  </w:style>
  <w:style w:type="paragraph" w:styleId="Encabezado">
    <w:name w:val="header"/>
    <w:basedOn w:val="Normal"/>
    <w:link w:val="EncabezadoCar"/>
    <w:uiPriority w:val="99"/>
    <w:unhideWhenUsed/>
    <w:rsid w:val="00255001"/>
    <w:pPr>
      <w:tabs>
        <w:tab w:val="center" w:pos="4419"/>
        <w:tab w:val="right" w:pos="8838"/>
      </w:tabs>
    </w:pPr>
  </w:style>
  <w:style w:type="character" w:customStyle="1" w:styleId="EncabezadoCar">
    <w:name w:val="Encabezado Car"/>
    <w:basedOn w:val="Fuentedeprrafopredeter"/>
    <w:link w:val="Encabezado"/>
    <w:uiPriority w:val="99"/>
    <w:rsid w:val="00255001"/>
    <w:rPr>
      <w:rFonts w:ascii="Courier" w:eastAsia="Times New Roman" w:hAnsi="Courier" w:cs="Times New Roman"/>
      <w:sz w:val="24"/>
      <w:szCs w:val="20"/>
      <w:lang w:eastAsia="es-ES"/>
    </w:rPr>
  </w:style>
  <w:style w:type="paragraph" w:styleId="Piedepgina">
    <w:name w:val="footer"/>
    <w:basedOn w:val="Normal"/>
    <w:link w:val="PiedepginaCar"/>
    <w:uiPriority w:val="99"/>
    <w:unhideWhenUsed/>
    <w:rsid w:val="00255001"/>
    <w:pPr>
      <w:tabs>
        <w:tab w:val="center" w:pos="4419"/>
        <w:tab w:val="right" w:pos="8838"/>
      </w:tabs>
    </w:pPr>
  </w:style>
  <w:style w:type="character" w:customStyle="1" w:styleId="PiedepginaCar">
    <w:name w:val="Pie de página Car"/>
    <w:basedOn w:val="Fuentedeprrafopredeter"/>
    <w:link w:val="Piedepgina"/>
    <w:uiPriority w:val="99"/>
    <w:rsid w:val="00255001"/>
    <w:rPr>
      <w:rFonts w:ascii="Courier" w:eastAsia="Times New Roman" w:hAnsi="Courier" w:cs="Times New Roman"/>
      <w:sz w:val="24"/>
      <w:szCs w:val="20"/>
      <w:lang w:eastAsia="es-ES"/>
    </w:rPr>
  </w:style>
  <w:style w:type="character" w:customStyle="1" w:styleId="mi">
    <w:name w:val="mi"/>
    <w:basedOn w:val="Fuentedeprrafopredeter"/>
    <w:rsid w:val="00E01C1E"/>
  </w:style>
  <w:style w:type="character" w:customStyle="1" w:styleId="mo">
    <w:name w:val="mo"/>
    <w:basedOn w:val="Fuentedeprrafopredeter"/>
    <w:rsid w:val="00E01C1E"/>
  </w:style>
  <w:style w:type="character" w:customStyle="1" w:styleId="mn">
    <w:name w:val="mn"/>
    <w:basedOn w:val="Fuentedeprrafopredeter"/>
    <w:rsid w:val="00E01C1E"/>
  </w:style>
  <w:style w:type="paragraph" w:styleId="Epgrafe">
    <w:name w:val="caption"/>
    <w:basedOn w:val="Normal"/>
    <w:next w:val="Normal"/>
    <w:uiPriority w:val="35"/>
    <w:unhideWhenUsed/>
    <w:qFormat/>
    <w:rsid w:val="00551C4A"/>
    <w:pPr>
      <w:spacing w:after="200"/>
    </w:pPr>
    <w:rPr>
      <w:b/>
      <w:bCs/>
      <w:color w:val="DDDDDD" w:themeColor="accent1"/>
      <w:sz w:val="18"/>
      <w:szCs w:val="18"/>
    </w:rPr>
  </w:style>
  <w:style w:type="paragraph" w:customStyle="1" w:styleId="Estilo1">
    <w:name w:val="Estilo1"/>
    <w:basedOn w:val="Listavistosa-nfasis11"/>
    <w:link w:val="Estilo1Car"/>
    <w:qFormat/>
    <w:rsid w:val="00543476"/>
    <w:pPr>
      <w:jc w:val="both"/>
    </w:pPr>
  </w:style>
  <w:style w:type="character" w:customStyle="1" w:styleId="Estilo1Car">
    <w:name w:val="Estilo1 Car"/>
    <w:basedOn w:val="Listavistosa-nfasis11Car"/>
    <w:link w:val="Estilo1"/>
    <w:rsid w:val="00543476"/>
    <w:rPr>
      <w:rFonts w:eastAsia="Calibri" w:cs="Times New Roman"/>
      <w:sz w:val="20"/>
      <w:lang w:val="es-CO"/>
    </w:rPr>
  </w:style>
  <w:style w:type="paragraph" w:styleId="Tabladeilustraciones">
    <w:name w:val="table of figures"/>
    <w:basedOn w:val="Normal"/>
    <w:next w:val="Normal"/>
    <w:uiPriority w:val="99"/>
    <w:unhideWhenUsed/>
    <w:rsid w:val="00F82587"/>
  </w:style>
  <w:style w:type="character" w:customStyle="1" w:styleId="font21">
    <w:name w:val="font21"/>
    <w:basedOn w:val="Fuentedeprrafopredeter"/>
    <w:rsid w:val="003548B9"/>
    <w:rPr>
      <w:rFonts w:ascii="Arial" w:hAnsi="Arial" w:cs="Arial" w:hint="default"/>
      <w:b w:val="0"/>
      <w:bCs w:val="0"/>
      <w:i w:val="0"/>
      <w:iCs w:val="0"/>
      <w:strike w:val="0"/>
      <w:dstrike w:val="0"/>
      <w:color w:val="000000"/>
      <w:u w:val="none"/>
      <w:effect w:val="none"/>
      <w:vertAlign w:val="subscript"/>
    </w:rPr>
  </w:style>
  <w:style w:type="character" w:customStyle="1" w:styleId="font51">
    <w:name w:val="font51"/>
    <w:basedOn w:val="Fuentedeprrafopredeter"/>
    <w:rsid w:val="003548B9"/>
    <w:rPr>
      <w:rFonts w:ascii="Arial" w:hAnsi="Arial" w:cs="Arial" w:hint="default"/>
      <w:b w:val="0"/>
      <w:bCs w:val="0"/>
      <w:i w:val="0"/>
      <w:iCs w:val="0"/>
      <w:strike w:val="0"/>
      <w:dstrike w:val="0"/>
      <w:color w:val="000000"/>
      <w:u w:val="none"/>
      <w:effect w:val="none"/>
    </w:rPr>
  </w:style>
  <w:style w:type="character" w:customStyle="1" w:styleId="font11">
    <w:name w:val="font11"/>
    <w:basedOn w:val="Fuentedeprrafopredeter"/>
    <w:rsid w:val="003548B9"/>
    <w:rPr>
      <w:rFonts w:ascii="Arial" w:hAnsi="Arial" w:cs="Arial" w:hint="default"/>
      <w:b w:val="0"/>
      <w:bCs w:val="0"/>
      <w:i w:val="0"/>
      <w:iCs w:val="0"/>
      <w:strike w:val="0"/>
      <w:dstrike w:val="0"/>
      <w:color w:val="000000"/>
      <w:u w:val="none"/>
      <w:effect w:val="none"/>
      <w:vertAlign w:val="superscript"/>
    </w:rPr>
  </w:style>
  <w:style w:type="character" w:customStyle="1" w:styleId="font71">
    <w:name w:val="font71"/>
    <w:basedOn w:val="Fuentedeprrafopredeter"/>
    <w:rsid w:val="003548B9"/>
    <w:rPr>
      <w:rFonts w:ascii="Arial" w:hAnsi="Arial" w:cs="Arial" w:hint="default"/>
      <w:b/>
      <w:bCs/>
      <w:i w:val="0"/>
      <w:iCs w:val="0"/>
      <w:strike w:val="0"/>
      <w:dstrike w:val="0"/>
      <w:color w:val="000000"/>
      <w:u w:val="none"/>
      <w:effect w:val="none"/>
    </w:rPr>
  </w:style>
  <w:style w:type="paragraph" w:styleId="Asuntodelcomentario">
    <w:name w:val="annotation subject"/>
    <w:basedOn w:val="Textocomentario"/>
    <w:next w:val="Textocomentario"/>
    <w:link w:val="AsuntodelcomentarioCar"/>
    <w:uiPriority w:val="99"/>
    <w:semiHidden/>
    <w:unhideWhenUsed/>
    <w:rsid w:val="0037785B"/>
    <w:pPr>
      <w:widowControl w:val="0"/>
      <w:spacing w:after="120" w:line="240" w:lineRule="auto"/>
    </w:pPr>
    <w:rPr>
      <w:rFonts w:ascii="Courier" w:eastAsia="Times New Roman" w:hAnsi="Courier" w:cs="Times New Roman"/>
      <w:b/>
      <w:bCs/>
      <w:sz w:val="20"/>
      <w:szCs w:val="20"/>
      <w:lang w:val="es-CL" w:eastAsia="es-ES"/>
    </w:rPr>
  </w:style>
  <w:style w:type="character" w:customStyle="1" w:styleId="AsuntodelcomentarioCar">
    <w:name w:val="Asunto del comentario Car"/>
    <w:basedOn w:val="TextocomentarioCar"/>
    <w:link w:val="Asuntodelcomentario"/>
    <w:uiPriority w:val="99"/>
    <w:semiHidden/>
    <w:rsid w:val="0037785B"/>
    <w:rPr>
      <w:rFonts w:ascii="Courier" w:eastAsia="Times New Roman" w:hAnsi="Courier" w:cs="Times New Roman"/>
      <w:b/>
      <w:bCs/>
      <w:sz w:val="20"/>
      <w:szCs w:val="20"/>
      <w:lang w:val="en-US" w:eastAsia="es-ES"/>
    </w:rPr>
  </w:style>
  <w:style w:type="character" w:customStyle="1" w:styleId="font31">
    <w:name w:val="font31"/>
    <w:basedOn w:val="Fuentedeprrafopredeter"/>
    <w:rsid w:val="00A26130"/>
    <w:rPr>
      <w:rFonts w:ascii="Arial" w:hAnsi="Arial" w:cs="Arial" w:hint="default"/>
      <w:b w:val="0"/>
      <w:bCs w:val="0"/>
      <w:i w:val="0"/>
      <w:iCs w:val="0"/>
      <w:strike w:val="0"/>
      <w:dstrike w:val="0"/>
      <w:color w:val="000000"/>
      <w:u w:val="none"/>
      <w:effect w:val="none"/>
      <w:vertAlign w:val="superscript"/>
    </w:rPr>
  </w:style>
  <w:style w:type="paragraph" w:styleId="HTMLconformatoprevio">
    <w:name w:val="HTML Preformatted"/>
    <w:basedOn w:val="Normal"/>
    <w:link w:val="HTMLconformatoprevioCar"/>
    <w:uiPriority w:val="99"/>
    <w:semiHidden/>
    <w:unhideWhenUsed/>
    <w:rsid w:val="003262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lang w:val="en-US" w:eastAsia="en-US"/>
    </w:rPr>
  </w:style>
  <w:style w:type="character" w:customStyle="1" w:styleId="HTMLconformatoprevioCar">
    <w:name w:val="HTML con formato previo Car"/>
    <w:basedOn w:val="Fuentedeprrafopredeter"/>
    <w:link w:val="HTMLconformatoprevio"/>
    <w:uiPriority w:val="99"/>
    <w:semiHidden/>
    <w:rsid w:val="003262E5"/>
    <w:rPr>
      <w:rFonts w:ascii="Courier New" w:eastAsia="Times New Roman" w:hAnsi="Courier New" w:cs="Courier New"/>
      <w:sz w:val="20"/>
      <w:szCs w:val="20"/>
      <w:lang w:val="en-US"/>
    </w:rPr>
  </w:style>
  <w:style w:type="character" w:styleId="CdigoHTML">
    <w:name w:val="HTML Code"/>
    <w:basedOn w:val="Fuentedeprrafopredeter"/>
    <w:uiPriority w:val="99"/>
    <w:semiHidden/>
    <w:unhideWhenUsed/>
    <w:rsid w:val="003262E5"/>
    <w:rPr>
      <w:rFonts w:ascii="Courier New" w:eastAsia="Times New Roman" w:hAnsi="Courier New" w:cs="Courier New"/>
      <w:sz w:val="20"/>
      <w:szCs w:val="20"/>
    </w:rPr>
  </w:style>
  <w:style w:type="character" w:customStyle="1" w:styleId="hljs-keyword">
    <w:name w:val="hljs-keyword"/>
    <w:basedOn w:val="Fuentedeprrafopredeter"/>
    <w:rsid w:val="003262E5"/>
  </w:style>
  <w:style w:type="character" w:customStyle="1" w:styleId="hljs-number">
    <w:name w:val="hljs-number"/>
    <w:basedOn w:val="Fuentedeprrafopredeter"/>
    <w:rsid w:val="003262E5"/>
  </w:style>
  <w:style w:type="character" w:customStyle="1" w:styleId="hljs-string">
    <w:name w:val="hljs-string"/>
    <w:basedOn w:val="Fuentedeprrafopredeter"/>
    <w:rsid w:val="003262E5"/>
  </w:style>
  <w:style w:type="character" w:customStyle="1" w:styleId="hljs-literal">
    <w:name w:val="hljs-literal"/>
    <w:basedOn w:val="Fuentedeprrafopredeter"/>
    <w:rsid w:val="003262E5"/>
  </w:style>
  <w:style w:type="paragraph" w:styleId="TDC4">
    <w:name w:val="toc 4"/>
    <w:basedOn w:val="Normal"/>
    <w:next w:val="Normal"/>
    <w:autoRedefine/>
    <w:uiPriority w:val="39"/>
    <w:unhideWhenUsed/>
    <w:rsid w:val="00894AE6"/>
    <w:pPr>
      <w:widowControl/>
      <w:spacing w:after="100" w:line="259" w:lineRule="auto"/>
      <w:ind w:left="660"/>
    </w:pPr>
    <w:rPr>
      <w:rFonts w:asciiTheme="minorHAnsi" w:eastAsiaTheme="minorEastAsia" w:hAnsiTheme="minorHAnsi" w:cstheme="minorBidi"/>
      <w:sz w:val="22"/>
      <w:szCs w:val="22"/>
      <w:lang w:eastAsia="es-CL"/>
    </w:rPr>
  </w:style>
  <w:style w:type="paragraph" w:styleId="TDC5">
    <w:name w:val="toc 5"/>
    <w:basedOn w:val="Normal"/>
    <w:next w:val="Normal"/>
    <w:autoRedefine/>
    <w:uiPriority w:val="39"/>
    <w:unhideWhenUsed/>
    <w:rsid w:val="00894AE6"/>
    <w:pPr>
      <w:widowControl/>
      <w:spacing w:after="100" w:line="259" w:lineRule="auto"/>
      <w:ind w:left="880"/>
    </w:pPr>
    <w:rPr>
      <w:rFonts w:asciiTheme="minorHAnsi" w:eastAsiaTheme="minorEastAsia" w:hAnsiTheme="minorHAnsi" w:cstheme="minorBidi"/>
      <w:sz w:val="22"/>
      <w:szCs w:val="22"/>
      <w:lang w:eastAsia="es-CL"/>
    </w:rPr>
  </w:style>
  <w:style w:type="paragraph" w:styleId="TDC6">
    <w:name w:val="toc 6"/>
    <w:basedOn w:val="Normal"/>
    <w:next w:val="Normal"/>
    <w:autoRedefine/>
    <w:uiPriority w:val="39"/>
    <w:unhideWhenUsed/>
    <w:rsid w:val="00894AE6"/>
    <w:pPr>
      <w:widowControl/>
      <w:spacing w:after="100" w:line="259" w:lineRule="auto"/>
      <w:ind w:left="1100"/>
    </w:pPr>
    <w:rPr>
      <w:rFonts w:asciiTheme="minorHAnsi" w:eastAsiaTheme="minorEastAsia" w:hAnsiTheme="minorHAnsi" w:cstheme="minorBidi"/>
      <w:sz w:val="22"/>
      <w:szCs w:val="22"/>
      <w:lang w:eastAsia="es-CL"/>
    </w:rPr>
  </w:style>
  <w:style w:type="paragraph" w:styleId="TDC7">
    <w:name w:val="toc 7"/>
    <w:basedOn w:val="Normal"/>
    <w:next w:val="Normal"/>
    <w:autoRedefine/>
    <w:uiPriority w:val="39"/>
    <w:unhideWhenUsed/>
    <w:rsid w:val="00894AE6"/>
    <w:pPr>
      <w:widowControl/>
      <w:spacing w:after="100" w:line="259" w:lineRule="auto"/>
      <w:ind w:left="1320"/>
    </w:pPr>
    <w:rPr>
      <w:rFonts w:asciiTheme="minorHAnsi" w:eastAsiaTheme="minorEastAsia" w:hAnsiTheme="minorHAnsi" w:cstheme="minorBidi"/>
      <w:sz w:val="22"/>
      <w:szCs w:val="22"/>
      <w:lang w:eastAsia="es-CL"/>
    </w:rPr>
  </w:style>
  <w:style w:type="paragraph" w:styleId="TDC8">
    <w:name w:val="toc 8"/>
    <w:basedOn w:val="Normal"/>
    <w:next w:val="Normal"/>
    <w:autoRedefine/>
    <w:uiPriority w:val="39"/>
    <w:unhideWhenUsed/>
    <w:rsid w:val="00894AE6"/>
    <w:pPr>
      <w:widowControl/>
      <w:spacing w:after="100" w:line="259" w:lineRule="auto"/>
      <w:ind w:left="1540"/>
    </w:pPr>
    <w:rPr>
      <w:rFonts w:asciiTheme="minorHAnsi" w:eastAsiaTheme="minorEastAsia" w:hAnsiTheme="minorHAnsi" w:cstheme="minorBidi"/>
      <w:sz w:val="22"/>
      <w:szCs w:val="22"/>
      <w:lang w:eastAsia="es-CL"/>
    </w:rPr>
  </w:style>
  <w:style w:type="paragraph" w:styleId="TDC9">
    <w:name w:val="toc 9"/>
    <w:basedOn w:val="Normal"/>
    <w:next w:val="Normal"/>
    <w:autoRedefine/>
    <w:uiPriority w:val="39"/>
    <w:unhideWhenUsed/>
    <w:rsid w:val="00894AE6"/>
    <w:pPr>
      <w:widowControl/>
      <w:spacing w:after="100" w:line="259" w:lineRule="auto"/>
      <w:ind w:left="1760"/>
    </w:pPr>
    <w:rPr>
      <w:rFonts w:asciiTheme="minorHAnsi" w:eastAsiaTheme="minorEastAsia" w:hAnsiTheme="minorHAnsi" w:cstheme="minorBidi"/>
      <w:sz w:val="22"/>
      <w:szCs w:val="22"/>
      <w:lang w:eastAsia="es-CL"/>
    </w:rPr>
  </w:style>
  <w:style w:type="character" w:customStyle="1" w:styleId="Mencinsinresolver1">
    <w:name w:val="Mención sin resolver1"/>
    <w:basedOn w:val="Fuentedeprrafopredeter"/>
    <w:uiPriority w:val="99"/>
    <w:semiHidden/>
    <w:unhideWhenUsed/>
    <w:rsid w:val="00894AE6"/>
    <w:rPr>
      <w:color w:val="605E5C"/>
      <w:shd w:val="clear" w:color="auto" w:fill="E1DFDD"/>
    </w:rPr>
  </w:style>
  <w:style w:type="character" w:customStyle="1" w:styleId="UnresolvedMention">
    <w:name w:val="Unresolved Mention"/>
    <w:basedOn w:val="Fuentedeprrafopredeter"/>
    <w:uiPriority w:val="99"/>
    <w:semiHidden/>
    <w:unhideWhenUsed/>
    <w:rsid w:val="003C6E6A"/>
    <w:rPr>
      <w:color w:val="605E5C"/>
      <w:shd w:val="clear" w:color="auto" w:fill="E1DFDD"/>
    </w:rPr>
  </w:style>
  <w:style w:type="character" w:styleId="Hipervnculovisitado">
    <w:name w:val="FollowedHyperlink"/>
    <w:basedOn w:val="Fuentedeprrafopredeter"/>
    <w:uiPriority w:val="99"/>
    <w:semiHidden/>
    <w:unhideWhenUsed/>
    <w:rsid w:val="003C6E6A"/>
    <w:rPr>
      <w:color w:val="919191"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120" w:line="36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3DEF"/>
    <w:pPr>
      <w:widowControl w:val="0"/>
    </w:pPr>
    <w:rPr>
      <w:rFonts w:ascii="Courier" w:eastAsia="Times New Roman" w:hAnsi="Courier" w:cs="Times New Roman"/>
      <w:sz w:val="24"/>
      <w:szCs w:val="20"/>
      <w:lang w:eastAsia="es-ES"/>
    </w:rPr>
  </w:style>
  <w:style w:type="paragraph" w:styleId="Ttulo1">
    <w:name w:val="heading 1"/>
    <w:basedOn w:val="Normal"/>
    <w:next w:val="Normal"/>
    <w:link w:val="Ttulo1Car"/>
    <w:uiPriority w:val="9"/>
    <w:qFormat/>
    <w:rsid w:val="00214F93"/>
    <w:pPr>
      <w:keepNext/>
      <w:keepLines/>
      <w:spacing w:before="480"/>
      <w:jc w:val="center"/>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iPriority w:val="9"/>
    <w:unhideWhenUsed/>
    <w:qFormat/>
    <w:rsid w:val="009E115A"/>
    <w:pPr>
      <w:keepNext/>
      <w:keepLines/>
      <w:spacing w:before="200"/>
      <w:outlineLvl w:val="1"/>
    </w:pPr>
    <w:rPr>
      <w:rFonts w:asciiTheme="majorHAnsi" w:eastAsiaTheme="majorEastAsia" w:hAnsiTheme="majorHAnsi" w:cstheme="majorBidi"/>
      <w:bCs/>
      <w:szCs w:val="26"/>
    </w:rPr>
  </w:style>
  <w:style w:type="paragraph" w:styleId="Ttulo3">
    <w:name w:val="heading 3"/>
    <w:basedOn w:val="Normal"/>
    <w:next w:val="Normal"/>
    <w:link w:val="Ttulo3Car"/>
    <w:uiPriority w:val="9"/>
    <w:unhideWhenUsed/>
    <w:qFormat/>
    <w:rsid w:val="00214F93"/>
    <w:pPr>
      <w:keepNext/>
      <w:keepLines/>
      <w:spacing w:before="200"/>
      <w:outlineLvl w:val="2"/>
    </w:pPr>
    <w:rPr>
      <w:rFonts w:asciiTheme="majorHAnsi" w:eastAsiaTheme="majorEastAsia" w:hAnsiTheme="majorHAnsi" w:cstheme="majorBidi"/>
      <w:bCs/>
      <w:sz w:val="22"/>
    </w:rPr>
  </w:style>
  <w:style w:type="paragraph" w:styleId="Ttulo4">
    <w:name w:val="heading 4"/>
    <w:basedOn w:val="Normal"/>
    <w:next w:val="Normal"/>
    <w:link w:val="Ttulo4Car"/>
    <w:uiPriority w:val="9"/>
    <w:unhideWhenUsed/>
    <w:qFormat/>
    <w:rsid w:val="00870A0D"/>
    <w:pPr>
      <w:keepNext/>
      <w:keepLines/>
      <w:spacing w:before="200"/>
      <w:outlineLvl w:val="3"/>
    </w:pPr>
    <w:rPr>
      <w:rFonts w:asciiTheme="majorHAnsi" w:eastAsiaTheme="majorEastAsia" w:hAnsiTheme="majorHAnsi" w:cstheme="majorBidi"/>
      <w:bCs/>
      <w:iCs/>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4F93"/>
    <w:rPr>
      <w:rFonts w:asciiTheme="majorHAnsi" w:eastAsiaTheme="majorEastAsia" w:hAnsiTheme="majorHAnsi" w:cstheme="majorBidi"/>
      <w:b/>
      <w:bCs/>
      <w:sz w:val="28"/>
      <w:szCs w:val="28"/>
      <w:lang w:eastAsia="es-ES"/>
    </w:rPr>
  </w:style>
  <w:style w:type="character" w:customStyle="1" w:styleId="Ttulo2Car">
    <w:name w:val="Título 2 Car"/>
    <w:basedOn w:val="Fuentedeprrafopredeter"/>
    <w:link w:val="Ttulo2"/>
    <w:uiPriority w:val="9"/>
    <w:rsid w:val="009E115A"/>
    <w:rPr>
      <w:rFonts w:asciiTheme="majorHAnsi" w:eastAsiaTheme="majorEastAsia" w:hAnsiTheme="majorHAnsi" w:cstheme="majorBidi"/>
      <w:bCs/>
      <w:sz w:val="24"/>
      <w:szCs w:val="26"/>
      <w:lang w:eastAsia="es-ES"/>
    </w:rPr>
  </w:style>
  <w:style w:type="character" w:customStyle="1" w:styleId="Ttulo3Car">
    <w:name w:val="Título 3 Car"/>
    <w:basedOn w:val="Fuentedeprrafopredeter"/>
    <w:link w:val="Ttulo3"/>
    <w:uiPriority w:val="9"/>
    <w:rsid w:val="00214F93"/>
    <w:rPr>
      <w:rFonts w:asciiTheme="majorHAnsi" w:eastAsiaTheme="majorEastAsia" w:hAnsiTheme="majorHAnsi" w:cstheme="majorBidi"/>
      <w:bCs/>
      <w:szCs w:val="20"/>
      <w:lang w:eastAsia="es-ES"/>
    </w:rPr>
  </w:style>
  <w:style w:type="character" w:customStyle="1" w:styleId="Ttulo4Car">
    <w:name w:val="Título 4 Car"/>
    <w:basedOn w:val="Fuentedeprrafopredeter"/>
    <w:link w:val="Ttulo4"/>
    <w:uiPriority w:val="9"/>
    <w:rsid w:val="00870A0D"/>
    <w:rPr>
      <w:rFonts w:asciiTheme="majorHAnsi" w:eastAsiaTheme="majorEastAsia" w:hAnsiTheme="majorHAnsi" w:cstheme="majorBidi"/>
      <w:bCs/>
      <w:iCs/>
      <w:szCs w:val="20"/>
      <w:lang w:eastAsia="es-ES"/>
    </w:rPr>
  </w:style>
  <w:style w:type="paragraph" w:styleId="Textodeglobo">
    <w:name w:val="Balloon Text"/>
    <w:basedOn w:val="Normal"/>
    <w:link w:val="TextodegloboCar"/>
    <w:uiPriority w:val="99"/>
    <w:semiHidden/>
    <w:unhideWhenUsed/>
    <w:rsid w:val="00D64FB8"/>
    <w:rPr>
      <w:rFonts w:ascii="Tahoma" w:hAnsi="Tahoma" w:cs="Tahoma"/>
      <w:sz w:val="16"/>
      <w:szCs w:val="16"/>
    </w:rPr>
  </w:style>
  <w:style w:type="character" w:customStyle="1" w:styleId="TextodegloboCar">
    <w:name w:val="Texto de globo Car"/>
    <w:basedOn w:val="Fuentedeprrafopredeter"/>
    <w:link w:val="Textodeglobo"/>
    <w:uiPriority w:val="99"/>
    <w:semiHidden/>
    <w:rsid w:val="00D64FB8"/>
    <w:rPr>
      <w:rFonts w:ascii="Tahoma" w:hAnsi="Tahoma" w:cs="Tahoma"/>
      <w:sz w:val="16"/>
      <w:szCs w:val="16"/>
    </w:rPr>
  </w:style>
  <w:style w:type="character" w:customStyle="1" w:styleId="apple-converted-space">
    <w:name w:val="apple-converted-space"/>
    <w:basedOn w:val="Fuentedeprrafopredeter"/>
    <w:rsid w:val="00BA4819"/>
  </w:style>
  <w:style w:type="paragraph" w:styleId="Encabezadodetabladecontenido">
    <w:name w:val="TOC Heading"/>
    <w:basedOn w:val="Ttulo1"/>
    <w:next w:val="Normal"/>
    <w:uiPriority w:val="39"/>
    <w:unhideWhenUsed/>
    <w:qFormat/>
    <w:rsid w:val="00687559"/>
    <w:pPr>
      <w:widowControl/>
      <w:spacing w:line="276" w:lineRule="auto"/>
      <w:outlineLvl w:val="9"/>
    </w:pPr>
    <w:rPr>
      <w:lang w:val="en-US" w:eastAsia="en-US"/>
    </w:rPr>
  </w:style>
  <w:style w:type="paragraph" w:styleId="TDC1">
    <w:name w:val="toc 1"/>
    <w:basedOn w:val="Normal"/>
    <w:next w:val="Normal"/>
    <w:autoRedefine/>
    <w:uiPriority w:val="39"/>
    <w:unhideWhenUsed/>
    <w:rsid w:val="00825154"/>
    <w:pPr>
      <w:tabs>
        <w:tab w:val="right" w:leader="dot" w:pos="9111"/>
      </w:tabs>
      <w:spacing w:after="0" w:line="240" w:lineRule="auto"/>
      <w:jc w:val="both"/>
    </w:pPr>
  </w:style>
  <w:style w:type="character" w:styleId="Hipervnculo">
    <w:name w:val="Hyperlink"/>
    <w:basedOn w:val="Fuentedeprrafopredeter"/>
    <w:uiPriority w:val="99"/>
    <w:unhideWhenUsed/>
    <w:rsid w:val="00687559"/>
    <w:rPr>
      <w:color w:val="5F5F5F" w:themeColor="hyperlink"/>
      <w:u w:val="single"/>
    </w:rPr>
  </w:style>
  <w:style w:type="paragraph" w:customStyle="1" w:styleId="Listavistosa-nfasis11">
    <w:name w:val="Lista vistosa - Énfasis 11"/>
    <w:basedOn w:val="Normal"/>
    <w:link w:val="Listavistosa-nfasis11Car"/>
    <w:uiPriority w:val="34"/>
    <w:qFormat/>
    <w:rsid w:val="00551C4A"/>
    <w:pPr>
      <w:widowControl/>
      <w:spacing w:after="200" w:line="276" w:lineRule="auto"/>
      <w:ind w:left="720"/>
      <w:contextualSpacing/>
    </w:pPr>
    <w:rPr>
      <w:rFonts w:asciiTheme="minorHAnsi" w:eastAsia="Calibri" w:hAnsiTheme="minorHAnsi"/>
      <w:sz w:val="20"/>
      <w:szCs w:val="22"/>
      <w:lang w:val="es-CO" w:eastAsia="en-US"/>
    </w:rPr>
  </w:style>
  <w:style w:type="character" w:customStyle="1" w:styleId="Listavistosa-nfasis11Car">
    <w:name w:val="Lista vistosa - Énfasis 11 Car"/>
    <w:basedOn w:val="Fuentedeprrafopredeter"/>
    <w:link w:val="Listavistosa-nfasis11"/>
    <w:uiPriority w:val="34"/>
    <w:rsid w:val="00543476"/>
    <w:rPr>
      <w:rFonts w:eastAsia="Calibri" w:cs="Times New Roman"/>
      <w:sz w:val="20"/>
      <w:lang w:val="es-CO"/>
    </w:rPr>
  </w:style>
  <w:style w:type="paragraph" w:styleId="NormalWeb">
    <w:name w:val="Normal (Web)"/>
    <w:basedOn w:val="Normal"/>
    <w:uiPriority w:val="99"/>
    <w:unhideWhenUsed/>
    <w:rsid w:val="00687559"/>
    <w:pPr>
      <w:widowControl/>
      <w:spacing w:before="100" w:beforeAutospacing="1" w:after="100" w:afterAutospacing="1"/>
    </w:pPr>
    <w:rPr>
      <w:rFonts w:ascii="Times New Roman" w:hAnsi="Times New Roman"/>
      <w:szCs w:val="24"/>
      <w:lang w:val="es-CO" w:eastAsia="es-CO"/>
    </w:rPr>
  </w:style>
  <w:style w:type="character" w:styleId="Enfasis">
    <w:name w:val="Emphasis"/>
    <w:uiPriority w:val="20"/>
    <w:qFormat/>
    <w:rsid w:val="00687559"/>
    <w:rPr>
      <w:i/>
      <w:iCs/>
    </w:rPr>
  </w:style>
  <w:style w:type="paragraph" w:styleId="Prrafodelista">
    <w:name w:val="List Paragraph"/>
    <w:basedOn w:val="Normal"/>
    <w:uiPriority w:val="34"/>
    <w:qFormat/>
    <w:rsid w:val="00687559"/>
    <w:pPr>
      <w:widowControl/>
      <w:spacing w:after="200" w:line="276" w:lineRule="auto"/>
      <w:ind w:left="720"/>
      <w:contextualSpacing/>
    </w:pPr>
    <w:rPr>
      <w:rFonts w:ascii="Calibri" w:eastAsia="Calibri" w:hAnsi="Calibri"/>
      <w:sz w:val="22"/>
      <w:szCs w:val="22"/>
      <w:lang w:val="es-CO" w:eastAsia="en-US"/>
    </w:rPr>
  </w:style>
  <w:style w:type="paragraph" w:customStyle="1" w:styleId="MDPI31text">
    <w:name w:val="MDPI_3.1_text"/>
    <w:link w:val="MDPI31textCar"/>
    <w:qFormat/>
    <w:rsid w:val="00687559"/>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character" w:customStyle="1" w:styleId="MDPI31textCar">
    <w:name w:val="MDPI_3.1_text Car"/>
    <w:basedOn w:val="Fuentedeprrafopredeter"/>
    <w:link w:val="MDPI31text"/>
    <w:qFormat/>
    <w:rsid w:val="00687559"/>
    <w:rPr>
      <w:rFonts w:ascii="Palatino Linotype" w:eastAsia="Times New Roman" w:hAnsi="Palatino Linotype" w:cs="Times New Roman"/>
      <w:snapToGrid w:val="0"/>
      <w:color w:val="000000"/>
      <w:sz w:val="20"/>
      <w:lang w:val="en-US" w:eastAsia="de-DE" w:bidi="en-US"/>
    </w:rPr>
  </w:style>
  <w:style w:type="paragraph" w:styleId="Textodecuerpo">
    <w:name w:val="Body Text"/>
    <w:basedOn w:val="Normal"/>
    <w:link w:val="TextodecuerpoCar"/>
    <w:uiPriority w:val="1"/>
    <w:qFormat/>
    <w:rsid w:val="00687559"/>
    <w:pPr>
      <w:autoSpaceDE w:val="0"/>
      <w:autoSpaceDN w:val="0"/>
      <w:adjustRightInd w:val="0"/>
      <w:spacing w:after="160" w:line="259" w:lineRule="auto"/>
      <w:ind w:left="118"/>
    </w:pPr>
    <w:rPr>
      <w:rFonts w:ascii="Calibri" w:hAnsi="Calibri" w:cs="Calibri"/>
      <w:sz w:val="19"/>
      <w:szCs w:val="19"/>
      <w:lang w:val="en-US"/>
    </w:rPr>
  </w:style>
  <w:style w:type="character" w:customStyle="1" w:styleId="TextodecuerpoCar">
    <w:name w:val="Texto de cuerpo Car"/>
    <w:basedOn w:val="Fuentedeprrafopredeter"/>
    <w:link w:val="Textodecuerpo"/>
    <w:uiPriority w:val="1"/>
    <w:qFormat/>
    <w:rsid w:val="00687559"/>
    <w:rPr>
      <w:rFonts w:ascii="Calibri" w:eastAsia="Times New Roman" w:hAnsi="Calibri" w:cs="Calibri"/>
      <w:sz w:val="19"/>
      <w:szCs w:val="19"/>
      <w:lang w:val="en-US" w:eastAsia="es-ES"/>
    </w:rPr>
  </w:style>
  <w:style w:type="paragraph" w:styleId="Textonotapie">
    <w:name w:val="footnote text"/>
    <w:basedOn w:val="Normal"/>
    <w:link w:val="TextonotapieCar"/>
    <w:uiPriority w:val="99"/>
    <w:semiHidden/>
    <w:unhideWhenUsed/>
    <w:rsid w:val="00687559"/>
    <w:rPr>
      <w:sz w:val="20"/>
    </w:rPr>
  </w:style>
  <w:style w:type="character" w:customStyle="1" w:styleId="TextonotapieCar">
    <w:name w:val="Texto nota pie Car"/>
    <w:basedOn w:val="Fuentedeprrafopredeter"/>
    <w:link w:val="Textonotapie"/>
    <w:uiPriority w:val="99"/>
    <w:semiHidden/>
    <w:rsid w:val="00687559"/>
    <w:rPr>
      <w:rFonts w:ascii="Courier" w:eastAsia="Times New Roman" w:hAnsi="Courier" w:cs="Times New Roman"/>
      <w:sz w:val="20"/>
      <w:szCs w:val="20"/>
      <w:lang w:eastAsia="es-ES"/>
    </w:rPr>
  </w:style>
  <w:style w:type="character" w:styleId="Refdenotaalpie">
    <w:name w:val="footnote reference"/>
    <w:basedOn w:val="Fuentedeprrafopredeter"/>
    <w:uiPriority w:val="99"/>
    <w:semiHidden/>
    <w:unhideWhenUsed/>
    <w:rsid w:val="00687559"/>
    <w:rPr>
      <w:vertAlign w:val="superscript"/>
    </w:rPr>
  </w:style>
  <w:style w:type="paragraph" w:styleId="TDC2">
    <w:name w:val="toc 2"/>
    <w:basedOn w:val="Normal"/>
    <w:next w:val="Normal"/>
    <w:autoRedefine/>
    <w:uiPriority w:val="39"/>
    <w:unhideWhenUsed/>
    <w:rsid w:val="009E738E"/>
    <w:pPr>
      <w:tabs>
        <w:tab w:val="left" w:pos="880"/>
        <w:tab w:val="right" w:leader="dot" w:pos="9111"/>
      </w:tabs>
      <w:spacing w:after="100"/>
      <w:ind w:left="240"/>
      <w:jc w:val="both"/>
    </w:pPr>
  </w:style>
  <w:style w:type="character" w:styleId="Refdecomentario">
    <w:name w:val="annotation reference"/>
    <w:basedOn w:val="Fuentedeprrafopredeter"/>
    <w:uiPriority w:val="99"/>
    <w:semiHidden/>
    <w:unhideWhenUsed/>
    <w:rsid w:val="005B2EED"/>
    <w:rPr>
      <w:rFonts w:ascii="Tahoma" w:hAnsi="Tahoma" w:cs="Tahoma"/>
      <w:b w:val="0"/>
      <w:i w:val="0"/>
      <w:caps w:val="0"/>
      <w:strike w:val="0"/>
      <w:sz w:val="16"/>
      <w:szCs w:val="18"/>
      <w:u w:val="none"/>
    </w:rPr>
  </w:style>
  <w:style w:type="paragraph" w:styleId="Textocomentario">
    <w:name w:val="annotation text"/>
    <w:basedOn w:val="Normal"/>
    <w:link w:val="TextocomentarioCar"/>
    <w:uiPriority w:val="99"/>
    <w:unhideWhenUsed/>
    <w:rsid w:val="005B2EED"/>
    <w:pPr>
      <w:widowControl/>
      <w:spacing w:after="200"/>
    </w:pPr>
    <w:rPr>
      <w:rFonts w:ascii="Tahoma" w:eastAsiaTheme="minorHAnsi" w:hAnsi="Tahoma" w:cs="Tahoma"/>
      <w:sz w:val="16"/>
      <w:szCs w:val="24"/>
      <w:lang w:val="en-US" w:eastAsia="en-US"/>
    </w:rPr>
  </w:style>
  <w:style w:type="character" w:customStyle="1" w:styleId="TextocomentarioCar">
    <w:name w:val="Texto comentario Car"/>
    <w:basedOn w:val="Fuentedeprrafopredeter"/>
    <w:link w:val="Textocomentario"/>
    <w:uiPriority w:val="99"/>
    <w:rsid w:val="005B2EED"/>
    <w:rPr>
      <w:rFonts w:ascii="Tahoma" w:hAnsi="Tahoma" w:cs="Tahoma"/>
      <w:sz w:val="16"/>
      <w:szCs w:val="24"/>
      <w:lang w:val="en-US"/>
    </w:rPr>
  </w:style>
  <w:style w:type="table" w:styleId="Tablaconcuadrcula">
    <w:name w:val="Table Grid"/>
    <w:basedOn w:val="Tablanormal"/>
    <w:uiPriority w:val="59"/>
    <w:qFormat/>
    <w:rsid w:val="00220E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link w:val="EndNoteBibliographyTitleCar"/>
    <w:rsid w:val="00241B4B"/>
    <w:pPr>
      <w:jc w:val="center"/>
    </w:pPr>
    <w:rPr>
      <w:noProof/>
      <w:lang w:val="es-ES"/>
    </w:rPr>
  </w:style>
  <w:style w:type="character" w:customStyle="1" w:styleId="EndNoteBibliographyTitleCar">
    <w:name w:val="EndNote Bibliography Title Car"/>
    <w:basedOn w:val="MDPI31textCar"/>
    <w:link w:val="EndNoteBibliographyTitle"/>
    <w:rsid w:val="00241B4B"/>
    <w:rPr>
      <w:rFonts w:ascii="Courier" w:eastAsia="Times New Roman" w:hAnsi="Courier" w:cs="Times New Roman"/>
      <w:noProof/>
      <w:snapToGrid/>
      <w:color w:val="000000"/>
      <w:sz w:val="24"/>
      <w:szCs w:val="20"/>
      <w:lang w:val="es-ES" w:eastAsia="es-ES" w:bidi="en-US"/>
    </w:rPr>
  </w:style>
  <w:style w:type="paragraph" w:customStyle="1" w:styleId="EndNoteBibliography">
    <w:name w:val="EndNote Bibliography"/>
    <w:basedOn w:val="Normal"/>
    <w:link w:val="EndNoteBibliographyCar"/>
    <w:rsid w:val="00241B4B"/>
    <w:pPr>
      <w:spacing w:line="240" w:lineRule="auto"/>
    </w:pPr>
    <w:rPr>
      <w:noProof/>
      <w:lang w:val="es-ES"/>
    </w:rPr>
  </w:style>
  <w:style w:type="character" w:customStyle="1" w:styleId="EndNoteBibliographyCar">
    <w:name w:val="EndNote Bibliography Car"/>
    <w:basedOn w:val="MDPI31textCar"/>
    <w:link w:val="EndNoteBibliography"/>
    <w:rsid w:val="00241B4B"/>
    <w:rPr>
      <w:rFonts w:ascii="Courier" w:eastAsia="Times New Roman" w:hAnsi="Courier" w:cs="Times New Roman"/>
      <w:noProof/>
      <w:snapToGrid/>
      <w:color w:val="000000"/>
      <w:sz w:val="24"/>
      <w:szCs w:val="20"/>
      <w:lang w:val="es-ES" w:eastAsia="es-ES" w:bidi="en-US"/>
    </w:rPr>
  </w:style>
  <w:style w:type="character" w:customStyle="1" w:styleId="jlqj4b">
    <w:name w:val="jlqj4b"/>
    <w:basedOn w:val="Fuentedeprrafopredeter"/>
    <w:rsid w:val="00921634"/>
  </w:style>
  <w:style w:type="paragraph" w:styleId="TDC3">
    <w:name w:val="toc 3"/>
    <w:basedOn w:val="Normal"/>
    <w:next w:val="Normal"/>
    <w:autoRedefine/>
    <w:uiPriority w:val="39"/>
    <w:unhideWhenUsed/>
    <w:rsid w:val="00AA34E1"/>
    <w:pPr>
      <w:spacing w:after="100"/>
      <w:ind w:left="480"/>
    </w:pPr>
  </w:style>
  <w:style w:type="paragraph" w:customStyle="1" w:styleId="MDPI51figurecaption">
    <w:name w:val="MDPI_5.1_figure_caption"/>
    <w:basedOn w:val="Normal"/>
    <w:qFormat/>
    <w:rsid w:val="005565E9"/>
    <w:pPr>
      <w:widowControl/>
      <w:adjustRightInd w:val="0"/>
      <w:snapToGrid w:val="0"/>
      <w:spacing w:before="120" w:after="240" w:line="260" w:lineRule="atLeast"/>
      <w:ind w:left="425" w:right="425"/>
      <w:jc w:val="both"/>
    </w:pPr>
    <w:rPr>
      <w:rFonts w:ascii="Palatino Linotype" w:hAnsi="Palatino Linotype"/>
      <w:color w:val="000000"/>
      <w:sz w:val="18"/>
      <w:lang w:val="en-US" w:eastAsia="de-DE" w:bidi="en-US"/>
    </w:rPr>
  </w:style>
  <w:style w:type="paragraph" w:customStyle="1" w:styleId="MDPI52figure">
    <w:name w:val="MDPI_5.2_figure"/>
    <w:qFormat/>
    <w:rsid w:val="005565E9"/>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customStyle="1" w:styleId="MDPI22heading2">
    <w:name w:val="MDPI_2.2_heading2"/>
    <w:basedOn w:val="Normal"/>
    <w:qFormat/>
    <w:rsid w:val="005565E9"/>
    <w:pPr>
      <w:widowControl/>
      <w:kinsoku w:val="0"/>
      <w:overflowPunct w:val="0"/>
      <w:autoSpaceDE w:val="0"/>
      <w:autoSpaceDN w:val="0"/>
      <w:adjustRightInd w:val="0"/>
      <w:snapToGrid w:val="0"/>
      <w:spacing w:before="240" w:line="260" w:lineRule="atLeast"/>
      <w:outlineLvl w:val="1"/>
    </w:pPr>
    <w:rPr>
      <w:rFonts w:ascii="Palatino Linotype" w:hAnsi="Palatino Linotype"/>
      <w:i/>
      <w:noProof/>
      <w:snapToGrid w:val="0"/>
      <w:color w:val="000000"/>
      <w:sz w:val="20"/>
      <w:szCs w:val="22"/>
      <w:lang w:val="en-US" w:eastAsia="de-DE" w:bidi="en-US"/>
    </w:rPr>
  </w:style>
  <w:style w:type="paragraph" w:customStyle="1" w:styleId="MDPI41tablecaption">
    <w:name w:val="MDPI_4.1_table_caption"/>
    <w:basedOn w:val="Normal"/>
    <w:qFormat/>
    <w:rsid w:val="00703974"/>
    <w:pPr>
      <w:widowControl/>
      <w:adjustRightInd w:val="0"/>
      <w:snapToGrid w:val="0"/>
      <w:spacing w:before="240" w:line="260" w:lineRule="atLeast"/>
      <w:ind w:left="425" w:right="425"/>
      <w:jc w:val="both"/>
    </w:pPr>
    <w:rPr>
      <w:rFonts w:ascii="Palatino Linotype" w:hAnsi="Palatino Linotype"/>
      <w:color w:val="000000"/>
      <w:sz w:val="18"/>
      <w:szCs w:val="22"/>
      <w:lang w:val="en-US" w:eastAsia="de-DE" w:bidi="en-US"/>
    </w:rPr>
  </w:style>
  <w:style w:type="paragraph" w:customStyle="1" w:styleId="MDPI43tablefooter">
    <w:name w:val="MDPI_4.3_table_footer"/>
    <w:basedOn w:val="MDPI41tablecaption"/>
    <w:next w:val="MDPI31text"/>
    <w:qFormat/>
    <w:rsid w:val="00703974"/>
    <w:pPr>
      <w:spacing w:before="0"/>
      <w:ind w:left="0" w:right="0"/>
    </w:pPr>
  </w:style>
  <w:style w:type="paragraph" w:customStyle="1" w:styleId="MDPI62Acknowledgments">
    <w:name w:val="MDPI_6.2_Acknowledgments"/>
    <w:qFormat/>
    <w:rsid w:val="00BD3F80"/>
    <w:pPr>
      <w:adjustRightInd w:val="0"/>
      <w:snapToGrid w:val="0"/>
      <w:spacing w:before="120" w:after="0" w:line="200" w:lineRule="atLeast"/>
      <w:jc w:val="both"/>
    </w:pPr>
    <w:rPr>
      <w:rFonts w:ascii="Palatino Linotype" w:eastAsia="Times New Roman" w:hAnsi="Palatino Linotype" w:cs="Times New Roman"/>
      <w:snapToGrid w:val="0"/>
      <w:color w:val="000000"/>
      <w:sz w:val="18"/>
      <w:szCs w:val="20"/>
      <w:lang w:val="en-US" w:eastAsia="de-DE" w:bidi="en-US"/>
    </w:rPr>
  </w:style>
  <w:style w:type="paragraph" w:customStyle="1" w:styleId="MDPI21heading1">
    <w:name w:val="MDPI_2.1_heading1"/>
    <w:basedOn w:val="Normal"/>
    <w:qFormat/>
    <w:rsid w:val="00BD3F80"/>
    <w:pPr>
      <w:widowControl/>
      <w:adjustRightInd w:val="0"/>
      <w:snapToGrid w:val="0"/>
      <w:spacing w:before="240" w:line="260" w:lineRule="atLeast"/>
      <w:outlineLvl w:val="0"/>
    </w:pPr>
    <w:rPr>
      <w:rFonts w:ascii="Palatino Linotype" w:hAnsi="Palatino Linotype"/>
      <w:b/>
      <w:snapToGrid w:val="0"/>
      <w:color w:val="000000"/>
      <w:sz w:val="20"/>
      <w:szCs w:val="22"/>
      <w:lang w:val="en-US" w:eastAsia="de-DE" w:bidi="en-US"/>
    </w:rPr>
  </w:style>
  <w:style w:type="character" w:styleId="Textoennegrita">
    <w:name w:val="Strong"/>
    <w:basedOn w:val="Fuentedeprrafopredeter"/>
    <w:uiPriority w:val="22"/>
    <w:qFormat/>
    <w:rsid w:val="00ED48B3"/>
    <w:rPr>
      <w:b/>
      <w:bCs/>
    </w:rPr>
  </w:style>
  <w:style w:type="character" w:styleId="Textodelmarcadordeposicin">
    <w:name w:val="Placeholder Text"/>
    <w:basedOn w:val="Fuentedeprrafopredeter"/>
    <w:uiPriority w:val="99"/>
    <w:semiHidden/>
    <w:rsid w:val="00377289"/>
    <w:rPr>
      <w:color w:val="808080"/>
    </w:rPr>
  </w:style>
  <w:style w:type="table" w:customStyle="1" w:styleId="TableNormal">
    <w:name w:val="Table Normal"/>
    <w:uiPriority w:val="2"/>
    <w:semiHidden/>
    <w:unhideWhenUsed/>
    <w:qFormat/>
    <w:rsid w:val="008E5BF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8E5BF1"/>
    <w:pPr>
      <w:autoSpaceDE w:val="0"/>
      <w:autoSpaceDN w:val="0"/>
    </w:pPr>
    <w:rPr>
      <w:rFonts w:ascii="Palatino Linotype" w:eastAsia="Palatino Linotype" w:hAnsi="Palatino Linotype" w:cs="Palatino Linotype"/>
      <w:sz w:val="22"/>
      <w:szCs w:val="22"/>
      <w:lang w:val="en-US" w:eastAsia="en-US"/>
    </w:rPr>
  </w:style>
  <w:style w:type="paragraph" w:styleId="Encabezado">
    <w:name w:val="header"/>
    <w:basedOn w:val="Normal"/>
    <w:link w:val="EncabezadoCar"/>
    <w:uiPriority w:val="99"/>
    <w:unhideWhenUsed/>
    <w:rsid w:val="00255001"/>
    <w:pPr>
      <w:tabs>
        <w:tab w:val="center" w:pos="4419"/>
        <w:tab w:val="right" w:pos="8838"/>
      </w:tabs>
    </w:pPr>
  </w:style>
  <w:style w:type="character" w:customStyle="1" w:styleId="EncabezadoCar">
    <w:name w:val="Encabezado Car"/>
    <w:basedOn w:val="Fuentedeprrafopredeter"/>
    <w:link w:val="Encabezado"/>
    <w:uiPriority w:val="99"/>
    <w:rsid w:val="00255001"/>
    <w:rPr>
      <w:rFonts w:ascii="Courier" w:eastAsia="Times New Roman" w:hAnsi="Courier" w:cs="Times New Roman"/>
      <w:sz w:val="24"/>
      <w:szCs w:val="20"/>
      <w:lang w:eastAsia="es-ES"/>
    </w:rPr>
  </w:style>
  <w:style w:type="paragraph" w:styleId="Piedepgina">
    <w:name w:val="footer"/>
    <w:basedOn w:val="Normal"/>
    <w:link w:val="PiedepginaCar"/>
    <w:uiPriority w:val="99"/>
    <w:unhideWhenUsed/>
    <w:rsid w:val="00255001"/>
    <w:pPr>
      <w:tabs>
        <w:tab w:val="center" w:pos="4419"/>
        <w:tab w:val="right" w:pos="8838"/>
      </w:tabs>
    </w:pPr>
  </w:style>
  <w:style w:type="character" w:customStyle="1" w:styleId="PiedepginaCar">
    <w:name w:val="Pie de página Car"/>
    <w:basedOn w:val="Fuentedeprrafopredeter"/>
    <w:link w:val="Piedepgina"/>
    <w:uiPriority w:val="99"/>
    <w:rsid w:val="00255001"/>
    <w:rPr>
      <w:rFonts w:ascii="Courier" w:eastAsia="Times New Roman" w:hAnsi="Courier" w:cs="Times New Roman"/>
      <w:sz w:val="24"/>
      <w:szCs w:val="20"/>
      <w:lang w:eastAsia="es-ES"/>
    </w:rPr>
  </w:style>
  <w:style w:type="character" w:customStyle="1" w:styleId="mi">
    <w:name w:val="mi"/>
    <w:basedOn w:val="Fuentedeprrafopredeter"/>
    <w:rsid w:val="00E01C1E"/>
  </w:style>
  <w:style w:type="character" w:customStyle="1" w:styleId="mo">
    <w:name w:val="mo"/>
    <w:basedOn w:val="Fuentedeprrafopredeter"/>
    <w:rsid w:val="00E01C1E"/>
  </w:style>
  <w:style w:type="character" w:customStyle="1" w:styleId="mn">
    <w:name w:val="mn"/>
    <w:basedOn w:val="Fuentedeprrafopredeter"/>
    <w:rsid w:val="00E01C1E"/>
  </w:style>
  <w:style w:type="paragraph" w:styleId="Epgrafe">
    <w:name w:val="caption"/>
    <w:basedOn w:val="Normal"/>
    <w:next w:val="Normal"/>
    <w:uiPriority w:val="35"/>
    <w:unhideWhenUsed/>
    <w:qFormat/>
    <w:rsid w:val="00551C4A"/>
    <w:pPr>
      <w:spacing w:after="200"/>
    </w:pPr>
    <w:rPr>
      <w:b/>
      <w:bCs/>
      <w:color w:val="DDDDDD" w:themeColor="accent1"/>
      <w:sz w:val="18"/>
      <w:szCs w:val="18"/>
    </w:rPr>
  </w:style>
  <w:style w:type="paragraph" w:customStyle="1" w:styleId="Estilo1">
    <w:name w:val="Estilo1"/>
    <w:basedOn w:val="Listavistosa-nfasis11"/>
    <w:link w:val="Estilo1Car"/>
    <w:qFormat/>
    <w:rsid w:val="00543476"/>
    <w:pPr>
      <w:jc w:val="both"/>
    </w:pPr>
  </w:style>
  <w:style w:type="character" w:customStyle="1" w:styleId="Estilo1Car">
    <w:name w:val="Estilo1 Car"/>
    <w:basedOn w:val="Listavistosa-nfasis11Car"/>
    <w:link w:val="Estilo1"/>
    <w:rsid w:val="00543476"/>
    <w:rPr>
      <w:rFonts w:eastAsia="Calibri" w:cs="Times New Roman"/>
      <w:sz w:val="20"/>
      <w:lang w:val="es-CO"/>
    </w:rPr>
  </w:style>
  <w:style w:type="paragraph" w:styleId="Tabladeilustraciones">
    <w:name w:val="table of figures"/>
    <w:basedOn w:val="Normal"/>
    <w:next w:val="Normal"/>
    <w:uiPriority w:val="99"/>
    <w:unhideWhenUsed/>
    <w:rsid w:val="00F82587"/>
  </w:style>
  <w:style w:type="character" w:customStyle="1" w:styleId="font21">
    <w:name w:val="font21"/>
    <w:basedOn w:val="Fuentedeprrafopredeter"/>
    <w:rsid w:val="003548B9"/>
    <w:rPr>
      <w:rFonts w:ascii="Arial" w:hAnsi="Arial" w:cs="Arial" w:hint="default"/>
      <w:b w:val="0"/>
      <w:bCs w:val="0"/>
      <w:i w:val="0"/>
      <w:iCs w:val="0"/>
      <w:strike w:val="0"/>
      <w:dstrike w:val="0"/>
      <w:color w:val="000000"/>
      <w:u w:val="none"/>
      <w:effect w:val="none"/>
      <w:vertAlign w:val="subscript"/>
    </w:rPr>
  </w:style>
  <w:style w:type="character" w:customStyle="1" w:styleId="font51">
    <w:name w:val="font51"/>
    <w:basedOn w:val="Fuentedeprrafopredeter"/>
    <w:rsid w:val="003548B9"/>
    <w:rPr>
      <w:rFonts w:ascii="Arial" w:hAnsi="Arial" w:cs="Arial" w:hint="default"/>
      <w:b w:val="0"/>
      <w:bCs w:val="0"/>
      <w:i w:val="0"/>
      <w:iCs w:val="0"/>
      <w:strike w:val="0"/>
      <w:dstrike w:val="0"/>
      <w:color w:val="000000"/>
      <w:u w:val="none"/>
      <w:effect w:val="none"/>
    </w:rPr>
  </w:style>
  <w:style w:type="character" w:customStyle="1" w:styleId="font11">
    <w:name w:val="font11"/>
    <w:basedOn w:val="Fuentedeprrafopredeter"/>
    <w:rsid w:val="003548B9"/>
    <w:rPr>
      <w:rFonts w:ascii="Arial" w:hAnsi="Arial" w:cs="Arial" w:hint="default"/>
      <w:b w:val="0"/>
      <w:bCs w:val="0"/>
      <w:i w:val="0"/>
      <w:iCs w:val="0"/>
      <w:strike w:val="0"/>
      <w:dstrike w:val="0"/>
      <w:color w:val="000000"/>
      <w:u w:val="none"/>
      <w:effect w:val="none"/>
      <w:vertAlign w:val="superscript"/>
    </w:rPr>
  </w:style>
  <w:style w:type="character" w:customStyle="1" w:styleId="font71">
    <w:name w:val="font71"/>
    <w:basedOn w:val="Fuentedeprrafopredeter"/>
    <w:rsid w:val="003548B9"/>
    <w:rPr>
      <w:rFonts w:ascii="Arial" w:hAnsi="Arial" w:cs="Arial" w:hint="default"/>
      <w:b/>
      <w:bCs/>
      <w:i w:val="0"/>
      <w:iCs w:val="0"/>
      <w:strike w:val="0"/>
      <w:dstrike w:val="0"/>
      <w:color w:val="000000"/>
      <w:u w:val="none"/>
      <w:effect w:val="none"/>
    </w:rPr>
  </w:style>
  <w:style w:type="paragraph" w:styleId="Asuntodelcomentario">
    <w:name w:val="annotation subject"/>
    <w:basedOn w:val="Textocomentario"/>
    <w:next w:val="Textocomentario"/>
    <w:link w:val="AsuntodelcomentarioCar"/>
    <w:uiPriority w:val="99"/>
    <w:semiHidden/>
    <w:unhideWhenUsed/>
    <w:rsid w:val="0037785B"/>
    <w:pPr>
      <w:widowControl w:val="0"/>
      <w:spacing w:after="120" w:line="240" w:lineRule="auto"/>
    </w:pPr>
    <w:rPr>
      <w:rFonts w:ascii="Courier" w:eastAsia="Times New Roman" w:hAnsi="Courier" w:cs="Times New Roman"/>
      <w:b/>
      <w:bCs/>
      <w:sz w:val="20"/>
      <w:szCs w:val="20"/>
      <w:lang w:val="es-CL" w:eastAsia="es-ES"/>
    </w:rPr>
  </w:style>
  <w:style w:type="character" w:customStyle="1" w:styleId="AsuntodelcomentarioCar">
    <w:name w:val="Asunto del comentario Car"/>
    <w:basedOn w:val="TextocomentarioCar"/>
    <w:link w:val="Asuntodelcomentario"/>
    <w:uiPriority w:val="99"/>
    <w:semiHidden/>
    <w:rsid w:val="0037785B"/>
    <w:rPr>
      <w:rFonts w:ascii="Courier" w:eastAsia="Times New Roman" w:hAnsi="Courier" w:cs="Times New Roman"/>
      <w:b/>
      <w:bCs/>
      <w:sz w:val="20"/>
      <w:szCs w:val="20"/>
      <w:lang w:val="en-US" w:eastAsia="es-ES"/>
    </w:rPr>
  </w:style>
  <w:style w:type="character" w:customStyle="1" w:styleId="font31">
    <w:name w:val="font31"/>
    <w:basedOn w:val="Fuentedeprrafopredeter"/>
    <w:rsid w:val="00A26130"/>
    <w:rPr>
      <w:rFonts w:ascii="Arial" w:hAnsi="Arial" w:cs="Arial" w:hint="default"/>
      <w:b w:val="0"/>
      <w:bCs w:val="0"/>
      <w:i w:val="0"/>
      <w:iCs w:val="0"/>
      <w:strike w:val="0"/>
      <w:dstrike w:val="0"/>
      <w:color w:val="000000"/>
      <w:u w:val="none"/>
      <w:effect w:val="none"/>
      <w:vertAlign w:val="superscript"/>
    </w:rPr>
  </w:style>
  <w:style w:type="paragraph" w:styleId="HTMLconformatoprevio">
    <w:name w:val="HTML Preformatted"/>
    <w:basedOn w:val="Normal"/>
    <w:link w:val="HTMLconformatoprevioCar"/>
    <w:uiPriority w:val="99"/>
    <w:semiHidden/>
    <w:unhideWhenUsed/>
    <w:rsid w:val="003262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lang w:val="en-US" w:eastAsia="en-US"/>
    </w:rPr>
  </w:style>
  <w:style w:type="character" w:customStyle="1" w:styleId="HTMLconformatoprevioCar">
    <w:name w:val="HTML con formato previo Car"/>
    <w:basedOn w:val="Fuentedeprrafopredeter"/>
    <w:link w:val="HTMLconformatoprevio"/>
    <w:uiPriority w:val="99"/>
    <w:semiHidden/>
    <w:rsid w:val="003262E5"/>
    <w:rPr>
      <w:rFonts w:ascii="Courier New" w:eastAsia="Times New Roman" w:hAnsi="Courier New" w:cs="Courier New"/>
      <w:sz w:val="20"/>
      <w:szCs w:val="20"/>
      <w:lang w:val="en-US"/>
    </w:rPr>
  </w:style>
  <w:style w:type="character" w:styleId="CdigoHTML">
    <w:name w:val="HTML Code"/>
    <w:basedOn w:val="Fuentedeprrafopredeter"/>
    <w:uiPriority w:val="99"/>
    <w:semiHidden/>
    <w:unhideWhenUsed/>
    <w:rsid w:val="003262E5"/>
    <w:rPr>
      <w:rFonts w:ascii="Courier New" w:eastAsia="Times New Roman" w:hAnsi="Courier New" w:cs="Courier New"/>
      <w:sz w:val="20"/>
      <w:szCs w:val="20"/>
    </w:rPr>
  </w:style>
  <w:style w:type="character" w:customStyle="1" w:styleId="hljs-keyword">
    <w:name w:val="hljs-keyword"/>
    <w:basedOn w:val="Fuentedeprrafopredeter"/>
    <w:rsid w:val="003262E5"/>
  </w:style>
  <w:style w:type="character" w:customStyle="1" w:styleId="hljs-number">
    <w:name w:val="hljs-number"/>
    <w:basedOn w:val="Fuentedeprrafopredeter"/>
    <w:rsid w:val="003262E5"/>
  </w:style>
  <w:style w:type="character" w:customStyle="1" w:styleId="hljs-string">
    <w:name w:val="hljs-string"/>
    <w:basedOn w:val="Fuentedeprrafopredeter"/>
    <w:rsid w:val="003262E5"/>
  </w:style>
  <w:style w:type="character" w:customStyle="1" w:styleId="hljs-literal">
    <w:name w:val="hljs-literal"/>
    <w:basedOn w:val="Fuentedeprrafopredeter"/>
    <w:rsid w:val="003262E5"/>
  </w:style>
  <w:style w:type="paragraph" w:styleId="TDC4">
    <w:name w:val="toc 4"/>
    <w:basedOn w:val="Normal"/>
    <w:next w:val="Normal"/>
    <w:autoRedefine/>
    <w:uiPriority w:val="39"/>
    <w:unhideWhenUsed/>
    <w:rsid w:val="00894AE6"/>
    <w:pPr>
      <w:widowControl/>
      <w:spacing w:after="100" w:line="259" w:lineRule="auto"/>
      <w:ind w:left="660"/>
    </w:pPr>
    <w:rPr>
      <w:rFonts w:asciiTheme="minorHAnsi" w:eastAsiaTheme="minorEastAsia" w:hAnsiTheme="minorHAnsi" w:cstheme="minorBidi"/>
      <w:sz w:val="22"/>
      <w:szCs w:val="22"/>
      <w:lang w:eastAsia="es-CL"/>
    </w:rPr>
  </w:style>
  <w:style w:type="paragraph" w:styleId="TDC5">
    <w:name w:val="toc 5"/>
    <w:basedOn w:val="Normal"/>
    <w:next w:val="Normal"/>
    <w:autoRedefine/>
    <w:uiPriority w:val="39"/>
    <w:unhideWhenUsed/>
    <w:rsid w:val="00894AE6"/>
    <w:pPr>
      <w:widowControl/>
      <w:spacing w:after="100" w:line="259" w:lineRule="auto"/>
      <w:ind w:left="880"/>
    </w:pPr>
    <w:rPr>
      <w:rFonts w:asciiTheme="minorHAnsi" w:eastAsiaTheme="minorEastAsia" w:hAnsiTheme="minorHAnsi" w:cstheme="minorBidi"/>
      <w:sz w:val="22"/>
      <w:szCs w:val="22"/>
      <w:lang w:eastAsia="es-CL"/>
    </w:rPr>
  </w:style>
  <w:style w:type="paragraph" w:styleId="TDC6">
    <w:name w:val="toc 6"/>
    <w:basedOn w:val="Normal"/>
    <w:next w:val="Normal"/>
    <w:autoRedefine/>
    <w:uiPriority w:val="39"/>
    <w:unhideWhenUsed/>
    <w:rsid w:val="00894AE6"/>
    <w:pPr>
      <w:widowControl/>
      <w:spacing w:after="100" w:line="259" w:lineRule="auto"/>
      <w:ind w:left="1100"/>
    </w:pPr>
    <w:rPr>
      <w:rFonts w:asciiTheme="minorHAnsi" w:eastAsiaTheme="minorEastAsia" w:hAnsiTheme="minorHAnsi" w:cstheme="minorBidi"/>
      <w:sz w:val="22"/>
      <w:szCs w:val="22"/>
      <w:lang w:eastAsia="es-CL"/>
    </w:rPr>
  </w:style>
  <w:style w:type="paragraph" w:styleId="TDC7">
    <w:name w:val="toc 7"/>
    <w:basedOn w:val="Normal"/>
    <w:next w:val="Normal"/>
    <w:autoRedefine/>
    <w:uiPriority w:val="39"/>
    <w:unhideWhenUsed/>
    <w:rsid w:val="00894AE6"/>
    <w:pPr>
      <w:widowControl/>
      <w:spacing w:after="100" w:line="259" w:lineRule="auto"/>
      <w:ind w:left="1320"/>
    </w:pPr>
    <w:rPr>
      <w:rFonts w:asciiTheme="minorHAnsi" w:eastAsiaTheme="minorEastAsia" w:hAnsiTheme="minorHAnsi" w:cstheme="minorBidi"/>
      <w:sz w:val="22"/>
      <w:szCs w:val="22"/>
      <w:lang w:eastAsia="es-CL"/>
    </w:rPr>
  </w:style>
  <w:style w:type="paragraph" w:styleId="TDC8">
    <w:name w:val="toc 8"/>
    <w:basedOn w:val="Normal"/>
    <w:next w:val="Normal"/>
    <w:autoRedefine/>
    <w:uiPriority w:val="39"/>
    <w:unhideWhenUsed/>
    <w:rsid w:val="00894AE6"/>
    <w:pPr>
      <w:widowControl/>
      <w:spacing w:after="100" w:line="259" w:lineRule="auto"/>
      <w:ind w:left="1540"/>
    </w:pPr>
    <w:rPr>
      <w:rFonts w:asciiTheme="minorHAnsi" w:eastAsiaTheme="minorEastAsia" w:hAnsiTheme="minorHAnsi" w:cstheme="minorBidi"/>
      <w:sz w:val="22"/>
      <w:szCs w:val="22"/>
      <w:lang w:eastAsia="es-CL"/>
    </w:rPr>
  </w:style>
  <w:style w:type="paragraph" w:styleId="TDC9">
    <w:name w:val="toc 9"/>
    <w:basedOn w:val="Normal"/>
    <w:next w:val="Normal"/>
    <w:autoRedefine/>
    <w:uiPriority w:val="39"/>
    <w:unhideWhenUsed/>
    <w:rsid w:val="00894AE6"/>
    <w:pPr>
      <w:widowControl/>
      <w:spacing w:after="100" w:line="259" w:lineRule="auto"/>
      <w:ind w:left="1760"/>
    </w:pPr>
    <w:rPr>
      <w:rFonts w:asciiTheme="minorHAnsi" w:eastAsiaTheme="minorEastAsia" w:hAnsiTheme="minorHAnsi" w:cstheme="minorBidi"/>
      <w:sz w:val="22"/>
      <w:szCs w:val="22"/>
      <w:lang w:eastAsia="es-CL"/>
    </w:rPr>
  </w:style>
  <w:style w:type="character" w:customStyle="1" w:styleId="Mencinsinresolver1">
    <w:name w:val="Mención sin resolver1"/>
    <w:basedOn w:val="Fuentedeprrafopredeter"/>
    <w:uiPriority w:val="99"/>
    <w:semiHidden/>
    <w:unhideWhenUsed/>
    <w:rsid w:val="00894AE6"/>
    <w:rPr>
      <w:color w:val="605E5C"/>
      <w:shd w:val="clear" w:color="auto" w:fill="E1DFDD"/>
    </w:rPr>
  </w:style>
  <w:style w:type="character" w:customStyle="1" w:styleId="UnresolvedMention">
    <w:name w:val="Unresolved Mention"/>
    <w:basedOn w:val="Fuentedeprrafopredeter"/>
    <w:uiPriority w:val="99"/>
    <w:semiHidden/>
    <w:unhideWhenUsed/>
    <w:rsid w:val="003C6E6A"/>
    <w:rPr>
      <w:color w:val="605E5C"/>
      <w:shd w:val="clear" w:color="auto" w:fill="E1DFDD"/>
    </w:rPr>
  </w:style>
  <w:style w:type="character" w:styleId="Hipervnculovisitado">
    <w:name w:val="FollowedHyperlink"/>
    <w:basedOn w:val="Fuentedeprrafopredeter"/>
    <w:uiPriority w:val="99"/>
    <w:semiHidden/>
    <w:unhideWhenUsed/>
    <w:rsid w:val="003C6E6A"/>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20554">
      <w:bodyDiv w:val="1"/>
      <w:marLeft w:val="0"/>
      <w:marRight w:val="0"/>
      <w:marTop w:val="0"/>
      <w:marBottom w:val="0"/>
      <w:divBdr>
        <w:top w:val="none" w:sz="0" w:space="0" w:color="auto"/>
        <w:left w:val="none" w:sz="0" w:space="0" w:color="auto"/>
        <w:bottom w:val="none" w:sz="0" w:space="0" w:color="auto"/>
        <w:right w:val="none" w:sz="0" w:space="0" w:color="auto"/>
      </w:divBdr>
    </w:div>
    <w:div w:id="95953746">
      <w:bodyDiv w:val="1"/>
      <w:marLeft w:val="0"/>
      <w:marRight w:val="0"/>
      <w:marTop w:val="0"/>
      <w:marBottom w:val="0"/>
      <w:divBdr>
        <w:top w:val="none" w:sz="0" w:space="0" w:color="auto"/>
        <w:left w:val="none" w:sz="0" w:space="0" w:color="auto"/>
        <w:bottom w:val="none" w:sz="0" w:space="0" w:color="auto"/>
        <w:right w:val="none" w:sz="0" w:space="0" w:color="auto"/>
      </w:divBdr>
    </w:div>
    <w:div w:id="121778576">
      <w:bodyDiv w:val="1"/>
      <w:marLeft w:val="0"/>
      <w:marRight w:val="0"/>
      <w:marTop w:val="0"/>
      <w:marBottom w:val="0"/>
      <w:divBdr>
        <w:top w:val="none" w:sz="0" w:space="0" w:color="auto"/>
        <w:left w:val="none" w:sz="0" w:space="0" w:color="auto"/>
        <w:bottom w:val="none" w:sz="0" w:space="0" w:color="auto"/>
        <w:right w:val="none" w:sz="0" w:space="0" w:color="auto"/>
      </w:divBdr>
    </w:div>
    <w:div w:id="131413209">
      <w:bodyDiv w:val="1"/>
      <w:marLeft w:val="0"/>
      <w:marRight w:val="0"/>
      <w:marTop w:val="0"/>
      <w:marBottom w:val="0"/>
      <w:divBdr>
        <w:top w:val="none" w:sz="0" w:space="0" w:color="auto"/>
        <w:left w:val="none" w:sz="0" w:space="0" w:color="auto"/>
        <w:bottom w:val="none" w:sz="0" w:space="0" w:color="auto"/>
        <w:right w:val="none" w:sz="0" w:space="0" w:color="auto"/>
      </w:divBdr>
    </w:div>
    <w:div w:id="161242443">
      <w:bodyDiv w:val="1"/>
      <w:marLeft w:val="0"/>
      <w:marRight w:val="0"/>
      <w:marTop w:val="0"/>
      <w:marBottom w:val="0"/>
      <w:divBdr>
        <w:top w:val="none" w:sz="0" w:space="0" w:color="auto"/>
        <w:left w:val="none" w:sz="0" w:space="0" w:color="auto"/>
        <w:bottom w:val="none" w:sz="0" w:space="0" w:color="auto"/>
        <w:right w:val="none" w:sz="0" w:space="0" w:color="auto"/>
      </w:divBdr>
    </w:div>
    <w:div w:id="183057962">
      <w:bodyDiv w:val="1"/>
      <w:marLeft w:val="0"/>
      <w:marRight w:val="0"/>
      <w:marTop w:val="0"/>
      <w:marBottom w:val="0"/>
      <w:divBdr>
        <w:top w:val="none" w:sz="0" w:space="0" w:color="auto"/>
        <w:left w:val="none" w:sz="0" w:space="0" w:color="auto"/>
        <w:bottom w:val="none" w:sz="0" w:space="0" w:color="auto"/>
        <w:right w:val="none" w:sz="0" w:space="0" w:color="auto"/>
      </w:divBdr>
    </w:div>
    <w:div w:id="210003148">
      <w:bodyDiv w:val="1"/>
      <w:marLeft w:val="0"/>
      <w:marRight w:val="0"/>
      <w:marTop w:val="0"/>
      <w:marBottom w:val="0"/>
      <w:divBdr>
        <w:top w:val="none" w:sz="0" w:space="0" w:color="auto"/>
        <w:left w:val="none" w:sz="0" w:space="0" w:color="auto"/>
        <w:bottom w:val="none" w:sz="0" w:space="0" w:color="auto"/>
        <w:right w:val="none" w:sz="0" w:space="0" w:color="auto"/>
      </w:divBdr>
    </w:div>
    <w:div w:id="228879925">
      <w:bodyDiv w:val="1"/>
      <w:marLeft w:val="0"/>
      <w:marRight w:val="0"/>
      <w:marTop w:val="0"/>
      <w:marBottom w:val="0"/>
      <w:divBdr>
        <w:top w:val="none" w:sz="0" w:space="0" w:color="auto"/>
        <w:left w:val="none" w:sz="0" w:space="0" w:color="auto"/>
        <w:bottom w:val="none" w:sz="0" w:space="0" w:color="auto"/>
        <w:right w:val="none" w:sz="0" w:space="0" w:color="auto"/>
      </w:divBdr>
    </w:div>
    <w:div w:id="294064701">
      <w:bodyDiv w:val="1"/>
      <w:marLeft w:val="0"/>
      <w:marRight w:val="0"/>
      <w:marTop w:val="0"/>
      <w:marBottom w:val="0"/>
      <w:divBdr>
        <w:top w:val="none" w:sz="0" w:space="0" w:color="auto"/>
        <w:left w:val="none" w:sz="0" w:space="0" w:color="auto"/>
        <w:bottom w:val="none" w:sz="0" w:space="0" w:color="auto"/>
        <w:right w:val="none" w:sz="0" w:space="0" w:color="auto"/>
      </w:divBdr>
    </w:div>
    <w:div w:id="337195323">
      <w:bodyDiv w:val="1"/>
      <w:marLeft w:val="0"/>
      <w:marRight w:val="0"/>
      <w:marTop w:val="0"/>
      <w:marBottom w:val="0"/>
      <w:divBdr>
        <w:top w:val="none" w:sz="0" w:space="0" w:color="auto"/>
        <w:left w:val="none" w:sz="0" w:space="0" w:color="auto"/>
        <w:bottom w:val="none" w:sz="0" w:space="0" w:color="auto"/>
        <w:right w:val="none" w:sz="0" w:space="0" w:color="auto"/>
      </w:divBdr>
    </w:div>
    <w:div w:id="358430114">
      <w:bodyDiv w:val="1"/>
      <w:marLeft w:val="0"/>
      <w:marRight w:val="0"/>
      <w:marTop w:val="0"/>
      <w:marBottom w:val="0"/>
      <w:divBdr>
        <w:top w:val="none" w:sz="0" w:space="0" w:color="auto"/>
        <w:left w:val="none" w:sz="0" w:space="0" w:color="auto"/>
        <w:bottom w:val="none" w:sz="0" w:space="0" w:color="auto"/>
        <w:right w:val="none" w:sz="0" w:space="0" w:color="auto"/>
      </w:divBdr>
    </w:div>
    <w:div w:id="449276319">
      <w:bodyDiv w:val="1"/>
      <w:marLeft w:val="0"/>
      <w:marRight w:val="0"/>
      <w:marTop w:val="0"/>
      <w:marBottom w:val="0"/>
      <w:divBdr>
        <w:top w:val="none" w:sz="0" w:space="0" w:color="auto"/>
        <w:left w:val="none" w:sz="0" w:space="0" w:color="auto"/>
        <w:bottom w:val="none" w:sz="0" w:space="0" w:color="auto"/>
        <w:right w:val="none" w:sz="0" w:space="0" w:color="auto"/>
      </w:divBdr>
    </w:div>
    <w:div w:id="497043703">
      <w:bodyDiv w:val="1"/>
      <w:marLeft w:val="0"/>
      <w:marRight w:val="0"/>
      <w:marTop w:val="0"/>
      <w:marBottom w:val="0"/>
      <w:divBdr>
        <w:top w:val="none" w:sz="0" w:space="0" w:color="auto"/>
        <w:left w:val="none" w:sz="0" w:space="0" w:color="auto"/>
        <w:bottom w:val="none" w:sz="0" w:space="0" w:color="auto"/>
        <w:right w:val="none" w:sz="0" w:space="0" w:color="auto"/>
      </w:divBdr>
    </w:div>
    <w:div w:id="505898294">
      <w:bodyDiv w:val="1"/>
      <w:marLeft w:val="0"/>
      <w:marRight w:val="0"/>
      <w:marTop w:val="0"/>
      <w:marBottom w:val="0"/>
      <w:divBdr>
        <w:top w:val="none" w:sz="0" w:space="0" w:color="auto"/>
        <w:left w:val="none" w:sz="0" w:space="0" w:color="auto"/>
        <w:bottom w:val="none" w:sz="0" w:space="0" w:color="auto"/>
        <w:right w:val="none" w:sz="0" w:space="0" w:color="auto"/>
      </w:divBdr>
    </w:div>
    <w:div w:id="532957358">
      <w:bodyDiv w:val="1"/>
      <w:marLeft w:val="0"/>
      <w:marRight w:val="0"/>
      <w:marTop w:val="0"/>
      <w:marBottom w:val="0"/>
      <w:divBdr>
        <w:top w:val="none" w:sz="0" w:space="0" w:color="auto"/>
        <w:left w:val="none" w:sz="0" w:space="0" w:color="auto"/>
        <w:bottom w:val="none" w:sz="0" w:space="0" w:color="auto"/>
        <w:right w:val="none" w:sz="0" w:space="0" w:color="auto"/>
      </w:divBdr>
    </w:div>
    <w:div w:id="543758832">
      <w:bodyDiv w:val="1"/>
      <w:marLeft w:val="0"/>
      <w:marRight w:val="0"/>
      <w:marTop w:val="0"/>
      <w:marBottom w:val="0"/>
      <w:divBdr>
        <w:top w:val="none" w:sz="0" w:space="0" w:color="auto"/>
        <w:left w:val="none" w:sz="0" w:space="0" w:color="auto"/>
        <w:bottom w:val="none" w:sz="0" w:space="0" w:color="auto"/>
        <w:right w:val="none" w:sz="0" w:space="0" w:color="auto"/>
      </w:divBdr>
    </w:div>
    <w:div w:id="578947916">
      <w:bodyDiv w:val="1"/>
      <w:marLeft w:val="0"/>
      <w:marRight w:val="0"/>
      <w:marTop w:val="0"/>
      <w:marBottom w:val="0"/>
      <w:divBdr>
        <w:top w:val="none" w:sz="0" w:space="0" w:color="auto"/>
        <w:left w:val="none" w:sz="0" w:space="0" w:color="auto"/>
        <w:bottom w:val="none" w:sz="0" w:space="0" w:color="auto"/>
        <w:right w:val="none" w:sz="0" w:space="0" w:color="auto"/>
      </w:divBdr>
    </w:div>
    <w:div w:id="696272500">
      <w:bodyDiv w:val="1"/>
      <w:marLeft w:val="0"/>
      <w:marRight w:val="0"/>
      <w:marTop w:val="0"/>
      <w:marBottom w:val="0"/>
      <w:divBdr>
        <w:top w:val="none" w:sz="0" w:space="0" w:color="auto"/>
        <w:left w:val="none" w:sz="0" w:space="0" w:color="auto"/>
        <w:bottom w:val="none" w:sz="0" w:space="0" w:color="auto"/>
        <w:right w:val="none" w:sz="0" w:space="0" w:color="auto"/>
      </w:divBdr>
    </w:div>
    <w:div w:id="702050012">
      <w:bodyDiv w:val="1"/>
      <w:marLeft w:val="0"/>
      <w:marRight w:val="0"/>
      <w:marTop w:val="0"/>
      <w:marBottom w:val="0"/>
      <w:divBdr>
        <w:top w:val="none" w:sz="0" w:space="0" w:color="auto"/>
        <w:left w:val="none" w:sz="0" w:space="0" w:color="auto"/>
        <w:bottom w:val="none" w:sz="0" w:space="0" w:color="auto"/>
        <w:right w:val="none" w:sz="0" w:space="0" w:color="auto"/>
      </w:divBdr>
    </w:div>
    <w:div w:id="722751280">
      <w:bodyDiv w:val="1"/>
      <w:marLeft w:val="0"/>
      <w:marRight w:val="0"/>
      <w:marTop w:val="0"/>
      <w:marBottom w:val="0"/>
      <w:divBdr>
        <w:top w:val="none" w:sz="0" w:space="0" w:color="auto"/>
        <w:left w:val="none" w:sz="0" w:space="0" w:color="auto"/>
        <w:bottom w:val="none" w:sz="0" w:space="0" w:color="auto"/>
        <w:right w:val="none" w:sz="0" w:space="0" w:color="auto"/>
      </w:divBdr>
    </w:div>
    <w:div w:id="764499120">
      <w:bodyDiv w:val="1"/>
      <w:marLeft w:val="0"/>
      <w:marRight w:val="0"/>
      <w:marTop w:val="0"/>
      <w:marBottom w:val="0"/>
      <w:divBdr>
        <w:top w:val="none" w:sz="0" w:space="0" w:color="auto"/>
        <w:left w:val="none" w:sz="0" w:space="0" w:color="auto"/>
        <w:bottom w:val="none" w:sz="0" w:space="0" w:color="auto"/>
        <w:right w:val="none" w:sz="0" w:space="0" w:color="auto"/>
      </w:divBdr>
      <w:divsChild>
        <w:div w:id="228155048">
          <w:marLeft w:val="0"/>
          <w:marRight w:val="0"/>
          <w:marTop w:val="100"/>
          <w:marBottom w:val="0"/>
          <w:divBdr>
            <w:top w:val="none" w:sz="0" w:space="0" w:color="auto"/>
            <w:left w:val="none" w:sz="0" w:space="0" w:color="auto"/>
            <w:bottom w:val="none" w:sz="0" w:space="0" w:color="auto"/>
            <w:right w:val="none" w:sz="0" w:space="0" w:color="auto"/>
          </w:divBdr>
          <w:divsChild>
            <w:div w:id="985551064">
              <w:marLeft w:val="0"/>
              <w:marRight w:val="0"/>
              <w:marTop w:val="60"/>
              <w:marBottom w:val="0"/>
              <w:divBdr>
                <w:top w:val="none" w:sz="0" w:space="0" w:color="auto"/>
                <w:left w:val="none" w:sz="0" w:space="0" w:color="auto"/>
                <w:bottom w:val="none" w:sz="0" w:space="0" w:color="auto"/>
                <w:right w:val="none" w:sz="0" w:space="0" w:color="auto"/>
              </w:divBdr>
            </w:div>
          </w:divsChild>
        </w:div>
        <w:div w:id="1282419422">
          <w:marLeft w:val="0"/>
          <w:marRight w:val="0"/>
          <w:marTop w:val="0"/>
          <w:marBottom w:val="0"/>
          <w:divBdr>
            <w:top w:val="none" w:sz="0" w:space="0" w:color="auto"/>
            <w:left w:val="none" w:sz="0" w:space="0" w:color="auto"/>
            <w:bottom w:val="none" w:sz="0" w:space="0" w:color="auto"/>
            <w:right w:val="none" w:sz="0" w:space="0" w:color="auto"/>
          </w:divBdr>
          <w:divsChild>
            <w:div w:id="1400834301">
              <w:marLeft w:val="0"/>
              <w:marRight w:val="0"/>
              <w:marTop w:val="0"/>
              <w:marBottom w:val="0"/>
              <w:divBdr>
                <w:top w:val="none" w:sz="0" w:space="0" w:color="auto"/>
                <w:left w:val="none" w:sz="0" w:space="0" w:color="auto"/>
                <w:bottom w:val="none" w:sz="0" w:space="0" w:color="auto"/>
                <w:right w:val="none" w:sz="0" w:space="0" w:color="auto"/>
              </w:divBdr>
              <w:divsChild>
                <w:div w:id="2003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90747">
      <w:bodyDiv w:val="1"/>
      <w:marLeft w:val="0"/>
      <w:marRight w:val="0"/>
      <w:marTop w:val="0"/>
      <w:marBottom w:val="0"/>
      <w:divBdr>
        <w:top w:val="none" w:sz="0" w:space="0" w:color="auto"/>
        <w:left w:val="none" w:sz="0" w:space="0" w:color="auto"/>
        <w:bottom w:val="none" w:sz="0" w:space="0" w:color="auto"/>
        <w:right w:val="none" w:sz="0" w:space="0" w:color="auto"/>
      </w:divBdr>
    </w:div>
    <w:div w:id="790365031">
      <w:bodyDiv w:val="1"/>
      <w:marLeft w:val="0"/>
      <w:marRight w:val="0"/>
      <w:marTop w:val="0"/>
      <w:marBottom w:val="0"/>
      <w:divBdr>
        <w:top w:val="none" w:sz="0" w:space="0" w:color="auto"/>
        <w:left w:val="none" w:sz="0" w:space="0" w:color="auto"/>
        <w:bottom w:val="none" w:sz="0" w:space="0" w:color="auto"/>
        <w:right w:val="none" w:sz="0" w:space="0" w:color="auto"/>
      </w:divBdr>
      <w:divsChild>
        <w:div w:id="1659721970">
          <w:marLeft w:val="0"/>
          <w:marRight w:val="0"/>
          <w:marTop w:val="0"/>
          <w:marBottom w:val="0"/>
          <w:divBdr>
            <w:top w:val="none" w:sz="0" w:space="0" w:color="auto"/>
            <w:left w:val="none" w:sz="0" w:space="0" w:color="auto"/>
            <w:bottom w:val="none" w:sz="0" w:space="0" w:color="auto"/>
            <w:right w:val="none" w:sz="0" w:space="0" w:color="auto"/>
          </w:divBdr>
          <w:divsChild>
            <w:div w:id="1906332887">
              <w:marLeft w:val="0"/>
              <w:marRight w:val="0"/>
              <w:marTop w:val="0"/>
              <w:marBottom w:val="0"/>
              <w:divBdr>
                <w:top w:val="none" w:sz="0" w:space="0" w:color="auto"/>
                <w:left w:val="none" w:sz="0" w:space="0" w:color="auto"/>
                <w:bottom w:val="none" w:sz="0" w:space="0" w:color="auto"/>
                <w:right w:val="none" w:sz="0" w:space="0" w:color="auto"/>
              </w:divBdr>
            </w:div>
            <w:div w:id="1679965173">
              <w:marLeft w:val="0"/>
              <w:marRight w:val="0"/>
              <w:marTop w:val="0"/>
              <w:marBottom w:val="0"/>
              <w:divBdr>
                <w:top w:val="none" w:sz="0" w:space="0" w:color="auto"/>
                <w:left w:val="none" w:sz="0" w:space="0" w:color="auto"/>
                <w:bottom w:val="none" w:sz="0" w:space="0" w:color="auto"/>
                <w:right w:val="none" w:sz="0" w:space="0" w:color="auto"/>
              </w:divBdr>
            </w:div>
            <w:div w:id="764495035">
              <w:marLeft w:val="0"/>
              <w:marRight w:val="0"/>
              <w:marTop w:val="0"/>
              <w:marBottom w:val="0"/>
              <w:divBdr>
                <w:top w:val="none" w:sz="0" w:space="0" w:color="auto"/>
                <w:left w:val="none" w:sz="0" w:space="0" w:color="auto"/>
                <w:bottom w:val="none" w:sz="0" w:space="0" w:color="auto"/>
                <w:right w:val="none" w:sz="0" w:space="0" w:color="auto"/>
              </w:divBdr>
            </w:div>
          </w:divsChild>
        </w:div>
        <w:div w:id="437604325">
          <w:marLeft w:val="0"/>
          <w:marRight w:val="0"/>
          <w:marTop w:val="0"/>
          <w:marBottom w:val="0"/>
          <w:divBdr>
            <w:top w:val="none" w:sz="0" w:space="0" w:color="auto"/>
            <w:left w:val="none" w:sz="0" w:space="0" w:color="auto"/>
            <w:bottom w:val="none" w:sz="0" w:space="0" w:color="auto"/>
            <w:right w:val="none" w:sz="0" w:space="0" w:color="auto"/>
          </w:divBdr>
          <w:divsChild>
            <w:div w:id="1848323216">
              <w:marLeft w:val="0"/>
              <w:marRight w:val="0"/>
              <w:marTop w:val="0"/>
              <w:marBottom w:val="0"/>
              <w:divBdr>
                <w:top w:val="none" w:sz="0" w:space="0" w:color="auto"/>
                <w:left w:val="none" w:sz="0" w:space="0" w:color="auto"/>
                <w:bottom w:val="none" w:sz="0" w:space="0" w:color="auto"/>
                <w:right w:val="none" w:sz="0" w:space="0" w:color="auto"/>
              </w:divBdr>
            </w:div>
            <w:div w:id="448205560">
              <w:marLeft w:val="0"/>
              <w:marRight w:val="0"/>
              <w:marTop w:val="0"/>
              <w:marBottom w:val="0"/>
              <w:divBdr>
                <w:top w:val="none" w:sz="0" w:space="0" w:color="auto"/>
                <w:left w:val="none" w:sz="0" w:space="0" w:color="auto"/>
                <w:bottom w:val="none" w:sz="0" w:space="0" w:color="auto"/>
                <w:right w:val="none" w:sz="0" w:space="0" w:color="auto"/>
              </w:divBdr>
            </w:div>
            <w:div w:id="1109278662">
              <w:marLeft w:val="0"/>
              <w:marRight w:val="0"/>
              <w:marTop w:val="0"/>
              <w:marBottom w:val="0"/>
              <w:divBdr>
                <w:top w:val="none" w:sz="0" w:space="0" w:color="auto"/>
                <w:left w:val="none" w:sz="0" w:space="0" w:color="auto"/>
                <w:bottom w:val="none" w:sz="0" w:space="0" w:color="auto"/>
                <w:right w:val="none" w:sz="0" w:space="0" w:color="auto"/>
              </w:divBdr>
            </w:div>
          </w:divsChild>
        </w:div>
        <w:div w:id="328824293">
          <w:marLeft w:val="0"/>
          <w:marRight w:val="0"/>
          <w:marTop w:val="0"/>
          <w:marBottom w:val="0"/>
          <w:divBdr>
            <w:top w:val="none" w:sz="0" w:space="0" w:color="auto"/>
            <w:left w:val="none" w:sz="0" w:space="0" w:color="auto"/>
            <w:bottom w:val="none" w:sz="0" w:space="0" w:color="auto"/>
            <w:right w:val="none" w:sz="0" w:space="0" w:color="auto"/>
          </w:divBdr>
          <w:divsChild>
            <w:div w:id="909850177">
              <w:marLeft w:val="0"/>
              <w:marRight w:val="0"/>
              <w:marTop w:val="0"/>
              <w:marBottom w:val="0"/>
              <w:divBdr>
                <w:top w:val="none" w:sz="0" w:space="0" w:color="auto"/>
                <w:left w:val="none" w:sz="0" w:space="0" w:color="auto"/>
                <w:bottom w:val="none" w:sz="0" w:space="0" w:color="auto"/>
                <w:right w:val="none" w:sz="0" w:space="0" w:color="auto"/>
              </w:divBdr>
            </w:div>
            <w:div w:id="1785613904">
              <w:marLeft w:val="0"/>
              <w:marRight w:val="0"/>
              <w:marTop w:val="0"/>
              <w:marBottom w:val="0"/>
              <w:divBdr>
                <w:top w:val="none" w:sz="0" w:space="0" w:color="auto"/>
                <w:left w:val="none" w:sz="0" w:space="0" w:color="auto"/>
                <w:bottom w:val="none" w:sz="0" w:space="0" w:color="auto"/>
                <w:right w:val="none" w:sz="0" w:space="0" w:color="auto"/>
              </w:divBdr>
            </w:div>
            <w:div w:id="1868055417">
              <w:marLeft w:val="0"/>
              <w:marRight w:val="0"/>
              <w:marTop w:val="0"/>
              <w:marBottom w:val="0"/>
              <w:divBdr>
                <w:top w:val="none" w:sz="0" w:space="0" w:color="auto"/>
                <w:left w:val="none" w:sz="0" w:space="0" w:color="auto"/>
                <w:bottom w:val="none" w:sz="0" w:space="0" w:color="auto"/>
                <w:right w:val="none" w:sz="0" w:space="0" w:color="auto"/>
              </w:divBdr>
            </w:div>
          </w:divsChild>
        </w:div>
        <w:div w:id="670259144">
          <w:marLeft w:val="0"/>
          <w:marRight w:val="0"/>
          <w:marTop w:val="0"/>
          <w:marBottom w:val="0"/>
          <w:divBdr>
            <w:top w:val="none" w:sz="0" w:space="0" w:color="auto"/>
            <w:left w:val="none" w:sz="0" w:space="0" w:color="auto"/>
            <w:bottom w:val="none" w:sz="0" w:space="0" w:color="auto"/>
            <w:right w:val="none" w:sz="0" w:space="0" w:color="auto"/>
          </w:divBdr>
          <w:divsChild>
            <w:div w:id="187172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19767">
      <w:bodyDiv w:val="1"/>
      <w:marLeft w:val="0"/>
      <w:marRight w:val="0"/>
      <w:marTop w:val="0"/>
      <w:marBottom w:val="0"/>
      <w:divBdr>
        <w:top w:val="none" w:sz="0" w:space="0" w:color="auto"/>
        <w:left w:val="none" w:sz="0" w:space="0" w:color="auto"/>
        <w:bottom w:val="none" w:sz="0" w:space="0" w:color="auto"/>
        <w:right w:val="none" w:sz="0" w:space="0" w:color="auto"/>
      </w:divBdr>
    </w:div>
    <w:div w:id="821385800">
      <w:bodyDiv w:val="1"/>
      <w:marLeft w:val="0"/>
      <w:marRight w:val="0"/>
      <w:marTop w:val="0"/>
      <w:marBottom w:val="0"/>
      <w:divBdr>
        <w:top w:val="none" w:sz="0" w:space="0" w:color="auto"/>
        <w:left w:val="none" w:sz="0" w:space="0" w:color="auto"/>
        <w:bottom w:val="none" w:sz="0" w:space="0" w:color="auto"/>
        <w:right w:val="none" w:sz="0" w:space="0" w:color="auto"/>
      </w:divBdr>
    </w:div>
    <w:div w:id="828253678">
      <w:bodyDiv w:val="1"/>
      <w:marLeft w:val="0"/>
      <w:marRight w:val="0"/>
      <w:marTop w:val="0"/>
      <w:marBottom w:val="0"/>
      <w:divBdr>
        <w:top w:val="none" w:sz="0" w:space="0" w:color="auto"/>
        <w:left w:val="none" w:sz="0" w:space="0" w:color="auto"/>
        <w:bottom w:val="none" w:sz="0" w:space="0" w:color="auto"/>
        <w:right w:val="none" w:sz="0" w:space="0" w:color="auto"/>
      </w:divBdr>
    </w:div>
    <w:div w:id="994604003">
      <w:bodyDiv w:val="1"/>
      <w:marLeft w:val="0"/>
      <w:marRight w:val="0"/>
      <w:marTop w:val="0"/>
      <w:marBottom w:val="0"/>
      <w:divBdr>
        <w:top w:val="none" w:sz="0" w:space="0" w:color="auto"/>
        <w:left w:val="none" w:sz="0" w:space="0" w:color="auto"/>
        <w:bottom w:val="none" w:sz="0" w:space="0" w:color="auto"/>
        <w:right w:val="none" w:sz="0" w:space="0" w:color="auto"/>
      </w:divBdr>
    </w:div>
    <w:div w:id="1002197964">
      <w:bodyDiv w:val="1"/>
      <w:marLeft w:val="0"/>
      <w:marRight w:val="0"/>
      <w:marTop w:val="0"/>
      <w:marBottom w:val="0"/>
      <w:divBdr>
        <w:top w:val="none" w:sz="0" w:space="0" w:color="auto"/>
        <w:left w:val="none" w:sz="0" w:space="0" w:color="auto"/>
        <w:bottom w:val="none" w:sz="0" w:space="0" w:color="auto"/>
        <w:right w:val="none" w:sz="0" w:space="0" w:color="auto"/>
      </w:divBdr>
    </w:div>
    <w:div w:id="1031296683">
      <w:bodyDiv w:val="1"/>
      <w:marLeft w:val="0"/>
      <w:marRight w:val="0"/>
      <w:marTop w:val="0"/>
      <w:marBottom w:val="0"/>
      <w:divBdr>
        <w:top w:val="none" w:sz="0" w:space="0" w:color="auto"/>
        <w:left w:val="none" w:sz="0" w:space="0" w:color="auto"/>
        <w:bottom w:val="none" w:sz="0" w:space="0" w:color="auto"/>
        <w:right w:val="none" w:sz="0" w:space="0" w:color="auto"/>
      </w:divBdr>
    </w:div>
    <w:div w:id="1053232125">
      <w:bodyDiv w:val="1"/>
      <w:marLeft w:val="0"/>
      <w:marRight w:val="0"/>
      <w:marTop w:val="0"/>
      <w:marBottom w:val="0"/>
      <w:divBdr>
        <w:top w:val="none" w:sz="0" w:space="0" w:color="auto"/>
        <w:left w:val="none" w:sz="0" w:space="0" w:color="auto"/>
        <w:bottom w:val="none" w:sz="0" w:space="0" w:color="auto"/>
        <w:right w:val="none" w:sz="0" w:space="0" w:color="auto"/>
      </w:divBdr>
    </w:div>
    <w:div w:id="1060330244">
      <w:bodyDiv w:val="1"/>
      <w:marLeft w:val="0"/>
      <w:marRight w:val="0"/>
      <w:marTop w:val="0"/>
      <w:marBottom w:val="0"/>
      <w:divBdr>
        <w:top w:val="none" w:sz="0" w:space="0" w:color="auto"/>
        <w:left w:val="none" w:sz="0" w:space="0" w:color="auto"/>
        <w:bottom w:val="none" w:sz="0" w:space="0" w:color="auto"/>
        <w:right w:val="none" w:sz="0" w:space="0" w:color="auto"/>
      </w:divBdr>
    </w:div>
    <w:div w:id="1083337663">
      <w:bodyDiv w:val="1"/>
      <w:marLeft w:val="0"/>
      <w:marRight w:val="0"/>
      <w:marTop w:val="0"/>
      <w:marBottom w:val="0"/>
      <w:divBdr>
        <w:top w:val="none" w:sz="0" w:space="0" w:color="auto"/>
        <w:left w:val="none" w:sz="0" w:space="0" w:color="auto"/>
        <w:bottom w:val="none" w:sz="0" w:space="0" w:color="auto"/>
        <w:right w:val="none" w:sz="0" w:space="0" w:color="auto"/>
      </w:divBdr>
    </w:div>
    <w:div w:id="1091658169">
      <w:bodyDiv w:val="1"/>
      <w:marLeft w:val="0"/>
      <w:marRight w:val="0"/>
      <w:marTop w:val="0"/>
      <w:marBottom w:val="0"/>
      <w:divBdr>
        <w:top w:val="none" w:sz="0" w:space="0" w:color="auto"/>
        <w:left w:val="none" w:sz="0" w:space="0" w:color="auto"/>
        <w:bottom w:val="none" w:sz="0" w:space="0" w:color="auto"/>
        <w:right w:val="none" w:sz="0" w:space="0" w:color="auto"/>
      </w:divBdr>
    </w:div>
    <w:div w:id="1097211911">
      <w:bodyDiv w:val="1"/>
      <w:marLeft w:val="0"/>
      <w:marRight w:val="0"/>
      <w:marTop w:val="0"/>
      <w:marBottom w:val="0"/>
      <w:divBdr>
        <w:top w:val="none" w:sz="0" w:space="0" w:color="auto"/>
        <w:left w:val="none" w:sz="0" w:space="0" w:color="auto"/>
        <w:bottom w:val="none" w:sz="0" w:space="0" w:color="auto"/>
        <w:right w:val="none" w:sz="0" w:space="0" w:color="auto"/>
      </w:divBdr>
    </w:div>
    <w:div w:id="1341808316">
      <w:bodyDiv w:val="1"/>
      <w:marLeft w:val="0"/>
      <w:marRight w:val="0"/>
      <w:marTop w:val="0"/>
      <w:marBottom w:val="0"/>
      <w:divBdr>
        <w:top w:val="none" w:sz="0" w:space="0" w:color="auto"/>
        <w:left w:val="none" w:sz="0" w:space="0" w:color="auto"/>
        <w:bottom w:val="none" w:sz="0" w:space="0" w:color="auto"/>
        <w:right w:val="none" w:sz="0" w:space="0" w:color="auto"/>
      </w:divBdr>
    </w:div>
    <w:div w:id="1383795450">
      <w:bodyDiv w:val="1"/>
      <w:marLeft w:val="0"/>
      <w:marRight w:val="0"/>
      <w:marTop w:val="0"/>
      <w:marBottom w:val="0"/>
      <w:divBdr>
        <w:top w:val="none" w:sz="0" w:space="0" w:color="auto"/>
        <w:left w:val="none" w:sz="0" w:space="0" w:color="auto"/>
        <w:bottom w:val="none" w:sz="0" w:space="0" w:color="auto"/>
        <w:right w:val="none" w:sz="0" w:space="0" w:color="auto"/>
      </w:divBdr>
    </w:div>
    <w:div w:id="1395932767">
      <w:bodyDiv w:val="1"/>
      <w:marLeft w:val="0"/>
      <w:marRight w:val="0"/>
      <w:marTop w:val="0"/>
      <w:marBottom w:val="0"/>
      <w:divBdr>
        <w:top w:val="none" w:sz="0" w:space="0" w:color="auto"/>
        <w:left w:val="none" w:sz="0" w:space="0" w:color="auto"/>
        <w:bottom w:val="none" w:sz="0" w:space="0" w:color="auto"/>
        <w:right w:val="none" w:sz="0" w:space="0" w:color="auto"/>
      </w:divBdr>
    </w:div>
    <w:div w:id="1400863782">
      <w:bodyDiv w:val="1"/>
      <w:marLeft w:val="0"/>
      <w:marRight w:val="0"/>
      <w:marTop w:val="0"/>
      <w:marBottom w:val="0"/>
      <w:divBdr>
        <w:top w:val="none" w:sz="0" w:space="0" w:color="auto"/>
        <w:left w:val="none" w:sz="0" w:space="0" w:color="auto"/>
        <w:bottom w:val="none" w:sz="0" w:space="0" w:color="auto"/>
        <w:right w:val="none" w:sz="0" w:space="0" w:color="auto"/>
      </w:divBdr>
    </w:div>
    <w:div w:id="1466466008">
      <w:bodyDiv w:val="1"/>
      <w:marLeft w:val="0"/>
      <w:marRight w:val="0"/>
      <w:marTop w:val="0"/>
      <w:marBottom w:val="0"/>
      <w:divBdr>
        <w:top w:val="none" w:sz="0" w:space="0" w:color="auto"/>
        <w:left w:val="none" w:sz="0" w:space="0" w:color="auto"/>
        <w:bottom w:val="none" w:sz="0" w:space="0" w:color="auto"/>
        <w:right w:val="none" w:sz="0" w:space="0" w:color="auto"/>
      </w:divBdr>
    </w:div>
    <w:div w:id="1495687513">
      <w:bodyDiv w:val="1"/>
      <w:marLeft w:val="0"/>
      <w:marRight w:val="0"/>
      <w:marTop w:val="0"/>
      <w:marBottom w:val="0"/>
      <w:divBdr>
        <w:top w:val="none" w:sz="0" w:space="0" w:color="auto"/>
        <w:left w:val="none" w:sz="0" w:space="0" w:color="auto"/>
        <w:bottom w:val="none" w:sz="0" w:space="0" w:color="auto"/>
        <w:right w:val="none" w:sz="0" w:space="0" w:color="auto"/>
      </w:divBdr>
    </w:div>
    <w:div w:id="1536960481">
      <w:bodyDiv w:val="1"/>
      <w:marLeft w:val="0"/>
      <w:marRight w:val="0"/>
      <w:marTop w:val="0"/>
      <w:marBottom w:val="0"/>
      <w:divBdr>
        <w:top w:val="none" w:sz="0" w:space="0" w:color="auto"/>
        <w:left w:val="none" w:sz="0" w:space="0" w:color="auto"/>
        <w:bottom w:val="none" w:sz="0" w:space="0" w:color="auto"/>
        <w:right w:val="none" w:sz="0" w:space="0" w:color="auto"/>
      </w:divBdr>
    </w:div>
    <w:div w:id="1538810934">
      <w:bodyDiv w:val="1"/>
      <w:marLeft w:val="0"/>
      <w:marRight w:val="0"/>
      <w:marTop w:val="0"/>
      <w:marBottom w:val="0"/>
      <w:divBdr>
        <w:top w:val="none" w:sz="0" w:space="0" w:color="auto"/>
        <w:left w:val="none" w:sz="0" w:space="0" w:color="auto"/>
        <w:bottom w:val="none" w:sz="0" w:space="0" w:color="auto"/>
        <w:right w:val="none" w:sz="0" w:space="0" w:color="auto"/>
      </w:divBdr>
    </w:div>
    <w:div w:id="1569144238">
      <w:bodyDiv w:val="1"/>
      <w:marLeft w:val="0"/>
      <w:marRight w:val="0"/>
      <w:marTop w:val="0"/>
      <w:marBottom w:val="0"/>
      <w:divBdr>
        <w:top w:val="none" w:sz="0" w:space="0" w:color="auto"/>
        <w:left w:val="none" w:sz="0" w:space="0" w:color="auto"/>
        <w:bottom w:val="none" w:sz="0" w:space="0" w:color="auto"/>
        <w:right w:val="none" w:sz="0" w:space="0" w:color="auto"/>
      </w:divBdr>
    </w:div>
    <w:div w:id="1608731415">
      <w:bodyDiv w:val="1"/>
      <w:marLeft w:val="0"/>
      <w:marRight w:val="0"/>
      <w:marTop w:val="0"/>
      <w:marBottom w:val="0"/>
      <w:divBdr>
        <w:top w:val="none" w:sz="0" w:space="0" w:color="auto"/>
        <w:left w:val="none" w:sz="0" w:space="0" w:color="auto"/>
        <w:bottom w:val="none" w:sz="0" w:space="0" w:color="auto"/>
        <w:right w:val="none" w:sz="0" w:space="0" w:color="auto"/>
      </w:divBdr>
    </w:div>
    <w:div w:id="1616256038">
      <w:bodyDiv w:val="1"/>
      <w:marLeft w:val="0"/>
      <w:marRight w:val="0"/>
      <w:marTop w:val="0"/>
      <w:marBottom w:val="0"/>
      <w:divBdr>
        <w:top w:val="none" w:sz="0" w:space="0" w:color="auto"/>
        <w:left w:val="none" w:sz="0" w:space="0" w:color="auto"/>
        <w:bottom w:val="none" w:sz="0" w:space="0" w:color="auto"/>
        <w:right w:val="none" w:sz="0" w:space="0" w:color="auto"/>
      </w:divBdr>
    </w:div>
    <w:div w:id="1663123101">
      <w:bodyDiv w:val="1"/>
      <w:marLeft w:val="0"/>
      <w:marRight w:val="0"/>
      <w:marTop w:val="0"/>
      <w:marBottom w:val="0"/>
      <w:divBdr>
        <w:top w:val="none" w:sz="0" w:space="0" w:color="auto"/>
        <w:left w:val="none" w:sz="0" w:space="0" w:color="auto"/>
        <w:bottom w:val="none" w:sz="0" w:space="0" w:color="auto"/>
        <w:right w:val="none" w:sz="0" w:space="0" w:color="auto"/>
      </w:divBdr>
    </w:div>
    <w:div w:id="1689017364">
      <w:bodyDiv w:val="1"/>
      <w:marLeft w:val="0"/>
      <w:marRight w:val="0"/>
      <w:marTop w:val="0"/>
      <w:marBottom w:val="0"/>
      <w:divBdr>
        <w:top w:val="none" w:sz="0" w:space="0" w:color="auto"/>
        <w:left w:val="none" w:sz="0" w:space="0" w:color="auto"/>
        <w:bottom w:val="none" w:sz="0" w:space="0" w:color="auto"/>
        <w:right w:val="none" w:sz="0" w:space="0" w:color="auto"/>
      </w:divBdr>
    </w:div>
    <w:div w:id="1797337012">
      <w:bodyDiv w:val="1"/>
      <w:marLeft w:val="0"/>
      <w:marRight w:val="0"/>
      <w:marTop w:val="0"/>
      <w:marBottom w:val="0"/>
      <w:divBdr>
        <w:top w:val="none" w:sz="0" w:space="0" w:color="auto"/>
        <w:left w:val="none" w:sz="0" w:space="0" w:color="auto"/>
        <w:bottom w:val="none" w:sz="0" w:space="0" w:color="auto"/>
        <w:right w:val="none" w:sz="0" w:space="0" w:color="auto"/>
      </w:divBdr>
    </w:div>
    <w:div w:id="1818721802">
      <w:bodyDiv w:val="1"/>
      <w:marLeft w:val="0"/>
      <w:marRight w:val="0"/>
      <w:marTop w:val="0"/>
      <w:marBottom w:val="0"/>
      <w:divBdr>
        <w:top w:val="none" w:sz="0" w:space="0" w:color="auto"/>
        <w:left w:val="none" w:sz="0" w:space="0" w:color="auto"/>
        <w:bottom w:val="none" w:sz="0" w:space="0" w:color="auto"/>
        <w:right w:val="none" w:sz="0" w:space="0" w:color="auto"/>
      </w:divBdr>
    </w:div>
    <w:div w:id="1861579045">
      <w:bodyDiv w:val="1"/>
      <w:marLeft w:val="0"/>
      <w:marRight w:val="0"/>
      <w:marTop w:val="0"/>
      <w:marBottom w:val="0"/>
      <w:divBdr>
        <w:top w:val="none" w:sz="0" w:space="0" w:color="auto"/>
        <w:left w:val="none" w:sz="0" w:space="0" w:color="auto"/>
        <w:bottom w:val="none" w:sz="0" w:space="0" w:color="auto"/>
        <w:right w:val="none" w:sz="0" w:space="0" w:color="auto"/>
      </w:divBdr>
    </w:div>
    <w:div w:id="1925605539">
      <w:bodyDiv w:val="1"/>
      <w:marLeft w:val="0"/>
      <w:marRight w:val="0"/>
      <w:marTop w:val="0"/>
      <w:marBottom w:val="0"/>
      <w:divBdr>
        <w:top w:val="none" w:sz="0" w:space="0" w:color="auto"/>
        <w:left w:val="none" w:sz="0" w:space="0" w:color="auto"/>
        <w:bottom w:val="none" w:sz="0" w:space="0" w:color="auto"/>
        <w:right w:val="none" w:sz="0" w:space="0" w:color="auto"/>
      </w:divBdr>
    </w:div>
    <w:div w:id="2062164810">
      <w:bodyDiv w:val="1"/>
      <w:marLeft w:val="0"/>
      <w:marRight w:val="0"/>
      <w:marTop w:val="0"/>
      <w:marBottom w:val="0"/>
      <w:divBdr>
        <w:top w:val="none" w:sz="0" w:space="0" w:color="auto"/>
        <w:left w:val="none" w:sz="0" w:space="0" w:color="auto"/>
        <w:bottom w:val="none" w:sz="0" w:space="0" w:color="auto"/>
        <w:right w:val="none" w:sz="0" w:space="0" w:color="auto"/>
      </w:divBdr>
    </w:div>
    <w:div w:id="2085951771">
      <w:bodyDiv w:val="1"/>
      <w:marLeft w:val="0"/>
      <w:marRight w:val="0"/>
      <w:marTop w:val="0"/>
      <w:marBottom w:val="0"/>
      <w:divBdr>
        <w:top w:val="none" w:sz="0" w:space="0" w:color="auto"/>
        <w:left w:val="none" w:sz="0" w:space="0" w:color="auto"/>
        <w:bottom w:val="none" w:sz="0" w:space="0" w:color="auto"/>
        <w:right w:val="none" w:sz="0" w:space="0" w:color="auto"/>
      </w:divBdr>
    </w:div>
    <w:div w:id="2142258536">
      <w:bodyDiv w:val="1"/>
      <w:marLeft w:val="0"/>
      <w:marRight w:val="0"/>
      <w:marTop w:val="0"/>
      <w:marBottom w:val="0"/>
      <w:divBdr>
        <w:top w:val="none" w:sz="0" w:space="0" w:color="auto"/>
        <w:left w:val="none" w:sz="0" w:space="0" w:color="auto"/>
        <w:bottom w:val="none" w:sz="0" w:space="0" w:color="auto"/>
        <w:right w:val="none" w:sz="0" w:space="0" w:color="auto"/>
      </w:divBdr>
    </w:div>
    <w:div w:id="2146770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chart" Target="charts/chart7.xml"/><Relationship Id="rId41" Type="http://schemas.openxmlformats.org/officeDocument/2006/relationships/header" Target="header1.xml"/><Relationship Id="rId42" Type="http://schemas.openxmlformats.org/officeDocument/2006/relationships/image" Target="media/image23.png"/><Relationship Id="rId43" Type="http://schemas.openxmlformats.org/officeDocument/2006/relationships/hyperlink" Target="https://github.com/GenomicsLaboratory/PhD-Thesis-Monica-Diaz" TargetMode="External"/><Relationship Id="rId44" Type="http://schemas.openxmlformats.org/officeDocument/2006/relationships/image" Target="media/image24.tiff"/><Relationship Id="rId45" Type="http://schemas.openxmlformats.org/officeDocument/2006/relationships/image" Target="media/image25.tiff"/><Relationship Id="rId46" Type="http://schemas.openxmlformats.org/officeDocument/2006/relationships/image" Target="media/image26.tiff"/><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7.tiff"/><Relationship Id="rId31" Type="http://schemas.openxmlformats.org/officeDocument/2006/relationships/image" Target="media/image18.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chart" Target="charts/chart1.xml"/><Relationship Id="rId35" Type="http://schemas.openxmlformats.org/officeDocument/2006/relationships/chart" Target="charts/chart2.xml"/><Relationship Id="rId36" Type="http://schemas.openxmlformats.org/officeDocument/2006/relationships/chart" Target="charts/chart3.xml"/><Relationship Id="rId37" Type="http://schemas.openxmlformats.org/officeDocument/2006/relationships/chart" Target="charts/chart4.xml"/><Relationship Id="rId38" Type="http://schemas.openxmlformats.org/officeDocument/2006/relationships/chart" Target="charts/chart5.xml"/><Relationship Id="rId39" Type="http://schemas.openxmlformats.org/officeDocument/2006/relationships/chart" Target="charts/chart6.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16.tiff"/><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tif"/></Relationships>
</file>

<file path=word/charts/_rels/chart1.xml.rels><?xml version="1.0" encoding="UTF-8" standalone="yes"?>
<Relationships xmlns="http://schemas.openxmlformats.org/package/2006/relationships"><Relationship Id="rId1" Type="http://schemas.openxmlformats.org/officeDocument/2006/relationships/oleObject" Target="file:///C:\Users\usuario\Desktop\genomics\Figu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usuario\Desktop\genomics\Figur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usuario\Downloads\graficas_paper_rev.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usuario\Downloads\graficas_paper_rev.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usuario\Downloads\graficas_paper_rev.xlsx" TargetMode="External"/></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Hoja_de_c_lculo_de_Microsoft_Excel1.xlsx"/></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oleObject" Target="file:///C:\Users\usuario\Downloads\Figures.xlsx" TargetMode="External"/><Relationship Id="rId3"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960353284888"/>
          <c:y val="0.0324030046491487"/>
          <c:w val="0.874325850656843"/>
          <c:h val="0.404640589579439"/>
        </c:manualLayout>
      </c:layout>
      <c:barChart>
        <c:barDir val="col"/>
        <c:grouping val="clustered"/>
        <c:varyColors val="0"/>
        <c:ser>
          <c:idx val="0"/>
          <c:order val="0"/>
          <c:tx>
            <c:strRef>
              <c:f>Hoja1!$C$1</c:f>
              <c:strCache>
                <c:ptCount val="1"/>
                <c:pt idx="0">
                  <c:v>#Seqs</c:v>
                </c:pt>
              </c:strCache>
            </c:strRef>
          </c:tx>
          <c:spPr>
            <a:solidFill>
              <a:srgbClr val="FF0000"/>
            </a:solidFill>
            <a:ln>
              <a:solidFill>
                <a:schemeClr val="tx1"/>
              </a:solidFill>
            </a:ln>
          </c:spPr>
          <c:invertIfNegative val="0"/>
          <c:dPt>
            <c:idx val="11"/>
            <c:invertIfNegative val="0"/>
            <c:bubble3D val="0"/>
            <c:spPr>
              <a:solidFill>
                <a:srgbClr val="002060"/>
              </a:solidFill>
              <a:ln>
                <a:solidFill>
                  <a:schemeClr val="tx1"/>
                </a:solidFill>
              </a:ln>
            </c:spPr>
            <c:extLst xmlns:c16r2="http://schemas.microsoft.com/office/drawing/2015/06/chart">
              <c:ext xmlns:c16="http://schemas.microsoft.com/office/drawing/2014/chart" uri="{C3380CC4-5D6E-409C-BE32-E72D297353CC}">
                <c16:uniqueId val="{00000001-A6A6-4F23-BDE5-0EC49B209BB0}"/>
              </c:ext>
            </c:extLst>
          </c:dPt>
          <c:dPt>
            <c:idx val="12"/>
            <c:invertIfNegative val="0"/>
            <c:bubble3D val="0"/>
            <c:spPr>
              <a:solidFill>
                <a:srgbClr val="002060"/>
              </a:solidFill>
              <a:ln>
                <a:solidFill>
                  <a:schemeClr val="tx1"/>
                </a:solidFill>
              </a:ln>
            </c:spPr>
            <c:extLst xmlns:c16r2="http://schemas.microsoft.com/office/drawing/2015/06/chart">
              <c:ext xmlns:c16="http://schemas.microsoft.com/office/drawing/2014/chart" uri="{C3380CC4-5D6E-409C-BE32-E72D297353CC}">
                <c16:uniqueId val="{00000003-A6A6-4F23-BDE5-0EC49B209BB0}"/>
              </c:ext>
            </c:extLst>
          </c:dPt>
          <c:dPt>
            <c:idx val="13"/>
            <c:invertIfNegative val="0"/>
            <c:bubble3D val="0"/>
            <c:spPr>
              <a:solidFill>
                <a:srgbClr val="002060"/>
              </a:solidFill>
              <a:ln>
                <a:solidFill>
                  <a:schemeClr val="tx1"/>
                </a:solidFill>
              </a:ln>
            </c:spPr>
            <c:extLst xmlns:c16r2="http://schemas.microsoft.com/office/drawing/2015/06/chart">
              <c:ext xmlns:c16="http://schemas.microsoft.com/office/drawing/2014/chart" uri="{C3380CC4-5D6E-409C-BE32-E72D297353CC}">
                <c16:uniqueId val="{00000005-A6A6-4F23-BDE5-0EC49B209BB0}"/>
              </c:ext>
            </c:extLst>
          </c:dPt>
          <c:dPt>
            <c:idx val="14"/>
            <c:invertIfNegative val="0"/>
            <c:bubble3D val="0"/>
            <c:spPr>
              <a:solidFill>
                <a:srgbClr val="002060"/>
              </a:solidFill>
              <a:ln>
                <a:solidFill>
                  <a:schemeClr val="tx1"/>
                </a:solidFill>
              </a:ln>
            </c:spPr>
            <c:extLst xmlns:c16r2="http://schemas.microsoft.com/office/drawing/2015/06/chart">
              <c:ext xmlns:c16="http://schemas.microsoft.com/office/drawing/2014/chart" uri="{C3380CC4-5D6E-409C-BE32-E72D297353CC}">
                <c16:uniqueId val="{00000007-A6A6-4F23-BDE5-0EC49B209BB0}"/>
              </c:ext>
            </c:extLst>
          </c:dPt>
          <c:dPt>
            <c:idx val="15"/>
            <c:invertIfNegative val="0"/>
            <c:bubble3D val="0"/>
            <c:spPr>
              <a:solidFill>
                <a:srgbClr val="002060"/>
              </a:solidFill>
              <a:ln>
                <a:solidFill>
                  <a:schemeClr val="tx1"/>
                </a:solidFill>
              </a:ln>
            </c:spPr>
            <c:extLst xmlns:c16r2="http://schemas.microsoft.com/office/drawing/2015/06/chart">
              <c:ext xmlns:c16="http://schemas.microsoft.com/office/drawing/2014/chart" uri="{C3380CC4-5D6E-409C-BE32-E72D297353CC}">
                <c16:uniqueId val="{00000009-A6A6-4F23-BDE5-0EC49B209BB0}"/>
              </c:ext>
            </c:extLst>
          </c:dPt>
          <c:dPt>
            <c:idx val="16"/>
            <c:invertIfNegative val="0"/>
            <c:bubble3D val="0"/>
            <c:spPr>
              <a:solidFill>
                <a:srgbClr val="002060"/>
              </a:solidFill>
              <a:ln>
                <a:solidFill>
                  <a:schemeClr val="tx1"/>
                </a:solidFill>
              </a:ln>
            </c:spPr>
            <c:extLst xmlns:c16r2="http://schemas.microsoft.com/office/drawing/2015/06/chart">
              <c:ext xmlns:c16="http://schemas.microsoft.com/office/drawing/2014/chart" uri="{C3380CC4-5D6E-409C-BE32-E72D297353CC}">
                <c16:uniqueId val="{0000000B-A6A6-4F23-BDE5-0EC49B209BB0}"/>
              </c:ext>
            </c:extLst>
          </c:dPt>
          <c:dPt>
            <c:idx val="17"/>
            <c:invertIfNegative val="0"/>
            <c:bubble3D val="0"/>
            <c:spPr>
              <a:solidFill>
                <a:srgbClr val="002060"/>
              </a:solidFill>
              <a:ln>
                <a:solidFill>
                  <a:schemeClr val="tx1"/>
                </a:solidFill>
              </a:ln>
            </c:spPr>
            <c:extLst xmlns:c16r2="http://schemas.microsoft.com/office/drawing/2015/06/chart">
              <c:ext xmlns:c16="http://schemas.microsoft.com/office/drawing/2014/chart" uri="{C3380CC4-5D6E-409C-BE32-E72D297353CC}">
                <c16:uniqueId val="{0000000D-A6A6-4F23-BDE5-0EC49B209BB0}"/>
              </c:ext>
            </c:extLst>
          </c:dPt>
          <c:dPt>
            <c:idx val="18"/>
            <c:invertIfNegative val="0"/>
            <c:bubble3D val="0"/>
            <c:spPr>
              <a:solidFill>
                <a:srgbClr val="002060"/>
              </a:solidFill>
              <a:ln>
                <a:solidFill>
                  <a:schemeClr val="tx1"/>
                </a:solidFill>
              </a:ln>
            </c:spPr>
            <c:extLst xmlns:c16r2="http://schemas.microsoft.com/office/drawing/2015/06/chart">
              <c:ext xmlns:c16="http://schemas.microsoft.com/office/drawing/2014/chart" uri="{C3380CC4-5D6E-409C-BE32-E72D297353CC}">
                <c16:uniqueId val="{0000000F-A6A6-4F23-BDE5-0EC49B209BB0}"/>
              </c:ext>
            </c:extLst>
          </c:dPt>
          <c:dPt>
            <c:idx val="19"/>
            <c:invertIfNegative val="0"/>
            <c:bubble3D val="0"/>
            <c:spPr>
              <a:solidFill>
                <a:srgbClr val="002060"/>
              </a:solidFill>
              <a:ln>
                <a:solidFill>
                  <a:schemeClr val="tx1"/>
                </a:solidFill>
              </a:ln>
            </c:spPr>
            <c:extLst xmlns:c16r2="http://schemas.microsoft.com/office/drawing/2015/06/chart">
              <c:ext xmlns:c16="http://schemas.microsoft.com/office/drawing/2014/chart" uri="{C3380CC4-5D6E-409C-BE32-E72D297353CC}">
                <c16:uniqueId val="{00000011-A6A6-4F23-BDE5-0EC49B209BB0}"/>
              </c:ext>
            </c:extLst>
          </c:dPt>
          <c:dPt>
            <c:idx val="20"/>
            <c:invertIfNegative val="0"/>
            <c:bubble3D val="0"/>
            <c:spPr>
              <a:solidFill>
                <a:srgbClr val="00B050"/>
              </a:solidFill>
              <a:ln>
                <a:solidFill>
                  <a:schemeClr val="tx1"/>
                </a:solidFill>
              </a:ln>
            </c:spPr>
            <c:extLst xmlns:c16r2="http://schemas.microsoft.com/office/drawing/2015/06/chart">
              <c:ext xmlns:c16="http://schemas.microsoft.com/office/drawing/2014/chart" uri="{C3380CC4-5D6E-409C-BE32-E72D297353CC}">
                <c16:uniqueId val="{00000013-A6A6-4F23-BDE5-0EC49B209BB0}"/>
              </c:ext>
            </c:extLst>
          </c:dPt>
          <c:dPt>
            <c:idx val="21"/>
            <c:invertIfNegative val="0"/>
            <c:bubble3D val="0"/>
            <c:spPr>
              <a:solidFill>
                <a:srgbClr val="00B050"/>
              </a:solidFill>
              <a:ln>
                <a:solidFill>
                  <a:schemeClr val="tx1"/>
                </a:solidFill>
              </a:ln>
            </c:spPr>
            <c:extLst xmlns:c16r2="http://schemas.microsoft.com/office/drawing/2015/06/chart">
              <c:ext xmlns:c16="http://schemas.microsoft.com/office/drawing/2014/chart" uri="{C3380CC4-5D6E-409C-BE32-E72D297353CC}">
                <c16:uniqueId val="{00000015-A6A6-4F23-BDE5-0EC49B209BB0}"/>
              </c:ext>
            </c:extLst>
          </c:dPt>
          <c:dPt>
            <c:idx val="22"/>
            <c:invertIfNegative val="0"/>
            <c:bubble3D val="0"/>
            <c:spPr>
              <a:solidFill>
                <a:srgbClr val="00B050"/>
              </a:solidFill>
              <a:ln>
                <a:solidFill>
                  <a:schemeClr val="tx1"/>
                </a:solidFill>
              </a:ln>
            </c:spPr>
            <c:extLst xmlns:c16r2="http://schemas.microsoft.com/office/drawing/2015/06/chart">
              <c:ext xmlns:c16="http://schemas.microsoft.com/office/drawing/2014/chart" uri="{C3380CC4-5D6E-409C-BE32-E72D297353CC}">
                <c16:uniqueId val="{00000017-A6A6-4F23-BDE5-0EC49B209BB0}"/>
              </c:ext>
            </c:extLst>
          </c:dPt>
          <c:dPt>
            <c:idx val="23"/>
            <c:invertIfNegative val="0"/>
            <c:bubble3D val="0"/>
            <c:spPr>
              <a:solidFill>
                <a:srgbClr val="00B050"/>
              </a:solidFill>
              <a:ln>
                <a:solidFill>
                  <a:schemeClr val="tx1"/>
                </a:solidFill>
              </a:ln>
            </c:spPr>
            <c:extLst xmlns:c16r2="http://schemas.microsoft.com/office/drawing/2015/06/chart">
              <c:ext xmlns:c16="http://schemas.microsoft.com/office/drawing/2014/chart" uri="{C3380CC4-5D6E-409C-BE32-E72D297353CC}">
                <c16:uniqueId val="{00000019-A6A6-4F23-BDE5-0EC49B209BB0}"/>
              </c:ext>
            </c:extLst>
          </c:dPt>
          <c:dPt>
            <c:idx val="24"/>
            <c:invertIfNegative val="0"/>
            <c:bubble3D val="0"/>
            <c:spPr>
              <a:solidFill>
                <a:srgbClr val="00B050"/>
              </a:solidFill>
              <a:ln>
                <a:solidFill>
                  <a:schemeClr val="tx1"/>
                </a:solidFill>
              </a:ln>
            </c:spPr>
            <c:extLst xmlns:c16r2="http://schemas.microsoft.com/office/drawing/2015/06/chart">
              <c:ext xmlns:c16="http://schemas.microsoft.com/office/drawing/2014/chart" uri="{C3380CC4-5D6E-409C-BE32-E72D297353CC}">
                <c16:uniqueId val="{0000001B-A6A6-4F23-BDE5-0EC49B209BB0}"/>
              </c:ext>
            </c:extLst>
          </c:dPt>
          <c:dPt>
            <c:idx val="25"/>
            <c:invertIfNegative val="0"/>
            <c:bubble3D val="0"/>
            <c:spPr>
              <a:solidFill>
                <a:srgbClr val="00B050"/>
              </a:solidFill>
              <a:ln>
                <a:solidFill>
                  <a:schemeClr val="tx1"/>
                </a:solidFill>
              </a:ln>
            </c:spPr>
            <c:extLst xmlns:c16r2="http://schemas.microsoft.com/office/drawing/2015/06/chart">
              <c:ext xmlns:c16="http://schemas.microsoft.com/office/drawing/2014/chart" uri="{C3380CC4-5D6E-409C-BE32-E72D297353CC}">
                <c16:uniqueId val="{0000001D-A6A6-4F23-BDE5-0EC49B209BB0}"/>
              </c:ext>
            </c:extLst>
          </c:dPt>
          <c:dPt>
            <c:idx val="26"/>
            <c:invertIfNegative val="0"/>
            <c:bubble3D val="0"/>
            <c:spPr>
              <a:solidFill>
                <a:srgbClr val="00B050"/>
              </a:solidFill>
              <a:ln>
                <a:solidFill>
                  <a:schemeClr val="tx1"/>
                </a:solidFill>
              </a:ln>
            </c:spPr>
            <c:extLst xmlns:c16r2="http://schemas.microsoft.com/office/drawing/2015/06/chart">
              <c:ext xmlns:c16="http://schemas.microsoft.com/office/drawing/2014/chart" uri="{C3380CC4-5D6E-409C-BE32-E72D297353CC}">
                <c16:uniqueId val="{0000001F-A6A6-4F23-BDE5-0EC49B209BB0}"/>
              </c:ext>
            </c:extLst>
          </c:dPt>
          <c:cat>
            <c:multiLvlStrRef>
              <c:f>Hoja1!$A$2:$B$28</c:f>
              <c:multiLvlStrCache>
                <c:ptCount val="27"/>
                <c:lvl>
                  <c:pt idx="0">
                    <c:v>organic substance metabolic process</c:v>
                  </c:pt>
                  <c:pt idx="1">
                    <c:v>cellular metabolic process</c:v>
                  </c:pt>
                  <c:pt idx="2">
                    <c:v>primary metabolic process</c:v>
                  </c:pt>
                  <c:pt idx="3">
                    <c:v>nitrogen compound metabolic process</c:v>
                  </c:pt>
                  <c:pt idx="4">
                    <c:v>biosynthetic process</c:v>
                  </c:pt>
                  <c:pt idx="5">
                    <c:v>regulation of cellular process</c:v>
                  </c:pt>
                  <c:pt idx="6">
                    <c:v>cellular component organization or biogenesis</c:v>
                  </c:pt>
                  <c:pt idx="7">
                    <c:v>establishment of localization</c:v>
                  </c:pt>
                  <c:pt idx="8">
                    <c:v>regulation of metabolic process</c:v>
                  </c:pt>
                  <c:pt idx="9">
                    <c:v>cellular response to stimulus</c:v>
                  </c:pt>
                  <c:pt idx="10">
                    <c:v>small molecule metabolic process</c:v>
                  </c:pt>
                  <c:pt idx="11">
                    <c:v>organic cyclic compound binding</c:v>
                  </c:pt>
                  <c:pt idx="12">
                    <c:v>heterocyclic compound binding</c:v>
                  </c:pt>
                  <c:pt idx="13">
                    <c:v>ion binding</c:v>
                  </c:pt>
                  <c:pt idx="14">
                    <c:v>transferase activity</c:v>
                  </c:pt>
                  <c:pt idx="15">
                    <c:v>small molecule binding</c:v>
                  </c:pt>
                  <c:pt idx="16">
                    <c:v>hydrolase activity</c:v>
                  </c:pt>
                  <c:pt idx="17">
                    <c:v>carbohydrate derivative binding</c:v>
                  </c:pt>
                  <c:pt idx="18">
                    <c:v>catalytic activity, acting on a protein</c:v>
                  </c:pt>
                  <c:pt idx="19">
                    <c:v>protein binding</c:v>
                  </c:pt>
                  <c:pt idx="20">
                    <c:v>intracellular anatomical structure</c:v>
                  </c:pt>
                  <c:pt idx="21">
                    <c:v>organelle</c:v>
                  </c:pt>
                  <c:pt idx="22">
                    <c:v>membrane</c:v>
                  </c:pt>
                  <c:pt idx="23">
                    <c:v>cytoplasm</c:v>
                  </c:pt>
                  <c:pt idx="24">
                    <c:v>intrinsic component of membrane</c:v>
                  </c:pt>
                  <c:pt idx="25">
                    <c:v>endomembrane system</c:v>
                  </c:pt>
                  <c:pt idx="26">
                    <c:v>cell periphery</c:v>
                  </c:pt>
                </c:lvl>
                <c:lvl>
                  <c:pt idx="0">
                    <c:v>BP</c:v>
                  </c:pt>
                  <c:pt idx="11">
                    <c:v>MF</c:v>
                  </c:pt>
                  <c:pt idx="20">
                    <c:v>CC</c:v>
                  </c:pt>
                </c:lvl>
              </c:multiLvlStrCache>
            </c:multiLvlStrRef>
          </c:cat>
          <c:val>
            <c:numRef>
              <c:f>Hoja1!$C$2:$C$28</c:f>
              <c:numCache>
                <c:formatCode>General</c:formatCode>
                <c:ptCount val="27"/>
                <c:pt idx="0">
                  <c:v>18160.0</c:v>
                </c:pt>
                <c:pt idx="1">
                  <c:v>17526.0</c:v>
                </c:pt>
                <c:pt idx="2">
                  <c:v>17076.0</c:v>
                </c:pt>
                <c:pt idx="3">
                  <c:v>15136.0</c:v>
                </c:pt>
                <c:pt idx="4">
                  <c:v>7658.0</c:v>
                </c:pt>
                <c:pt idx="5">
                  <c:v>5269.0</c:v>
                </c:pt>
                <c:pt idx="6">
                  <c:v>4982.0</c:v>
                </c:pt>
                <c:pt idx="7">
                  <c:v>4642.0</c:v>
                </c:pt>
                <c:pt idx="8">
                  <c:v>3921.0</c:v>
                </c:pt>
                <c:pt idx="9">
                  <c:v>3027.0</c:v>
                </c:pt>
                <c:pt idx="10">
                  <c:v>2762.0</c:v>
                </c:pt>
                <c:pt idx="11">
                  <c:v>12347.0</c:v>
                </c:pt>
                <c:pt idx="12">
                  <c:v>12307.0</c:v>
                </c:pt>
                <c:pt idx="13">
                  <c:v>10078.0</c:v>
                </c:pt>
                <c:pt idx="14">
                  <c:v>8257.0</c:v>
                </c:pt>
                <c:pt idx="15">
                  <c:v>6602.0</c:v>
                </c:pt>
                <c:pt idx="16">
                  <c:v>6345.0</c:v>
                </c:pt>
                <c:pt idx="17">
                  <c:v>5556.0</c:v>
                </c:pt>
                <c:pt idx="18">
                  <c:v>5374.0</c:v>
                </c:pt>
                <c:pt idx="19">
                  <c:v>5190.0</c:v>
                </c:pt>
                <c:pt idx="20">
                  <c:v>18042.0</c:v>
                </c:pt>
                <c:pt idx="21">
                  <c:v>15242.0</c:v>
                </c:pt>
                <c:pt idx="22">
                  <c:v>13099.0</c:v>
                </c:pt>
                <c:pt idx="23">
                  <c:v>12270.0</c:v>
                </c:pt>
                <c:pt idx="24">
                  <c:v>9616.0</c:v>
                </c:pt>
                <c:pt idx="25">
                  <c:v>3106.0</c:v>
                </c:pt>
                <c:pt idx="26">
                  <c:v>2886.0</c:v>
                </c:pt>
              </c:numCache>
            </c:numRef>
          </c:val>
          <c:extLst xmlns:c16r2="http://schemas.microsoft.com/office/drawing/2015/06/chart">
            <c:ext xmlns:c16="http://schemas.microsoft.com/office/drawing/2014/chart" uri="{C3380CC4-5D6E-409C-BE32-E72D297353CC}">
              <c16:uniqueId val="{00000020-A6A6-4F23-BDE5-0EC49B209BB0}"/>
            </c:ext>
          </c:extLst>
        </c:ser>
        <c:dLbls>
          <c:showLegendKey val="0"/>
          <c:showVal val="0"/>
          <c:showCatName val="0"/>
          <c:showSerName val="0"/>
          <c:showPercent val="0"/>
          <c:showBubbleSize val="0"/>
        </c:dLbls>
        <c:gapWidth val="108"/>
        <c:overlap val="-55"/>
        <c:axId val="2136194744"/>
        <c:axId val="2136900952"/>
      </c:barChart>
      <c:catAx>
        <c:axId val="2136194744"/>
        <c:scaling>
          <c:orientation val="minMax"/>
        </c:scaling>
        <c:delete val="0"/>
        <c:axPos val="b"/>
        <c:title>
          <c:tx>
            <c:rich>
              <a:bodyPr/>
              <a:lstStyle/>
              <a:p>
                <a:pPr>
                  <a:defRPr/>
                </a:pPr>
                <a:r>
                  <a:rPr lang="en-US"/>
                  <a:t>Categories</a:t>
                </a:r>
              </a:p>
            </c:rich>
          </c:tx>
          <c:layout>
            <c:manualLayout>
              <c:xMode val="edge"/>
              <c:yMode val="edge"/>
              <c:x val="0.476135092621062"/>
              <c:y val="0.934703486607785"/>
            </c:manualLayout>
          </c:layout>
          <c:overlay val="0"/>
        </c:title>
        <c:numFmt formatCode="General" sourceLinked="0"/>
        <c:majorTickMark val="none"/>
        <c:minorTickMark val="none"/>
        <c:tickLblPos val="nextTo"/>
        <c:crossAx val="2136900952"/>
        <c:crosses val="autoZero"/>
        <c:auto val="1"/>
        <c:lblAlgn val="ctr"/>
        <c:lblOffset val="100"/>
        <c:tickLblSkip val="1"/>
        <c:noMultiLvlLbl val="0"/>
      </c:catAx>
      <c:valAx>
        <c:axId val="2136900952"/>
        <c:scaling>
          <c:orientation val="minMax"/>
        </c:scaling>
        <c:delete val="0"/>
        <c:axPos val="l"/>
        <c:title>
          <c:tx>
            <c:rich>
              <a:bodyPr/>
              <a:lstStyle/>
              <a:p>
                <a:pPr>
                  <a:defRPr/>
                </a:pPr>
                <a:r>
                  <a:rPr lang="en-US"/>
                  <a:t>Number</a:t>
                </a:r>
                <a:r>
                  <a:rPr lang="en-US" baseline="0"/>
                  <a:t> of contig</a:t>
                </a:r>
                <a:endParaRPr lang="en-US"/>
              </a:p>
            </c:rich>
          </c:tx>
          <c:layout>
            <c:manualLayout>
              <c:xMode val="edge"/>
              <c:yMode val="edge"/>
              <c:x val="0.0170940170940171"/>
              <c:y val="0.168612075915453"/>
            </c:manualLayout>
          </c:layout>
          <c:overlay val="0"/>
        </c:title>
        <c:numFmt formatCode="General" sourceLinked="1"/>
        <c:majorTickMark val="out"/>
        <c:minorTickMark val="none"/>
        <c:tickLblPos val="nextTo"/>
        <c:crossAx val="2136194744"/>
        <c:crosses val="autoZero"/>
        <c:crossBetween val="between"/>
        <c:majorUnit val="5000.0"/>
      </c:valAx>
      <c:spPr>
        <a:ln>
          <a:noFill/>
        </a:ln>
      </c:spPr>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21872895478172"/>
          <c:y val="0.0285020678053226"/>
          <c:w val="0.502248840287154"/>
          <c:h val="0.913000459512294"/>
        </c:manualLayout>
      </c:layout>
      <c:barChart>
        <c:barDir val="bar"/>
        <c:grouping val="clustered"/>
        <c:varyColors val="0"/>
        <c:ser>
          <c:idx val="0"/>
          <c:order val="0"/>
          <c:tx>
            <c:strRef>
              <c:f>Figure_4!$C$1</c:f>
              <c:strCache>
                <c:ptCount val="1"/>
                <c:pt idx="0">
                  <c:v>Upregulated 3 mM NH4Cl</c:v>
                </c:pt>
              </c:strCache>
            </c:strRef>
          </c:tx>
          <c:spPr>
            <a:solidFill>
              <a:srgbClr val="FF0000"/>
            </a:solidFill>
            <a:ln w="9525" cap="flat" cmpd="sng" algn="ctr">
              <a:solidFill>
                <a:schemeClr val="tx1"/>
              </a:solidFill>
              <a:round/>
            </a:ln>
            <a:effectLst/>
          </c:spPr>
          <c:invertIfNegative val="0"/>
          <c:cat>
            <c:strRef>
              <c:f>Figure_4!$B$2:$B$73</c:f>
              <c:strCache>
                <c:ptCount val="72"/>
                <c:pt idx="0">
                  <c:v>cellular anatomical entity*</c:v>
                </c:pt>
                <c:pt idx="1">
                  <c:v>cellular process*</c:v>
                </c:pt>
                <c:pt idx="2">
                  <c:v>metabolic process*</c:v>
                </c:pt>
                <c:pt idx="3">
                  <c:v>catalytic activity*</c:v>
                </c:pt>
                <c:pt idx="4">
                  <c:v>organic substance metabolic process*</c:v>
                </c:pt>
                <c:pt idx="5">
                  <c:v>cellular metabolic process*</c:v>
                </c:pt>
                <c:pt idx="6">
                  <c:v>primary metabolic process*</c:v>
                </c:pt>
                <c:pt idx="7">
                  <c:v>intracellular anatomical structure*</c:v>
                </c:pt>
                <c:pt idx="8">
                  <c:v>membrane*</c:v>
                </c:pt>
                <c:pt idx="9">
                  <c:v>membrane-bounded organelle*</c:v>
                </c:pt>
                <c:pt idx="10">
                  <c:v>intrinsic component of membrane*</c:v>
                </c:pt>
                <c:pt idx="11">
                  <c:v>cytoplasm*</c:v>
                </c:pt>
                <c:pt idx="12">
                  <c:v>integral component of membrane*</c:v>
                </c:pt>
                <c:pt idx="13">
                  <c:v>ion binding*</c:v>
                </c:pt>
                <c:pt idx="14">
                  <c:v>organonitrogen compound metabolic process*</c:v>
                </c:pt>
                <c:pt idx="15">
                  <c:v>transferase activity*</c:v>
                </c:pt>
                <c:pt idx="16">
                  <c:v>biosynthetic process*</c:v>
                </c:pt>
                <c:pt idx="17">
                  <c:v>organic substance biosynthetic process*</c:v>
                </c:pt>
                <c:pt idx="18">
                  <c:v>cellular biosynthetic process*</c:v>
                </c:pt>
                <c:pt idx="19">
                  <c:v>protein metabolic process*</c:v>
                </c:pt>
                <c:pt idx="20">
                  <c:v>small molecule binding*</c:v>
                </c:pt>
                <c:pt idx="21">
                  <c:v>anion binding*</c:v>
                </c:pt>
                <c:pt idx="22">
                  <c:v>nucleoside phosphate binding*</c:v>
                </c:pt>
                <c:pt idx="23">
                  <c:v>nucleotide binding*</c:v>
                </c:pt>
                <c:pt idx="24">
                  <c:v>hydrolase activity*</c:v>
                </c:pt>
                <c:pt idx="25">
                  <c:v>localization*</c:v>
                </c:pt>
                <c:pt idx="26">
                  <c:v>carbohydrate derivative binding*</c:v>
                </c:pt>
                <c:pt idx="27">
                  <c:v>ribonucleotide binding*</c:v>
                </c:pt>
                <c:pt idx="28">
                  <c:v>establishment of localization*</c:v>
                </c:pt>
                <c:pt idx="29">
                  <c:v>purine nucleotide binding*</c:v>
                </c:pt>
                <c:pt idx="30">
                  <c:v>purine ribonucleotide binding*</c:v>
                </c:pt>
                <c:pt idx="31">
                  <c:v>transport*</c:v>
                </c:pt>
                <c:pt idx="32">
                  <c:v>purine ribonucleoside triphosphate binding*</c:v>
                </c:pt>
                <c:pt idx="33">
                  <c:v>catalytic activity, acting on a protein*</c:v>
                </c:pt>
                <c:pt idx="34">
                  <c:v>adenyl nucleotide binding*</c:v>
                </c:pt>
                <c:pt idx="35">
                  <c:v>adenyl ribonucleotide binding*</c:v>
                </c:pt>
                <c:pt idx="36">
                  <c:v>cation binding*</c:v>
                </c:pt>
                <c:pt idx="37">
                  <c:v>ATP binding*</c:v>
                </c:pt>
                <c:pt idx="38">
                  <c:v>metal ion binding*</c:v>
                </c:pt>
                <c:pt idx="39">
                  <c:v>protein modification process*</c:v>
                </c:pt>
                <c:pt idx="40">
                  <c:v>cellular protein modification process*</c:v>
                </c:pt>
                <c:pt idx="41">
                  <c:v>response to stimulus*</c:v>
                </c:pt>
                <c:pt idx="42">
                  <c:v>phosphorus metabolic process*</c:v>
                </c:pt>
                <c:pt idx="43">
                  <c:v>phosphate-containing compound metabolic process*</c:v>
                </c:pt>
                <c:pt idx="44">
                  <c:v>cell periphery*</c:v>
                </c:pt>
                <c:pt idx="45">
                  <c:v>ion transport*</c:v>
                </c:pt>
                <c:pt idx="46">
                  <c:v>transferase activity, transferring phosphorus-containing groups*</c:v>
                </c:pt>
                <c:pt idx="47">
                  <c:v>plasma membrane*</c:v>
                </c:pt>
                <c:pt idx="48">
                  <c:v>endomembrane system*</c:v>
                </c:pt>
                <c:pt idx="49">
                  <c:v>phosphorylation*</c:v>
                </c:pt>
                <c:pt idx="50">
                  <c:v>kinase activity*</c:v>
                </c:pt>
                <c:pt idx="51">
                  <c:v>cellular response to stimulus*</c:v>
                </c:pt>
                <c:pt idx="52">
                  <c:v>oxidoreductase activity*</c:v>
                </c:pt>
                <c:pt idx="53">
                  <c:v>transporter activity*</c:v>
                </c:pt>
                <c:pt idx="54">
                  <c:v>transmembrane transport*</c:v>
                </c:pt>
                <c:pt idx="55">
                  <c:v>organonitrogen compound biosynthetic process*</c:v>
                </c:pt>
                <c:pt idx="56">
                  <c:v>transmembrane transporter activity*</c:v>
                </c:pt>
                <c:pt idx="57">
                  <c:v>small molecule metabolic process*</c:v>
                </c:pt>
                <c:pt idx="58">
                  <c:v>phosphotransferase activity, alcohol group as acceptor*</c:v>
                </c:pt>
                <c:pt idx="59">
                  <c:v>catabolic process*</c:v>
                </c:pt>
                <c:pt idx="60">
                  <c:v>cellular component biogenesis</c:v>
                </c:pt>
                <c:pt idx="61">
                  <c:v>regulation of biosynthetic process</c:v>
                </c:pt>
                <c:pt idx="62">
                  <c:v>regulation of nucleobase-containing compound metabolic process</c:v>
                </c:pt>
                <c:pt idx="63">
                  <c:v>regulation of nucleic acid-templated transcription</c:v>
                </c:pt>
                <c:pt idx="64">
                  <c:v>nucleic acid-templated transcription</c:v>
                </c:pt>
                <c:pt idx="65">
                  <c:v>RNA binding</c:v>
                </c:pt>
                <c:pt idx="66">
                  <c:v>DNA binding</c:v>
                </c:pt>
                <c:pt idx="67">
                  <c:v>cytosol</c:v>
                </c:pt>
                <c:pt idx="68">
                  <c:v>catalytic complex</c:v>
                </c:pt>
                <c:pt idx="69">
                  <c:v>nuclear protein-containing complex</c:v>
                </c:pt>
                <c:pt idx="70">
                  <c:v>intracellular non-membrane-bounded organelle</c:v>
                </c:pt>
                <c:pt idx="71">
                  <c:v>non-membrane-bounded organelle</c:v>
                </c:pt>
              </c:strCache>
            </c:strRef>
          </c:cat>
          <c:val>
            <c:numRef>
              <c:f>Figure_4!$C$2:$C$73</c:f>
              <c:numCache>
                <c:formatCode>General</c:formatCode>
                <c:ptCount val="72"/>
                <c:pt idx="0">
                  <c:v>2579.0</c:v>
                </c:pt>
                <c:pt idx="1">
                  <c:v>2335.0</c:v>
                </c:pt>
                <c:pt idx="2">
                  <c:v>2010.0</c:v>
                </c:pt>
                <c:pt idx="3">
                  <c:v>1852.0</c:v>
                </c:pt>
                <c:pt idx="4">
                  <c:v>1748.0</c:v>
                </c:pt>
                <c:pt idx="5">
                  <c:v>1661.0</c:v>
                </c:pt>
                <c:pt idx="6">
                  <c:v>1612.0</c:v>
                </c:pt>
                <c:pt idx="7">
                  <c:v>1596.0</c:v>
                </c:pt>
                <c:pt idx="8">
                  <c:v>1513.0</c:v>
                </c:pt>
                <c:pt idx="9">
                  <c:v>1224.0</c:v>
                </c:pt>
                <c:pt idx="10">
                  <c:v>1142.0</c:v>
                </c:pt>
                <c:pt idx="11">
                  <c:v>1141.0</c:v>
                </c:pt>
                <c:pt idx="12">
                  <c:v>1132.0</c:v>
                </c:pt>
                <c:pt idx="13">
                  <c:v>1073.0</c:v>
                </c:pt>
                <c:pt idx="14">
                  <c:v>916.0</c:v>
                </c:pt>
                <c:pt idx="15">
                  <c:v>869.0</c:v>
                </c:pt>
                <c:pt idx="16">
                  <c:v>797.0</c:v>
                </c:pt>
                <c:pt idx="17">
                  <c:v>780.0</c:v>
                </c:pt>
                <c:pt idx="18">
                  <c:v>751.0</c:v>
                </c:pt>
                <c:pt idx="19">
                  <c:v>718.0</c:v>
                </c:pt>
                <c:pt idx="20">
                  <c:v>680.0</c:v>
                </c:pt>
                <c:pt idx="21">
                  <c:v>640.0</c:v>
                </c:pt>
                <c:pt idx="22">
                  <c:v>637.0</c:v>
                </c:pt>
                <c:pt idx="23">
                  <c:v>637.0</c:v>
                </c:pt>
                <c:pt idx="24">
                  <c:v>593.0</c:v>
                </c:pt>
                <c:pt idx="25">
                  <c:v>574.0</c:v>
                </c:pt>
                <c:pt idx="26">
                  <c:v>571.0</c:v>
                </c:pt>
                <c:pt idx="27">
                  <c:v>563.0</c:v>
                </c:pt>
                <c:pt idx="28">
                  <c:v>561.0</c:v>
                </c:pt>
                <c:pt idx="29">
                  <c:v>557.0</c:v>
                </c:pt>
                <c:pt idx="30">
                  <c:v>555.0</c:v>
                </c:pt>
                <c:pt idx="31">
                  <c:v>554.0</c:v>
                </c:pt>
                <c:pt idx="32">
                  <c:v>547.0</c:v>
                </c:pt>
                <c:pt idx="33">
                  <c:v>532.0</c:v>
                </c:pt>
                <c:pt idx="34">
                  <c:v>523.0</c:v>
                </c:pt>
                <c:pt idx="35">
                  <c:v>522.0</c:v>
                </c:pt>
                <c:pt idx="36">
                  <c:v>515.0</c:v>
                </c:pt>
                <c:pt idx="37">
                  <c:v>514.0</c:v>
                </c:pt>
                <c:pt idx="38">
                  <c:v>506.0</c:v>
                </c:pt>
                <c:pt idx="39">
                  <c:v>473.0</c:v>
                </c:pt>
                <c:pt idx="40">
                  <c:v>473.0</c:v>
                </c:pt>
                <c:pt idx="41">
                  <c:v>469.0</c:v>
                </c:pt>
                <c:pt idx="42">
                  <c:v>464.0</c:v>
                </c:pt>
                <c:pt idx="43">
                  <c:v>446.0</c:v>
                </c:pt>
                <c:pt idx="44">
                  <c:v>416.0</c:v>
                </c:pt>
                <c:pt idx="45">
                  <c:v>396.0</c:v>
                </c:pt>
                <c:pt idx="46">
                  <c:v>392.0</c:v>
                </c:pt>
                <c:pt idx="47">
                  <c:v>363.0</c:v>
                </c:pt>
                <c:pt idx="48">
                  <c:v>350.0</c:v>
                </c:pt>
                <c:pt idx="49">
                  <c:v>342.0</c:v>
                </c:pt>
                <c:pt idx="50">
                  <c:v>340.0</c:v>
                </c:pt>
                <c:pt idx="51">
                  <c:v>332.0</c:v>
                </c:pt>
                <c:pt idx="52">
                  <c:v>328.0</c:v>
                </c:pt>
                <c:pt idx="53">
                  <c:v>321.0</c:v>
                </c:pt>
                <c:pt idx="54">
                  <c:v>313.0</c:v>
                </c:pt>
                <c:pt idx="55">
                  <c:v>307.0</c:v>
                </c:pt>
                <c:pt idx="56">
                  <c:v>306.0</c:v>
                </c:pt>
                <c:pt idx="57">
                  <c:v>300.0</c:v>
                </c:pt>
                <c:pt idx="58">
                  <c:v>293.0</c:v>
                </c:pt>
                <c:pt idx="59">
                  <c:v>291.0</c:v>
                </c:pt>
                <c:pt idx="60">
                  <c:v>0.0</c:v>
                </c:pt>
                <c:pt idx="61">
                  <c:v>0.0</c:v>
                </c:pt>
                <c:pt idx="62">
                  <c:v>0.0</c:v>
                </c:pt>
                <c:pt idx="63">
                  <c:v>0.0</c:v>
                </c:pt>
                <c:pt idx="64">
                  <c:v>0.0</c:v>
                </c:pt>
                <c:pt idx="65">
                  <c:v>0.0</c:v>
                </c:pt>
                <c:pt idx="66">
                  <c:v>0.0</c:v>
                </c:pt>
                <c:pt idx="67">
                  <c:v>0.0</c:v>
                </c:pt>
                <c:pt idx="68">
                  <c:v>0.0</c:v>
                </c:pt>
                <c:pt idx="69">
                  <c:v>0.0</c:v>
                </c:pt>
                <c:pt idx="70">
                  <c:v>0.0</c:v>
                </c:pt>
                <c:pt idx="71">
                  <c:v>0.0</c:v>
                </c:pt>
              </c:numCache>
            </c:numRef>
          </c:val>
          <c:extLst xmlns:c16r2="http://schemas.microsoft.com/office/drawing/2015/06/chart">
            <c:ext xmlns:c16="http://schemas.microsoft.com/office/drawing/2014/chart" uri="{C3380CC4-5D6E-409C-BE32-E72D297353CC}">
              <c16:uniqueId val="{00000000-8985-42B6-9DCD-C9332C09C99F}"/>
            </c:ext>
          </c:extLst>
        </c:ser>
        <c:ser>
          <c:idx val="1"/>
          <c:order val="1"/>
          <c:tx>
            <c:strRef>
              <c:f>Figure_4!$D$1</c:f>
              <c:strCache>
                <c:ptCount val="1"/>
                <c:pt idx="0">
                  <c:v>Upregulated 0 mM NH4Cl</c:v>
                </c:pt>
              </c:strCache>
            </c:strRef>
          </c:tx>
          <c:spPr>
            <a:solidFill>
              <a:srgbClr val="0070C0"/>
            </a:solidFill>
            <a:ln w="9525" cap="flat" cmpd="sng" algn="ctr">
              <a:solidFill>
                <a:schemeClr val="tx1"/>
              </a:solidFill>
              <a:round/>
            </a:ln>
            <a:effectLst/>
          </c:spPr>
          <c:invertIfNegative val="0"/>
          <c:cat>
            <c:strRef>
              <c:f>Figure_4!$B$2:$B$73</c:f>
              <c:strCache>
                <c:ptCount val="72"/>
                <c:pt idx="0">
                  <c:v>cellular anatomical entity*</c:v>
                </c:pt>
                <c:pt idx="1">
                  <c:v>cellular process*</c:v>
                </c:pt>
                <c:pt idx="2">
                  <c:v>metabolic process*</c:v>
                </c:pt>
                <c:pt idx="3">
                  <c:v>catalytic activity*</c:v>
                </c:pt>
                <c:pt idx="4">
                  <c:v>organic substance metabolic process*</c:v>
                </c:pt>
                <c:pt idx="5">
                  <c:v>cellular metabolic process*</c:v>
                </c:pt>
                <c:pt idx="6">
                  <c:v>primary metabolic process*</c:v>
                </c:pt>
                <c:pt idx="7">
                  <c:v>intracellular anatomical structure*</c:v>
                </c:pt>
                <c:pt idx="8">
                  <c:v>membrane*</c:v>
                </c:pt>
                <c:pt idx="9">
                  <c:v>membrane-bounded organelle*</c:v>
                </c:pt>
                <c:pt idx="10">
                  <c:v>intrinsic component of membrane*</c:v>
                </c:pt>
                <c:pt idx="11">
                  <c:v>cytoplasm*</c:v>
                </c:pt>
                <c:pt idx="12">
                  <c:v>integral component of membrane*</c:v>
                </c:pt>
                <c:pt idx="13">
                  <c:v>ion binding*</c:v>
                </c:pt>
                <c:pt idx="14">
                  <c:v>organonitrogen compound metabolic process*</c:v>
                </c:pt>
                <c:pt idx="15">
                  <c:v>transferase activity*</c:v>
                </c:pt>
                <c:pt idx="16">
                  <c:v>biosynthetic process*</c:v>
                </c:pt>
                <c:pt idx="17">
                  <c:v>organic substance biosynthetic process*</c:v>
                </c:pt>
                <c:pt idx="18">
                  <c:v>cellular biosynthetic process*</c:v>
                </c:pt>
                <c:pt idx="19">
                  <c:v>protein metabolic process*</c:v>
                </c:pt>
                <c:pt idx="20">
                  <c:v>small molecule binding*</c:v>
                </c:pt>
                <c:pt idx="21">
                  <c:v>anion binding*</c:v>
                </c:pt>
                <c:pt idx="22">
                  <c:v>nucleoside phosphate binding*</c:v>
                </c:pt>
                <c:pt idx="23">
                  <c:v>nucleotide binding*</c:v>
                </c:pt>
                <c:pt idx="24">
                  <c:v>hydrolase activity*</c:v>
                </c:pt>
                <c:pt idx="25">
                  <c:v>localization*</c:v>
                </c:pt>
                <c:pt idx="26">
                  <c:v>carbohydrate derivative binding*</c:v>
                </c:pt>
                <c:pt idx="27">
                  <c:v>ribonucleotide binding*</c:v>
                </c:pt>
                <c:pt idx="28">
                  <c:v>establishment of localization*</c:v>
                </c:pt>
                <c:pt idx="29">
                  <c:v>purine nucleotide binding*</c:v>
                </c:pt>
                <c:pt idx="30">
                  <c:v>purine ribonucleotide binding*</c:v>
                </c:pt>
                <c:pt idx="31">
                  <c:v>transport*</c:v>
                </c:pt>
                <c:pt idx="32">
                  <c:v>purine ribonucleoside triphosphate binding*</c:v>
                </c:pt>
                <c:pt idx="33">
                  <c:v>catalytic activity, acting on a protein*</c:v>
                </c:pt>
                <c:pt idx="34">
                  <c:v>adenyl nucleotide binding*</c:v>
                </c:pt>
                <c:pt idx="35">
                  <c:v>adenyl ribonucleotide binding*</c:v>
                </c:pt>
                <c:pt idx="36">
                  <c:v>cation binding*</c:v>
                </c:pt>
                <c:pt idx="37">
                  <c:v>ATP binding*</c:v>
                </c:pt>
                <c:pt idx="38">
                  <c:v>metal ion binding*</c:v>
                </c:pt>
                <c:pt idx="39">
                  <c:v>protein modification process*</c:v>
                </c:pt>
                <c:pt idx="40">
                  <c:v>cellular protein modification process*</c:v>
                </c:pt>
                <c:pt idx="41">
                  <c:v>response to stimulus*</c:v>
                </c:pt>
                <c:pt idx="42">
                  <c:v>phosphorus metabolic process*</c:v>
                </c:pt>
                <c:pt idx="43">
                  <c:v>phosphate-containing compound metabolic process*</c:v>
                </c:pt>
                <c:pt idx="44">
                  <c:v>cell periphery*</c:v>
                </c:pt>
                <c:pt idx="45">
                  <c:v>ion transport*</c:v>
                </c:pt>
                <c:pt idx="46">
                  <c:v>transferase activity, transferring phosphorus-containing groups*</c:v>
                </c:pt>
                <c:pt idx="47">
                  <c:v>plasma membrane*</c:v>
                </c:pt>
                <c:pt idx="48">
                  <c:v>endomembrane system*</c:v>
                </c:pt>
                <c:pt idx="49">
                  <c:v>phosphorylation*</c:v>
                </c:pt>
                <c:pt idx="50">
                  <c:v>kinase activity*</c:v>
                </c:pt>
                <c:pt idx="51">
                  <c:v>cellular response to stimulus*</c:v>
                </c:pt>
                <c:pt idx="52">
                  <c:v>oxidoreductase activity*</c:v>
                </c:pt>
                <c:pt idx="53">
                  <c:v>transporter activity*</c:v>
                </c:pt>
                <c:pt idx="54">
                  <c:v>transmembrane transport*</c:v>
                </c:pt>
                <c:pt idx="55">
                  <c:v>organonitrogen compound biosynthetic process*</c:v>
                </c:pt>
                <c:pt idx="56">
                  <c:v>transmembrane transporter activity*</c:v>
                </c:pt>
                <c:pt idx="57">
                  <c:v>small molecule metabolic process*</c:v>
                </c:pt>
                <c:pt idx="58">
                  <c:v>phosphotransferase activity, alcohol group as acceptor*</c:v>
                </c:pt>
                <c:pt idx="59">
                  <c:v>catabolic process*</c:v>
                </c:pt>
                <c:pt idx="60">
                  <c:v>cellular component biogenesis</c:v>
                </c:pt>
                <c:pt idx="61">
                  <c:v>regulation of biosynthetic process</c:v>
                </c:pt>
                <c:pt idx="62">
                  <c:v>regulation of nucleobase-containing compound metabolic process</c:v>
                </c:pt>
                <c:pt idx="63">
                  <c:v>regulation of nucleic acid-templated transcription</c:v>
                </c:pt>
                <c:pt idx="64">
                  <c:v>nucleic acid-templated transcription</c:v>
                </c:pt>
                <c:pt idx="65">
                  <c:v>RNA binding</c:v>
                </c:pt>
                <c:pt idx="66">
                  <c:v>DNA binding</c:v>
                </c:pt>
                <c:pt idx="67">
                  <c:v>cytosol</c:v>
                </c:pt>
                <c:pt idx="68">
                  <c:v>catalytic complex</c:v>
                </c:pt>
                <c:pt idx="69">
                  <c:v>nuclear protein-containing complex</c:v>
                </c:pt>
                <c:pt idx="70">
                  <c:v>intracellular non-membrane-bounded organelle</c:v>
                </c:pt>
                <c:pt idx="71">
                  <c:v>non-membrane-bounded organelle</c:v>
                </c:pt>
              </c:strCache>
            </c:strRef>
          </c:cat>
          <c:val>
            <c:numRef>
              <c:f>Figure_4!$D$2:$D$73</c:f>
              <c:numCache>
                <c:formatCode>General</c:formatCode>
                <c:ptCount val="72"/>
                <c:pt idx="0">
                  <c:v>744.0</c:v>
                </c:pt>
                <c:pt idx="1">
                  <c:v>703.0</c:v>
                </c:pt>
                <c:pt idx="2">
                  <c:v>615.0</c:v>
                </c:pt>
                <c:pt idx="3">
                  <c:v>458.0</c:v>
                </c:pt>
                <c:pt idx="4">
                  <c:v>555.0</c:v>
                </c:pt>
                <c:pt idx="5">
                  <c:v>547.0</c:v>
                </c:pt>
                <c:pt idx="6">
                  <c:v>533.0</c:v>
                </c:pt>
                <c:pt idx="7">
                  <c:v>516.0</c:v>
                </c:pt>
                <c:pt idx="8">
                  <c:v>343.0</c:v>
                </c:pt>
                <c:pt idx="9">
                  <c:v>405.0</c:v>
                </c:pt>
                <c:pt idx="10">
                  <c:v>237.0</c:v>
                </c:pt>
                <c:pt idx="11">
                  <c:v>291.0</c:v>
                </c:pt>
                <c:pt idx="12">
                  <c:v>236.0</c:v>
                </c:pt>
                <c:pt idx="13">
                  <c:v>253.0</c:v>
                </c:pt>
                <c:pt idx="14">
                  <c:v>268.0</c:v>
                </c:pt>
                <c:pt idx="15">
                  <c:v>236.0</c:v>
                </c:pt>
                <c:pt idx="16">
                  <c:v>230.0</c:v>
                </c:pt>
                <c:pt idx="17">
                  <c:v>226.0</c:v>
                </c:pt>
                <c:pt idx="18">
                  <c:v>221.0</c:v>
                </c:pt>
                <c:pt idx="19">
                  <c:v>235.0</c:v>
                </c:pt>
                <c:pt idx="20">
                  <c:v>171.0</c:v>
                </c:pt>
                <c:pt idx="21">
                  <c:v>157.0</c:v>
                </c:pt>
                <c:pt idx="22">
                  <c:v>159.0</c:v>
                </c:pt>
                <c:pt idx="23">
                  <c:v>159.0</c:v>
                </c:pt>
                <c:pt idx="24">
                  <c:v>147.0</c:v>
                </c:pt>
                <c:pt idx="25">
                  <c:v>113.0</c:v>
                </c:pt>
                <c:pt idx="26">
                  <c:v>146.0</c:v>
                </c:pt>
                <c:pt idx="27">
                  <c:v>144.0</c:v>
                </c:pt>
                <c:pt idx="28">
                  <c:v>110.0</c:v>
                </c:pt>
                <c:pt idx="29">
                  <c:v>142.0</c:v>
                </c:pt>
                <c:pt idx="30">
                  <c:v>142.0</c:v>
                </c:pt>
                <c:pt idx="31">
                  <c:v>106.0</c:v>
                </c:pt>
                <c:pt idx="32">
                  <c:v>141.0</c:v>
                </c:pt>
                <c:pt idx="33">
                  <c:v>144.0</c:v>
                </c:pt>
                <c:pt idx="34">
                  <c:v>130.0</c:v>
                </c:pt>
                <c:pt idx="35">
                  <c:v>130.0</c:v>
                </c:pt>
                <c:pt idx="36">
                  <c:v>113.0</c:v>
                </c:pt>
                <c:pt idx="37">
                  <c:v>129.0</c:v>
                </c:pt>
                <c:pt idx="38">
                  <c:v>112.0</c:v>
                </c:pt>
                <c:pt idx="39">
                  <c:v>149.0</c:v>
                </c:pt>
                <c:pt idx="40">
                  <c:v>149.0</c:v>
                </c:pt>
                <c:pt idx="41">
                  <c:v>138.0</c:v>
                </c:pt>
                <c:pt idx="42">
                  <c:v>129.0</c:v>
                </c:pt>
                <c:pt idx="43">
                  <c:v>127.0</c:v>
                </c:pt>
                <c:pt idx="44">
                  <c:v>90.0</c:v>
                </c:pt>
                <c:pt idx="45">
                  <c:v>80.0</c:v>
                </c:pt>
                <c:pt idx="46">
                  <c:v>124.0</c:v>
                </c:pt>
                <c:pt idx="47">
                  <c:v>81.0</c:v>
                </c:pt>
                <c:pt idx="48">
                  <c:v>0.0</c:v>
                </c:pt>
                <c:pt idx="49">
                  <c:v>99.0</c:v>
                </c:pt>
                <c:pt idx="50">
                  <c:v>92.0</c:v>
                </c:pt>
                <c:pt idx="51">
                  <c:v>84.0</c:v>
                </c:pt>
                <c:pt idx="52">
                  <c:v>0.0</c:v>
                </c:pt>
                <c:pt idx="53">
                  <c:v>0.0</c:v>
                </c:pt>
                <c:pt idx="54">
                  <c:v>0.0</c:v>
                </c:pt>
                <c:pt idx="55">
                  <c:v>0.0</c:v>
                </c:pt>
                <c:pt idx="56">
                  <c:v>0.0</c:v>
                </c:pt>
                <c:pt idx="57">
                  <c:v>0.0</c:v>
                </c:pt>
                <c:pt idx="58">
                  <c:v>0.0</c:v>
                </c:pt>
                <c:pt idx="59">
                  <c:v>0.0</c:v>
                </c:pt>
                <c:pt idx="60">
                  <c:v>109.0</c:v>
                </c:pt>
                <c:pt idx="61">
                  <c:v>112.0</c:v>
                </c:pt>
                <c:pt idx="62">
                  <c:v>113.0</c:v>
                </c:pt>
                <c:pt idx="63">
                  <c:v>106.0</c:v>
                </c:pt>
                <c:pt idx="64">
                  <c:v>120.0</c:v>
                </c:pt>
                <c:pt idx="65">
                  <c:v>100.0</c:v>
                </c:pt>
                <c:pt idx="66">
                  <c:v>99.0</c:v>
                </c:pt>
                <c:pt idx="67">
                  <c:v>76.0</c:v>
                </c:pt>
                <c:pt idx="68">
                  <c:v>77.0</c:v>
                </c:pt>
                <c:pt idx="69">
                  <c:v>83.0</c:v>
                </c:pt>
                <c:pt idx="70">
                  <c:v>106.0</c:v>
                </c:pt>
                <c:pt idx="71">
                  <c:v>106.0</c:v>
                </c:pt>
              </c:numCache>
            </c:numRef>
          </c:val>
          <c:extLst xmlns:c16r2="http://schemas.microsoft.com/office/drawing/2015/06/chart">
            <c:ext xmlns:c16="http://schemas.microsoft.com/office/drawing/2014/chart" uri="{C3380CC4-5D6E-409C-BE32-E72D297353CC}">
              <c16:uniqueId val="{00000001-8985-42B6-9DCD-C9332C09C99F}"/>
            </c:ext>
          </c:extLst>
        </c:ser>
        <c:dLbls>
          <c:showLegendKey val="0"/>
          <c:showVal val="0"/>
          <c:showCatName val="0"/>
          <c:showSerName val="0"/>
          <c:showPercent val="0"/>
          <c:showBubbleSize val="0"/>
        </c:dLbls>
        <c:gapWidth val="75"/>
        <c:overlap val="-25"/>
        <c:axId val="2136804744"/>
        <c:axId val="2136812968"/>
      </c:barChart>
      <c:catAx>
        <c:axId val="2136804744"/>
        <c:scaling>
          <c:orientation val="minMax"/>
        </c:scaling>
        <c:delete val="0"/>
        <c:axPos val="l"/>
        <c:numFmt formatCode="General" sourceLinked="0"/>
        <c:majorTickMark val="none"/>
        <c:minorTickMark val="none"/>
        <c:tickLblPos val="nextTo"/>
        <c:spPr>
          <a:noFill/>
          <a:ln w="9525" cap="flat" cmpd="sng" algn="ctr">
            <a:solidFill>
              <a:schemeClr val="tx1"/>
            </a:solidFill>
            <a:round/>
          </a:ln>
          <a:effectLst/>
        </c:spPr>
        <c:txPr>
          <a:bodyPr rot="0"/>
          <a:lstStyle/>
          <a:p>
            <a:pPr>
              <a:defRPr sz="800"/>
            </a:pPr>
            <a:endParaRPr lang="es-ES"/>
          </a:p>
        </c:txPr>
        <c:crossAx val="2136812968"/>
        <c:crosses val="autoZero"/>
        <c:auto val="1"/>
        <c:lblAlgn val="ctr"/>
        <c:lblOffset val="100"/>
        <c:tickLblSkip val="1"/>
        <c:tickMarkSkip val="1"/>
        <c:noMultiLvlLbl val="0"/>
      </c:catAx>
      <c:valAx>
        <c:axId val="2136812968"/>
        <c:scaling>
          <c:orientation val="minMax"/>
        </c:scaling>
        <c:delete val="0"/>
        <c:axPos val="b"/>
        <c:majorGridlines>
          <c:spPr>
            <a:ln w="9525" cap="flat" cmpd="sng" algn="ctr">
              <a:noFill/>
              <a:round/>
            </a:ln>
            <a:effectLst/>
          </c:spPr>
        </c:majorGridlines>
        <c:title>
          <c:tx>
            <c:rich>
              <a:bodyPr rot="0" vert="horz"/>
              <a:lstStyle/>
              <a:p>
                <a:pPr>
                  <a:defRPr/>
                </a:pPr>
                <a:r>
                  <a:rPr lang="en-US"/>
                  <a:t>Número</a:t>
                </a:r>
                <a:r>
                  <a:rPr lang="en-US" baseline="0"/>
                  <a:t> de secuencias</a:t>
                </a:r>
                <a:endParaRPr lang="en-US"/>
              </a:p>
            </c:rich>
          </c:tx>
          <c:layout>
            <c:manualLayout>
              <c:xMode val="edge"/>
              <c:yMode val="edge"/>
              <c:x val="0.539532015204381"/>
              <c:y val="0.974706885674899"/>
            </c:manualLayout>
          </c:layout>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vert="horz"/>
          <a:lstStyle/>
          <a:p>
            <a:pPr>
              <a:defRPr/>
            </a:pPr>
            <a:endParaRPr lang="es-ES"/>
          </a:p>
        </c:txPr>
        <c:crossAx val="2136804744"/>
        <c:crosses val="autoZero"/>
        <c:crossBetween val="between"/>
      </c:valAx>
      <c:spPr>
        <a:noFill/>
        <a:ln>
          <a:noFill/>
        </a:ln>
        <a:effectLst/>
      </c:spPr>
    </c:plotArea>
    <c:legend>
      <c:legendPos val="tr"/>
      <c:layout>
        <c:manualLayout>
          <c:xMode val="edge"/>
          <c:yMode val="edge"/>
          <c:x val="0.564277190308767"/>
          <c:y val="0.0560322468826598"/>
          <c:w val="0.403002553373528"/>
          <c:h val="0.0675110846131179"/>
        </c:manualLayout>
      </c:layout>
      <c:overlay val="0"/>
      <c:spPr>
        <a:noFill/>
        <a:ln>
          <a:noFill/>
        </a:ln>
        <a:effectLst/>
      </c:spPr>
      <c:txPr>
        <a:bodyPr rot="0" vert="horz"/>
        <a:lstStyle/>
        <a:p>
          <a:pPr>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02033238881428"/>
          <c:y val="0.0370577602259817"/>
          <c:w val="0.471126073384891"/>
          <c:h val="0.945073012504371"/>
        </c:manualLayout>
      </c:layout>
      <c:barChart>
        <c:barDir val="bar"/>
        <c:grouping val="clustered"/>
        <c:varyColors val="0"/>
        <c:ser>
          <c:idx val="0"/>
          <c:order val="0"/>
          <c:tx>
            <c:strRef>
              <c:f>figure_5A!$P$1</c:f>
              <c:strCache>
                <c:ptCount val="1"/>
                <c:pt idx="0">
                  <c:v>DEG subset</c:v>
                </c:pt>
              </c:strCache>
            </c:strRef>
          </c:tx>
          <c:spPr>
            <a:solidFill>
              <a:srgbClr val="FF0000"/>
            </a:solidFill>
            <a:ln>
              <a:solidFill>
                <a:schemeClr val="tx1"/>
              </a:solidFill>
            </a:ln>
          </c:spPr>
          <c:invertIfNegative val="0"/>
          <c:dLbls>
            <c:delete val="1"/>
          </c:dLbls>
          <c:cat>
            <c:strRef>
              <c:f>figure_5A!$K$2:$K$23</c:f>
              <c:strCache>
                <c:ptCount val="22"/>
                <c:pt idx="0">
                  <c:v>GO:0044042 glucan metabolic process</c:v>
                </c:pt>
                <c:pt idx="1">
                  <c:v>GO:0006073 cellular glucan metabolic process</c:v>
                </c:pt>
                <c:pt idx="2">
                  <c:v>GO:0042546 cell wall biogenesis</c:v>
                </c:pt>
                <c:pt idx="3">
                  <c:v>GO:0055085 transmembrane transport</c:v>
                </c:pt>
                <c:pt idx="4">
                  <c:v>GO:0051273 beta-glucan metabolic process</c:v>
                </c:pt>
                <c:pt idx="5">
                  <c:v>GO:0010411 xyloglucan metabolic process</c:v>
                </c:pt>
                <c:pt idx="6">
                  <c:v>GO:0044264 cellular polysaccharide metabolic process</c:v>
                </c:pt>
                <c:pt idx="7">
                  <c:v>GO:0051274 beta-glucan biosynthetic process</c:v>
                </c:pt>
                <c:pt idx="8">
                  <c:v>GO:0005976 polysaccharide metabolic process</c:v>
                </c:pt>
                <c:pt idx="9">
                  <c:v>GO:0034637 cellular carbohydrate biosynthetic process</c:v>
                </c:pt>
                <c:pt idx="10">
                  <c:v>GO:0009250 glucan biosynthetic process</c:v>
                </c:pt>
                <c:pt idx="11">
                  <c:v>GO:0044262 cellular carbohydrate metabolic process</c:v>
                </c:pt>
                <c:pt idx="12">
                  <c:v>GO:0000271 polysaccharide biosynthetic process</c:v>
                </c:pt>
                <c:pt idx="13">
                  <c:v>GO:0034220 ion transmembrane transport</c:v>
                </c:pt>
                <c:pt idx="14">
                  <c:v>GO:0098660 inorganic ion transmembrane transport</c:v>
                </c:pt>
                <c:pt idx="15">
                  <c:v>GO:0016051 carbohydrate biosynthetic process</c:v>
                </c:pt>
                <c:pt idx="16">
                  <c:v>GO:0033692 cellular polysaccharide biosynthetic process</c:v>
                </c:pt>
                <c:pt idx="17">
                  <c:v>GO:0071554 cell wall organization or biogenesis</c:v>
                </c:pt>
                <c:pt idx="18">
                  <c:v>GO:0016125 sterol metabolic process</c:v>
                </c:pt>
                <c:pt idx="19">
                  <c:v>GO:0098655 cation transmembrane transport</c:v>
                </c:pt>
                <c:pt idx="20">
                  <c:v>GO:0008202 steroid metabolic process</c:v>
                </c:pt>
                <c:pt idx="21">
                  <c:v>GO:0071555 cell wall organization</c:v>
                </c:pt>
              </c:strCache>
            </c:strRef>
          </c:cat>
          <c:val>
            <c:numRef>
              <c:f>figure_5A!$P$2:$P$23</c:f>
              <c:numCache>
                <c:formatCode>General</c:formatCode>
                <c:ptCount val="22"/>
                <c:pt idx="0">
                  <c:v>0.0119318181818182</c:v>
                </c:pt>
                <c:pt idx="1">
                  <c:v>0.0113636363636364</c:v>
                </c:pt>
                <c:pt idx="2">
                  <c:v>0.00965909090909091</c:v>
                </c:pt>
                <c:pt idx="3">
                  <c:v>0.0444602272727273</c:v>
                </c:pt>
                <c:pt idx="4">
                  <c:v>0.00724431818181818</c:v>
                </c:pt>
                <c:pt idx="5">
                  <c:v>0.00326704545454545</c:v>
                </c:pt>
                <c:pt idx="6">
                  <c:v>0.0129261363636364</c:v>
                </c:pt>
                <c:pt idx="7">
                  <c:v>0.00639204545454545</c:v>
                </c:pt>
                <c:pt idx="8">
                  <c:v>0.0151988636363636</c:v>
                </c:pt>
                <c:pt idx="9">
                  <c:v>0.0120738636363636</c:v>
                </c:pt>
                <c:pt idx="10">
                  <c:v>0.0078125</c:v>
                </c:pt>
                <c:pt idx="11">
                  <c:v>0.0183238636363636</c:v>
                </c:pt>
                <c:pt idx="12">
                  <c:v>0.0107954545454545</c:v>
                </c:pt>
                <c:pt idx="13">
                  <c:v>0.0278409090909091</c:v>
                </c:pt>
                <c:pt idx="14">
                  <c:v>0.0170454545454545</c:v>
                </c:pt>
                <c:pt idx="15">
                  <c:v>0.0140625</c:v>
                </c:pt>
                <c:pt idx="16">
                  <c:v>0.00965909090909091</c:v>
                </c:pt>
                <c:pt idx="17">
                  <c:v>0.0125</c:v>
                </c:pt>
                <c:pt idx="18">
                  <c:v>0.00355113636363636</c:v>
                </c:pt>
                <c:pt idx="19">
                  <c:v>0.0167613636363636</c:v>
                </c:pt>
                <c:pt idx="20">
                  <c:v>0.00426136363636364</c:v>
                </c:pt>
                <c:pt idx="21">
                  <c:v>0.00909090909090909</c:v>
                </c:pt>
              </c:numCache>
            </c:numRef>
          </c:val>
          <c:extLst xmlns:c16r2="http://schemas.microsoft.com/office/drawing/2015/06/chart">
            <c:ext xmlns:c16="http://schemas.microsoft.com/office/drawing/2014/chart" uri="{C3380CC4-5D6E-409C-BE32-E72D297353CC}">
              <c16:uniqueId val="{00000000-9A90-442A-A6BE-6A7A717A2FDB}"/>
            </c:ext>
          </c:extLst>
        </c:ser>
        <c:ser>
          <c:idx val="1"/>
          <c:order val="1"/>
          <c:tx>
            <c:strRef>
              <c:f>figure_5A!$Q$1</c:f>
              <c:strCache>
                <c:ptCount val="1"/>
                <c:pt idx="0">
                  <c:v>All expressed genes</c:v>
                </c:pt>
              </c:strCache>
            </c:strRef>
          </c:tx>
          <c:spPr>
            <a:solidFill>
              <a:srgbClr val="0070C0"/>
            </a:solidFill>
            <a:ln>
              <a:solidFill>
                <a:schemeClr val="tx1"/>
              </a:solidFill>
            </a:ln>
          </c:spPr>
          <c:invertIfNegative val="0"/>
          <c:dLbls>
            <c:delete val="1"/>
          </c:dLbls>
          <c:cat>
            <c:strRef>
              <c:f>figure_5A!$K$2:$K$23</c:f>
              <c:strCache>
                <c:ptCount val="22"/>
                <c:pt idx="0">
                  <c:v>GO:0044042 glucan metabolic process</c:v>
                </c:pt>
                <c:pt idx="1">
                  <c:v>GO:0006073 cellular glucan metabolic process</c:v>
                </c:pt>
                <c:pt idx="2">
                  <c:v>GO:0042546 cell wall biogenesis</c:v>
                </c:pt>
                <c:pt idx="3">
                  <c:v>GO:0055085 transmembrane transport</c:v>
                </c:pt>
                <c:pt idx="4">
                  <c:v>GO:0051273 beta-glucan metabolic process</c:v>
                </c:pt>
                <c:pt idx="5">
                  <c:v>GO:0010411 xyloglucan metabolic process</c:v>
                </c:pt>
                <c:pt idx="6">
                  <c:v>GO:0044264 cellular polysaccharide metabolic process</c:v>
                </c:pt>
                <c:pt idx="7">
                  <c:v>GO:0051274 beta-glucan biosynthetic process</c:v>
                </c:pt>
                <c:pt idx="8">
                  <c:v>GO:0005976 polysaccharide metabolic process</c:v>
                </c:pt>
                <c:pt idx="9">
                  <c:v>GO:0034637 cellular carbohydrate biosynthetic process</c:v>
                </c:pt>
                <c:pt idx="10">
                  <c:v>GO:0009250 glucan biosynthetic process</c:v>
                </c:pt>
                <c:pt idx="11">
                  <c:v>GO:0044262 cellular carbohydrate metabolic process</c:v>
                </c:pt>
                <c:pt idx="12">
                  <c:v>GO:0000271 polysaccharide biosynthetic process</c:v>
                </c:pt>
                <c:pt idx="13">
                  <c:v>GO:0034220 ion transmembrane transport</c:v>
                </c:pt>
                <c:pt idx="14">
                  <c:v>GO:0098660 inorganic ion transmembrane transport</c:v>
                </c:pt>
                <c:pt idx="15">
                  <c:v>GO:0016051 carbohydrate biosynthetic process</c:v>
                </c:pt>
                <c:pt idx="16">
                  <c:v>GO:0033692 cellular polysaccharide biosynthetic process</c:v>
                </c:pt>
                <c:pt idx="17">
                  <c:v>GO:0071554 cell wall organization or biogenesis</c:v>
                </c:pt>
                <c:pt idx="18">
                  <c:v>GO:0016125 sterol metabolic process</c:v>
                </c:pt>
                <c:pt idx="19">
                  <c:v>GO:0098655 cation transmembrane transport</c:v>
                </c:pt>
                <c:pt idx="20">
                  <c:v>GO:0008202 steroid metabolic process</c:v>
                </c:pt>
                <c:pt idx="21">
                  <c:v>GO:0071555 cell wall organization</c:v>
                </c:pt>
              </c:strCache>
            </c:strRef>
          </c:cat>
          <c:val>
            <c:numRef>
              <c:f>figure_5A!$Q$2:$Q$23</c:f>
              <c:numCache>
                <c:formatCode>General</c:formatCode>
                <c:ptCount val="22"/>
                <c:pt idx="0">
                  <c:v>0.00480871601958975</c:v>
                </c:pt>
                <c:pt idx="1">
                  <c:v>0.00459578394492157</c:v>
                </c:pt>
                <c:pt idx="2">
                  <c:v>0.0036908226275818</c:v>
                </c:pt>
                <c:pt idx="3">
                  <c:v>0.0303073319611044</c:v>
                </c:pt>
                <c:pt idx="4">
                  <c:v>0.00259067357512953</c:v>
                </c:pt>
                <c:pt idx="5">
                  <c:v>0.000585563205337497</c:v>
                </c:pt>
                <c:pt idx="6">
                  <c:v>0.00637021790048974</c:v>
                </c:pt>
                <c:pt idx="7">
                  <c:v>0.00225353112357158</c:v>
                </c:pt>
                <c:pt idx="8">
                  <c:v>0.00825111789339201</c:v>
                </c:pt>
                <c:pt idx="9">
                  <c:v>0.00603307544893179</c:v>
                </c:pt>
                <c:pt idx="10">
                  <c:v>0.00326495847824544</c:v>
                </c:pt>
                <c:pt idx="11">
                  <c:v>0.0108595358080772</c:v>
                </c:pt>
                <c:pt idx="12">
                  <c:v>0.00537653488537157</c:v>
                </c:pt>
                <c:pt idx="13">
                  <c:v>0.0185073461565761</c:v>
                </c:pt>
                <c:pt idx="14">
                  <c:v>0.0100787848676272</c:v>
                </c:pt>
                <c:pt idx="15">
                  <c:v>0.00787848676272269</c:v>
                </c:pt>
                <c:pt idx="16">
                  <c:v>0.00479097168003407</c:v>
                </c:pt>
                <c:pt idx="17">
                  <c:v>0.00692029242671588</c:v>
                </c:pt>
                <c:pt idx="18">
                  <c:v>0.0010646603733409</c:v>
                </c:pt>
                <c:pt idx="19">
                  <c:v>0.0104159273191852</c:v>
                </c:pt>
                <c:pt idx="20">
                  <c:v>0.00147278018312158</c:v>
                </c:pt>
                <c:pt idx="21">
                  <c:v>0.00463127262403293</c:v>
                </c:pt>
              </c:numCache>
            </c:numRef>
          </c:val>
          <c:extLst xmlns:c16r2="http://schemas.microsoft.com/office/drawing/2015/06/chart">
            <c:ext xmlns:c16="http://schemas.microsoft.com/office/drawing/2014/chart" uri="{C3380CC4-5D6E-409C-BE32-E72D297353CC}">
              <c16:uniqueId val="{00000001-9A90-442A-A6BE-6A7A717A2FDB}"/>
            </c:ext>
          </c:extLst>
        </c:ser>
        <c:dLbls>
          <c:showLegendKey val="0"/>
          <c:showVal val="1"/>
          <c:showCatName val="0"/>
          <c:showSerName val="0"/>
          <c:showPercent val="0"/>
          <c:showBubbleSize val="0"/>
        </c:dLbls>
        <c:gapWidth val="75"/>
        <c:axId val="2136281144"/>
        <c:axId val="2136775192"/>
      </c:barChart>
      <c:catAx>
        <c:axId val="2136281144"/>
        <c:scaling>
          <c:orientation val="minMax"/>
        </c:scaling>
        <c:delete val="0"/>
        <c:axPos val="l"/>
        <c:numFmt formatCode="General" sourceLinked="0"/>
        <c:majorTickMark val="none"/>
        <c:minorTickMark val="none"/>
        <c:tickLblPos val="nextTo"/>
        <c:crossAx val="2136775192"/>
        <c:crosses val="autoZero"/>
        <c:auto val="1"/>
        <c:lblAlgn val="ctr"/>
        <c:lblOffset val="100"/>
        <c:tickLblSkip val="1"/>
        <c:noMultiLvlLbl val="0"/>
      </c:catAx>
      <c:valAx>
        <c:axId val="2136775192"/>
        <c:scaling>
          <c:orientation val="minMax"/>
          <c:max val="0.05"/>
          <c:min val="0.0"/>
        </c:scaling>
        <c:delete val="0"/>
        <c:axPos val="b"/>
        <c:numFmt formatCode="0%" sourceLinked="0"/>
        <c:majorTickMark val="none"/>
        <c:minorTickMark val="none"/>
        <c:tickLblPos val="nextTo"/>
        <c:crossAx val="2136281144"/>
        <c:crosses val="autoZero"/>
        <c:crossBetween val="between"/>
        <c:majorUnit val="0.05"/>
        <c:minorUnit val="0.01"/>
      </c:valAx>
      <c:spPr>
        <a:noFill/>
        <a:ln w="25400">
          <a:noFill/>
        </a:ln>
      </c:spPr>
    </c:plotArea>
    <c:legend>
      <c:legendPos val="b"/>
      <c:layout>
        <c:manualLayout>
          <c:xMode val="edge"/>
          <c:yMode val="edge"/>
          <c:x val="0.6314215487372"/>
          <c:y val="0.0058351617688343"/>
          <c:w val="0.363644350771712"/>
          <c:h val="0.02782521606516"/>
        </c:manualLayout>
      </c:layout>
      <c:overlay val="0"/>
    </c:legend>
    <c:plotVisOnly val="1"/>
    <c:dispBlanksAs val="gap"/>
    <c:showDLblsOverMax val="0"/>
  </c:chart>
  <c:spPr>
    <a:ln>
      <a:noFill/>
    </a:ln>
  </c:spPr>
  <c:txPr>
    <a:bodyPr/>
    <a:lstStyle/>
    <a:p>
      <a:pPr>
        <a:defRPr sz="600">
          <a:latin typeface="+mn-lt"/>
        </a:defRPr>
      </a:pPr>
      <a:endParaRPr lang="es-E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85700794528993"/>
          <c:y val="0.140101567641094"/>
          <c:w val="0.476580906001821"/>
          <c:h val="0.676337559882508"/>
        </c:manualLayout>
      </c:layout>
      <c:barChart>
        <c:barDir val="bar"/>
        <c:grouping val="clustered"/>
        <c:varyColors val="0"/>
        <c:ser>
          <c:idx val="0"/>
          <c:order val="0"/>
          <c:tx>
            <c:strRef>
              <c:f>'figure 6A'!$Q$1</c:f>
              <c:strCache>
                <c:ptCount val="1"/>
                <c:pt idx="0">
                  <c:v>DEG subset</c:v>
                </c:pt>
              </c:strCache>
            </c:strRef>
          </c:tx>
          <c:spPr>
            <a:solidFill>
              <a:srgbClr val="FF0000"/>
            </a:solidFill>
            <a:ln>
              <a:solidFill>
                <a:schemeClr val="tx1"/>
              </a:solidFill>
            </a:ln>
          </c:spPr>
          <c:invertIfNegative val="0"/>
          <c:dLbls>
            <c:delete val="1"/>
          </c:dLbls>
          <c:cat>
            <c:strRef>
              <c:f>'figure 6A'!$L$2:$L$7</c:f>
              <c:strCache>
                <c:ptCount val="6"/>
                <c:pt idx="0">
                  <c:v>GO:0071944 cell periphery</c:v>
                </c:pt>
                <c:pt idx="1">
                  <c:v>GO:0005886 plasma membrane</c:v>
                </c:pt>
                <c:pt idx="2">
                  <c:v>GO:0005576 extracellular region</c:v>
                </c:pt>
                <c:pt idx="3">
                  <c:v>GO:0031224 intrinsic component of membrane</c:v>
                </c:pt>
                <c:pt idx="4">
                  <c:v>GO:0016021 integral component of membrane</c:v>
                </c:pt>
                <c:pt idx="5">
                  <c:v>GO:0016020 membrane</c:v>
                </c:pt>
              </c:strCache>
            </c:strRef>
          </c:cat>
          <c:val>
            <c:numRef>
              <c:f>'figure 6A'!$Q$2:$Q$7</c:f>
              <c:numCache>
                <c:formatCode>General</c:formatCode>
                <c:ptCount val="6"/>
                <c:pt idx="0">
                  <c:v>0.0590909090909091</c:v>
                </c:pt>
                <c:pt idx="1">
                  <c:v>0.0515625</c:v>
                </c:pt>
                <c:pt idx="2">
                  <c:v>0.0134943181818182</c:v>
                </c:pt>
                <c:pt idx="3">
                  <c:v>0.162215909090909</c:v>
                </c:pt>
                <c:pt idx="4">
                  <c:v>0.160795454545455</c:v>
                </c:pt>
                <c:pt idx="5">
                  <c:v>0.214914772727273</c:v>
                </c:pt>
              </c:numCache>
            </c:numRef>
          </c:val>
          <c:extLst xmlns:c16r2="http://schemas.microsoft.com/office/drawing/2015/06/chart">
            <c:ext xmlns:c16="http://schemas.microsoft.com/office/drawing/2014/chart" uri="{C3380CC4-5D6E-409C-BE32-E72D297353CC}">
              <c16:uniqueId val="{00000000-DC50-4A68-885E-FDBCA8390817}"/>
            </c:ext>
          </c:extLst>
        </c:ser>
        <c:ser>
          <c:idx val="1"/>
          <c:order val="1"/>
          <c:tx>
            <c:strRef>
              <c:f>'figure 6A'!$R$1</c:f>
              <c:strCache>
                <c:ptCount val="1"/>
                <c:pt idx="0">
                  <c:v>All expressed genes</c:v>
                </c:pt>
              </c:strCache>
            </c:strRef>
          </c:tx>
          <c:spPr>
            <a:solidFill>
              <a:srgbClr val="0070C0"/>
            </a:solidFill>
            <a:ln>
              <a:solidFill>
                <a:schemeClr val="tx1"/>
              </a:solidFill>
            </a:ln>
          </c:spPr>
          <c:invertIfNegative val="0"/>
          <c:dLbls>
            <c:delete val="1"/>
          </c:dLbls>
          <c:cat>
            <c:strRef>
              <c:f>'figure 6A'!$L$2:$L$7</c:f>
              <c:strCache>
                <c:ptCount val="6"/>
                <c:pt idx="0">
                  <c:v>GO:0071944 cell periphery</c:v>
                </c:pt>
                <c:pt idx="1">
                  <c:v>GO:0005886 plasma membrane</c:v>
                </c:pt>
                <c:pt idx="2">
                  <c:v>GO:0005576 extracellular region</c:v>
                </c:pt>
                <c:pt idx="3">
                  <c:v>GO:0031224 intrinsic component of membrane</c:v>
                </c:pt>
                <c:pt idx="4">
                  <c:v>GO:0016021 integral component of membrane</c:v>
                </c:pt>
                <c:pt idx="5">
                  <c:v>GO:0016020 membrane</c:v>
                </c:pt>
              </c:strCache>
            </c:strRef>
          </c:cat>
          <c:val>
            <c:numRef>
              <c:f>'figure 6A'!$R$2:$R$7</c:f>
              <c:numCache>
                <c:formatCode>General</c:formatCode>
                <c:ptCount val="6"/>
                <c:pt idx="0">
                  <c:v>0.0398715309816169</c:v>
                </c:pt>
                <c:pt idx="1">
                  <c:v>0.0345482291149123</c:v>
                </c:pt>
                <c:pt idx="2">
                  <c:v>0.0069025480871602</c:v>
                </c:pt>
                <c:pt idx="3">
                  <c:v>0.139435020228547</c:v>
                </c:pt>
                <c:pt idx="4">
                  <c:v>0.138796224004543</c:v>
                </c:pt>
                <c:pt idx="5">
                  <c:v>0.190467740790688</c:v>
                </c:pt>
              </c:numCache>
            </c:numRef>
          </c:val>
          <c:extLst xmlns:c16r2="http://schemas.microsoft.com/office/drawing/2015/06/chart">
            <c:ext xmlns:c16="http://schemas.microsoft.com/office/drawing/2014/chart" uri="{C3380CC4-5D6E-409C-BE32-E72D297353CC}">
              <c16:uniqueId val="{00000001-DC50-4A68-885E-FDBCA8390817}"/>
            </c:ext>
          </c:extLst>
        </c:ser>
        <c:dLbls>
          <c:showLegendKey val="0"/>
          <c:showVal val="1"/>
          <c:showCatName val="0"/>
          <c:showSerName val="0"/>
          <c:showPercent val="0"/>
          <c:showBubbleSize val="0"/>
        </c:dLbls>
        <c:gapWidth val="75"/>
        <c:axId val="-2145885592"/>
        <c:axId val="-2145802408"/>
      </c:barChart>
      <c:catAx>
        <c:axId val="-2145885592"/>
        <c:scaling>
          <c:orientation val="minMax"/>
        </c:scaling>
        <c:delete val="0"/>
        <c:axPos val="l"/>
        <c:numFmt formatCode="General" sourceLinked="0"/>
        <c:majorTickMark val="none"/>
        <c:minorTickMark val="none"/>
        <c:tickLblPos val="nextTo"/>
        <c:crossAx val="-2145802408"/>
        <c:crosses val="autoZero"/>
        <c:auto val="1"/>
        <c:lblAlgn val="ctr"/>
        <c:lblOffset val="100"/>
        <c:tickLblSkip val="1"/>
        <c:noMultiLvlLbl val="0"/>
      </c:catAx>
      <c:valAx>
        <c:axId val="-2145802408"/>
        <c:scaling>
          <c:orientation val="minMax"/>
        </c:scaling>
        <c:delete val="0"/>
        <c:axPos val="b"/>
        <c:numFmt formatCode="0%" sourceLinked="0"/>
        <c:majorTickMark val="none"/>
        <c:minorTickMark val="none"/>
        <c:tickLblPos val="nextTo"/>
        <c:crossAx val="-2145885592"/>
        <c:crosses val="autoZero"/>
        <c:crossBetween val="between"/>
      </c:valAx>
      <c:spPr>
        <a:noFill/>
        <a:ln w="25400">
          <a:noFill/>
        </a:ln>
      </c:spPr>
    </c:plotArea>
    <c:legend>
      <c:legendPos val="b"/>
      <c:layout>
        <c:manualLayout>
          <c:xMode val="edge"/>
          <c:yMode val="edge"/>
          <c:x val="0.655887104028446"/>
          <c:y val="0.0248753426996579"/>
          <c:w val="0.34102562745811"/>
          <c:h val="0.110149761429237"/>
        </c:manualLayout>
      </c:layout>
      <c:overlay val="0"/>
    </c:legend>
    <c:plotVisOnly val="1"/>
    <c:dispBlanksAs val="gap"/>
    <c:showDLblsOverMax val="0"/>
  </c:chart>
  <c:spPr>
    <a:ln>
      <a:noFill/>
    </a:ln>
  </c:spPr>
  <c:txPr>
    <a:bodyPr/>
    <a:lstStyle/>
    <a:p>
      <a:pPr>
        <a:defRPr sz="600">
          <a:latin typeface="+mj-lt"/>
        </a:defRPr>
      </a:pPr>
      <a:endParaRPr lang="es-E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06155404691616"/>
          <c:y val="0.0115419848102171"/>
          <c:w val="0.47092887510078"/>
          <c:h val="0.911417176340561"/>
        </c:manualLayout>
      </c:layout>
      <c:barChart>
        <c:barDir val="bar"/>
        <c:grouping val="clustered"/>
        <c:varyColors val="0"/>
        <c:ser>
          <c:idx val="0"/>
          <c:order val="0"/>
          <c:tx>
            <c:strRef>
              <c:f>figure6_B!$N$1</c:f>
              <c:strCache>
                <c:ptCount val="1"/>
                <c:pt idx="0">
                  <c:v>DEG subset</c:v>
                </c:pt>
              </c:strCache>
            </c:strRef>
          </c:tx>
          <c:spPr>
            <a:solidFill>
              <a:srgbClr val="FF0000"/>
            </a:solidFill>
            <a:ln>
              <a:solidFill>
                <a:schemeClr val="tx1"/>
              </a:solidFill>
            </a:ln>
          </c:spPr>
          <c:invertIfNegative val="0"/>
          <c:dLbls>
            <c:delete val="1"/>
          </c:dLbls>
          <c:cat>
            <c:strRef>
              <c:f>figure6_B!$M$2:$M$24</c:f>
              <c:strCache>
                <c:ptCount val="23"/>
                <c:pt idx="0">
                  <c:v>GO:0022857 transmembrane transporter activity</c:v>
                </c:pt>
                <c:pt idx="1">
                  <c:v>GO:0005215 transporter activity</c:v>
                </c:pt>
                <c:pt idx="2">
                  <c:v>GO:0046527 glucosyltransferase activity</c:v>
                </c:pt>
                <c:pt idx="3">
                  <c:v>GO:0015318 inorganic molecular entity transmembrane transporter activity</c:v>
                </c:pt>
                <c:pt idx="4">
                  <c:v>GO:0015075 ion transmembrane transporter activity</c:v>
                </c:pt>
                <c:pt idx="5">
                  <c:v>GO:0020037 heme binding</c:v>
                </c:pt>
                <c:pt idx="6">
                  <c:v>GO:0022804 active transmembrane transporter activity</c:v>
                </c:pt>
                <c:pt idx="7">
                  <c:v>GO:0008194 UDP-glycosyltransferase activity</c:v>
                </c:pt>
                <c:pt idx="8">
                  <c:v>GO:0016758 transferase activity, transferring hexosyl groups</c:v>
                </c:pt>
                <c:pt idx="9">
                  <c:v>GO:0035251 UDP-glucosyltransferase activity</c:v>
                </c:pt>
                <c:pt idx="10">
                  <c:v>GO:0046906 tetrapyrrole binding</c:v>
                </c:pt>
                <c:pt idx="11">
                  <c:v>GO:0022836 gated channel activity</c:v>
                </c:pt>
                <c:pt idx="12">
                  <c:v>GO:0015291 secondary active transmembrane transporter activity</c:v>
                </c:pt>
                <c:pt idx="13">
                  <c:v>GO:0022890 inorganic cation transmembrane transporter activity</c:v>
                </c:pt>
                <c:pt idx="14">
                  <c:v>GO:0016757 transferase activity, transferring glycosyl groups</c:v>
                </c:pt>
                <c:pt idx="15">
                  <c:v>GO:0005216 ion channel activity</c:v>
                </c:pt>
                <c:pt idx="16">
                  <c:v>GO:0052691 UDP-arabinopyranose mutase activity</c:v>
                </c:pt>
                <c:pt idx="17">
                  <c:v>GO:0004497 monooxygenase activity</c:v>
                </c:pt>
                <c:pt idx="18">
                  <c:v>GO:0015297 antiporter activity</c:v>
                </c:pt>
                <c:pt idx="19">
                  <c:v>GO:0022853 active ion transmembrane transporter activity</c:v>
                </c:pt>
                <c:pt idx="20">
                  <c:v>GO:0016491 oxidoreductase activity</c:v>
                </c:pt>
                <c:pt idx="21">
                  <c:v>GO:0008324 cation transmembrane transporter activity</c:v>
                </c:pt>
                <c:pt idx="22">
                  <c:v>GO:0015103 inorganic anion transmembrane transporter activity</c:v>
                </c:pt>
              </c:strCache>
            </c:strRef>
          </c:cat>
          <c:val>
            <c:numRef>
              <c:f>figure6_B!$N$2:$N$24</c:f>
              <c:numCache>
                <c:formatCode>General</c:formatCode>
                <c:ptCount val="23"/>
                <c:pt idx="0">
                  <c:v>0.0434659090909091</c:v>
                </c:pt>
                <c:pt idx="1">
                  <c:v>0.0455965909090909</c:v>
                </c:pt>
                <c:pt idx="2">
                  <c:v>0.0102272727272727</c:v>
                </c:pt>
                <c:pt idx="3">
                  <c:v>0.0257102272727273</c:v>
                </c:pt>
                <c:pt idx="4">
                  <c:v>0.0305397727272727</c:v>
                </c:pt>
                <c:pt idx="5">
                  <c:v>0.0125</c:v>
                </c:pt>
                <c:pt idx="6">
                  <c:v>0.0186079545454545</c:v>
                </c:pt>
                <c:pt idx="7">
                  <c:v>0.0136363636363636</c:v>
                </c:pt>
                <c:pt idx="8">
                  <c:v>0.0160511363636364</c:v>
                </c:pt>
                <c:pt idx="9">
                  <c:v>0.00823863636363636</c:v>
                </c:pt>
                <c:pt idx="10">
                  <c:v>0.0130681818181818</c:v>
                </c:pt>
                <c:pt idx="11">
                  <c:v>0.00667613636363636</c:v>
                </c:pt>
                <c:pt idx="12">
                  <c:v>0.0103693181818182</c:v>
                </c:pt>
                <c:pt idx="13">
                  <c:v>0.0164772727272727</c:v>
                </c:pt>
                <c:pt idx="14">
                  <c:v>0.0244318181818182</c:v>
                </c:pt>
                <c:pt idx="15">
                  <c:v>0.0078125</c:v>
                </c:pt>
                <c:pt idx="16">
                  <c:v>0.000994318181818182</c:v>
                </c:pt>
                <c:pt idx="17">
                  <c:v>0.00767045454545455</c:v>
                </c:pt>
                <c:pt idx="18">
                  <c:v>0.00752840909090909</c:v>
                </c:pt>
                <c:pt idx="19">
                  <c:v>0.0105113636363636</c:v>
                </c:pt>
                <c:pt idx="20">
                  <c:v>0.0465909090909091</c:v>
                </c:pt>
                <c:pt idx="21">
                  <c:v>0.0169034090909091</c:v>
                </c:pt>
                <c:pt idx="22">
                  <c:v>0.00568181818181818</c:v>
                </c:pt>
              </c:numCache>
            </c:numRef>
          </c:val>
          <c:extLst xmlns:c16r2="http://schemas.microsoft.com/office/drawing/2015/06/chart">
            <c:ext xmlns:c16="http://schemas.microsoft.com/office/drawing/2014/chart" uri="{C3380CC4-5D6E-409C-BE32-E72D297353CC}">
              <c16:uniqueId val="{00000000-1AA6-4075-9587-D0F87F35EFFA}"/>
            </c:ext>
          </c:extLst>
        </c:ser>
        <c:ser>
          <c:idx val="1"/>
          <c:order val="1"/>
          <c:tx>
            <c:strRef>
              <c:f>figure6_B!$O$1</c:f>
              <c:strCache>
                <c:ptCount val="1"/>
                <c:pt idx="0">
                  <c:v>All expressed genes</c:v>
                </c:pt>
              </c:strCache>
            </c:strRef>
          </c:tx>
          <c:spPr>
            <a:solidFill>
              <a:srgbClr val="0070C0"/>
            </a:solidFill>
            <a:ln>
              <a:solidFill>
                <a:schemeClr val="tx1"/>
              </a:solidFill>
            </a:ln>
          </c:spPr>
          <c:invertIfNegative val="0"/>
          <c:dLbls>
            <c:delete val="1"/>
          </c:dLbls>
          <c:cat>
            <c:strRef>
              <c:f>figure6_B!$M$2:$M$24</c:f>
              <c:strCache>
                <c:ptCount val="23"/>
                <c:pt idx="0">
                  <c:v>GO:0022857 transmembrane transporter activity</c:v>
                </c:pt>
                <c:pt idx="1">
                  <c:v>GO:0005215 transporter activity</c:v>
                </c:pt>
                <c:pt idx="2">
                  <c:v>GO:0046527 glucosyltransferase activity</c:v>
                </c:pt>
                <c:pt idx="3">
                  <c:v>GO:0015318 inorganic molecular entity transmembrane transporter activity</c:v>
                </c:pt>
                <c:pt idx="4">
                  <c:v>GO:0015075 ion transmembrane transporter activity</c:v>
                </c:pt>
                <c:pt idx="5">
                  <c:v>GO:0020037 heme binding</c:v>
                </c:pt>
                <c:pt idx="6">
                  <c:v>GO:0022804 active transmembrane transporter activity</c:v>
                </c:pt>
                <c:pt idx="7">
                  <c:v>GO:0008194 UDP-glycosyltransferase activity</c:v>
                </c:pt>
                <c:pt idx="8">
                  <c:v>GO:0016758 transferase activity, transferring hexosyl groups</c:v>
                </c:pt>
                <c:pt idx="9">
                  <c:v>GO:0035251 UDP-glucosyltransferase activity</c:v>
                </c:pt>
                <c:pt idx="10">
                  <c:v>GO:0046906 tetrapyrrole binding</c:v>
                </c:pt>
                <c:pt idx="11">
                  <c:v>GO:0022836 gated channel activity</c:v>
                </c:pt>
                <c:pt idx="12">
                  <c:v>GO:0015291 secondary active transmembrane transporter activity</c:v>
                </c:pt>
                <c:pt idx="13">
                  <c:v>GO:0022890 inorganic cation transmembrane transporter activity</c:v>
                </c:pt>
                <c:pt idx="14">
                  <c:v>GO:0016757 transferase activity, transferring glycosyl groups</c:v>
                </c:pt>
                <c:pt idx="15">
                  <c:v>GO:0005216 ion channel activity</c:v>
                </c:pt>
                <c:pt idx="16">
                  <c:v>GO:0052691 UDP-arabinopyranose mutase activity</c:v>
                </c:pt>
                <c:pt idx="17">
                  <c:v>GO:0004497 monooxygenase activity</c:v>
                </c:pt>
                <c:pt idx="18">
                  <c:v>GO:0015297 antiporter activity</c:v>
                </c:pt>
                <c:pt idx="19">
                  <c:v>GO:0022853 active ion transmembrane transporter activity</c:v>
                </c:pt>
                <c:pt idx="20">
                  <c:v>GO:0016491 oxidoreductase activity</c:v>
                </c:pt>
                <c:pt idx="21">
                  <c:v>GO:0008324 cation transmembrane transporter activity</c:v>
                </c:pt>
                <c:pt idx="22">
                  <c:v>GO:0015103 inorganic anion transmembrane transporter activity</c:v>
                </c:pt>
              </c:strCache>
            </c:strRef>
          </c:cat>
          <c:val>
            <c:numRef>
              <c:f>figure6_B!$O$2:$O$24</c:f>
              <c:numCache>
                <c:formatCode>General</c:formatCode>
                <c:ptCount val="23"/>
                <c:pt idx="0">
                  <c:v>0.0283377102704237</c:v>
                </c:pt>
                <c:pt idx="1">
                  <c:v>0.0299701895095464</c:v>
                </c:pt>
                <c:pt idx="2">
                  <c:v>0.00370856696713748</c:v>
                </c:pt>
                <c:pt idx="3">
                  <c:v>0.014550358435659</c:v>
                </c:pt>
                <c:pt idx="4">
                  <c:v>0.0187380225707999</c:v>
                </c:pt>
                <c:pt idx="5">
                  <c:v>0.00574916601604088</c:v>
                </c:pt>
                <c:pt idx="6">
                  <c:v>0.0102384839236284</c:v>
                </c:pt>
                <c:pt idx="7">
                  <c:v>0.00688480374760451</c:v>
                </c:pt>
                <c:pt idx="8">
                  <c:v>0.00873021506139541</c:v>
                </c:pt>
                <c:pt idx="9">
                  <c:v>0.00337142451557953</c:v>
                </c:pt>
                <c:pt idx="10">
                  <c:v>0.00663638299382497</c:v>
                </c:pt>
                <c:pt idx="11">
                  <c:v>0.00246646319823976</c:v>
                </c:pt>
                <c:pt idx="12">
                  <c:v>0.00489743771736816</c:v>
                </c:pt>
                <c:pt idx="13">
                  <c:v>0.00951096600184541</c:v>
                </c:pt>
                <c:pt idx="14">
                  <c:v>0.0158456952232238</c:v>
                </c:pt>
                <c:pt idx="15">
                  <c:v>0.00354886791113635</c:v>
                </c:pt>
                <c:pt idx="16">
                  <c:v>1.77443395556817E-5</c:v>
                </c:pt>
                <c:pt idx="17">
                  <c:v>0.00353112357158067</c:v>
                </c:pt>
                <c:pt idx="18">
                  <c:v>0.00351337923202498</c:v>
                </c:pt>
                <c:pt idx="19">
                  <c:v>0.00560721129959543</c:v>
                </c:pt>
                <c:pt idx="20">
                  <c:v>0.0355596564695862</c:v>
                </c:pt>
                <c:pt idx="21">
                  <c:v>0.010593370714742</c:v>
                </c:pt>
                <c:pt idx="22">
                  <c:v>0.00241323017957272</c:v>
                </c:pt>
              </c:numCache>
            </c:numRef>
          </c:val>
          <c:extLst xmlns:c16r2="http://schemas.microsoft.com/office/drawing/2015/06/chart">
            <c:ext xmlns:c16="http://schemas.microsoft.com/office/drawing/2014/chart" uri="{C3380CC4-5D6E-409C-BE32-E72D297353CC}">
              <c16:uniqueId val="{00000001-1AA6-4075-9587-D0F87F35EFFA}"/>
            </c:ext>
          </c:extLst>
        </c:ser>
        <c:dLbls>
          <c:showLegendKey val="0"/>
          <c:showVal val="1"/>
          <c:showCatName val="0"/>
          <c:showSerName val="0"/>
          <c:showPercent val="0"/>
          <c:showBubbleSize val="0"/>
        </c:dLbls>
        <c:gapWidth val="75"/>
        <c:axId val="-2145839304"/>
        <c:axId val="-2122219272"/>
      </c:barChart>
      <c:catAx>
        <c:axId val="-2145839304"/>
        <c:scaling>
          <c:orientation val="minMax"/>
        </c:scaling>
        <c:delete val="0"/>
        <c:axPos val="l"/>
        <c:numFmt formatCode="General" sourceLinked="0"/>
        <c:majorTickMark val="none"/>
        <c:minorTickMark val="none"/>
        <c:tickLblPos val="nextTo"/>
        <c:txPr>
          <a:bodyPr/>
          <a:lstStyle/>
          <a:p>
            <a:pPr>
              <a:defRPr sz="600"/>
            </a:pPr>
            <a:endParaRPr lang="es-ES"/>
          </a:p>
        </c:txPr>
        <c:crossAx val="-2122219272"/>
        <c:crosses val="autoZero"/>
        <c:auto val="1"/>
        <c:lblAlgn val="ctr"/>
        <c:lblOffset val="100"/>
        <c:tickLblSkip val="1"/>
        <c:noMultiLvlLbl val="0"/>
      </c:catAx>
      <c:valAx>
        <c:axId val="-2122219272"/>
        <c:scaling>
          <c:orientation val="minMax"/>
          <c:max val="0.05"/>
        </c:scaling>
        <c:delete val="0"/>
        <c:axPos val="b"/>
        <c:numFmt formatCode="0%" sourceLinked="0"/>
        <c:majorTickMark val="none"/>
        <c:minorTickMark val="none"/>
        <c:tickLblPos val="nextTo"/>
        <c:crossAx val="-2145839304"/>
        <c:crosses val="autoZero"/>
        <c:crossBetween val="between"/>
        <c:majorUnit val="0.05"/>
      </c:valAx>
    </c:plotArea>
    <c:legend>
      <c:legendPos val="b"/>
      <c:layout>
        <c:manualLayout>
          <c:xMode val="edge"/>
          <c:yMode val="edge"/>
          <c:x val="0.661207115812617"/>
          <c:y val="0.00294366904514094"/>
          <c:w val="0.336105226033421"/>
          <c:h val="0.0161689171782767"/>
        </c:manualLayout>
      </c:layout>
      <c:overlay val="0"/>
    </c:legend>
    <c:plotVisOnly val="1"/>
    <c:dispBlanksAs val="gap"/>
    <c:showDLblsOverMax val="0"/>
  </c:chart>
  <c:spPr>
    <a:ln>
      <a:noFill/>
    </a:ln>
  </c:spPr>
  <c:txPr>
    <a:bodyPr/>
    <a:lstStyle/>
    <a:p>
      <a:pPr>
        <a:defRPr sz="800">
          <a:latin typeface="+mj-lt"/>
        </a:defRPr>
      </a:pPr>
      <a:endParaRPr lang="es-E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500215330226579"/>
          <c:y val="0.088328189400377"/>
          <c:w val="0.454816958348089"/>
          <c:h val="0.753249864408636"/>
        </c:manualLayout>
      </c:layout>
      <c:barChart>
        <c:barDir val="bar"/>
        <c:grouping val="clustered"/>
        <c:varyColors val="0"/>
        <c:ser>
          <c:idx val="0"/>
          <c:order val="0"/>
          <c:tx>
            <c:strRef>
              <c:f>figure_5B!$Q$1</c:f>
              <c:strCache>
                <c:ptCount val="1"/>
                <c:pt idx="0">
                  <c:v>DEG subset</c:v>
                </c:pt>
              </c:strCache>
            </c:strRef>
          </c:tx>
          <c:spPr>
            <a:solidFill>
              <a:srgbClr val="FF0000"/>
            </a:solidFill>
            <a:ln>
              <a:solidFill>
                <a:sysClr val="windowText" lastClr="000000"/>
              </a:solidFill>
            </a:ln>
          </c:spPr>
          <c:invertIfNegative val="0"/>
          <c:dLbls>
            <c:delete val="1"/>
          </c:dLbls>
          <c:cat>
            <c:strRef>
              <c:f>figure_5B!$L$11:$L$21</c:f>
              <c:strCache>
                <c:ptCount val="11"/>
                <c:pt idx="0">
                  <c:v>GO:0090304 nucleic acid metabolic process</c:v>
                </c:pt>
                <c:pt idx="1">
                  <c:v>GO:0010467 gene expression</c:v>
                </c:pt>
                <c:pt idx="2">
                  <c:v>GO:0016070 RNA metabolic process</c:v>
                </c:pt>
                <c:pt idx="3">
                  <c:v>GO:0006139 nucleobase-containing compound metabolic process</c:v>
                </c:pt>
                <c:pt idx="4">
                  <c:v>GO:0051253 negative regulation of RNA metabolic process</c:v>
                </c:pt>
                <c:pt idx="5">
                  <c:v>GO:0045934 negative regulation of nucleobase-containing compound metabolic process</c:v>
                </c:pt>
                <c:pt idx="6">
                  <c:v>GO:1903507 negative regulation of nucleic acid-templated transcription</c:v>
                </c:pt>
                <c:pt idx="7">
                  <c:v>GO:1902679 negative regulation of RNA biosynthetic process</c:v>
                </c:pt>
                <c:pt idx="8">
                  <c:v>GO:0034641 cellular nitrogen compound metabolic process</c:v>
                </c:pt>
                <c:pt idx="9">
                  <c:v>GO:0006396 RNA processing</c:v>
                </c:pt>
                <c:pt idx="10">
                  <c:v>GO:0046483 heterocycle metabolic process</c:v>
                </c:pt>
              </c:strCache>
            </c:strRef>
          </c:cat>
          <c:val>
            <c:numRef>
              <c:f>figure_5B!$Q$11:$Q$21</c:f>
              <c:numCache>
                <c:formatCode>General</c:formatCode>
                <c:ptCount val="11"/>
                <c:pt idx="0">
                  <c:v>0.258478460128323</c:v>
                </c:pt>
                <c:pt idx="1">
                  <c:v>0.246562786434464</c:v>
                </c:pt>
                <c:pt idx="2">
                  <c:v>0.205316223648029</c:v>
                </c:pt>
                <c:pt idx="3">
                  <c:v>0.271310724106324</c:v>
                </c:pt>
                <c:pt idx="4">
                  <c:v>0.0256645279560037</c:v>
                </c:pt>
                <c:pt idx="5">
                  <c:v>0.0265811182401467</c:v>
                </c:pt>
                <c:pt idx="6">
                  <c:v>0.0247479376718607</c:v>
                </c:pt>
                <c:pt idx="7">
                  <c:v>0.0247479376718607</c:v>
                </c:pt>
                <c:pt idx="8">
                  <c:v>0.311640696608616</c:v>
                </c:pt>
                <c:pt idx="9">
                  <c:v>0.0889092575618698</c:v>
                </c:pt>
                <c:pt idx="10">
                  <c:v>0.277726856095325</c:v>
                </c:pt>
              </c:numCache>
            </c:numRef>
          </c:val>
          <c:extLst xmlns:c16r2="http://schemas.microsoft.com/office/drawing/2015/06/chart">
            <c:ext xmlns:c16="http://schemas.microsoft.com/office/drawing/2014/chart" uri="{C3380CC4-5D6E-409C-BE32-E72D297353CC}">
              <c16:uniqueId val="{00000000-DE08-4EB5-A229-66B348707D04}"/>
            </c:ext>
          </c:extLst>
        </c:ser>
        <c:ser>
          <c:idx val="1"/>
          <c:order val="1"/>
          <c:tx>
            <c:strRef>
              <c:f>figure_5B!$R$1</c:f>
              <c:strCache>
                <c:ptCount val="1"/>
                <c:pt idx="0">
                  <c:v>All expressed genes</c:v>
                </c:pt>
              </c:strCache>
            </c:strRef>
          </c:tx>
          <c:spPr>
            <a:solidFill>
              <a:srgbClr val="0070C0"/>
            </a:solidFill>
            <a:ln>
              <a:solidFill>
                <a:sysClr val="windowText" lastClr="000000"/>
              </a:solidFill>
            </a:ln>
          </c:spPr>
          <c:invertIfNegative val="0"/>
          <c:dLbls>
            <c:delete val="1"/>
          </c:dLbls>
          <c:cat>
            <c:strRef>
              <c:f>figure_5B!$L$11:$L$21</c:f>
              <c:strCache>
                <c:ptCount val="11"/>
                <c:pt idx="0">
                  <c:v>GO:0090304 nucleic acid metabolic process</c:v>
                </c:pt>
                <c:pt idx="1">
                  <c:v>GO:0010467 gene expression</c:v>
                </c:pt>
                <c:pt idx="2">
                  <c:v>GO:0016070 RNA metabolic process</c:v>
                </c:pt>
                <c:pt idx="3">
                  <c:v>GO:0006139 nucleobase-containing compound metabolic process</c:v>
                </c:pt>
                <c:pt idx="4">
                  <c:v>GO:0051253 negative regulation of RNA metabolic process</c:v>
                </c:pt>
                <c:pt idx="5">
                  <c:v>GO:0045934 negative regulation of nucleobase-containing compound metabolic process</c:v>
                </c:pt>
                <c:pt idx="6">
                  <c:v>GO:1903507 negative regulation of nucleic acid-templated transcription</c:v>
                </c:pt>
                <c:pt idx="7">
                  <c:v>GO:1902679 negative regulation of RNA biosynthetic process</c:v>
                </c:pt>
                <c:pt idx="8">
                  <c:v>GO:0034641 cellular nitrogen compound metabolic process</c:v>
                </c:pt>
                <c:pt idx="9">
                  <c:v>GO:0006396 RNA processing</c:v>
                </c:pt>
                <c:pt idx="10">
                  <c:v>GO:0046483 heterocycle metabolic process</c:v>
                </c:pt>
              </c:strCache>
            </c:strRef>
          </c:cat>
          <c:val>
            <c:numRef>
              <c:f>figure_5B!$R$11:$R$21</c:f>
              <c:numCache>
                <c:formatCode>General</c:formatCode>
                <c:ptCount val="11"/>
                <c:pt idx="0">
                  <c:v>0.180087943820962</c:v>
                </c:pt>
                <c:pt idx="1">
                  <c:v>0.176051716217103</c:v>
                </c:pt>
                <c:pt idx="2">
                  <c:v>0.142941523922032</c:v>
                </c:pt>
                <c:pt idx="3">
                  <c:v>0.201319157314432</c:v>
                </c:pt>
                <c:pt idx="4">
                  <c:v>0.00764586204633458</c:v>
                </c:pt>
                <c:pt idx="5">
                  <c:v>0.00820371464198989</c:v>
                </c:pt>
                <c:pt idx="6">
                  <c:v>0.0073833431777909</c:v>
                </c:pt>
                <c:pt idx="7">
                  <c:v>0.0073833431777909</c:v>
                </c:pt>
                <c:pt idx="8">
                  <c:v>0.245126993502658</c:v>
                </c:pt>
                <c:pt idx="9">
                  <c:v>0.0523068845573276</c:v>
                </c:pt>
                <c:pt idx="10">
                  <c:v>0.214445100741616</c:v>
                </c:pt>
              </c:numCache>
            </c:numRef>
          </c:val>
          <c:extLst xmlns:c16r2="http://schemas.microsoft.com/office/drawing/2015/06/chart">
            <c:ext xmlns:c16="http://schemas.microsoft.com/office/drawing/2014/chart" uri="{C3380CC4-5D6E-409C-BE32-E72D297353CC}">
              <c16:uniqueId val="{00000001-DE08-4EB5-A229-66B348707D04}"/>
            </c:ext>
          </c:extLst>
        </c:ser>
        <c:dLbls>
          <c:showLegendKey val="0"/>
          <c:showVal val="1"/>
          <c:showCatName val="0"/>
          <c:showSerName val="0"/>
          <c:showPercent val="0"/>
          <c:showBubbleSize val="0"/>
        </c:dLbls>
        <c:gapWidth val="75"/>
        <c:axId val="-2121497000"/>
        <c:axId val="-2121494024"/>
      </c:barChart>
      <c:catAx>
        <c:axId val="-2121497000"/>
        <c:scaling>
          <c:orientation val="minMax"/>
        </c:scaling>
        <c:delete val="0"/>
        <c:axPos val="l"/>
        <c:numFmt formatCode="General" sourceLinked="0"/>
        <c:majorTickMark val="none"/>
        <c:minorTickMark val="none"/>
        <c:tickLblPos val="nextTo"/>
        <c:crossAx val="-2121494024"/>
        <c:crosses val="autoZero"/>
        <c:auto val="1"/>
        <c:lblAlgn val="ctr"/>
        <c:lblOffset val="100"/>
        <c:tickLblSkip val="1"/>
        <c:noMultiLvlLbl val="0"/>
      </c:catAx>
      <c:valAx>
        <c:axId val="-2121494024"/>
        <c:scaling>
          <c:orientation val="minMax"/>
        </c:scaling>
        <c:delete val="0"/>
        <c:axPos val="b"/>
        <c:numFmt formatCode="0%" sourceLinked="0"/>
        <c:majorTickMark val="none"/>
        <c:minorTickMark val="none"/>
        <c:tickLblPos val="nextTo"/>
        <c:crossAx val="-2121497000"/>
        <c:crosses val="autoZero"/>
        <c:crossBetween val="between"/>
        <c:majorUnit val="0.05"/>
        <c:minorUnit val="0.005"/>
      </c:valAx>
      <c:spPr>
        <a:noFill/>
        <a:ln w="25400">
          <a:noFill/>
        </a:ln>
      </c:spPr>
    </c:plotArea>
    <c:legend>
      <c:legendPos val="b"/>
      <c:layout>
        <c:manualLayout>
          <c:xMode val="edge"/>
          <c:yMode val="edge"/>
          <c:x val="0.615920633045943"/>
          <c:y val="0.0181351461648402"/>
          <c:w val="0.356370691929505"/>
          <c:h val="0.0666059035597642"/>
        </c:manualLayout>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s-E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86174979649166"/>
          <c:y val="0.031884050694043"/>
          <c:w val="0.504952257099084"/>
          <c:h val="0.899386306199633"/>
        </c:manualLayout>
      </c:layout>
      <c:barChart>
        <c:barDir val="col"/>
        <c:grouping val="clustered"/>
        <c:varyColors val="1"/>
        <c:ser>
          <c:idx val="0"/>
          <c:order val="0"/>
          <c:spPr>
            <a:ln>
              <a:solidFill>
                <a:schemeClr val="tx1"/>
              </a:solidFill>
            </a:ln>
          </c:spPr>
          <c:invertIfNegative val="0"/>
          <c:dPt>
            <c:idx val="0"/>
            <c:invertIfNegative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01-8CCB-4A7F-8E32-D78B238BC892}"/>
              </c:ext>
            </c:extLst>
          </c:dPt>
          <c:dPt>
            <c:idx val="1"/>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03-8CCB-4A7F-8E32-D78B238BC892}"/>
              </c:ext>
            </c:extLst>
          </c:dPt>
          <c:dPt>
            <c:idx val="2"/>
            <c:invertIfNegative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05-8CCB-4A7F-8E32-D78B238BC892}"/>
              </c:ext>
            </c:extLst>
          </c:dPt>
          <c:dPt>
            <c:idx val="3"/>
            <c:invertIfNegative val="0"/>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07-8CCB-4A7F-8E32-D78B238BC892}"/>
              </c:ext>
            </c:extLst>
          </c:dPt>
          <c:dPt>
            <c:idx val="4"/>
            <c:invertIfNegative val="0"/>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09-8CCB-4A7F-8E32-D78B238BC892}"/>
              </c:ext>
            </c:extLst>
          </c:dPt>
          <c:dPt>
            <c:idx val="5"/>
            <c:invertIfNegative val="0"/>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0B-8CCB-4A7F-8E32-D78B238BC892}"/>
              </c:ext>
            </c:extLst>
          </c:dPt>
          <c:dPt>
            <c:idx val="6"/>
            <c:invertIfNegative val="0"/>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0D-8CCB-4A7F-8E32-D78B238BC892}"/>
              </c:ext>
            </c:extLst>
          </c:dPt>
          <c:dPt>
            <c:idx val="7"/>
            <c:invertIfNegative val="0"/>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0F-8CCB-4A7F-8E32-D78B238BC892}"/>
              </c:ext>
            </c:extLst>
          </c:dPt>
          <c:dPt>
            <c:idx val="8"/>
            <c:invertIfNegative val="0"/>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11-8CCB-4A7F-8E32-D78B238BC892}"/>
              </c:ext>
            </c:extLst>
          </c:dPt>
          <c:dPt>
            <c:idx val="9"/>
            <c:invertIfNegative val="0"/>
            <c:bubble3D val="0"/>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13-8CCB-4A7F-8E32-D78B238BC892}"/>
              </c:ext>
            </c:extLst>
          </c:dPt>
          <c:dPt>
            <c:idx val="10"/>
            <c:invertIfNegative val="0"/>
            <c:bubble3D val="0"/>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15-8CCB-4A7F-8E32-D78B238BC892}"/>
              </c:ext>
            </c:extLst>
          </c:dPt>
          <c:dPt>
            <c:idx val="11"/>
            <c:invertIfNegative val="0"/>
            <c:bubble3D val="0"/>
            <c:spPr>
              <a:gradFill rotWithShape="1">
                <a:gsLst>
                  <a:gs pos="0">
                    <a:schemeClr val="accent6">
                      <a:lumMod val="80000"/>
                      <a:satMod val="103000"/>
                      <a:lumMod val="102000"/>
                      <a:tint val="94000"/>
                    </a:schemeClr>
                  </a:gs>
                  <a:gs pos="50000">
                    <a:schemeClr val="accent6">
                      <a:lumMod val="80000"/>
                      <a:satMod val="110000"/>
                      <a:lumMod val="100000"/>
                      <a:shade val="100000"/>
                    </a:schemeClr>
                  </a:gs>
                  <a:gs pos="100000">
                    <a:schemeClr val="accent6">
                      <a:lumMod val="8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17-8CCB-4A7F-8E32-D78B238BC892}"/>
              </c:ext>
            </c:extLst>
          </c:dPt>
          <c:dPt>
            <c:idx val="12"/>
            <c:invertIfNegative val="0"/>
            <c:bubble3D val="0"/>
            <c:spPr>
              <a:gradFill rotWithShape="1">
                <a:gsLst>
                  <a:gs pos="0">
                    <a:schemeClr val="accent2">
                      <a:lumMod val="60000"/>
                      <a:lumOff val="40000"/>
                      <a:satMod val="103000"/>
                      <a:lumMod val="102000"/>
                      <a:tint val="94000"/>
                    </a:schemeClr>
                  </a:gs>
                  <a:gs pos="50000">
                    <a:schemeClr val="accent2">
                      <a:lumMod val="60000"/>
                      <a:lumOff val="40000"/>
                      <a:satMod val="110000"/>
                      <a:lumMod val="100000"/>
                      <a:shade val="100000"/>
                    </a:schemeClr>
                  </a:gs>
                  <a:gs pos="100000">
                    <a:schemeClr val="accent2">
                      <a:lumMod val="60000"/>
                      <a:lumOff val="4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19-8CCB-4A7F-8E32-D78B238BC892}"/>
              </c:ext>
            </c:extLst>
          </c:dPt>
          <c:dPt>
            <c:idx val="13"/>
            <c:invertIfNegative val="0"/>
            <c:bubble3D val="0"/>
            <c:spPr>
              <a:gradFill rotWithShape="1">
                <a:gsLst>
                  <a:gs pos="0">
                    <a:schemeClr val="accent4">
                      <a:lumMod val="60000"/>
                      <a:lumOff val="40000"/>
                      <a:satMod val="103000"/>
                      <a:lumMod val="102000"/>
                      <a:tint val="94000"/>
                    </a:schemeClr>
                  </a:gs>
                  <a:gs pos="50000">
                    <a:schemeClr val="accent4">
                      <a:lumMod val="60000"/>
                      <a:lumOff val="40000"/>
                      <a:satMod val="110000"/>
                      <a:lumMod val="100000"/>
                      <a:shade val="100000"/>
                    </a:schemeClr>
                  </a:gs>
                  <a:gs pos="100000">
                    <a:schemeClr val="accent4">
                      <a:lumMod val="60000"/>
                      <a:lumOff val="4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1B-8CCB-4A7F-8E32-D78B238BC892}"/>
              </c:ext>
            </c:extLst>
          </c:dPt>
          <c:dPt>
            <c:idx val="14"/>
            <c:invertIfNegative val="0"/>
            <c:bubble3D val="0"/>
            <c:spPr>
              <a:gradFill rotWithShape="1">
                <a:gsLst>
                  <a:gs pos="0">
                    <a:schemeClr val="accent6">
                      <a:lumMod val="60000"/>
                      <a:lumOff val="40000"/>
                      <a:satMod val="103000"/>
                      <a:lumMod val="102000"/>
                      <a:tint val="94000"/>
                    </a:schemeClr>
                  </a:gs>
                  <a:gs pos="50000">
                    <a:schemeClr val="accent6">
                      <a:lumMod val="60000"/>
                      <a:lumOff val="40000"/>
                      <a:satMod val="110000"/>
                      <a:lumMod val="100000"/>
                      <a:shade val="100000"/>
                    </a:schemeClr>
                  </a:gs>
                  <a:gs pos="100000">
                    <a:schemeClr val="accent6">
                      <a:lumMod val="60000"/>
                      <a:lumOff val="4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1D-8CCB-4A7F-8E32-D78B238BC892}"/>
              </c:ext>
            </c:extLst>
          </c:dPt>
          <c:dPt>
            <c:idx val="15"/>
            <c:invertIfNegative val="0"/>
            <c:bubble3D val="0"/>
            <c:spPr>
              <a:gradFill rotWithShape="1">
                <a:gsLst>
                  <a:gs pos="0">
                    <a:schemeClr val="accent2">
                      <a:lumMod val="50000"/>
                      <a:satMod val="103000"/>
                      <a:lumMod val="102000"/>
                      <a:tint val="94000"/>
                    </a:schemeClr>
                  </a:gs>
                  <a:gs pos="50000">
                    <a:schemeClr val="accent2">
                      <a:lumMod val="50000"/>
                      <a:satMod val="110000"/>
                      <a:lumMod val="100000"/>
                      <a:shade val="100000"/>
                    </a:schemeClr>
                  </a:gs>
                  <a:gs pos="100000">
                    <a:schemeClr val="accent2">
                      <a:lumMod val="5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1F-8CCB-4A7F-8E32-D78B238BC892}"/>
              </c:ext>
            </c:extLst>
          </c:dPt>
          <c:dPt>
            <c:idx val="16"/>
            <c:invertIfNegative val="0"/>
            <c:bubble3D val="0"/>
            <c:spPr>
              <a:gradFill rotWithShape="1">
                <a:gsLst>
                  <a:gs pos="0">
                    <a:schemeClr val="accent4">
                      <a:lumMod val="50000"/>
                      <a:satMod val="103000"/>
                      <a:lumMod val="102000"/>
                      <a:tint val="94000"/>
                    </a:schemeClr>
                  </a:gs>
                  <a:gs pos="50000">
                    <a:schemeClr val="accent4">
                      <a:lumMod val="50000"/>
                      <a:satMod val="110000"/>
                      <a:lumMod val="100000"/>
                      <a:shade val="100000"/>
                    </a:schemeClr>
                  </a:gs>
                  <a:gs pos="100000">
                    <a:schemeClr val="accent4">
                      <a:lumMod val="5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21-8CCB-4A7F-8E32-D78B238BC892}"/>
              </c:ext>
            </c:extLst>
          </c:dPt>
          <c:dPt>
            <c:idx val="17"/>
            <c:invertIfNegative val="0"/>
            <c:bubble3D val="0"/>
            <c:spPr>
              <a:gradFill rotWithShape="1">
                <a:gsLst>
                  <a:gs pos="0">
                    <a:schemeClr val="accent6">
                      <a:lumMod val="50000"/>
                      <a:satMod val="103000"/>
                      <a:lumMod val="102000"/>
                      <a:tint val="94000"/>
                    </a:schemeClr>
                  </a:gs>
                  <a:gs pos="50000">
                    <a:schemeClr val="accent6">
                      <a:lumMod val="50000"/>
                      <a:satMod val="110000"/>
                      <a:lumMod val="100000"/>
                      <a:shade val="100000"/>
                    </a:schemeClr>
                  </a:gs>
                  <a:gs pos="100000">
                    <a:schemeClr val="accent6">
                      <a:lumMod val="5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23-8CCB-4A7F-8E32-D78B238BC892}"/>
              </c:ext>
            </c:extLst>
          </c:dPt>
          <c:dPt>
            <c:idx val="18"/>
            <c:invertIfNegative val="0"/>
            <c:bubble3D val="0"/>
            <c:spPr>
              <a:gradFill rotWithShape="1">
                <a:gsLst>
                  <a:gs pos="0">
                    <a:schemeClr val="accent2">
                      <a:lumMod val="70000"/>
                      <a:lumOff val="30000"/>
                      <a:satMod val="103000"/>
                      <a:lumMod val="102000"/>
                      <a:tint val="94000"/>
                    </a:schemeClr>
                  </a:gs>
                  <a:gs pos="50000">
                    <a:schemeClr val="accent2">
                      <a:lumMod val="70000"/>
                      <a:lumOff val="30000"/>
                      <a:satMod val="110000"/>
                      <a:lumMod val="100000"/>
                      <a:shade val="100000"/>
                    </a:schemeClr>
                  </a:gs>
                  <a:gs pos="100000">
                    <a:schemeClr val="accent2">
                      <a:lumMod val="70000"/>
                      <a:lumOff val="3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01-E4FD-403A-9E71-DF387C750FCB}"/>
              </c:ext>
            </c:extLst>
          </c:dPt>
          <c:dPt>
            <c:idx val="19"/>
            <c:invertIfNegative val="0"/>
            <c:bubble3D val="0"/>
            <c:spPr>
              <a:gradFill rotWithShape="1">
                <a:gsLst>
                  <a:gs pos="0">
                    <a:schemeClr val="accent4">
                      <a:lumMod val="70000"/>
                      <a:lumOff val="30000"/>
                      <a:satMod val="103000"/>
                      <a:lumMod val="102000"/>
                      <a:tint val="94000"/>
                    </a:schemeClr>
                  </a:gs>
                  <a:gs pos="50000">
                    <a:schemeClr val="accent4">
                      <a:lumMod val="70000"/>
                      <a:lumOff val="30000"/>
                      <a:satMod val="110000"/>
                      <a:lumMod val="100000"/>
                      <a:shade val="100000"/>
                    </a:schemeClr>
                  </a:gs>
                  <a:gs pos="100000">
                    <a:schemeClr val="accent4">
                      <a:lumMod val="70000"/>
                      <a:lumOff val="3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27-8CCB-4A7F-8E32-D78B238BC892}"/>
              </c:ext>
            </c:extLst>
          </c:dPt>
          <c:dPt>
            <c:idx val="20"/>
            <c:invertIfNegative val="0"/>
            <c:bubble3D val="0"/>
            <c:spPr>
              <a:gradFill rotWithShape="1">
                <a:gsLst>
                  <a:gs pos="0">
                    <a:schemeClr val="accent6">
                      <a:lumMod val="70000"/>
                      <a:lumOff val="30000"/>
                      <a:satMod val="103000"/>
                      <a:lumMod val="102000"/>
                      <a:tint val="94000"/>
                    </a:schemeClr>
                  </a:gs>
                  <a:gs pos="50000">
                    <a:schemeClr val="accent6">
                      <a:lumMod val="70000"/>
                      <a:lumOff val="30000"/>
                      <a:satMod val="110000"/>
                      <a:lumMod val="100000"/>
                      <a:shade val="100000"/>
                    </a:schemeClr>
                  </a:gs>
                  <a:gs pos="100000">
                    <a:schemeClr val="accent6">
                      <a:lumMod val="70000"/>
                      <a:lumOff val="3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29-8CCB-4A7F-8E32-D78B238BC892}"/>
              </c:ext>
            </c:extLst>
          </c:dPt>
          <c:dPt>
            <c:idx val="21"/>
            <c:invertIfNegative val="0"/>
            <c:bubble3D val="0"/>
            <c:spPr>
              <a:gradFill rotWithShape="1">
                <a:gsLst>
                  <a:gs pos="0">
                    <a:schemeClr val="accent2">
                      <a:lumMod val="70000"/>
                      <a:satMod val="103000"/>
                      <a:lumMod val="102000"/>
                      <a:tint val="94000"/>
                    </a:schemeClr>
                  </a:gs>
                  <a:gs pos="50000">
                    <a:schemeClr val="accent2">
                      <a:lumMod val="70000"/>
                      <a:satMod val="110000"/>
                      <a:lumMod val="100000"/>
                      <a:shade val="100000"/>
                    </a:schemeClr>
                  </a:gs>
                  <a:gs pos="100000">
                    <a:schemeClr val="accent2">
                      <a:lumMod val="7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2B-8CCB-4A7F-8E32-D78B238BC892}"/>
              </c:ext>
            </c:extLst>
          </c:dPt>
          <c:dPt>
            <c:idx val="22"/>
            <c:invertIfNegative val="0"/>
            <c:bubble3D val="0"/>
            <c:spPr>
              <a:gradFill rotWithShape="1">
                <a:gsLst>
                  <a:gs pos="0">
                    <a:schemeClr val="accent4">
                      <a:lumMod val="70000"/>
                      <a:satMod val="103000"/>
                      <a:lumMod val="102000"/>
                      <a:tint val="94000"/>
                    </a:schemeClr>
                  </a:gs>
                  <a:gs pos="50000">
                    <a:schemeClr val="accent4">
                      <a:lumMod val="70000"/>
                      <a:satMod val="110000"/>
                      <a:lumMod val="100000"/>
                      <a:shade val="100000"/>
                    </a:schemeClr>
                  </a:gs>
                  <a:gs pos="100000">
                    <a:schemeClr val="accent4">
                      <a:lumMod val="7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2D-8CCB-4A7F-8E32-D78B238BC892}"/>
              </c:ext>
            </c:extLst>
          </c:dPt>
          <c:dPt>
            <c:idx val="23"/>
            <c:invertIfNegative val="0"/>
            <c:bubble3D val="0"/>
            <c:spPr>
              <a:gradFill rotWithShape="1">
                <a:gsLst>
                  <a:gs pos="0">
                    <a:schemeClr val="accent6">
                      <a:lumMod val="70000"/>
                      <a:satMod val="103000"/>
                      <a:lumMod val="102000"/>
                      <a:tint val="94000"/>
                    </a:schemeClr>
                  </a:gs>
                  <a:gs pos="50000">
                    <a:schemeClr val="accent6">
                      <a:lumMod val="70000"/>
                      <a:satMod val="110000"/>
                      <a:lumMod val="100000"/>
                      <a:shade val="100000"/>
                    </a:schemeClr>
                  </a:gs>
                  <a:gs pos="100000">
                    <a:schemeClr val="accent6">
                      <a:lumMod val="7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2F-8CCB-4A7F-8E32-D78B238BC892}"/>
              </c:ext>
            </c:extLst>
          </c:dPt>
          <c:dPt>
            <c:idx val="24"/>
            <c:invertIfNegative val="0"/>
            <c:bubble3D val="0"/>
            <c:spPr>
              <a:gradFill rotWithShape="1">
                <a:gsLst>
                  <a:gs pos="0">
                    <a:schemeClr val="accent2">
                      <a:lumMod val="50000"/>
                      <a:lumOff val="50000"/>
                      <a:satMod val="103000"/>
                      <a:lumMod val="102000"/>
                      <a:tint val="94000"/>
                    </a:schemeClr>
                  </a:gs>
                  <a:gs pos="50000">
                    <a:schemeClr val="accent2">
                      <a:lumMod val="50000"/>
                      <a:lumOff val="50000"/>
                      <a:satMod val="110000"/>
                      <a:lumMod val="100000"/>
                      <a:shade val="100000"/>
                    </a:schemeClr>
                  </a:gs>
                  <a:gs pos="100000">
                    <a:schemeClr val="accent2">
                      <a:lumMod val="50000"/>
                      <a:lumOff val="50000"/>
                      <a:lumMod val="99000"/>
                      <a:satMod val="120000"/>
                      <a:shade val="78000"/>
                    </a:schemeClr>
                  </a:gs>
                </a:gsLst>
                <a:lin ang="5400000" scaled="0"/>
              </a:gradFill>
              <a:ln>
                <a:solidFill>
                  <a:schemeClr val="tx1"/>
                </a:solidFill>
              </a:ln>
              <a:effectLst/>
            </c:spPr>
            <c:extLst xmlns:c16r2="http://schemas.microsoft.com/office/drawing/2015/06/chart">
              <c:ext xmlns:c16="http://schemas.microsoft.com/office/drawing/2014/chart" uri="{C3380CC4-5D6E-409C-BE32-E72D297353CC}">
                <c16:uniqueId val="{00000031-8CCB-4A7F-8E32-D78B238BC892}"/>
              </c:ext>
            </c:extLst>
          </c:dPt>
          <c:cat>
            <c:strRef>
              <c:f>[Figures.xlsx]Figure_7!$B$1:$B$25</c:f>
              <c:strCache>
                <c:ptCount val="25"/>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Y</c:v>
                </c:pt>
                <c:pt idx="24">
                  <c:v>Z</c:v>
                </c:pt>
              </c:strCache>
            </c:strRef>
          </c:cat>
          <c:val>
            <c:numRef>
              <c:f>[Figures.xlsx]Figure_7!$C$1:$C$25</c:f>
              <c:numCache>
                <c:formatCode>General</c:formatCode>
                <c:ptCount val="25"/>
                <c:pt idx="0">
                  <c:v>1373.0</c:v>
                </c:pt>
                <c:pt idx="1">
                  <c:v>281.0</c:v>
                </c:pt>
                <c:pt idx="2">
                  <c:v>931.0</c:v>
                </c:pt>
                <c:pt idx="3">
                  <c:v>365.0</c:v>
                </c:pt>
                <c:pt idx="4">
                  <c:v>1391.0</c:v>
                </c:pt>
                <c:pt idx="5">
                  <c:v>280.0</c:v>
                </c:pt>
                <c:pt idx="6">
                  <c:v>1515.0</c:v>
                </c:pt>
                <c:pt idx="7">
                  <c:v>396.0</c:v>
                </c:pt>
                <c:pt idx="8">
                  <c:v>775.0</c:v>
                </c:pt>
                <c:pt idx="9">
                  <c:v>1454.0</c:v>
                </c:pt>
                <c:pt idx="10">
                  <c:v>2240.0</c:v>
                </c:pt>
                <c:pt idx="11">
                  <c:v>2298.0</c:v>
                </c:pt>
                <c:pt idx="12">
                  <c:v>486.0</c:v>
                </c:pt>
                <c:pt idx="13">
                  <c:v>0.0</c:v>
                </c:pt>
                <c:pt idx="14">
                  <c:v>2948.0</c:v>
                </c:pt>
                <c:pt idx="15">
                  <c:v>817.0</c:v>
                </c:pt>
                <c:pt idx="16">
                  <c:v>883.0</c:v>
                </c:pt>
                <c:pt idx="17">
                  <c:v>0.0</c:v>
                </c:pt>
                <c:pt idx="18">
                  <c:v>9012.0</c:v>
                </c:pt>
                <c:pt idx="19">
                  <c:v>3031.0</c:v>
                </c:pt>
                <c:pt idx="20">
                  <c:v>1107.0</c:v>
                </c:pt>
                <c:pt idx="21">
                  <c:v>259.0</c:v>
                </c:pt>
                <c:pt idx="22">
                  <c:v>6.0</c:v>
                </c:pt>
                <c:pt idx="23">
                  <c:v>14.0</c:v>
                </c:pt>
                <c:pt idx="24">
                  <c:v>490.0</c:v>
                </c:pt>
              </c:numCache>
            </c:numRef>
          </c:val>
          <c:extLst xmlns:c16r2="http://schemas.microsoft.com/office/drawing/2015/06/chart">
            <c:ext xmlns:c16="http://schemas.microsoft.com/office/drawing/2014/chart" uri="{C3380CC4-5D6E-409C-BE32-E72D297353CC}">
              <c16:uniqueId val="{00000000-E4FD-403A-9E71-DF387C750FCB}"/>
            </c:ext>
          </c:extLst>
        </c:ser>
        <c:dLbls>
          <c:showLegendKey val="0"/>
          <c:showVal val="0"/>
          <c:showCatName val="0"/>
          <c:showSerName val="0"/>
          <c:showPercent val="0"/>
          <c:showBubbleSize val="0"/>
        </c:dLbls>
        <c:gapWidth val="50"/>
        <c:overlap val="100"/>
        <c:axId val="-2122145272"/>
        <c:axId val="-2145990312"/>
      </c:barChart>
      <c:catAx>
        <c:axId val="-2122145272"/>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vert="horz"/>
          <a:lstStyle/>
          <a:p>
            <a:pPr>
              <a:defRPr/>
            </a:pPr>
            <a:endParaRPr lang="es-ES"/>
          </a:p>
        </c:txPr>
        <c:crossAx val="-2145990312"/>
        <c:crosses val="autoZero"/>
        <c:auto val="1"/>
        <c:lblAlgn val="ctr"/>
        <c:lblOffset val="100"/>
        <c:noMultiLvlLbl val="0"/>
      </c:catAx>
      <c:valAx>
        <c:axId val="-2145990312"/>
        <c:scaling>
          <c:orientation val="minMax"/>
        </c:scaling>
        <c:delete val="0"/>
        <c:axPos val="l"/>
        <c:title>
          <c:tx>
            <c:rich>
              <a:bodyPr rot="-5400000" vert="horz"/>
              <a:lstStyle/>
              <a:p>
                <a:pPr>
                  <a:defRPr/>
                </a:pPr>
                <a:r>
                  <a:rPr lang="en-US"/>
                  <a:t>Number of genes</a:t>
                </a:r>
              </a:p>
            </c:rich>
          </c:tx>
          <c:layout/>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vert="horz"/>
          <a:lstStyle/>
          <a:p>
            <a:pPr>
              <a:defRPr/>
            </a:pPr>
            <a:endParaRPr lang="es-ES"/>
          </a:p>
        </c:txPr>
        <c:crossAx val="-2122145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sz="800"/>
      </a:pPr>
      <a:endParaRPr lang="es-ES"/>
    </a:p>
  </c:txPr>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0.58076</cdr:x>
      <cdr:y>0</cdr:y>
    </cdr:from>
    <cdr:to>
      <cdr:x>0.99789</cdr:x>
      <cdr:y>0.99461</cdr:y>
    </cdr:to>
    <cdr:sp macro="" textlink="">
      <cdr:nvSpPr>
        <cdr:cNvPr id="2" name="5 CuadroTexto">
          <a:extLst xmlns:a="http://schemas.openxmlformats.org/drawingml/2006/main">
            <a:ext uri="{FF2B5EF4-FFF2-40B4-BE49-F238E27FC236}">
              <a16:creationId xmlns:a16="http://schemas.microsoft.com/office/drawing/2014/main" xmlns="" id="{00000000-0008-0000-0200-000006000000}"/>
            </a:ext>
          </a:extLst>
        </cdr:cNvPr>
        <cdr:cNvSpPr txBox="1"/>
      </cdr:nvSpPr>
      <cdr:spPr>
        <a:xfrm xmlns:a="http://schemas.openxmlformats.org/drawingml/2006/main">
          <a:off x="3260035" y="0"/>
          <a:ext cx="2341521" cy="3416202"/>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pPr algn="l"/>
          <a:r>
            <a:rPr lang="en-US" sz="700" b="1">
              <a:latin typeface="+mn-lt"/>
              <a:cs typeface="Arial" panose="020B0604020202020204" pitchFamily="34" charset="0"/>
            </a:rPr>
            <a:t>COG categories</a:t>
          </a:r>
        </a:p>
        <a:p xmlns:a="http://schemas.openxmlformats.org/drawingml/2006/main">
          <a:endParaRPr lang="en-US" sz="700" b="1">
            <a:latin typeface="+mn-lt"/>
            <a:cs typeface="Arial" panose="020B0604020202020204" pitchFamily="34" charset="0"/>
          </a:endParaRPr>
        </a:p>
        <a:p xmlns:a="http://schemas.openxmlformats.org/drawingml/2006/main">
          <a:r>
            <a:rPr lang="en-US" sz="700" b="1">
              <a:latin typeface="+mn-lt"/>
              <a:cs typeface="Arial" panose="020B0604020202020204" pitchFamily="34" charset="0"/>
            </a:rPr>
            <a:t>A</a:t>
          </a:r>
          <a:r>
            <a:rPr lang="en-US" sz="700">
              <a:latin typeface="+mn-lt"/>
              <a:cs typeface="Arial" panose="020B0604020202020204" pitchFamily="34" charset="0"/>
            </a:rPr>
            <a:t>: RNA processing and modification </a:t>
          </a:r>
        </a:p>
        <a:p xmlns:a="http://schemas.openxmlformats.org/drawingml/2006/main">
          <a:r>
            <a:rPr lang="en-US" sz="700" b="1">
              <a:latin typeface="+mn-lt"/>
              <a:cs typeface="Arial" panose="020B0604020202020204" pitchFamily="34" charset="0"/>
            </a:rPr>
            <a:t>B</a:t>
          </a:r>
          <a:r>
            <a:rPr lang="en-US" sz="700">
              <a:latin typeface="+mn-lt"/>
              <a:cs typeface="Arial" panose="020B0604020202020204" pitchFamily="34" charset="0"/>
            </a:rPr>
            <a:t>: Chromatin structure and dynamics </a:t>
          </a:r>
        </a:p>
        <a:p xmlns:a="http://schemas.openxmlformats.org/drawingml/2006/main">
          <a:r>
            <a:rPr lang="en-US" sz="700" b="1">
              <a:latin typeface="+mn-lt"/>
              <a:cs typeface="Arial" panose="020B0604020202020204" pitchFamily="34" charset="0"/>
            </a:rPr>
            <a:t>C</a:t>
          </a:r>
          <a:r>
            <a:rPr lang="en-US" sz="700">
              <a:latin typeface="+mn-lt"/>
              <a:cs typeface="Arial" panose="020B0604020202020204" pitchFamily="34" charset="0"/>
            </a:rPr>
            <a:t>: Energy production and conversion </a:t>
          </a:r>
        </a:p>
        <a:p xmlns:a="http://schemas.openxmlformats.org/drawingml/2006/main">
          <a:r>
            <a:rPr lang="en-US" sz="700" b="1">
              <a:latin typeface="+mn-lt"/>
              <a:cs typeface="Arial" panose="020B0604020202020204" pitchFamily="34" charset="0"/>
            </a:rPr>
            <a:t>D</a:t>
          </a:r>
          <a:r>
            <a:rPr lang="en-US" sz="700">
              <a:latin typeface="+mn-lt"/>
              <a:cs typeface="Arial" panose="020B0604020202020204" pitchFamily="34" charset="0"/>
            </a:rPr>
            <a:t>: Cell cycle control, cell division, chromosome </a:t>
          </a:r>
          <a:r>
            <a:rPr lang="en-US" sz="700">
              <a:solidFill>
                <a:schemeClr val="dk1"/>
              </a:solidFill>
              <a:effectLst/>
              <a:latin typeface="+mn-lt"/>
              <a:ea typeface="+mn-ea"/>
              <a:cs typeface="Arial" panose="020B0604020202020204" pitchFamily="34" charset="0"/>
            </a:rPr>
            <a:t>partitioning</a:t>
          </a:r>
          <a:r>
            <a:rPr lang="en-US" sz="700">
              <a:latin typeface="+mn-lt"/>
              <a:cs typeface="Arial" panose="020B0604020202020204" pitchFamily="34" charset="0"/>
            </a:rPr>
            <a:t/>
          </a:r>
          <a:br>
            <a:rPr lang="en-US" sz="700">
              <a:latin typeface="+mn-lt"/>
              <a:cs typeface="Arial" panose="020B0604020202020204" pitchFamily="34" charset="0"/>
            </a:rPr>
          </a:br>
          <a:r>
            <a:rPr lang="en-US" sz="700" b="1">
              <a:latin typeface="+mn-lt"/>
              <a:cs typeface="Arial" panose="020B0604020202020204" pitchFamily="34" charset="0"/>
            </a:rPr>
            <a:t>E</a:t>
          </a:r>
          <a:r>
            <a:rPr lang="en-US" sz="700">
              <a:latin typeface="+mn-lt"/>
              <a:cs typeface="Arial" panose="020B0604020202020204" pitchFamily="34" charset="0"/>
            </a:rPr>
            <a:t>: Amino acid transport and metabolism </a:t>
          </a:r>
        </a:p>
        <a:p xmlns:a="http://schemas.openxmlformats.org/drawingml/2006/main">
          <a:r>
            <a:rPr lang="en-US" sz="700" b="1">
              <a:latin typeface="+mn-lt"/>
              <a:cs typeface="Arial" panose="020B0604020202020204" pitchFamily="34" charset="0"/>
            </a:rPr>
            <a:t>F</a:t>
          </a:r>
          <a:r>
            <a:rPr lang="en-US" sz="700">
              <a:latin typeface="+mn-lt"/>
              <a:cs typeface="Arial" panose="020B0604020202020204" pitchFamily="34" charset="0"/>
            </a:rPr>
            <a:t>: Nucleotide transport and metabolism </a:t>
          </a:r>
        </a:p>
        <a:p xmlns:a="http://schemas.openxmlformats.org/drawingml/2006/main">
          <a:r>
            <a:rPr lang="en-US" sz="700" b="1">
              <a:latin typeface="+mn-lt"/>
              <a:cs typeface="Arial" panose="020B0604020202020204" pitchFamily="34" charset="0"/>
            </a:rPr>
            <a:t>G</a:t>
          </a:r>
          <a:r>
            <a:rPr lang="en-US" sz="700">
              <a:latin typeface="+mn-lt"/>
              <a:cs typeface="Arial" panose="020B0604020202020204" pitchFamily="34" charset="0"/>
            </a:rPr>
            <a:t>: Carbohydrate transport and metabolism </a:t>
          </a:r>
        </a:p>
        <a:p xmlns:a="http://schemas.openxmlformats.org/drawingml/2006/main">
          <a:r>
            <a:rPr lang="en-US" sz="700" b="1">
              <a:latin typeface="+mn-lt"/>
              <a:cs typeface="Arial" panose="020B0604020202020204" pitchFamily="34" charset="0"/>
            </a:rPr>
            <a:t>H</a:t>
          </a:r>
          <a:r>
            <a:rPr lang="en-US" sz="700">
              <a:latin typeface="+mn-lt"/>
              <a:cs typeface="Arial" panose="020B0604020202020204" pitchFamily="34" charset="0"/>
            </a:rPr>
            <a:t>: Coenzyme transport and metabolism</a:t>
          </a:r>
        </a:p>
        <a:p xmlns:a="http://schemas.openxmlformats.org/drawingml/2006/main">
          <a:r>
            <a:rPr lang="en-US" sz="700" b="1">
              <a:latin typeface="+mn-lt"/>
              <a:cs typeface="Arial" panose="020B0604020202020204" pitchFamily="34" charset="0"/>
            </a:rPr>
            <a:t>I</a:t>
          </a:r>
          <a:r>
            <a:rPr lang="en-US" sz="700">
              <a:latin typeface="+mn-lt"/>
              <a:cs typeface="Arial" panose="020B0604020202020204" pitchFamily="34" charset="0"/>
            </a:rPr>
            <a:t>: Lipid transport and metabolism </a:t>
          </a:r>
        </a:p>
        <a:p xmlns:a="http://schemas.openxmlformats.org/drawingml/2006/main">
          <a:r>
            <a:rPr lang="en-US" sz="700" b="1">
              <a:latin typeface="+mn-lt"/>
              <a:cs typeface="Arial" panose="020B0604020202020204" pitchFamily="34" charset="0"/>
            </a:rPr>
            <a:t>J</a:t>
          </a:r>
          <a:r>
            <a:rPr lang="en-US" sz="700">
              <a:latin typeface="+mn-lt"/>
              <a:cs typeface="Arial" panose="020B0604020202020204" pitchFamily="34" charset="0"/>
            </a:rPr>
            <a:t>: Translation, ribosomal structure and biogenesis </a:t>
          </a:r>
        </a:p>
        <a:p xmlns:a="http://schemas.openxmlformats.org/drawingml/2006/main">
          <a:r>
            <a:rPr lang="en-US" sz="700" b="1">
              <a:latin typeface="+mn-lt"/>
              <a:cs typeface="Arial" panose="020B0604020202020204" pitchFamily="34" charset="0"/>
            </a:rPr>
            <a:t>K</a:t>
          </a:r>
          <a:r>
            <a:rPr lang="en-US" sz="700">
              <a:latin typeface="+mn-lt"/>
              <a:cs typeface="Arial" panose="020B0604020202020204" pitchFamily="34" charset="0"/>
            </a:rPr>
            <a:t>: Transcription </a:t>
          </a:r>
        </a:p>
        <a:p xmlns:a="http://schemas.openxmlformats.org/drawingml/2006/main">
          <a:r>
            <a:rPr lang="en-US" sz="700" b="1">
              <a:latin typeface="+mn-lt"/>
              <a:cs typeface="Arial" panose="020B0604020202020204" pitchFamily="34" charset="0"/>
            </a:rPr>
            <a:t>L</a:t>
          </a:r>
          <a:r>
            <a:rPr lang="en-US" sz="700">
              <a:latin typeface="+mn-lt"/>
              <a:cs typeface="Arial" panose="020B0604020202020204" pitchFamily="34" charset="0"/>
            </a:rPr>
            <a:t>: Replication, recombination and repair  </a:t>
          </a:r>
        </a:p>
        <a:p xmlns:a="http://schemas.openxmlformats.org/drawingml/2006/main">
          <a:r>
            <a:rPr lang="en-US" sz="700" b="1">
              <a:latin typeface="+mn-lt"/>
              <a:cs typeface="Arial" panose="020B0604020202020204" pitchFamily="34" charset="0"/>
            </a:rPr>
            <a:t>M</a:t>
          </a:r>
          <a:r>
            <a:rPr lang="en-US" sz="700">
              <a:latin typeface="+mn-lt"/>
              <a:cs typeface="Arial" panose="020B0604020202020204" pitchFamily="34" charset="0"/>
            </a:rPr>
            <a:t>: Cell wall/membrane/envelope biogenesis </a:t>
          </a:r>
        </a:p>
        <a:p xmlns:a="http://schemas.openxmlformats.org/drawingml/2006/main">
          <a:r>
            <a:rPr lang="en-US" sz="700" b="1">
              <a:latin typeface="+mn-lt"/>
              <a:cs typeface="Arial" panose="020B0604020202020204" pitchFamily="34" charset="0"/>
            </a:rPr>
            <a:t>N</a:t>
          </a:r>
          <a:r>
            <a:rPr lang="en-US" sz="700">
              <a:latin typeface="+mn-lt"/>
              <a:cs typeface="Arial" panose="020B0604020202020204" pitchFamily="34" charset="0"/>
            </a:rPr>
            <a:t>: Cell motility </a:t>
          </a:r>
        </a:p>
        <a:p xmlns:a="http://schemas.openxmlformats.org/drawingml/2006/main">
          <a:r>
            <a:rPr lang="en-US" sz="700" b="1">
              <a:latin typeface="+mn-lt"/>
              <a:cs typeface="Arial" panose="020B0604020202020204" pitchFamily="34" charset="0"/>
            </a:rPr>
            <a:t>O</a:t>
          </a:r>
          <a:r>
            <a:rPr lang="en-US" sz="700">
              <a:latin typeface="+mn-lt"/>
              <a:cs typeface="Arial" panose="020B0604020202020204" pitchFamily="34" charset="0"/>
            </a:rPr>
            <a:t>: Posttranslational modification, protein turnover,  </a:t>
          </a:r>
          <a:r>
            <a:rPr lang="en-US" sz="700">
              <a:solidFill>
                <a:schemeClr val="dk1"/>
              </a:solidFill>
              <a:effectLst/>
              <a:latin typeface="+mn-lt"/>
              <a:ea typeface="+mn-ea"/>
              <a:cs typeface="Arial" panose="020B0604020202020204" pitchFamily="34" charset="0"/>
            </a:rPr>
            <a:t>chaperones </a:t>
          </a:r>
          <a:endParaRPr lang="en-US" sz="700">
            <a:effectLst/>
            <a:latin typeface="+mn-lt"/>
            <a:cs typeface="Arial" panose="020B0604020202020204" pitchFamily="34" charset="0"/>
          </a:endParaRPr>
        </a:p>
        <a:p xmlns:a="http://schemas.openxmlformats.org/drawingml/2006/main">
          <a:r>
            <a:rPr lang="en-US" sz="700" b="1">
              <a:latin typeface="+mn-lt"/>
              <a:cs typeface="Arial" panose="020B0604020202020204" pitchFamily="34" charset="0"/>
            </a:rPr>
            <a:t>P</a:t>
          </a:r>
          <a:r>
            <a:rPr lang="en-US" sz="700">
              <a:latin typeface="+mn-lt"/>
              <a:cs typeface="Arial" panose="020B0604020202020204" pitchFamily="34" charset="0"/>
            </a:rPr>
            <a:t>: Inorganic ion transport and metabolism </a:t>
          </a:r>
        </a:p>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en-US" sz="700" b="1">
              <a:latin typeface="+mn-lt"/>
              <a:cs typeface="Arial" panose="020B0604020202020204" pitchFamily="34" charset="0"/>
            </a:rPr>
            <a:t>Q</a:t>
          </a:r>
          <a:r>
            <a:rPr lang="en-US" sz="700">
              <a:latin typeface="+mn-lt"/>
              <a:cs typeface="Arial" panose="020B0604020202020204" pitchFamily="34" charset="0"/>
            </a:rPr>
            <a:t>: Secondary metabolites biosynthesis, transport and </a:t>
          </a:r>
          <a:r>
            <a:rPr lang="en-US" sz="700">
              <a:solidFill>
                <a:schemeClr val="dk1"/>
              </a:solidFill>
              <a:effectLst/>
              <a:latin typeface="+mn-lt"/>
              <a:ea typeface="+mn-ea"/>
              <a:cs typeface="Arial" panose="020B0604020202020204" pitchFamily="34" charset="0"/>
            </a:rPr>
            <a:t>catabolism </a:t>
          </a:r>
          <a:endParaRPr lang="en-US" sz="700">
            <a:effectLst/>
            <a:latin typeface="+mn-lt"/>
            <a:cs typeface="Arial" panose="020B0604020202020204" pitchFamily="34" charset="0"/>
          </a:endParaRPr>
        </a:p>
        <a:p xmlns:a="http://schemas.openxmlformats.org/drawingml/2006/main">
          <a:r>
            <a:rPr lang="en-US" sz="700" b="1">
              <a:latin typeface="+mn-lt"/>
              <a:cs typeface="Arial" panose="020B0604020202020204" pitchFamily="34" charset="0"/>
            </a:rPr>
            <a:t>R</a:t>
          </a:r>
          <a:r>
            <a:rPr lang="en-US" sz="700">
              <a:latin typeface="+mn-lt"/>
              <a:cs typeface="Arial" panose="020B0604020202020204" pitchFamily="34" charset="0"/>
            </a:rPr>
            <a:t>: General function prediction only </a:t>
          </a:r>
        </a:p>
        <a:p xmlns:a="http://schemas.openxmlformats.org/drawingml/2006/main">
          <a:r>
            <a:rPr lang="en-US" sz="700" b="1">
              <a:latin typeface="+mn-lt"/>
              <a:cs typeface="Arial" panose="020B0604020202020204" pitchFamily="34" charset="0"/>
            </a:rPr>
            <a:t>S</a:t>
          </a:r>
          <a:r>
            <a:rPr lang="en-US" sz="700">
              <a:latin typeface="+mn-lt"/>
              <a:cs typeface="Arial" panose="020B0604020202020204" pitchFamily="34" charset="0"/>
            </a:rPr>
            <a:t>: Function unknown </a:t>
          </a:r>
        </a:p>
        <a:p xmlns:a="http://schemas.openxmlformats.org/drawingml/2006/main">
          <a:r>
            <a:rPr lang="en-US" sz="700" b="1">
              <a:latin typeface="+mn-lt"/>
              <a:cs typeface="Arial" panose="020B0604020202020204" pitchFamily="34" charset="0"/>
            </a:rPr>
            <a:t>T</a:t>
          </a:r>
          <a:r>
            <a:rPr lang="en-US" sz="700">
              <a:latin typeface="+mn-lt"/>
              <a:cs typeface="Arial" panose="020B0604020202020204" pitchFamily="34" charset="0"/>
            </a:rPr>
            <a:t>: Signal transduction mechanisms </a:t>
          </a:r>
        </a:p>
        <a:p xmlns:a="http://schemas.openxmlformats.org/drawingml/2006/main">
          <a:r>
            <a:rPr lang="en-US" sz="700" b="1">
              <a:latin typeface="+mn-lt"/>
              <a:cs typeface="Arial" panose="020B0604020202020204" pitchFamily="34" charset="0"/>
            </a:rPr>
            <a:t>U</a:t>
          </a:r>
          <a:r>
            <a:rPr lang="en-US" sz="700">
              <a:latin typeface="+mn-lt"/>
              <a:cs typeface="Arial" panose="020B0604020202020204" pitchFamily="34" charset="0"/>
            </a:rPr>
            <a:t>: Intracellular trafficking, secretion, and vesicular </a:t>
          </a:r>
          <a:r>
            <a:rPr lang="en-US" sz="700">
              <a:solidFill>
                <a:schemeClr val="dk1"/>
              </a:solidFill>
              <a:effectLst/>
              <a:latin typeface="+mn-lt"/>
              <a:ea typeface="+mn-ea"/>
              <a:cs typeface="Arial" panose="020B0604020202020204" pitchFamily="34" charset="0"/>
            </a:rPr>
            <a:t> transport</a:t>
          </a:r>
          <a:endParaRPr lang="en-US" sz="700">
            <a:latin typeface="+mn-lt"/>
            <a:cs typeface="Arial" panose="020B0604020202020204" pitchFamily="34" charset="0"/>
          </a:endParaRPr>
        </a:p>
        <a:p xmlns:a="http://schemas.openxmlformats.org/drawingml/2006/main">
          <a:r>
            <a:rPr lang="en-US" sz="700" b="1">
              <a:latin typeface="+mn-lt"/>
              <a:cs typeface="Arial" panose="020B0604020202020204" pitchFamily="34" charset="0"/>
            </a:rPr>
            <a:t>V</a:t>
          </a:r>
          <a:r>
            <a:rPr lang="en-US" sz="700">
              <a:latin typeface="+mn-lt"/>
              <a:cs typeface="Arial" panose="020B0604020202020204" pitchFamily="34" charset="0"/>
            </a:rPr>
            <a:t>: Defense mechanisms </a:t>
          </a:r>
        </a:p>
        <a:p xmlns:a="http://schemas.openxmlformats.org/drawingml/2006/main">
          <a:r>
            <a:rPr lang="en-US" sz="700" b="1">
              <a:latin typeface="+mn-lt"/>
              <a:cs typeface="Arial" panose="020B0604020202020204" pitchFamily="34" charset="0"/>
            </a:rPr>
            <a:t>W</a:t>
          </a:r>
          <a:r>
            <a:rPr lang="en-US" sz="700">
              <a:latin typeface="+mn-lt"/>
              <a:cs typeface="Arial" panose="020B0604020202020204" pitchFamily="34" charset="0"/>
            </a:rPr>
            <a:t>: Extracellular structures  </a:t>
          </a:r>
        </a:p>
        <a:p xmlns:a="http://schemas.openxmlformats.org/drawingml/2006/main">
          <a:r>
            <a:rPr lang="en-US" sz="700" b="1">
              <a:latin typeface="+mn-lt"/>
              <a:cs typeface="Arial" panose="020B0604020202020204" pitchFamily="34" charset="0"/>
            </a:rPr>
            <a:t>Y</a:t>
          </a:r>
          <a:r>
            <a:rPr lang="en-US" sz="700">
              <a:latin typeface="+mn-lt"/>
              <a:cs typeface="Arial" panose="020B0604020202020204" pitchFamily="34" charset="0"/>
            </a:rPr>
            <a:t>: Nuclear structure </a:t>
          </a:r>
        </a:p>
        <a:p xmlns:a="http://schemas.openxmlformats.org/drawingml/2006/main">
          <a:r>
            <a:rPr lang="en-US" sz="700" b="1">
              <a:latin typeface="+mn-lt"/>
              <a:cs typeface="Arial" panose="020B0604020202020204" pitchFamily="34" charset="0"/>
            </a:rPr>
            <a:t>Z</a:t>
          </a:r>
          <a:r>
            <a:rPr lang="en-US" sz="700">
              <a:latin typeface="+mn-lt"/>
              <a:cs typeface="Arial" panose="020B0604020202020204" pitchFamily="34" charset="0"/>
            </a:rPr>
            <a:t>: Cytoskeleton </a:t>
          </a:r>
        </a:p>
      </cdr:txBody>
    </cdr:sp>
  </cdr:relSizeAnchor>
</c:userShape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2586-3121-8248-8902-4BB594DC2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134</Pages>
  <Words>66850</Words>
  <Characters>367676</Characters>
  <Application>Microsoft Macintosh Word</Application>
  <DocSecurity>0</DocSecurity>
  <Lines>3063</Lines>
  <Paragraphs>867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MONICA</dc:creator>
  <cp:lastModifiedBy>Anonimo Gallardo</cp:lastModifiedBy>
  <cp:revision>4</cp:revision>
  <cp:lastPrinted>2021-08-13T23:55:00Z</cp:lastPrinted>
  <dcterms:created xsi:type="dcterms:W3CDTF">2021-08-16T16:47:00Z</dcterms:created>
  <dcterms:modified xsi:type="dcterms:W3CDTF">2021-08-16T16:57:00Z</dcterms:modified>
</cp:coreProperties>
</file>